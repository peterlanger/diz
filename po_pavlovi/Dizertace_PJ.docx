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86404207"/>
    <w:bookmarkStart w:id="1" w:name="_Toc510268143"/>
    <w:p w14:paraId="6DE81F48" w14:textId="77777777" w:rsidR="00CE547F" w:rsidRPr="001D1BAE" w:rsidRDefault="00CE547F" w:rsidP="00CE547F">
      <w:pPr>
        <w:pStyle w:val="Title-sign"/>
        <w:rPr>
          <w:lang w:val="sk-SK"/>
        </w:rPr>
      </w:pPr>
      <w:r w:rsidRPr="001D1BAE">
        <w:rPr>
          <w:lang w:val="sk-SK"/>
        </w:rPr>
        <w:object w:dxaOrig="3300" w:dyaOrig="2954" w14:anchorId="786B94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3pt" o:ole="">
            <v:imagedata r:id="rId8" o:title=""/>
          </v:shape>
          <o:OLEObject Type="Embed" ProgID="CorelDraw.Graphic.9" ShapeID="_x0000_i1025" DrawAspect="Content" ObjectID="_1590302930" r:id="rId9"/>
        </w:object>
      </w:r>
    </w:p>
    <w:p w14:paraId="7D04EF29" w14:textId="77777777" w:rsidR="00CE547F" w:rsidRPr="001D1BAE" w:rsidRDefault="00CE547F" w:rsidP="00CE547F">
      <w:pPr>
        <w:pStyle w:val="Title-dept"/>
        <w:rPr>
          <w:lang w:val="sk-SK"/>
        </w:rPr>
      </w:pPr>
      <w:r w:rsidRPr="001D1BAE">
        <w:rPr>
          <w:lang w:val="sk-SK"/>
        </w:rPr>
        <w:t>ÚSTAV BIOMEDICÍNSKÉHO INŽENÝRSTVÍ</w:t>
      </w:r>
    </w:p>
    <w:p w14:paraId="4157E836" w14:textId="77777777" w:rsidR="00CE547F" w:rsidRPr="001D1BAE" w:rsidRDefault="00CE547F" w:rsidP="00CE547F">
      <w:pPr>
        <w:pStyle w:val="Title-pojed"/>
        <w:spacing w:before="2400" w:after="960"/>
        <w:rPr>
          <w:i w:val="0"/>
          <w:shd w:val="clear" w:color="auto" w:fill="FFFFFF"/>
          <w:lang w:val="sk-SK"/>
        </w:rPr>
      </w:pPr>
      <w:r w:rsidRPr="001D1BAE">
        <w:rPr>
          <w:i w:val="0"/>
          <w:shd w:val="clear" w:color="auto" w:fill="FFFFFF"/>
          <w:lang w:val="sk-SK"/>
        </w:rPr>
        <w:t>Stanovení parametrů pro výpočet srdečního výdeje z dat celotělové bioimpedance</w:t>
      </w:r>
    </w:p>
    <w:p w14:paraId="6474443E" w14:textId="3AABF1D3" w:rsidR="00CE547F" w:rsidRPr="001D1BAE" w:rsidRDefault="00CE547F" w:rsidP="00E948A0">
      <w:pPr>
        <w:pStyle w:val="Title-pojed"/>
        <w:spacing w:after="1800"/>
        <w:rPr>
          <w:sz w:val="40"/>
          <w:szCs w:val="40"/>
          <w:lang w:val="sk-SK"/>
        </w:rPr>
      </w:pPr>
      <w:r w:rsidRPr="001D1BAE">
        <w:rPr>
          <w:sz w:val="40"/>
          <w:szCs w:val="40"/>
          <w:lang w:val="sk-SK"/>
        </w:rPr>
        <w:t>Disertační prác</w:t>
      </w:r>
      <w:ins w:id="2" w:author="Peto" w:date="2018-06-10T12:05:00Z">
        <w:r w:rsidR="00065AA6">
          <w:rPr>
            <w:sz w:val="40"/>
            <w:szCs w:val="40"/>
            <w:lang w:val="sk-SK"/>
          </w:rPr>
          <w:t>e</w:t>
        </w:r>
      </w:ins>
      <w:del w:id="3" w:author="Peto" w:date="2018-06-10T12:05:00Z">
        <w:r w:rsidRPr="001D1BAE" w:rsidDel="00065AA6">
          <w:rPr>
            <w:sz w:val="40"/>
            <w:szCs w:val="40"/>
            <w:lang w:val="sk-SK"/>
          </w:rPr>
          <w:delText>i</w:delText>
        </w:r>
      </w:del>
    </w:p>
    <w:p w14:paraId="5B6AFC8D" w14:textId="77777777" w:rsidR="00CE547F" w:rsidRPr="001D1BAE" w:rsidRDefault="00CE547F" w:rsidP="00CE547F">
      <w:pPr>
        <w:pStyle w:val="Title-autor"/>
        <w:spacing w:after="240"/>
        <w:ind w:left="2268" w:hanging="2268"/>
        <w:jc w:val="left"/>
        <w:rPr>
          <w:sz w:val="28"/>
          <w:szCs w:val="28"/>
          <w:lang w:val="sk-SK"/>
        </w:rPr>
      </w:pPr>
      <w:r w:rsidRPr="001D1BAE">
        <w:rPr>
          <w:sz w:val="28"/>
          <w:szCs w:val="28"/>
          <w:lang w:val="sk-SK"/>
        </w:rPr>
        <w:t>Doktorand:</w:t>
      </w:r>
      <w:r w:rsidRPr="001D1BAE">
        <w:rPr>
          <w:sz w:val="28"/>
          <w:szCs w:val="28"/>
          <w:lang w:val="sk-SK"/>
        </w:rPr>
        <w:tab/>
        <w:t>Mgr. Peter Langer</w:t>
      </w:r>
    </w:p>
    <w:p w14:paraId="32679AFE" w14:textId="77777777" w:rsidR="00CE547F" w:rsidRPr="001D1BAE" w:rsidRDefault="00CE547F" w:rsidP="00CE547F">
      <w:pPr>
        <w:pStyle w:val="Title-autor"/>
        <w:spacing w:after="1200"/>
        <w:ind w:left="2268" w:hanging="2268"/>
        <w:jc w:val="left"/>
        <w:rPr>
          <w:sz w:val="28"/>
          <w:szCs w:val="28"/>
          <w:lang w:val="sk-SK"/>
        </w:rPr>
      </w:pPr>
      <w:r w:rsidRPr="001D1BAE">
        <w:rPr>
          <w:sz w:val="28"/>
          <w:szCs w:val="28"/>
          <w:lang w:val="sk-SK"/>
        </w:rPr>
        <w:t>Školitel:</w:t>
      </w:r>
      <w:r w:rsidRPr="001D1BAE">
        <w:rPr>
          <w:sz w:val="28"/>
          <w:szCs w:val="28"/>
          <w:lang w:val="sk-SK"/>
        </w:rPr>
        <w:tab/>
        <w:t>Ing. Pavel Jurák, CSc.</w:t>
      </w:r>
    </w:p>
    <w:p w14:paraId="4BB1E015" w14:textId="77777777" w:rsidR="00CE547F" w:rsidRPr="001D1BAE" w:rsidRDefault="00CE547F" w:rsidP="00CE547F">
      <w:pPr>
        <w:pStyle w:val="Title-autor"/>
        <w:spacing w:after="2040"/>
        <w:ind w:left="2268" w:hanging="2268"/>
        <w:rPr>
          <w:sz w:val="28"/>
          <w:szCs w:val="28"/>
          <w:lang w:val="sk-SK"/>
        </w:rPr>
        <w:sectPr w:rsidR="00CE547F" w:rsidRPr="001D1BAE" w:rsidSect="00452ADC">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1D1BAE">
        <w:rPr>
          <w:sz w:val="28"/>
          <w:szCs w:val="28"/>
          <w:lang w:val="sk-SK"/>
        </w:rPr>
        <w:t>Brno, duben 2018</w:t>
      </w:r>
    </w:p>
    <w:p w14:paraId="01EE6F5B" w14:textId="77777777" w:rsidR="00CE547F" w:rsidRPr="001D1BAE" w:rsidRDefault="00CE547F" w:rsidP="00CE547F">
      <w:pPr>
        <w:pStyle w:val="Heading1"/>
        <w:numPr>
          <w:ilvl w:val="0"/>
          <w:numId w:val="0"/>
        </w:numPr>
        <w:rPr>
          <w:lang w:val="sk-SK"/>
        </w:rPr>
      </w:pPr>
      <w:bookmarkStart w:id="4" w:name="_Toc509993364"/>
      <w:bookmarkStart w:id="5" w:name="_Toc510359964"/>
      <w:bookmarkStart w:id="6" w:name="_Toc516413193"/>
      <w:bookmarkStart w:id="7" w:name="_Toc386404197"/>
      <w:commentRangeStart w:id="8"/>
      <w:r w:rsidRPr="001D1BAE">
        <w:rPr>
          <w:lang w:val="sk-SK"/>
        </w:rPr>
        <w:lastRenderedPageBreak/>
        <w:t>ABSTRAKT</w:t>
      </w:r>
      <w:bookmarkEnd w:id="4"/>
      <w:bookmarkEnd w:id="5"/>
      <w:commentRangeEnd w:id="8"/>
      <w:r w:rsidR="009365B4">
        <w:rPr>
          <w:rStyle w:val="CommentReference"/>
          <w:rFonts w:asciiTheme="majorHAnsi" w:hAnsiTheme="majorHAnsi" w:cs="Times New Roman"/>
          <w:b w:val="0"/>
          <w:bCs w:val="0"/>
        </w:rPr>
        <w:commentReference w:id="8"/>
      </w:r>
      <w:bookmarkEnd w:id="6"/>
    </w:p>
    <w:p w14:paraId="3332B4DA" w14:textId="10E45B13" w:rsidR="00CE547F" w:rsidRPr="001D1BAE" w:rsidRDefault="004F0623" w:rsidP="00CE547F">
      <w:pPr>
        <w:rPr>
          <w:lang w:val="sk-SK"/>
        </w:rPr>
      </w:pPr>
      <w:bookmarkStart w:id="9" w:name="_Toc509993365"/>
      <w:ins w:id="10" w:author="Peto" w:date="2018-06-10T17:08:00Z">
        <w:r w:rsidRPr="004F0623">
          <w:rPr>
            <w:b/>
            <w:lang w:val="sk-SK"/>
            <w:rPrChange w:id="11" w:author="Peto" w:date="2018-06-10T17:08:00Z">
              <w:rPr>
                <w:lang w:val="sk-SK"/>
              </w:rPr>
            </w:rPrChange>
          </w:rPr>
          <w:t xml:space="preserve">ÚVOD: </w:t>
        </w:r>
      </w:ins>
      <w:r w:rsidR="00CE547F" w:rsidRPr="001D1BAE">
        <w:rPr>
          <w:lang w:val="sk-SK"/>
        </w:rPr>
        <w:t xml:space="preserve">Kardiovaskulárne ochorenia sú celosvetovo najčastejšou príčinou úmrtia. Tepový objem je dôležitou veličinou pri diagnostike funkcie obehovej sústavy. Výpočet tepového objemu z dát bioimpedancie je metóda neinvazívna, finančne nenáročná a takisto nenáročná na obsluhu, </w:t>
      </w:r>
      <w:commentRangeStart w:id="12"/>
      <w:r w:rsidR="00CE547F" w:rsidRPr="001D1BAE">
        <w:rPr>
          <w:lang w:val="sk-SK"/>
        </w:rPr>
        <w:t xml:space="preserve">v súčasnosti však </w:t>
      </w:r>
      <w:del w:id="13" w:author="Peto" w:date="2018-06-10T17:14:00Z">
        <w:r w:rsidR="00CE547F" w:rsidRPr="001D1BAE" w:rsidDel="00E75D36">
          <w:rPr>
            <w:lang w:val="sk-SK"/>
          </w:rPr>
          <w:delText xml:space="preserve">nemá </w:delText>
        </w:r>
      </w:del>
      <w:ins w:id="14" w:author="Peto" w:date="2018-06-10T17:14:00Z">
        <w:r w:rsidR="00E75D36">
          <w:rPr>
            <w:lang w:val="sk-SK"/>
          </w:rPr>
          <w:t xml:space="preserve">dosahuje </w:t>
        </w:r>
      </w:ins>
      <w:del w:id="15" w:author="Peto" w:date="2018-06-10T17:14:00Z">
        <w:r w:rsidR="00CE547F" w:rsidRPr="001D1BAE" w:rsidDel="00E75D36">
          <w:rPr>
            <w:lang w:val="sk-SK"/>
          </w:rPr>
          <w:delText xml:space="preserve">dobrú povesť hlavne pre </w:delText>
        </w:r>
      </w:del>
      <w:r w:rsidR="00CE547F" w:rsidRPr="001D1BAE">
        <w:rPr>
          <w:lang w:val="sk-SK"/>
        </w:rPr>
        <w:t>nízku presnosť pri výpočte absolútnej hodnoty tepového objemu</w:t>
      </w:r>
      <w:commentRangeEnd w:id="12"/>
      <w:r w:rsidR="00E320B3">
        <w:rPr>
          <w:rStyle w:val="CommentReference"/>
        </w:rPr>
        <w:commentReference w:id="12"/>
      </w:r>
      <w:r w:rsidR="00CE547F" w:rsidRPr="001D1BAE">
        <w:rPr>
          <w:lang w:val="sk-SK"/>
        </w:rPr>
        <w:t xml:space="preserve">. </w:t>
      </w:r>
      <w:commentRangeStart w:id="16"/>
      <w:r w:rsidR="00CE547F" w:rsidRPr="001D1BAE">
        <w:rPr>
          <w:lang w:val="sk-SK"/>
        </w:rPr>
        <w:t xml:space="preserve">Táto nepresnosť pramení </w:t>
      </w:r>
      <w:ins w:id="17" w:author="Peto" w:date="2018-06-10T17:18:00Z">
        <w:r w:rsidR="00E75D36">
          <w:rPr>
            <w:lang w:val="sk-SK"/>
          </w:rPr>
          <w:t>z</w:t>
        </w:r>
      </w:ins>
      <w:ins w:id="18" w:author="Peto" w:date="2018-06-10T17:20:00Z">
        <w:r w:rsidR="00E75D36">
          <w:rPr>
            <w:lang w:val="sk-SK"/>
          </w:rPr>
          <w:t> </w:t>
        </w:r>
      </w:ins>
      <w:ins w:id="19" w:author="Peto" w:date="2018-06-10T17:19:00Z">
        <w:r w:rsidR="00E75D36">
          <w:rPr>
            <w:lang w:val="sk-SK"/>
          </w:rPr>
          <w:t>nejasn</w:t>
        </w:r>
      </w:ins>
      <w:ins w:id="20" w:author="Peto" w:date="2018-06-10T17:20:00Z">
        <w:r w:rsidR="00E75D36">
          <w:rPr>
            <w:lang w:val="sk-SK"/>
          </w:rPr>
          <w:t xml:space="preserve">ého </w:t>
        </w:r>
      </w:ins>
      <w:ins w:id="21" w:author="Peto" w:date="2018-06-10T17:30:00Z">
        <w:r w:rsidR="001B4D7E">
          <w:rPr>
            <w:lang w:val="sk-SK"/>
          </w:rPr>
          <w:t>pôvodu</w:t>
        </w:r>
      </w:ins>
      <w:ins w:id="22" w:author="Peto" w:date="2018-06-10T17:20:00Z">
        <w:r w:rsidR="00E75D36">
          <w:rPr>
            <w:lang w:val="sk-SK"/>
          </w:rPr>
          <w:t xml:space="preserve"> bioimpedančného signálu,</w:t>
        </w:r>
      </w:ins>
      <w:ins w:id="23" w:author="Peto" w:date="2018-06-10T18:40:00Z">
        <w:r w:rsidR="004E4F21">
          <w:rPr>
            <w:lang w:val="sk-SK"/>
          </w:rPr>
          <w:t>pretože</w:t>
        </w:r>
      </w:ins>
      <w:ins w:id="24" w:author="Peto" w:date="2018-06-10T17:20:00Z">
        <w:r w:rsidR="00E75D36">
          <w:rPr>
            <w:lang w:val="sk-SK"/>
          </w:rPr>
          <w:t xml:space="preserve"> na </w:t>
        </w:r>
      </w:ins>
      <w:ins w:id="25" w:author="Peto" w:date="2018-06-10T18:40:00Z">
        <w:r w:rsidR="004E4F21">
          <w:rPr>
            <w:lang w:val="sk-SK"/>
          </w:rPr>
          <w:t xml:space="preserve">jeho </w:t>
        </w:r>
      </w:ins>
      <w:ins w:id="26" w:author="Peto" w:date="2018-06-10T17:20:00Z">
        <w:r w:rsidR="00E75D36">
          <w:rPr>
            <w:lang w:val="sk-SK"/>
          </w:rPr>
          <w:t>generovanie má vplyv viacero</w:t>
        </w:r>
      </w:ins>
      <w:ins w:id="27" w:author="Peto" w:date="2018-06-10T17:21:00Z">
        <w:r w:rsidR="00E75D36">
          <w:rPr>
            <w:lang w:val="sk-SK"/>
          </w:rPr>
          <w:t xml:space="preserve"> zdrojov</w:t>
        </w:r>
      </w:ins>
      <w:ins w:id="28" w:author="Peto" w:date="2018-06-10T17:22:00Z">
        <w:r w:rsidR="00E75D36">
          <w:rPr>
            <w:lang w:val="sk-SK"/>
          </w:rPr>
          <w:t xml:space="preserve"> ako to</w:t>
        </w:r>
      </w:ins>
      <w:ins w:id="29" w:author="Peto" w:date="2018-06-10T17:24:00Z">
        <w:r w:rsidR="001B4D7E">
          <w:rPr>
            <w:lang w:val="sk-SK"/>
          </w:rPr>
          <w:t>k</w:t>
        </w:r>
      </w:ins>
      <w:ins w:id="30" w:author="Peto" w:date="2018-06-10T17:22:00Z">
        <w:r w:rsidR="00E75D36">
          <w:rPr>
            <w:lang w:val="sk-SK"/>
          </w:rPr>
          <w:t xml:space="preserve"> krvy</w:t>
        </w:r>
      </w:ins>
      <w:ins w:id="31" w:author="Peto" w:date="2018-06-10T18:40:00Z">
        <w:r w:rsidR="004E4F21">
          <w:rPr>
            <w:lang w:val="sk-SK"/>
          </w:rPr>
          <w:t>, zmeny objemu krvi</w:t>
        </w:r>
      </w:ins>
      <w:ins w:id="32" w:author="Peto" w:date="2018-06-10T17:22:00Z">
        <w:r w:rsidR="00E75D36">
          <w:rPr>
            <w:lang w:val="sk-SK"/>
          </w:rPr>
          <w:t xml:space="preserve">, dýchanie, </w:t>
        </w:r>
      </w:ins>
      <w:ins w:id="33" w:author="Peto" w:date="2018-06-10T17:30:00Z">
        <w:r w:rsidR="001B4D7E">
          <w:rPr>
            <w:lang w:val="sk-SK"/>
          </w:rPr>
          <w:t>pľúcny</w:t>
        </w:r>
      </w:ins>
      <w:ins w:id="34" w:author="Peto" w:date="2018-06-10T17:22:00Z">
        <w:r w:rsidR="00E75D36">
          <w:rPr>
            <w:lang w:val="sk-SK"/>
          </w:rPr>
          <w:t xml:space="preserve"> obeh.</w:t>
        </w:r>
      </w:ins>
      <w:ins w:id="35" w:author="Peto" w:date="2018-06-10T17:23:00Z">
        <w:r w:rsidR="001B4D7E">
          <w:rPr>
            <w:lang w:val="sk-SK"/>
          </w:rPr>
          <w:t xml:space="preserve"> </w:t>
        </w:r>
      </w:ins>
      <w:ins w:id="36" w:author="Peto" w:date="2018-06-10T17:26:00Z">
        <w:r w:rsidR="001B4D7E">
          <w:rPr>
            <w:lang w:val="sk-SK"/>
          </w:rPr>
          <w:t xml:space="preserve">V súčasnosti nie je známe, ktorý </w:t>
        </w:r>
      </w:ins>
      <w:ins w:id="37" w:author="Peto" w:date="2018-06-10T17:27:00Z">
        <w:r w:rsidR="001B4D7E">
          <w:rPr>
            <w:lang w:val="sk-SK"/>
          </w:rPr>
          <w:t>zdroj</w:t>
        </w:r>
      </w:ins>
      <w:ins w:id="38" w:author="Peto" w:date="2018-06-10T17:26:00Z">
        <w:r w:rsidR="001B4D7E">
          <w:rPr>
            <w:lang w:val="sk-SK"/>
          </w:rPr>
          <w:t xml:space="preserve"> do akej miery </w:t>
        </w:r>
      </w:ins>
      <w:ins w:id="39" w:author="Peto" w:date="2018-06-10T17:27:00Z">
        <w:r w:rsidR="001B4D7E">
          <w:rPr>
            <w:lang w:val="sk-SK"/>
          </w:rPr>
          <w:t xml:space="preserve">ovplyvňuje generovanie bioimpedančného signálu. </w:t>
        </w:r>
      </w:ins>
      <w:del w:id="40" w:author="Peto" w:date="2018-06-10T17:17:00Z">
        <w:r w:rsidR="00CE547F" w:rsidRPr="001B4D7E" w:rsidDel="00E75D36">
          <w:rPr>
            <w:b/>
            <w:lang w:val="sk-SK"/>
            <w:rPrChange w:id="41" w:author="Peto" w:date="2018-06-10T17:23:00Z">
              <w:rPr>
                <w:lang w:val="sk-SK"/>
              </w:rPr>
            </w:rPrChange>
          </w:rPr>
          <w:delText>z </w:delText>
        </w:r>
      </w:del>
      <w:del w:id="42" w:author="Peto" w:date="2018-06-10T17:23:00Z">
        <w:r w:rsidR="00CE547F" w:rsidRPr="001B4D7E" w:rsidDel="001B4D7E">
          <w:rPr>
            <w:b/>
            <w:lang w:val="sk-SK"/>
            <w:rPrChange w:id="43" w:author="Peto" w:date="2018-06-10T17:23:00Z">
              <w:rPr>
                <w:lang w:val="sk-SK"/>
              </w:rPr>
            </w:rPrChange>
          </w:rPr>
          <w:delText>nedostatku znalosti o pôvode bioimpedančného signálu.</w:delText>
        </w:r>
      </w:del>
      <w:ins w:id="44" w:author="Peto" w:date="2018-06-10T17:23:00Z">
        <w:r w:rsidR="001B4D7E" w:rsidRPr="001B4D7E">
          <w:rPr>
            <w:b/>
            <w:lang w:val="sk-SK"/>
            <w:rPrChange w:id="45" w:author="Peto" w:date="2018-06-10T17:23:00Z">
              <w:rPr>
                <w:lang w:val="sk-SK"/>
              </w:rPr>
            </w:rPrChange>
          </w:rPr>
          <w:t>Cieľe:</w:t>
        </w:r>
      </w:ins>
      <w:r w:rsidR="00CE547F" w:rsidRPr="001D1BAE">
        <w:rPr>
          <w:lang w:val="sk-SK"/>
        </w:rPr>
        <w:t xml:space="preserve"> </w:t>
      </w:r>
      <w:commentRangeEnd w:id="16"/>
      <w:r w:rsidR="00E320B3">
        <w:rPr>
          <w:rStyle w:val="CommentReference"/>
        </w:rPr>
        <w:commentReference w:id="16"/>
      </w:r>
      <w:ins w:id="46" w:author="Peto" w:date="2018-06-10T17:29:00Z">
        <w:r w:rsidR="001B4D7E">
          <w:rPr>
            <w:lang w:val="sk-SK"/>
          </w:rPr>
          <w:t>Cieľom tejto</w:t>
        </w:r>
      </w:ins>
      <w:del w:id="47" w:author="Peto" w:date="2018-06-10T17:29:00Z">
        <w:r w:rsidR="00CE547F" w:rsidRPr="001D1BAE" w:rsidDel="001B4D7E">
          <w:rPr>
            <w:lang w:val="sk-SK"/>
          </w:rPr>
          <w:delText>Táto</w:delText>
        </w:r>
      </w:del>
      <w:r w:rsidR="00CE547F" w:rsidRPr="001D1BAE">
        <w:rPr>
          <w:lang w:val="sk-SK"/>
        </w:rPr>
        <w:t xml:space="preserve"> práca </w:t>
      </w:r>
      <w:ins w:id="48" w:author="Peto" w:date="2018-06-10T17:29:00Z">
        <w:r w:rsidR="001B4D7E">
          <w:rPr>
            <w:lang w:val="sk-SK"/>
          </w:rPr>
          <w:t>je</w:t>
        </w:r>
      </w:ins>
      <w:del w:id="49" w:author="Peto" w:date="2018-06-10T17:29:00Z">
        <w:r w:rsidR="00CE547F" w:rsidRPr="001D1BAE" w:rsidDel="001B4D7E">
          <w:rPr>
            <w:lang w:val="sk-SK"/>
          </w:rPr>
          <w:delText>sa</w:delText>
        </w:r>
      </w:del>
      <w:r w:rsidR="00CE547F" w:rsidRPr="001D1BAE">
        <w:rPr>
          <w:lang w:val="sk-SK"/>
        </w:rPr>
        <w:t xml:space="preserve"> </w:t>
      </w:r>
      <w:del w:id="50" w:author="Peto" w:date="2018-06-10T17:28:00Z">
        <w:r w:rsidR="00CE547F" w:rsidRPr="001D1BAE" w:rsidDel="001B4D7E">
          <w:rPr>
            <w:lang w:val="sk-SK"/>
          </w:rPr>
          <w:delText xml:space="preserve">zaoberá </w:delText>
        </w:r>
      </w:del>
      <w:ins w:id="51" w:author="Peto" w:date="2018-06-10T17:30:00Z">
        <w:r w:rsidR="001B4D7E">
          <w:rPr>
            <w:lang w:val="sk-SK"/>
          </w:rPr>
          <w:t>návrh</w:t>
        </w:r>
      </w:ins>
      <w:ins w:id="52" w:author="Peto" w:date="2018-06-10T17:28:00Z">
        <w:r w:rsidR="001B4D7E">
          <w:rPr>
            <w:lang w:val="sk-SK"/>
          </w:rPr>
          <w:t xml:space="preserve"> metodik</w:t>
        </w:r>
      </w:ins>
      <w:ins w:id="53" w:author="Peto" w:date="2018-06-10T17:29:00Z">
        <w:r w:rsidR="001B4D7E">
          <w:rPr>
            <w:lang w:val="sk-SK"/>
          </w:rPr>
          <w:t xml:space="preserve">y a následná </w:t>
        </w:r>
      </w:ins>
      <w:ins w:id="54" w:author="Peto" w:date="2018-06-10T17:30:00Z">
        <w:r w:rsidR="001B4D7E">
          <w:rPr>
            <w:lang w:val="sk-SK"/>
          </w:rPr>
          <w:t>analýza vzájomných</w:t>
        </w:r>
      </w:ins>
      <w:ins w:id="55" w:author="Peto" w:date="2018-06-10T17:28:00Z">
        <w:r w:rsidR="001B4D7E" w:rsidRPr="001D1BAE">
          <w:rPr>
            <w:lang w:val="sk-SK"/>
          </w:rPr>
          <w:t xml:space="preserve"> </w:t>
        </w:r>
      </w:ins>
      <w:r w:rsidR="00CE547F" w:rsidRPr="001D1BAE">
        <w:rPr>
          <w:lang w:val="sk-SK"/>
        </w:rPr>
        <w:t>vzťah</w:t>
      </w:r>
      <w:ins w:id="56" w:author="Peto" w:date="2018-06-10T17:29:00Z">
        <w:r w:rsidR="001B4D7E">
          <w:rPr>
            <w:lang w:val="sk-SK"/>
          </w:rPr>
          <w:t>ov</w:t>
        </w:r>
      </w:ins>
      <w:del w:id="57" w:author="Peto" w:date="2018-06-10T17:29:00Z">
        <w:r w:rsidR="00CE547F" w:rsidRPr="001D1BAE" w:rsidDel="001B4D7E">
          <w:rPr>
            <w:lang w:val="sk-SK"/>
          </w:rPr>
          <w:delText>mi</w:delText>
        </w:r>
      </w:del>
      <w:r w:rsidR="00CE547F" w:rsidRPr="001D1BAE">
        <w:rPr>
          <w:lang w:val="sk-SK"/>
        </w:rPr>
        <w:t xml:space="preserve"> hemodynamických parametrov vypočítaných z dát celotelovej viackanálovej bioimpedancie, krvného tlaku, EKG a srdečných zvukov.</w:t>
      </w:r>
      <w:del w:id="58" w:author="Peto" w:date="2018-06-10T18:44:00Z">
        <w:r w:rsidR="00CE547F" w:rsidRPr="001D1BAE" w:rsidDel="004E4F21">
          <w:rPr>
            <w:lang w:val="sk-SK"/>
          </w:rPr>
          <w:delText xml:space="preserve"> </w:delText>
        </w:r>
      </w:del>
      <w:ins w:id="59" w:author="Peto" w:date="2018-06-10T17:32:00Z">
        <w:r w:rsidR="001B4D7E">
          <w:rPr>
            <w:lang w:val="sk-SK"/>
          </w:rPr>
          <w:t xml:space="preserve"> </w:t>
        </w:r>
      </w:ins>
      <w:ins w:id="60" w:author="Peto" w:date="2018-06-10T17:31:00Z">
        <w:r w:rsidR="001B4D7E" w:rsidRPr="001B4D7E">
          <w:rPr>
            <w:b/>
            <w:lang w:val="sk-SK"/>
            <w:rPrChange w:id="61" w:author="Peto" w:date="2018-06-10T17:32:00Z">
              <w:rPr>
                <w:lang w:val="sk-SK"/>
              </w:rPr>
            </w:rPrChange>
          </w:rPr>
          <w:t>Metódy:</w:t>
        </w:r>
        <w:r w:rsidR="001B4D7E">
          <w:rPr>
            <w:lang w:val="sk-SK"/>
          </w:rPr>
          <w:t xml:space="preserve"> </w:t>
        </w:r>
      </w:ins>
      <w:ins w:id="62" w:author="Peto" w:date="2018-06-10T18:45:00Z">
        <w:r w:rsidR="004E4F21">
          <w:rPr>
            <w:lang w:val="sk-SK"/>
          </w:rPr>
          <w:t>Hemodynamické parametre sú korelované s dýchaním. Je sledovaná sila väzby dýchania na parametre a</w:t>
        </w:r>
      </w:ins>
      <w:ins w:id="63" w:author="Peto" w:date="2018-06-10T18:46:00Z">
        <w:r w:rsidR="004E4F21">
          <w:rPr>
            <w:lang w:val="sk-SK"/>
          </w:rPr>
          <w:t> </w:t>
        </w:r>
      </w:ins>
      <w:ins w:id="64" w:author="Peto" w:date="2018-06-10T18:45:00Z">
        <w:r w:rsidR="004E4F21">
          <w:rPr>
            <w:lang w:val="sk-SK"/>
          </w:rPr>
          <w:t xml:space="preserve">posun </w:t>
        </w:r>
      </w:ins>
      <w:ins w:id="65" w:author="Peto" w:date="2018-06-10T18:46:00Z">
        <w:r w:rsidR="004E4F21">
          <w:rPr>
            <w:lang w:val="sk-SK"/>
          </w:rPr>
          <w:t xml:space="preserve">reakcia parametra na dýchanie. </w:t>
        </w:r>
      </w:ins>
      <w:ins w:id="66" w:author="Peto" w:date="2018-06-10T18:59:00Z">
        <w:r w:rsidR="006478DA">
          <w:rPr>
            <w:lang w:val="sk-SK"/>
          </w:rPr>
          <w:t>Ďalej j</w:t>
        </w:r>
      </w:ins>
      <w:ins w:id="67" w:author="Peto" w:date="2018-06-10T18:51:00Z">
        <w:r w:rsidR="006478DA">
          <w:rPr>
            <w:lang w:val="sk-SK"/>
          </w:rPr>
          <w:t xml:space="preserve">e </w:t>
        </w:r>
      </w:ins>
      <w:ins w:id="68" w:author="Peto" w:date="2018-06-10T18:59:00Z">
        <w:r w:rsidR="006478DA">
          <w:rPr>
            <w:lang w:val="sk-SK"/>
          </w:rPr>
          <w:t xml:space="preserve">v tejto práci uvedený </w:t>
        </w:r>
      </w:ins>
      <w:ins w:id="69" w:author="Peto" w:date="2018-06-10T18:47:00Z">
        <w:r w:rsidR="004E4F21">
          <w:rPr>
            <w:lang w:val="sk-SK"/>
          </w:rPr>
          <w:t xml:space="preserve">výpočet </w:t>
        </w:r>
      </w:ins>
      <w:ins w:id="70" w:author="Peto" w:date="2018-06-10T18:50:00Z">
        <w:r w:rsidR="004E4F21">
          <w:rPr>
            <w:lang w:val="sk-SK"/>
          </w:rPr>
          <w:t>srde</w:t>
        </w:r>
      </w:ins>
      <w:ins w:id="71" w:author="Peto" w:date="2018-06-10T18:51:00Z">
        <w:r w:rsidR="006478DA">
          <w:rPr>
            <w:lang w:val="sk-SK"/>
          </w:rPr>
          <w:t>cového</w:t>
        </w:r>
      </w:ins>
      <w:ins w:id="72" w:author="Peto" w:date="2018-06-10T18:50:00Z">
        <w:r w:rsidR="004E4F21">
          <w:rPr>
            <w:lang w:val="sk-SK"/>
          </w:rPr>
          <w:t xml:space="preserve"> výdaja z impedancie krku a </w:t>
        </w:r>
        <w:r w:rsidR="006478DA">
          <w:rPr>
            <w:lang w:val="sk-SK"/>
          </w:rPr>
          <w:t>te</w:t>
        </w:r>
        <w:r w:rsidR="004E4F21">
          <w:rPr>
            <w:lang w:val="sk-SK"/>
          </w:rPr>
          <w:t>nto výpočet je porovnaný s</w:t>
        </w:r>
      </w:ins>
      <w:ins w:id="73" w:author="Peto" w:date="2018-06-10T18:51:00Z">
        <w:r w:rsidR="006478DA">
          <w:rPr>
            <w:lang w:val="sk-SK"/>
          </w:rPr>
          <w:t> </w:t>
        </w:r>
      </w:ins>
      <w:ins w:id="74" w:author="Peto" w:date="2018-06-10T18:50:00Z">
        <w:r w:rsidR="006478DA">
          <w:rPr>
            <w:lang w:val="sk-SK"/>
          </w:rPr>
          <w:t xml:space="preserve">meraním </w:t>
        </w:r>
      </w:ins>
      <w:ins w:id="75" w:author="Peto" w:date="2018-06-10T18:51:00Z">
        <w:r w:rsidR="006478DA">
          <w:rPr>
            <w:lang w:val="sk-SK"/>
          </w:rPr>
          <w:t>srd</w:t>
        </w:r>
      </w:ins>
      <w:ins w:id="76" w:author="Peto" w:date="2018-06-10T18:53:00Z">
        <w:r w:rsidR="006478DA">
          <w:rPr>
            <w:lang w:val="sk-SK"/>
          </w:rPr>
          <w:t>co</w:t>
        </w:r>
      </w:ins>
      <w:ins w:id="77" w:author="Peto" w:date="2018-06-10T18:51:00Z">
        <w:r w:rsidR="006478DA">
          <w:rPr>
            <w:lang w:val="sk-SK"/>
          </w:rPr>
          <w:t>vého výdaja echokardiografiou.</w:t>
        </w:r>
      </w:ins>
      <w:ins w:id="78" w:author="Peto" w:date="2018-06-10T18:54:00Z">
        <w:r w:rsidR="006478DA">
          <w:rPr>
            <w:lang w:val="sk-SK"/>
          </w:rPr>
          <w:t xml:space="preserve"> Kontinuálnym meraním srdcového výdaja je sledovaná relatívna zmena srdcov</w:t>
        </w:r>
      </w:ins>
      <w:ins w:id="79" w:author="Peto" w:date="2018-06-10T18:55:00Z">
        <w:r w:rsidR="006478DA">
          <w:rPr>
            <w:lang w:val="sk-SK"/>
          </w:rPr>
          <w:t>ého výdaja pri fyzickej zá</w:t>
        </w:r>
      </w:ins>
      <w:ins w:id="80" w:author="Peto" w:date="2018-06-10T18:56:00Z">
        <w:r w:rsidR="006478DA">
          <w:rPr>
            <w:lang w:val="sk-SK"/>
          </w:rPr>
          <w:t>ťaži.</w:t>
        </w:r>
      </w:ins>
      <w:ins w:id="81" w:author="Peto" w:date="2018-06-10T18:57:00Z">
        <w:r w:rsidR="006478DA">
          <w:rPr>
            <w:lang w:val="sk-SK"/>
          </w:rPr>
          <w:t xml:space="preserve"> </w:t>
        </w:r>
      </w:ins>
      <w:ins w:id="82" w:author="Peto" w:date="2018-06-10T18:56:00Z">
        <w:r w:rsidR="006478DA">
          <w:rPr>
            <w:lang w:val="sk-SK"/>
          </w:rPr>
          <w:t>Relatívna zmena je porovnaná s</w:t>
        </w:r>
      </w:ins>
      <w:ins w:id="83" w:author="Peto" w:date="2018-06-10T18:57:00Z">
        <w:r w:rsidR="006478DA">
          <w:rPr>
            <w:lang w:val="sk-SK"/>
          </w:rPr>
          <w:t> </w:t>
        </w:r>
      </w:ins>
      <w:ins w:id="84" w:author="Peto" w:date="2018-06-10T18:56:00Z">
        <w:r w:rsidR="006478DA">
          <w:rPr>
            <w:lang w:val="sk-SK"/>
          </w:rPr>
          <w:t xml:space="preserve">simultánnym </w:t>
        </w:r>
      </w:ins>
      <w:ins w:id="85" w:author="Peto" w:date="2018-06-10T18:57:00Z">
        <w:r w:rsidR="006478DA">
          <w:rPr>
            <w:lang w:val="sk-SK"/>
          </w:rPr>
          <w:t>meraním echokardiografiou a termodilúciou.</w:t>
        </w:r>
      </w:ins>
      <w:ins w:id="86" w:author="Peto" w:date="2018-06-10T18:56:00Z">
        <w:r w:rsidR="006478DA">
          <w:rPr>
            <w:lang w:val="sk-SK"/>
          </w:rPr>
          <w:t xml:space="preserve"> </w:t>
        </w:r>
        <w:r w:rsidR="006478DA" w:rsidRPr="006478DA">
          <w:rPr>
            <w:b/>
            <w:lang w:val="sk-SK"/>
            <w:rPrChange w:id="87" w:author="Peto" w:date="2018-06-10T18:56:00Z">
              <w:rPr>
                <w:lang w:val="sk-SK"/>
              </w:rPr>
            </w:rPrChange>
          </w:rPr>
          <w:t>Výsledky:</w:t>
        </w:r>
      </w:ins>
      <w:ins w:id="88" w:author="Peto" w:date="2018-06-10T18:57:00Z">
        <w:r w:rsidR="00AA063A">
          <w:rPr>
            <w:lang w:val="sk-SK"/>
          </w:rPr>
          <w:t>T</w:t>
        </w:r>
      </w:ins>
      <w:ins w:id="89" w:author="Peto" w:date="2018-06-10T19:17:00Z">
        <w:r w:rsidR="00AA063A">
          <w:rPr>
            <w:lang w:val="sk-SK"/>
          </w:rPr>
          <w:t>áto p</w:t>
        </w:r>
      </w:ins>
      <w:ins w:id="90" w:author="Peto" w:date="2018-06-10T18:57:00Z">
        <w:r w:rsidR="006478DA">
          <w:rPr>
            <w:lang w:val="sk-SK"/>
          </w:rPr>
          <w:t xml:space="preserve">ráca </w:t>
        </w:r>
      </w:ins>
      <w:commentRangeStart w:id="91"/>
      <w:del w:id="92" w:author="Peto" w:date="2018-06-10T18:57:00Z">
        <w:r w:rsidR="00CE547F" w:rsidRPr="001D1BAE" w:rsidDel="006478DA">
          <w:rPr>
            <w:lang w:val="sk-SK"/>
          </w:rPr>
          <w:delText>P</w:delText>
        </w:r>
      </w:del>
      <w:ins w:id="93" w:author="Peto" w:date="2018-06-10T18:57:00Z">
        <w:r w:rsidR="006478DA">
          <w:rPr>
            <w:lang w:val="sk-SK"/>
          </w:rPr>
          <w:t>p</w:t>
        </w:r>
      </w:ins>
      <w:r w:rsidR="00CE547F" w:rsidRPr="001D1BAE">
        <w:rPr>
          <w:lang w:val="sk-SK"/>
        </w:rPr>
        <w:t xml:space="preserve">rináša nové informácie </w:t>
      </w:r>
      <w:commentRangeEnd w:id="91"/>
      <w:r w:rsidR="000F6D81">
        <w:rPr>
          <w:rStyle w:val="CommentReference"/>
        </w:rPr>
        <w:commentReference w:id="91"/>
      </w:r>
      <w:r w:rsidR="00CE547F" w:rsidRPr="001D1BAE">
        <w:rPr>
          <w:lang w:val="sk-SK"/>
        </w:rPr>
        <w:t>o vzťahu hemodynamický</w:t>
      </w:r>
      <w:ins w:id="94" w:author="Peto" w:date="2018-06-10T19:29:00Z">
        <w:r w:rsidR="00096C27">
          <w:rPr>
            <w:lang w:val="sk-SK"/>
          </w:rPr>
          <w:t>c</w:t>
        </w:r>
      </w:ins>
      <w:r w:rsidR="00CE547F" w:rsidRPr="001D1BAE">
        <w:rPr>
          <w:lang w:val="sk-SK"/>
        </w:rPr>
        <w:t xml:space="preserve">h parametrov a ich reakcií na excitáciu srdcovocievneho systému </w:t>
      </w:r>
      <w:ins w:id="95" w:author="Peto" w:date="2018-06-10T18:57:00Z">
        <w:r w:rsidR="006478DA">
          <w:rPr>
            <w:lang w:val="sk-SK"/>
          </w:rPr>
          <w:t xml:space="preserve">hlbokým a spontánnym </w:t>
        </w:r>
      </w:ins>
      <w:r w:rsidR="00CE547F" w:rsidRPr="001D1BAE">
        <w:rPr>
          <w:lang w:val="sk-SK"/>
        </w:rPr>
        <w:t xml:space="preserve">dýchaním. Prináša takisto informácie o miere variability hemodynamických parametrov a ich vplyve na výpočet tepového objemu. </w:t>
      </w:r>
      <w:del w:id="96" w:author="Peto" w:date="2018-06-10T18:58:00Z">
        <w:r w:rsidR="00CE547F" w:rsidRPr="001D1BAE" w:rsidDel="006478DA">
          <w:rPr>
            <w:lang w:val="sk-SK"/>
          </w:rPr>
          <w:delText>V závere</w:delText>
        </w:r>
      </w:del>
      <w:del w:id="97" w:author="Peto" w:date="2018-06-10T18:59:00Z">
        <w:r w:rsidR="00CE547F" w:rsidRPr="001D1BAE" w:rsidDel="006478DA">
          <w:rPr>
            <w:lang w:val="sk-SK"/>
          </w:rPr>
          <w:delText xml:space="preserve"> táto práca </w:delText>
        </w:r>
      </w:del>
      <w:del w:id="98" w:author="Peto" w:date="2018-06-10T18:58:00Z">
        <w:r w:rsidR="00CE547F" w:rsidRPr="001D1BAE" w:rsidDel="006478DA">
          <w:rPr>
            <w:lang w:val="sk-SK"/>
          </w:rPr>
          <w:delText xml:space="preserve">identifikuje </w:delText>
        </w:r>
      </w:del>
      <w:del w:id="99" w:author="Peto" w:date="2018-06-10T18:59:00Z">
        <w:r w:rsidR="00CE547F" w:rsidRPr="001D1BAE" w:rsidDel="006478DA">
          <w:rPr>
            <w:lang w:val="sk-SK"/>
          </w:rPr>
          <w:delText>n</w:delText>
        </w:r>
      </w:del>
      <w:ins w:id="100" w:author="Peto" w:date="2018-06-10T18:59:00Z">
        <w:r w:rsidR="006478DA">
          <w:rPr>
            <w:lang w:val="sk-SK"/>
          </w:rPr>
          <w:t>N</w:t>
        </w:r>
      </w:ins>
      <w:r w:rsidR="00CE547F" w:rsidRPr="001D1BAE">
        <w:rPr>
          <w:lang w:val="sk-SK"/>
        </w:rPr>
        <w:t>ov</w:t>
      </w:r>
      <w:ins w:id="101" w:author="Peto" w:date="2018-06-10T19:17:00Z">
        <w:r w:rsidR="00AA063A">
          <w:rPr>
            <w:lang w:val="sk-SK"/>
          </w:rPr>
          <w:t>á</w:t>
        </w:r>
      </w:ins>
      <w:del w:id="102" w:author="Peto" w:date="2018-06-10T19:17:00Z">
        <w:r w:rsidR="00CE547F" w:rsidRPr="001D1BAE" w:rsidDel="00AA063A">
          <w:rPr>
            <w:lang w:val="sk-SK"/>
          </w:rPr>
          <w:delText>ú</w:delText>
        </w:r>
      </w:del>
      <w:r w:rsidR="00CE547F" w:rsidRPr="001D1BAE">
        <w:rPr>
          <w:lang w:val="sk-SK"/>
        </w:rPr>
        <w:t xml:space="preserve"> metód</w:t>
      </w:r>
      <w:ins w:id="103" w:author="Peto" w:date="2018-06-10T18:59:00Z">
        <w:r w:rsidR="006478DA">
          <w:rPr>
            <w:lang w:val="sk-SK"/>
          </w:rPr>
          <w:t>a</w:t>
        </w:r>
      </w:ins>
      <w:del w:id="104" w:author="Peto" w:date="2018-06-10T18:59:00Z">
        <w:r w:rsidR="00CE547F" w:rsidRPr="001D1BAE" w:rsidDel="006478DA">
          <w:rPr>
            <w:lang w:val="sk-SK"/>
          </w:rPr>
          <w:delText>u</w:delText>
        </w:r>
      </w:del>
      <w:r w:rsidR="00CE547F" w:rsidRPr="001D1BAE">
        <w:rPr>
          <w:lang w:val="sk-SK"/>
        </w:rPr>
        <w:t xml:space="preserve"> na výpočet </w:t>
      </w:r>
      <w:del w:id="105" w:author="Peto" w:date="2018-06-10T19:15:00Z">
        <w:r w:rsidR="00CE547F" w:rsidRPr="001D1BAE" w:rsidDel="00AA063A">
          <w:rPr>
            <w:lang w:val="sk-SK"/>
          </w:rPr>
          <w:delText xml:space="preserve">SV </w:delText>
        </w:r>
      </w:del>
      <w:ins w:id="106" w:author="Peto" w:date="2018-06-10T19:15:00Z">
        <w:r w:rsidR="00AA063A">
          <w:rPr>
            <w:lang w:val="sk-SK"/>
          </w:rPr>
          <w:t>tepového objemu</w:t>
        </w:r>
        <w:r w:rsidR="00AA063A" w:rsidRPr="001D1BAE">
          <w:rPr>
            <w:lang w:val="sk-SK"/>
          </w:rPr>
          <w:t xml:space="preserve"> </w:t>
        </w:r>
      </w:ins>
      <w:r w:rsidR="00CE547F" w:rsidRPr="001D1BAE">
        <w:rPr>
          <w:lang w:val="sk-SK"/>
        </w:rPr>
        <w:t>z dát impedancie krku</w:t>
      </w:r>
      <w:ins w:id="107" w:author="Peto" w:date="2018-06-10T19:00:00Z">
        <w:r w:rsidR="006478DA">
          <w:rPr>
            <w:lang w:val="sk-SK"/>
          </w:rPr>
          <w:t xml:space="preserve"> dosahuje porovnateľných výsledkov ako metóda výpočtu </w:t>
        </w:r>
      </w:ins>
      <w:ins w:id="108" w:author="Peto" w:date="2018-06-10T19:16:00Z">
        <w:r w:rsidR="00AA063A">
          <w:rPr>
            <w:lang w:val="sk-SK"/>
          </w:rPr>
          <w:t>tepového objemu, je však pohodlnejšia na</w:t>
        </w:r>
      </w:ins>
      <w:ins w:id="109" w:author="Peto" w:date="2018-06-10T19:18:00Z">
        <w:r w:rsidR="00AA063A">
          <w:rPr>
            <w:lang w:val="sk-SK"/>
          </w:rPr>
          <w:t xml:space="preserve"> meranie a nieje tak </w:t>
        </w:r>
      </w:ins>
      <w:ins w:id="110" w:author="Peto" w:date="2018-06-10T19:30:00Z">
        <w:r w:rsidR="00096C27">
          <w:rPr>
            <w:lang w:val="sk-SK"/>
          </w:rPr>
          <w:t>ovplyvnená</w:t>
        </w:r>
      </w:ins>
      <w:ins w:id="111" w:author="Peto" w:date="2018-06-10T19:18:00Z">
        <w:r w:rsidR="00AA063A">
          <w:rPr>
            <w:lang w:val="sk-SK"/>
          </w:rPr>
          <w:t xml:space="preserve"> dýchaním ako </w:t>
        </w:r>
      </w:ins>
      <w:ins w:id="112" w:author="Peto" w:date="2018-06-10T19:30:00Z">
        <w:r w:rsidR="00096C27">
          <w:rPr>
            <w:lang w:val="sk-SK"/>
          </w:rPr>
          <w:t>meranie</w:t>
        </w:r>
      </w:ins>
      <w:ins w:id="113" w:author="Peto" w:date="2018-06-10T19:18:00Z">
        <w:r w:rsidR="00AA063A">
          <w:rPr>
            <w:lang w:val="sk-SK"/>
          </w:rPr>
          <w:t xml:space="preserve"> z impednacie z hrudníka.</w:t>
        </w:r>
      </w:ins>
      <w:del w:id="114" w:author="Peto" w:date="2018-06-10T19:18:00Z">
        <w:r w:rsidR="00CE547F" w:rsidRPr="001D1BAE" w:rsidDel="00AA063A">
          <w:rPr>
            <w:lang w:val="sk-SK"/>
          </w:rPr>
          <w:delText>.</w:delText>
        </w:r>
      </w:del>
    </w:p>
    <w:p w14:paraId="3B50CAEB" w14:textId="77777777" w:rsidR="00CE547F" w:rsidRPr="001D1BAE" w:rsidRDefault="00CE547F" w:rsidP="00CE547F">
      <w:pPr>
        <w:pStyle w:val="Heading1"/>
        <w:numPr>
          <w:ilvl w:val="0"/>
          <w:numId w:val="0"/>
        </w:numPr>
        <w:ind w:left="432" w:hanging="432"/>
        <w:rPr>
          <w:lang w:val="sk-SK"/>
        </w:rPr>
      </w:pPr>
      <w:bookmarkStart w:id="115" w:name="_Toc510359965"/>
      <w:bookmarkStart w:id="116" w:name="_Toc516413194"/>
      <w:r w:rsidRPr="001D1BAE">
        <w:rPr>
          <w:lang w:val="sk-SK"/>
        </w:rPr>
        <w:t>KĽÚČOVÉ SLOVÁ</w:t>
      </w:r>
      <w:bookmarkEnd w:id="9"/>
      <w:bookmarkEnd w:id="115"/>
      <w:bookmarkEnd w:id="116"/>
    </w:p>
    <w:p w14:paraId="25855AEF" w14:textId="14DE6975" w:rsidR="00CE547F" w:rsidRPr="001D1BAE" w:rsidDel="00AA063A" w:rsidRDefault="00CE547F" w:rsidP="00CE547F">
      <w:pPr>
        <w:rPr>
          <w:del w:id="117" w:author="Peto" w:date="2018-06-10T19:19:00Z"/>
          <w:lang w:val="sk-SK"/>
        </w:rPr>
      </w:pPr>
      <w:r w:rsidRPr="001D1BAE">
        <w:rPr>
          <w:lang w:val="sk-SK"/>
        </w:rPr>
        <w:t>Bioimpedancia, srdečný výdaj, tepový objem, hemodynamické parametre</w:t>
      </w:r>
    </w:p>
    <w:p w14:paraId="07FE5A32" w14:textId="77777777" w:rsidR="00CE547F" w:rsidRPr="001D1BAE" w:rsidRDefault="00CE547F">
      <w:pPr>
        <w:rPr>
          <w:rFonts w:ascii="Arial" w:hAnsi="Arial" w:cs="Arial"/>
          <w:b/>
          <w:sz w:val="36"/>
          <w:szCs w:val="36"/>
          <w:lang w:val="sk-SK"/>
        </w:rPr>
        <w:pPrChange w:id="118" w:author="Peto" w:date="2018-06-10T19:19:00Z">
          <w:pPr>
            <w:overflowPunct/>
            <w:autoSpaceDE/>
            <w:autoSpaceDN/>
            <w:adjustRightInd/>
            <w:spacing w:line="240" w:lineRule="auto"/>
            <w:textAlignment w:val="auto"/>
          </w:pPr>
        </w:pPrChange>
      </w:pPr>
      <w:r w:rsidRPr="001D1BAE">
        <w:rPr>
          <w:rFonts w:ascii="Arial" w:hAnsi="Arial" w:cs="Arial"/>
          <w:b/>
          <w:sz w:val="36"/>
          <w:szCs w:val="36"/>
          <w:lang w:val="sk-SK"/>
        </w:rPr>
        <w:br w:type="page"/>
      </w:r>
    </w:p>
    <w:p w14:paraId="43D6DBB3" w14:textId="77777777" w:rsidR="00CE547F" w:rsidRPr="001D1BAE" w:rsidRDefault="00CE547F" w:rsidP="00CE547F">
      <w:pPr>
        <w:pStyle w:val="Heading1"/>
        <w:numPr>
          <w:ilvl w:val="0"/>
          <w:numId w:val="0"/>
        </w:numPr>
        <w:ind w:left="432"/>
        <w:rPr>
          <w:lang w:val="sk-SK"/>
        </w:rPr>
      </w:pPr>
      <w:bookmarkStart w:id="119" w:name="_Toc509993366"/>
      <w:bookmarkStart w:id="120" w:name="_Toc510359966"/>
      <w:bookmarkStart w:id="121" w:name="_Toc516413195"/>
      <w:r w:rsidRPr="001D1BAE">
        <w:rPr>
          <w:lang w:val="sk-SK"/>
        </w:rPr>
        <w:lastRenderedPageBreak/>
        <w:t>ABSTRACT</w:t>
      </w:r>
      <w:bookmarkEnd w:id="119"/>
      <w:bookmarkEnd w:id="120"/>
      <w:bookmarkEnd w:id="121"/>
    </w:p>
    <w:p w14:paraId="24B729F6" w14:textId="77777777" w:rsidR="00CE547F" w:rsidRPr="001D1BAE" w:rsidRDefault="00CE547F" w:rsidP="00CE547F">
      <w:pPr>
        <w:pStyle w:val="Heading1"/>
        <w:numPr>
          <w:ilvl w:val="0"/>
          <w:numId w:val="0"/>
        </w:numPr>
        <w:ind w:left="432"/>
        <w:rPr>
          <w:lang w:val="sk-SK"/>
        </w:rPr>
      </w:pPr>
      <w:bookmarkStart w:id="122" w:name="_Toc509993367"/>
      <w:bookmarkStart w:id="123" w:name="_Toc510359967"/>
      <w:bookmarkStart w:id="124" w:name="_Toc516413196"/>
      <w:r w:rsidRPr="001D1BAE">
        <w:rPr>
          <w:lang w:val="sk-SK"/>
        </w:rPr>
        <w:t>KEYWORDS</w:t>
      </w:r>
      <w:bookmarkEnd w:id="122"/>
      <w:bookmarkEnd w:id="123"/>
      <w:bookmarkEnd w:id="124"/>
    </w:p>
    <w:p w14:paraId="21D1843B" w14:textId="77777777" w:rsidR="00CE547F" w:rsidRPr="001D1BAE" w:rsidRDefault="00CE547F" w:rsidP="00CE547F">
      <w:pPr>
        <w:rPr>
          <w:lang w:val="sk-SK"/>
        </w:rPr>
      </w:pPr>
    </w:p>
    <w:p w14:paraId="7DCA984E"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6041F679" w14:textId="77777777" w:rsidR="00CE547F" w:rsidRPr="001D1BAE" w:rsidRDefault="00CE547F" w:rsidP="00CE547F">
      <w:pPr>
        <w:rPr>
          <w:rFonts w:ascii="Cambria" w:hAnsi="Cambria" w:cstheme="minorHAnsi"/>
          <w:sz w:val="20"/>
          <w:szCs w:val="18"/>
          <w:lang w:val="sk-SK"/>
        </w:rPr>
      </w:pPr>
    </w:p>
    <w:p w14:paraId="5D996FD3" w14:textId="77777777" w:rsidR="00CE547F" w:rsidRPr="001D1BAE" w:rsidRDefault="00CE547F" w:rsidP="00CE547F">
      <w:pPr>
        <w:rPr>
          <w:rFonts w:ascii="Cambria" w:hAnsi="Cambria" w:cstheme="minorHAnsi"/>
          <w:sz w:val="20"/>
          <w:szCs w:val="18"/>
          <w:lang w:val="sk-SK"/>
        </w:rPr>
      </w:pPr>
    </w:p>
    <w:p w14:paraId="6263D2C2" w14:textId="77777777" w:rsidR="00CE547F" w:rsidRPr="001D1BAE" w:rsidRDefault="00CE547F" w:rsidP="00CE547F">
      <w:pPr>
        <w:rPr>
          <w:rFonts w:ascii="Cambria" w:hAnsi="Cambria" w:cstheme="minorHAnsi"/>
          <w:sz w:val="20"/>
          <w:szCs w:val="18"/>
          <w:lang w:val="sk-SK"/>
        </w:rPr>
      </w:pPr>
    </w:p>
    <w:p w14:paraId="2A9945E7" w14:textId="77777777" w:rsidR="00CE547F" w:rsidRPr="001D1BAE" w:rsidRDefault="00CE547F" w:rsidP="00CE547F">
      <w:pPr>
        <w:rPr>
          <w:rFonts w:ascii="Cambria" w:hAnsi="Cambria" w:cstheme="minorHAnsi"/>
          <w:sz w:val="20"/>
          <w:szCs w:val="18"/>
          <w:lang w:val="sk-SK"/>
        </w:rPr>
      </w:pPr>
    </w:p>
    <w:p w14:paraId="551B7832" w14:textId="77777777" w:rsidR="00CE547F" w:rsidRPr="001D1BAE" w:rsidRDefault="00CE547F" w:rsidP="00CE547F">
      <w:pPr>
        <w:rPr>
          <w:rFonts w:ascii="Cambria" w:hAnsi="Cambria" w:cstheme="minorHAnsi"/>
          <w:sz w:val="20"/>
          <w:szCs w:val="18"/>
          <w:lang w:val="sk-SK"/>
        </w:rPr>
      </w:pPr>
    </w:p>
    <w:p w14:paraId="19DF08BB" w14:textId="77777777" w:rsidR="00CE547F" w:rsidRPr="001D1BAE" w:rsidRDefault="00CE547F" w:rsidP="00CE547F">
      <w:pPr>
        <w:rPr>
          <w:rFonts w:ascii="Cambria" w:hAnsi="Cambria" w:cstheme="minorHAnsi"/>
          <w:sz w:val="20"/>
          <w:szCs w:val="18"/>
          <w:lang w:val="sk-SK"/>
        </w:rPr>
      </w:pPr>
    </w:p>
    <w:p w14:paraId="1C5EBD5C" w14:textId="77777777" w:rsidR="00CE547F" w:rsidRPr="001D1BAE" w:rsidRDefault="00CE547F" w:rsidP="00CE547F">
      <w:pPr>
        <w:rPr>
          <w:rFonts w:ascii="Cambria" w:hAnsi="Cambria" w:cstheme="minorHAnsi"/>
          <w:sz w:val="20"/>
          <w:szCs w:val="18"/>
          <w:lang w:val="sk-SK"/>
        </w:rPr>
      </w:pPr>
    </w:p>
    <w:p w14:paraId="79933A93" w14:textId="77777777" w:rsidR="00CE547F" w:rsidRPr="001D1BAE" w:rsidRDefault="00CE547F" w:rsidP="00CE547F">
      <w:pPr>
        <w:rPr>
          <w:rFonts w:ascii="Cambria" w:hAnsi="Cambria" w:cstheme="minorHAnsi"/>
          <w:sz w:val="20"/>
          <w:szCs w:val="18"/>
          <w:lang w:val="sk-SK"/>
        </w:rPr>
      </w:pPr>
    </w:p>
    <w:p w14:paraId="203B1689" w14:textId="77777777" w:rsidR="00CE547F" w:rsidRPr="001D1BAE" w:rsidRDefault="00CE547F" w:rsidP="00CE547F">
      <w:pPr>
        <w:rPr>
          <w:rFonts w:ascii="Cambria" w:hAnsi="Cambria" w:cstheme="minorHAnsi"/>
          <w:sz w:val="20"/>
          <w:szCs w:val="18"/>
          <w:lang w:val="sk-SK"/>
        </w:rPr>
      </w:pPr>
    </w:p>
    <w:p w14:paraId="15DC4670" w14:textId="77777777" w:rsidR="00CE547F" w:rsidRPr="001D1BAE" w:rsidRDefault="00CE547F" w:rsidP="00CE547F">
      <w:pPr>
        <w:rPr>
          <w:rFonts w:ascii="Cambria" w:hAnsi="Cambria" w:cstheme="minorHAnsi"/>
          <w:sz w:val="20"/>
          <w:szCs w:val="18"/>
          <w:lang w:val="sk-SK"/>
        </w:rPr>
      </w:pPr>
    </w:p>
    <w:p w14:paraId="3E86E0CC" w14:textId="77777777" w:rsidR="00CE547F" w:rsidRPr="001D1BAE" w:rsidRDefault="00CE547F" w:rsidP="00CE547F">
      <w:pPr>
        <w:rPr>
          <w:rFonts w:ascii="Cambria" w:hAnsi="Cambria" w:cstheme="minorHAnsi"/>
          <w:sz w:val="20"/>
          <w:szCs w:val="18"/>
          <w:lang w:val="sk-SK"/>
        </w:rPr>
      </w:pPr>
    </w:p>
    <w:p w14:paraId="576ACF18" w14:textId="77777777" w:rsidR="00CE547F" w:rsidRPr="001D1BAE" w:rsidRDefault="00CE547F" w:rsidP="00CE547F">
      <w:pPr>
        <w:rPr>
          <w:rFonts w:ascii="Cambria" w:hAnsi="Cambria" w:cstheme="minorHAnsi"/>
          <w:sz w:val="20"/>
          <w:szCs w:val="18"/>
          <w:lang w:val="sk-SK"/>
        </w:rPr>
      </w:pPr>
    </w:p>
    <w:p w14:paraId="3797B585" w14:textId="77777777" w:rsidR="00CE547F" w:rsidRPr="001D1BAE" w:rsidRDefault="00CE547F" w:rsidP="00CE547F">
      <w:pPr>
        <w:rPr>
          <w:rFonts w:ascii="Cambria" w:hAnsi="Cambria" w:cstheme="minorHAnsi"/>
          <w:sz w:val="20"/>
          <w:szCs w:val="18"/>
          <w:lang w:val="sk-SK"/>
        </w:rPr>
      </w:pPr>
    </w:p>
    <w:p w14:paraId="521B7513" w14:textId="77777777" w:rsidR="00CE547F" w:rsidRPr="001D1BAE" w:rsidRDefault="00CE547F" w:rsidP="00CE547F">
      <w:pPr>
        <w:rPr>
          <w:rFonts w:ascii="Cambria" w:hAnsi="Cambria" w:cstheme="minorHAnsi"/>
          <w:sz w:val="20"/>
          <w:szCs w:val="18"/>
          <w:lang w:val="sk-SK"/>
        </w:rPr>
      </w:pPr>
    </w:p>
    <w:p w14:paraId="026737DE" w14:textId="77777777" w:rsidR="00CE547F" w:rsidRPr="001D1BAE" w:rsidRDefault="00CE547F" w:rsidP="00CE547F">
      <w:pPr>
        <w:rPr>
          <w:rFonts w:ascii="Cambria" w:hAnsi="Cambria" w:cstheme="minorHAnsi"/>
          <w:sz w:val="20"/>
          <w:szCs w:val="18"/>
          <w:lang w:val="sk-SK"/>
        </w:rPr>
      </w:pPr>
    </w:p>
    <w:p w14:paraId="4CD6EA95" w14:textId="77777777" w:rsidR="00CE547F" w:rsidRPr="001D1BAE" w:rsidRDefault="00CE547F" w:rsidP="00CE547F">
      <w:pPr>
        <w:rPr>
          <w:rFonts w:ascii="Cambria" w:hAnsi="Cambria" w:cstheme="minorHAnsi"/>
          <w:sz w:val="20"/>
          <w:szCs w:val="18"/>
          <w:lang w:val="sk-SK"/>
        </w:rPr>
      </w:pPr>
    </w:p>
    <w:p w14:paraId="6BF2330A" w14:textId="77777777" w:rsidR="00CE547F" w:rsidRPr="001D1BAE" w:rsidRDefault="00CE547F" w:rsidP="00CE547F">
      <w:pPr>
        <w:rPr>
          <w:rFonts w:ascii="Cambria" w:hAnsi="Cambria" w:cstheme="minorHAnsi"/>
          <w:sz w:val="20"/>
          <w:szCs w:val="18"/>
          <w:lang w:val="sk-SK"/>
        </w:rPr>
      </w:pPr>
    </w:p>
    <w:p w14:paraId="459D0077" w14:textId="77777777" w:rsidR="00CE547F" w:rsidRPr="001D1BAE" w:rsidRDefault="00CE547F" w:rsidP="00CE547F">
      <w:pPr>
        <w:rPr>
          <w:rFonts w:ascii="Cambria" w:hAnsi="Cambria" w:cstheme="minorHAnsi"/>
          <w:sz w:val="20"/>
          <w:szCs w:val="18"/>
          <w:lang w:val="sk-SK"/>
        </w:rPr>
      </w:pPr>
    </w:p>
    <w:p w14:paraId="3327BC8F" w14:textId="77777777" w:rsidR="00CE547F" w:rsidRPr="001D1BAE" w:rsidRDefault="00CE547F" w:rsidP="00CE547F">
      <w:pPr>
        <w:rPr>
          <w:rFonts w:ascii="Cambria" w:hAnsi="Cambria" w:cstheme="minorHAnsi"/>
          <w:sz w:val="20"/>
          <w:szCs w:val="18"/>
          <w:lang w:val="sk-SK"/>
        </w:rPr>
      </w:pPr>
    </w:p>
    <w:p w14:paraId="16797FEF" w14:textId="77777777" w:rsidR="00CE547F" w:rsidRPr="001D1BAE" w:rsidRDefault="00CE547F" w:rsidP="00CE547F">
      <w:pPr>
        <w:rPr>
          <w:rFonts w:ascii="Cambria" w:hAnsi="Cambria" w:cstheme="minorHAnsi"/>
          <w:sz w:val="20"/>
          <w:szCs w:val="18"/>
          <w:lang w:val="sk-SK"/>
        </w:rPr>
      </w:pPr>
    </w:p>
    <w:p w14:paraId="4E2DC053" w14:textId="77777777" w:rsidR="00CE547F" w:rsidRPr="001D1BAE" w:rsidRDefault="00CE547F" w:rsidP="00CE547F">
      <w:pPr>
        <w:rPr>
          <w:rFonts w:ascii="Cambria" w:hAnsi="Cambria" w:cstheme="minorHAnsi"/>
          <w:sz w:val="20"/>
          <w:szCs w:val="18"/>
          <w:lang w:val="sk-SK"/>
        </w:rPr>
      </w:pPr>
    </w:p>
    <w:p w14:paraId="4C381B73" w14:textId="77777777" w:rsidR="00CE547F" w:rsidRPr="001D1BAE" w:rsidRDefault="00CE547F" w:rsidP="00CE547F">
      <w:pPr>
        <w:rPr>
          <w:rFonts w:ascii="Cambria" w:hAnsi="Cambria" w:cstheme="minorHAnsi"/>
          <w:sz w:val="20"/>
          <w:szCs w:val="18"/>
          <w:lang w:val="sk-SK"/>
        </w:rPr>
      </w:pPr>
    </w:p>
    <w:p w14:paraId="1F81E8D1" w14:textId="77777777" w:rsidR="00CE547F" w:rsidRPr="001D1BAE" w:rsidRDefault="00CE547F" w:rsidP="00CE547F">
      <w:pPr>
        <w:rPr>
          <w:rFonts w:ascii="Cambria" w:hAnsi="Cambria" w:cstheme="minorHAnsi"/>
          <w:sz w:val="20"/>
          <w:szCs w:val="18"/>
          <w:lang w:val="sk-SK"/>
        </w:rPr>
      </w:pPr>
    </w:p>
    <w:p w14:paraId="55CD4BD4" w14:textId="77777777" w:rsidR="00CE547F" w:rsidRPr="001D1BAE" w:rsidRDefault="00CE547F" w:rsidP="00CE547F">
      <w:pPr>
        <w:rPr>
          <w:rFonts w:ascii="Cambria" w:hAnsi="Cambria" w:cstheme="minorHAnsi"/>
          <w:sz w:val="20"/>
          <w:szCs w:val="18"/>
          <w:lang w:val="sk-SK"/>
        </w:rPr>
      </w:pPr>
    </w:p>
    <w:p w14:paraId="3FE2DCCE" w14:textId="77777777" w:rsidR="00CE547F" w:rsidRPr="001D1BAE" w:rsidRDefault="00CE547F" w:rsidP="00CE547F">
      <w:pPr>
        <w:rPr>
          <w:rFonts w:ascii="Cambria" w:hAnsi="Cambria" w:cstheme="minorHAnsi"/>
          <w:sz w:val="20"/>
          <w:szCs w:val="18"/>
          <w:lang w:val="sk-SK"/>
        </w:rPr>
      </w:pPr>
    </w:p>
    <w:p w14:paraId="7D3DAE0A" w14:textId="77777777" w:rsidR="00CE547F" w:rsidRPr="001D1BAE" w:rsidRDefault="00CE547F" w:rsidP="00CE547F">
      <w:pPr>
        <w:rPr>
          <w:rFonts w:ascii="Cambria" w:hAnsi="Cambria" w:cstheme="minorHAnsi"/>
          <w:sz w:val="20"/>
          <w:szCs w:val="18"/>
          <w:lang w:val="sk-SK"/>
        </w:rPr>
      </w:pPr>
    </w:p>
    <w:p w14:paraId="424AA25B" w14:textId="77777777" w:rsidR="00CE547F" w:rsidRPr="001D1BAE" w:rsidRDefault="00CE547F" w:rsidP="00CE547F">
      <w:pPr>
        <w:rPr>
          <w:rFonts w:ascii="Cambria" w:hAnsi="Cambria" w:cstheme="minorHAnsi"/>
          <w:sz w:val="20"/>
          <w:szCs w:val="18"/>
          <w:lang w:val="sk-SK"/>
        </w:rPr>
      </w:pPr>
    </w:p>
    <w:p w14:paraId="4443461D" w14:textId="77777777" w:rsidR="00CE547F" w:rsidRPr="001D1BAE" w:rsidRDefault="00CE547F" w:rsidP="00CE547F">
      <w:pPr>
        <w:rPr>
          <w:rFonts w:ascii="Cambria" w:hAnsi="Cambria" w:cstheme="minorHAnsi"/>
          <w:sz w:val="20"/>
          <w:szCs w:val="18"/>
          <w:lang w:val="sk-SK"/>
        </w:rPr>
      </w:pPr>
    </w:p>
    <w:p w14:paraId="63E5A432" w14:textId="77777777" w:rsidR="00CE547F" w:rsidRPr="001D1BAE" w:rsidRDefault="00CE547F" w:rsidP="00CE547F">
      <w:pPr>
        <w:rPr>
          <w:rFonts w:ascii="Cambria" w:hAnsi="Cambria" w:cstheme="minorHAnsi"/>
          <w:sz w:val="20"/>
          <w:szCs w:val="18"/>
          <w:lang w:val="sk-SK"/>
        </w:rPr>
      </w:pPr>
    </w:p>
    <w:p w14:paraId="7BD8EDF3" w14:textId="77777777" w:rsidR="00CE547F" w:rsidRPr="001D1BAE" w:rsidRDefault="00CE547F" w:rsidP="00CE547F">
      <w:pPr>
        <w:rPr>
          <w:rFonts w:ascii="Cambria" w:hAnsi="Cambria" w:cstheme="minorHAnsi"/>
          <w:sz w:val="20"/>
          <w:szCs w:val="18"/>
          <w:lang w:val="sk-SK"/>
        </w:rPr>
      </w:pPr>
    </w:p>
    <w:p w14:paraId="4C2D70AC" w14:textId="77777777" w:rsidR="00CE547F" w:rsidRPr="001D1BAE" w:rsidRDefault="00CE547F" w:rsidP="00CE547F">
      <w:pPr>
        <w:rPr>
          <w:rFonts w:ascii="Cambria" w:hAnsi="Cambria" w:cstheme="minorHAnsi"/>
          <w:sz w:val="20"/>
          <w:szCs w:val="18"/>
          <w:lang w:val="sk-SK"/>
        </w:rPr>
      </w:pPr>
    </w:p>
    <w:p w14:paraId="064857D2" w14:textId="77777777" w:rsidR="00CE547F" w:rsidRPr="001D1BAE" w:rsidRDefault="00CE547F" w:rsidP="00CE547F">
      <w:pPr>
        <w:rPr>
          <w:rFonts w:ascii="Cambria" w:hAnsi="Cambria" w:cstheme="minorHAnsi"/>
          <w:sz w:val="20"/>
          <w:szCs w:val="18"/>
          <w:lang w:val="sk-SK"/>
        </w:rPr>
      </w:pPr>
    </w:p>
    <w:p w14:paraId="205DC4E5" w14:textId="77777777" w:rsidR="00CE547F" w:rsidRPr="001D1BAE" w:rsidRDefault="00CE547F" w:rsidP="00CE547F">
      <w:pPr>
        <w:rPr>
          <w:rFonts w:ascii="Cambria" w:hAnsi="Cambria" w:cstheme="minorHAnsi"/>
          <w:sz w:val="20"/>
          <w:szCs w:val="18"/>
          <w:lang w:val="sk-SK"/>
        </w:rPr>
      </w:pPr>
    </w:p>
    <w:p w14:paraId="4857421C" w14:textId="77777777" w:rsidR="00CE547F" w:rsidRPr="001D1BAE" w:rsidRDefault="00CE547F" w:rsidP="00CE547F">
      <w:pPr>
        <w:rPr>
          <w:rFonts w:ascii="Cambria" w:hAnsi="Cambria" w:cstheme="minorHAnsi"/>
          <w:sz w:val="20"/>
          <w:szCs w:val="18"/>
          <w:lang w:val="sk-SK"/>
        </w:rPr>
      </w:pPr>
    </w:p>
    <w:p w14:paraId="568FF97F" w14:textId="77777777" w:rsidR="00CE547F" w:rsidRPr="001D1BAE" w:rsidRDefault="00CE547F" w:rsidP="00CE547F">
      <w:pPr>
        <w:rPr>
          <w:rFonts w:ascii="Cambria" w:hAnsi="Cambria" w:cstheme="minorHAnsi"/>
          <w:sz w:val="20"/>
          <w:szCs w:val="18"/>
          <w:lang w:val="sk-SK"/>
        </w:rPr>
      </w:pPr>
    </w:p>
    <w:p w14:paraId="6C63685B" w14:textId="77777777" w:rsidR="00CE547F" w:rsidRPr="001D1BAE" w:rsidRDefault="00CE547F" w:rsidP="00CE547F">
      <w:pPr>
        <w:rPr>
          <w:rFonts w:ascii="Cambria" w:hAnsi="Cambria" w:cstheme="minorHAnsi"/>
          <w:sz w:val="20"/>
          <w:szCs w:val="18"/>
          <w:lang w:val="sk-SK"/>
        </w:rPr>
      </w:pPr>
      <w:r w:rsidRPr="001D1BAE">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14:paraId="3CA7687D" w14:textId="77777777" w:rsidR="00CE547F" w:rsidRPr="001D1BAE" w:rsidRDefault="00CE547F" w:rsidP="00CE547F">
      <w:pPr>
        <w:rPr>
          <w:lang w:val="sk-SK"/>
        </w:rPr>
      </w:pPr>
      <w:r w:rsidRPr="001D1BAE">
        <w:rPr>
          <w:lang w:val="sk-SK"/>
        </w:rPr>
        <w:br w:type="page"/>
      </w:r>
    </w:p>
    <w:p w14:paraId="7D605FF1" w14:textId="77777777" w:rsidR="00CE547F" w:rsidRPr="001D1BAE" w:rsidRDefault="00CE547F" w:rsidP="00CE547F">
      <w:pPr>
        <w:pStyle w:val="Heading1"/>
        <w:numPr>
          <w:ilvl w:val="0"/>
          <w:numId w:val="0"/>
        </w:numPr>
        <w:ind w:left="432" w:hanging="432"/>
        <w:rPr>
          <w:lang w:val="sk-SK"/>
        </w:rPr>
      </w:pPr>
      <w:bookmarkStart w:id="125" w:name="_Toc509993368"/>
      <w:bookmarkStart w:id="126" w:name="_Toc510359968"/>
      <w:bookmarkStart w:id="127" w:name="_Toc516413197"/>
      <w:r w:rsidRPr="001D1BAE">
        <w:rPr>
          <w:lang w:val="sk-SK"/>
        </w:rPr>
        <w:lastRenderedPageBreak/>
        <w:t>PREHLÁSENIE</w:t>
      </w:r>
      <w:bookmarkEnd w:id="125"/>
      <w:bookmarkEnd w:id="126"/>
      <w:bookmarkEnd w:id="127"/>
    </w:p>
    <w:p w14:paraId="754DAD43" w14:textId="77777777" w:rsidR="00CE547F" w:rsidRPr="001D1BAE" w:rsidRDefault="00CE547F" w:rsidP="00CE547F">
      <w:pPr>
        <w:rPr>
          <w:lang w:val="sk-SK"/>
        </w:rPr>
      </w:pPr>
      <w:r w:rsidRPr="001D1BAE">
        <w:rPr>
          <w:lang w:val="sk-SK"/>
        </w:rPr>
        <w:t xml:space="preserve">Prehlasujem, že túto prácu na tému </w:t>
      </w:r>
      <w:r w:rsidRPr="001D1BAE">
        <w:rPr>
          <w:i/>
          <w:szCs w:val="18"/>
          <w:lang w:val="sk-SK"/>
        </w:rPr>
        <w:t>Stanovení parametrů pro výpočet srdečního výdeje z dat celotělové bioimpedance</w:t>
      </w:r>
      <w:r w:rsidRPr="001D1BAE">
        <w:rPr>
          <w:lang w:val="sk-SK"/>
        </w:rPr>
        <w:t xml:space="preserve"> som vypracoval samostatne pod vedením vedúceho práce a s použitím odbornej literatúry a ďalších informačných zdrojov, ktoré sú všetky citované v práci a uvedené v zozname literatúry na konci práce.</w:t>
      </w:r>
    </w:p>
    <w:p w14:paraId="3FFCE857" w14:textId="77777777" w:rsidR="00CE547F" w:rsidRPr="001D1BAE" w:rsidRDefault="00CE547F" w:rsidP="00CE547F">
      <w:pPr>
        <w:rPr>
          <w:rFonts w:ascii="Cambria" w:hAnsi="Cambria" w:cstheme="minorHAnsi"/>
          <w:lang w:val="sk-SK"/>
        </w:rPr>
      </w:pPr>
      <w:r w:rsidRPr="001D1BAE">
        <w:rPr>
          <w:rFonts w:ascii="Cambria" w:hAnsi="Cambria" w:cstheme="minorHAnsi"/>
          <w:lang w:val="sk-SK"/>
        </w:rPr>
        <w:t>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Sb.,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Sb.</w:t>
      </w:r>
    </w:p>
    <w:p w14:paraId="646A14F7" w14:textId="77777777" w:rsidR="00CE547F" w:rsidRPr="001D1BAE" w:rsidRDefault="00CE547F" w:rsidP="00CE547F">
      <w:pPr>
        <w:rPr>
          <w:rFonts w:ascii="Cambria" w:hAnsi="Cambria" w:cstheme="minorHAnsi"/>
          <w:lang w:val="sk-SK"/>
        </w:rPr>
      </w:pPr>
    </w:p>
    <w:p w14:paraId="54B32CE2" w14:textId="77777777" w:rsidR="00CE547F" w:rsidRPr="001D1BAE" w:rsidRDefault="00CE547F" w:rsidP="00CE547F">
      <w:pPr>
        <w:pStyle w:val="Pokraovn"/>
        <w:tabs>
          <w:tab w:val="left" w:pos="5580"/>
        </w:tabs>
        <w:spacing w:line="360" w:lineRule="auto"/>
        <w:ind w:firstLine="450"/>
        <w:rPr>
          <w:rFonts w:ascii="Cambria" w:hAnsi="Cambria" w:cstheme="minorHAnsi"/>
          <w:lang w:val="sk-SK"/>
        </w:rPr>
      </w:pPr>
      <w:r w:rsidRPr="001D1BAE">
        <w:rPr>
          <w:rFonts w:ascii="Cambria" w:hAnsi="Cambria" w:cstheme="minorHAnsi"/>
          <w:lang w:val="sk-SK"/>
        </w:rPr>
        <w:t>V Brne dňa ..............................</w:t>
      </w:r>
      <w:r w:rsidRPr="001D1BAE">
        <w:rPr>
          <w:rFonts w:ascii="Cambria" w:hAnsi="Cambria" w:cstheme="minorHAnsi"/>
          <w:lang w:val="sk-SK"/>
        </w:rPr>
        <w:tab/>
        <w:t>...................................</w:t>
      </w:r>
    </w:p>
    <w:p w14:paraId="78CDBC2E" w14:textId="77777777" w:rsidR="00CE547F" w:rsidRPr="001D1BAE" w:rsidRDefault="00CE547F" w:rsidP="00CE547F">
      <w:pPr>
        <w:tabs>
          <w:tab w:val="left" w:pos="5670"/>
          <w:tab w:val="left" w:pos="5940"/>
        </w:tabs>
        <w:rPr>
          <w:rFonts w:ascii="Cambria" w:hAnsi="Cambria" w:cstheme="minorHAnsi"/>
          <w:lang w:val="sk-SK"/>
        </w:rPr>
      </w:pPr>
      <w:r w:rsidRPr="001D1BAE">
        <w:rPr>
          <w:rFonts w:ascii="Cambria" w:hAnsi="Cambria" w:cstheme="minorHAnsi"/>
          <w:lang w:val="sk-SK"/>
        </w:rPr>
        <w:tab/>
        <w:t>(podpis autora)</w:t>
      </w:r>
    </w:p>
    <w:p w14:paraId="07B92800"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65404211" w14:textId="77777777" w:rsidR="00CE547F" w:rsidRPr="001D1BAE" w:rsidRDefault="00CE547F" w:rsidP="00CE547F">
      <w:pPr>
        <w:pStyle w:val="AbstraktKlicovaslova"/>
        <w:spacing w:line="360" w:lineRule="auto"/>
        <w:rPr>
          <w:rFonts w:ascii="Cambria" w:hAnsi="Cambria" w:cstheme="minorHAnsi"/>
          <w:color w:val="auto"/>
          <w:lang w:val="sk-SK"/>
        </w:rPr>
      </w:pPr>
      <w:r w:rsidRPr="001D1BAE">
        <w:rPr>
          <w:rFonts w:ascii="Cambria" w:hAnsi="Cambria" w:cstheme="minorHAnsi"/>
          <w:color w:val="auto"/>
          <w:lang w:val="sk-SK"/>
        </w:rPr>
        <w:lastRenderedPageBreak/>
        <w:t>PoĎAkovAnIE</w:t>
      </w:r>
    </w:p>
    <w:p w14:paraId="6D337D9C" w14:textId="77777777" w:rsidR="00CE547F" w:rsidRPr="001D1BAE" w:rsidRDefault="00CE547F" w:rsidP="00CE547F">
      <w:pPr>
        <w:pStyle w:val="Pokraovn"/>
        <w:spacing w:line="360" w:lineRule="auto"/>
        <w:ind w:firstLine="450"/>
        <w:rPr>
          <w:rFonts w:ascii="Cambria" w:hAnsi="Cambria" w:cstheme="minorHAnsi"/>
          <w:color w:val="auto"/>
          <w:lang w:val="sk-SK"/>
        </w:rPr>
      </w:pPr>
      <w:r w:rsidRPr="001D1BAE">
        <w:rPr>
          <w:rFonts w:ascii="Cambria" w:hAnsi="Cambria" w:cstheme="minorHAnsi"/>
          <w:color w:val="auto"/>
          <w:lang w:val="sk-SK"/>
        </w:rPr>
        <w:t>Ďakujem vedúcemu práce Ing. Pavlovi Jurákovi, CSc. za účinnú metodickú, pedagogickú a odbornú pomoc pri spracovaní tejto práce. Ďalej ďakujem Ing. Vlastimilovi Vondrovi, CSc a Ing. Josefovi Halámkovi, CSc za cenné rady a inšpiráciu.</w:t>
      </w:r>
    </w:p>
    <w:p w14:paraId="6B66B80A" w14:textId="77777777" w:rsidR="00CE547F" w:rsidRPr="001D1BAE" w:rsidRDefault="00CE547F" w:rsidP="00CE547F">
      <w:pPr>
        <w:rPr>
          <w:rFonts w:ascii="Cambria" w:hAnsi="Cambria" w:cstheme="minorHAnsi"/>
          <w:lang w:val="sk-SK"/>
        </w:rPr>
      </w:pPr>
    </w:p>
    <w:p w14:paraId="5EAF46E6" w14:textId="77777777" w:rsidR="00CE547F" w:rsidRPr="001D1BAE" w:rsidRDefault="00CE547F" w:rsidP="00CE547F">
      <w:pPr>
        <w:pStyle w:val="Pokraovn"/>
        <w:tabs>
          <w:tab w:val="left" w:pos="5580"/>
        </w:tabs>
        <w:spacing w:line="360" w:lineRule="auto"/>
        <w:ind w:firstLine="450"/>
        <w:rPr>
          <w:rFonts w:ascii="Cambria" w:hAnsi="Cambria" w:cstheme="minorHAnsi"/>
          <w:lang w:val="sk-SK"/>
        </w:rPr>
      </w:pPr>
      <w:r w:rsidRPr="001D1BAE">
        <w:rPr>
          <w:rFonts w:ascii="Cambria" w:hAnsi="Cambria" w:cstheme="minorHAnsi"/>
          <w:lang w:val="sk-SK"/>
        </w:rPr>
        <w:t>V Brne dňa ..............................</w:t>
      </w:r>
      <w:r w:rsidRPr="001D1BAE">
        <w:rPr>
          <w:rFonts w:ascii="Cambria" w:hAnsi="Cambria" w:cstheme="minorHAnsi"/>
          <w:lang w:val="sk-SK"/>
        </w:rPr>
        <w:tab/>
        <w:t>...................................</w:t>
      </w:r>
    </w:p>
    <w:p w14:paraId="053FDBB8" w14:textId="77777777" w:rsidR="00CE547F" w:rsidRPr="001D1BAE" w:rsidRDefault="00CE547F" w:rsidP="00CE547F">
      <w:pPr>
        <w:tabs>
          <w:tab w:val="left" w:pos="5670"/>
          <w:tab w:val="left" w:pos="5940"/>
        </w:tabs>
        <w:rPr>
          <w:rFonts w:ascii="Cambria" w:hAnsi="Cambria" w:cstheme="minorHAnsi"/>
          <w:lang w:val="sk-SK"/>
        </w:rPr>
      </w:pPr>
      <w:r w:rsidRPr="001D1BAE">
        <w:rPr>
          <w:rFonts w:ascii="Cambria" w:hAnsi="Cambria" w:cstheme="minorHAnsi"/>
          <w:lang w:val="sk-SK"/>
        </w:rPr>
        <w:tab/>
        <w:t>(podpis autora)</w:t>
      </w:r>
    </w:p>
    <w:p w14:paraId="7DDCE67A"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47CA54B8" w14:textId="77777777" w:rsidR="00F95B9C" w:rsidRDefault="00CE547F">
      <w:pPr>
        <w:pStyle w:val="TOC1"/>
        <w:rPr>
          <w:ins w:id="128" w:author="Peto" w:date="2018-06-10T16:57:00Z"/>
          <w:rFonts w:asciiTheme="minorHAnsi" w:eastAsiaTheme="minorEastAsia" w:hAnsiTheme="minorHAnsi" w:cstheme="minorBidi"/>
          <w:b w:val="0"/>
          <w:bCs w:val="0"/>
          <w:sz w:val="22"/>
          <w:szCs w:val="22"/>
        </w:rPr>
      </w:pPr>
      <w:r w:rsidRPr="001D1BAE">
        <w:rPr>
          <w:b w:val="0"/>
          <w:sz w:val="36"/>
          <w:szCs w:val="36"/>
          <w:lang w:val="sk-SK"/>
        </w:rPr>
        <w:lastRenderedPageBreak/>
        <w:t>Obsah</w:t>
      </w:r>
      <w:r w:rsidRPr="00FA362E">
        <w:rPr>
          <w:b w:val="0"/>
          <w:bCs w:val="0"/>
          <w:lang w:val="sk-SK"/>
        </w:rPr>
        <w:fldChar w:fldCharType="begin"/>
      </w:r>
      <w:r w:rsidRPr="001D1BAE">
        <w:rPr>
          <w:b w:val="0"/>
          <w:bCs w:val="0"/>
          <w:lang w:val="sk-SK"/>
        </w:rPr>
        <w:instrText xml:space="preserve"> TOC \o "1-3" \h \z \u </w:instrText>
      </w:r>
      <w:r w:rsidRPr="00FA362E">
        <w:rPr>
          <w:b w:val="0"/>
          <w:bCs w:val="0"/>
          <w:lang w:val="sk-SK"/>
        </w:rPr>
        <w:fldChar w:fldCharType="separate"/>
      </w:r>
      <w:ins w:id="129" w:author="Peto" w:date="2018-06-10T16:57:00Z">
        <w:r w:rsidR="00F95B9C" w:rsidRPr="00FB5EBF">
          <w:rPr>
            <w:rStyle w:val="Hyperlink"/>
          </w:rPr>
          <w:fldChar w:fldCharType="begin"/>
        </w:r>
        <w:r w:rsidR="00F95B9C" w:rsidRPr="00FB5EBF">
          <w:rPr>
            <w:rStyle w:val="Hyperlink"/>
          </w:rPr>
          <w:instrText xml:space="preserve"> </w:instrText>
        </w:r>
        <w:r w:rsidR="00F95B9C">
          <w:instrText>HYPERLINK \l "_Toc516413193"</w:instrText>
        </w:r>
        <w:r w:rsidR="00F95B9C" w:rsidRPr="00FB5EBF">
          <w:rPr>
            <w:rStyle w:val="Hyperlink"/>
          </w:rPr>
          <w:instrText xml:space="preserve"> </w:instrText>
        </w:r>
        <w:r w:rsidR="00F95B9C" w:rsidRPr="00FB5EBF">
          <w:rPr>
            <w:rStyle w:val="Hyperlink"/>
          </w:rPr>
          <w:fldChar w:fldCharType="separate"/>
        </w:r>
        <w:r w:rsidR="00F95B9C" w:rsidRPr="00FB5EBF">
          <w:rPr>
            <w:rStyle w:val="Hyperlink"/>
            <w:lang w:val="sk-SK"/>
          </w:rPr>
          <w:t>ABSTRAKT</w:t>
        </w:r>
        <w:r w:rsidR="00F95B9C">
          <w:rPr>
            <w:webHidden/>
          </w:rPr>
          <w:tab/>
        </w:r>
        <w:r w:rsidR="00F95B9C">
          <w:rPr>
            <w:webHidden/>
          </w:rPr>
          <w:fldChar w:fldCharType="begin"/>
        </w:r>
        <w:r w:rsidR="00F95B9C">
          <w:rPr>
            <w:webHidden/>
          </w:rPr>
          <w:instrText xml:space="preserve"> PAGEREF _Toc516413193 \h </w:instrText>
        </w:r>
      </w:ins>
      <w:r w:rsidR="00F95B9C">
        <w:rPr>
          <w:webHidden/>
        </w:rPr>
      </w:r>
      <w:r w:rsidR="00F95B9C">
        <w:rPr>
          <w:webHidden/>
        </w:rPr>
        <w:fldChar w:fldCharType="separate"/>
      </w:r>
      <w:ins w:id="130" w:author="Peto" w:date="2018-06-10T16:57:00Z">
        <w:r w:rsidR="00F95B9C">
          <w:rPr>
            <w:webHidden/>
          </w:rPr>
          <w:t>I</w:t>
        </w:r>
        <w:r w:rsidR="00F95B9C">
          <w:rPr>
            <w:webHidden/>
          </w:rPr>
          <w:fldChar w:fldCharType="end"/>
        </w:r>
        <w:r w:rsidR="00F95B9C" w:rsidRPr="00FB5EBF">
          <w:rPr>
            <w:rStyle w:val="Hyperlink"/>
          </w:rPr>
          <w:fldChar w:fldCharType="end"/>
        </w:r>
      </w:ins>
    </w:p>
    <w:p w14:paraId="3821012B" w14:textId="77777777" w:rsidR="00F95B9C" w:rsidRDefault="00F95B9C">
      <w:pPr>
        <w:pStyle w:val="TOC1"/>
        <w:rPr>
          <w:ins w:id="131" w:author="Peto" w:date="2018-06-10T16:57:00Z"/>
          <w:rFonts w:asciiTheme="minorHAnsi" w:eastAsiaTheme="minorEastAsia" w:hAnsiTheme="minorHAnsi" w:cstheme="minorBidi"/>
          <w:b w:val="0"/>
          <w:bCs w:val="0"/>
          <w:sz w:val="22"/>
          <w:szCs w:val="22"/>
        </w:rPr>
      </w:pPr>
      <w:ins w:id="132" w:author="Peto" w:date="2018-06-10T16:57:00Z">
        <w:r w:rsidRPr="00FB5EBF">
          <w:rPr>
            <w:rStyle w:val="Hyperlink"/>
          </w:rPr>
          <w:fldChar w:fldCharType="begin"/>
        </w:r>
        <w:r w:rsidRPr="00FB5EBF">
          <w:rPr>
            <w:rStyle w:val="Hyperlink"/>
          </w:rPr>
          <w:instrText xml:space="preserve"> </w:instrText>
        </w:r>
        <w:r>
          <w:instrText>HYPERLINK \l "_Toc516413194"</w:instrText>
        </w:r>
        <w:r w:rsidRPr="00FB5EBF">
          <w:rPr>
            <w:rStyle w:val="Hyperlink"/>
          </w:rPr>
          <w:instrText xml:space="preserve"> </w:instrText>
        </w:r>
        <w:r w:rsidRPr="00FB5EBF">
          <w:rPr>
            <w:rStyle w:val="Hyperlink"/>
          </w:rPr>
          <w:fldChar w:fldCharType="separate"/>
        </w:r>
        <w:r w:rsidRPr="00FB5EBF">
          <w:rPr>
            <w:rStyle w:val="Hyperlink"/>
            <w:lang w:val="sk-SK"/>
          </w:rPr>
          <w:t>KĽÚČOVÉ SLOVÁ</w:t>
        </w:r>
        <w:r>
          <w:rPr>
            <w:webHidden/>
          </w:rPr>
          <w:tab/>
        </w:r>
        <w:r>
          <w:rPr>
            <w:webHidden/>
          </w:rPr>
          <w:fldChar w:fldCharType="begin"/>
        </w:r>
        <w:r>
          <w:rPr>
            <w:webHidden/>
          </w:rPr>
          <w:instrText xml:space="preserve"> PAGEREF _Toc516413194 \h </w:instrText>
        </w:r>
      </w:ins>
      <w:r>
        <w:rPr>
          <w:webHidden/>
        </w:rPr>
      </w:r>
      <w:r>
        <w:rPr>
          <w:webHidden/>
        </w:rPr>
        <w:fldChar w:fldCharType="separate"/>
      </w:r>
      <w:ins w:id="133" w:author="Peto" w:date="2018-06-10T16:57:00Z">
        <w:r>
          <w:rPr>
            <w:webHidden/>
          </w:rPr>
          <w:t>I</w:t>
        </w:r>
        <w:r>
          <w:rPr>
            <w:webHidden/>
          </w:rPr>
          <w:fldChar w:fldCharType="end"/>
        </w:r>
        <w:r w:rsidRPr="00FB5EBF">
          <w:rPr>
            <w:rStyle w:val="Hyperlink"/>
          </w:rPr>
          <w:fldChar w:fldCharType="end"/>
        </w:r>
      </w:ins>
    </w:p>
    <w:p w14:paraId="65369ECB" w14:textId="77777777" w:rsidR="00F95B9C" w:rsidRDefault="00F95B9C">
      <w:pPr>
        <w:pStyle w:val="TOC1"/>
        <w:rPr>
          <w:ins w:id="134" w:author="Peto" w:date="2018-06-10T16:57:00Z"/>
          <w:rFonts w:asciiTheme="minorHAnsi" w:eastAsiaTheme="minorEastAsia" w:hAnsiTheme="minorHAnsi" w:cstheme="minorBidi"/>
          <w:b w:val="0"/>
          <w:bCs w:val="0"/>
          <w:sz w:val="22"/>
          <w:szCs w:val="22"/>
        </w:rPr>
      </w:pPr>
      <w:ins w:id="135" w:author="Peto" w:date="2018-06-10T16:57:00Z">
        <w:r w:rsidRPr="00FB5EBF">
          <w:rPr>
            <w:rStyle w:val="Hyperlink"/>
          </w:rPr>
          <w:fldChar w:fldCharType="begin"/>
        </w:r>
        <w:r w:rsidRPr="00FB5EBF">
          <w:rPr>
            <w:rStyle w:val="Hyperlink"/>
          </w:rPr>
          <w:instrText xml:space="preserve"> </w:instrText>
        </w:r>
        <w:r>
          <w:instrText>HYPERLINK \l "_Toc516413195"</w:instrText>
        </w:r>
        <w:r w:rsidRPr="00FB5EBF">
          <w:rPr>
            <w:rStyle w:val="Hyperlink"/>
          </w:rPr>
          <w:instrText xml:space="preserve"> </w:instrText>
        </w:r>
        <w:r w:rsidRPr="00FB5EBF">
          <w:rPr>
            <w:rStyle w:val="Hyperlink"/>
          </w:rPr>
          <w:fldChar w:fldCharType="separate"/>
        </w:r>
        <w:r w:rsidRPr="00FB5EBF">
          <w:rPr>
            <w:rStyle w:val="Hyperlink"/>
            <w:lang w:val="sk-SK"/>
          </w:rPr>
          <w:t>ABSTRACT</w:t>
        </w:r>
        <w:r>
          <w:rPr>
            <w:webHidden/>
          </w:rPr>
          <w:tab/>
        </w:r>
        <w:r>
          <w:rPr>
            <w:webHidden/>
          </w:rPr>
          <w:fldChar w:fldCharType="begin"/>
        </w:r>
        <w:r>
          <w:rPr>
            <w:webHidden/>
          </w:rPr>
          <w:instrText xml:space="preserve"> PAGEREF _Toc516413195 \h </w:instrText>
        </w:r>
      </w:ins>
      <w:r>
        <w:rPr>
          <w:webHidden/>
        </w:rPr>
      </w:r>
      <w:r>
        <w:rPr>
          <w:webHidden/>
        </w:rPr>
        <w:fldChar w:fldCharType="separate"/>
      </w:r>
      <w:ins w:id="136" w:author="Peto" w:date="2018-06-10T16:57:00Z">
        <w:r>
          <w:rPr>
            <w:webHidden/>
          </w:rPr>
          <w:t>II</w:t>
        </w:r>
        <w:r>
          <w:rPr>
            <w:webHidden/>
          </w:rPr>
          <w:fldChar w:fldCharType="end"/>
        </w:r>
        <w:r w:rsidRPr="00FB5EBF">
          <w:rPr>
            <w:rStyle w:val="Hyperlink"/>
          </w:rPr>
          <w:fldChar w:fldCharType="end"/>
        </w:r>
      </w:ins>
    </w:p>
    <w:p w14:paraId="7B76B938" w14:textId="77777777" w:rsidR="00F95B9C" w:rsidRDefault="00F95B9C">
      <w:pPr>
        <w:pStyle w:val="TOC1"/>
        <w:rPr>
          <w:ins w:id="137" w:author="Peto" w:date="2018-06-10T16:57:00Z"/>
          <w:rFonts w:asciiTheme="minorHAnsi" w:eastAsiaTheme="minorEastAsia" w:hAnsiTheme="minorHAnsi" w:cstheme="minorBidi"/>
          <w:b w:val="0"/>
          <w:bCs w:val="0"/>
          <w:sz w:val="22"/>
          <w:szCs w:val="22"/>
        </w:rPr>
      </w:pPr>
      <w:ins w:id="138" w:author="Peto" w:date="2018-06-10T16:57:00Z">
        <w:r w:rsidRPr="00FB5EBF">
          <w:rPr>
            <w:rStyle w:val="Hyperlink"/>
          </w:rPr>
          <w:fldChar w:fldCharType="begin"/>
        </w:r>
        <w:r w:rsidRPr="00FB5EBF">
          <w:rPr>
            <w:rStyle w:val="Hyperlink"/>
          </w:rPr>
          <w:instrText xml:space="preserve"> </w:instrText>
        </w:r>
        <w:r>
          <w:instrText>HYPERLINK \l "_Toc516413196"</w:instrText>
        </w:r>
        <w:r w:rsidRPr="00FB5EBF">
          <w:rPr>
            <w:rStyle w:val="Hyperlink"/>
          </w:rPr>
          <w:instrText xml:space="preserve"> </w:instrText>
        </w:r>
        <w:r w:rsidRPr="00FB5EBF">
          <w:rPr>
            <w:rStyle w:val="Hyperlink"/>
          </w:rPr>
          <w:fldChar w:fldCharType="separate"/>
        </w:r>
        <w:r w:rsidRPr="00FB5EBF">
          <w:rPr>
            <w:rStyle w:val="Hyperlink"/>
            <w:lang w:val="sk-SK"/>
          </w:rPr>
          <w:t>KEYWORDS</w:t>
        </w:r>
        <w:r>
          <w:rPr>
            <w:webHidden/>
          </w:rPr>
          <w:tab/>
        </w:r>
        <w:r>
          <w:rPr>
            <w:webHidden/>
          </w:rPr>
          <w:fldChar w:fldCharType="begin"/>
        </w:r>
        <w:r>
          <w:rPr>
            <w:webHidden/>
          </w:rPr>
          <w:instrText xml:space="preserve"> PAGEREF _Toc516413196 \h </w:instrText>
        </w:r>
      </w:ins>
      <w:r>
        <w:rPr>
          <w:webHidden/>
        </w:rPr>
      </w:r>
      <w:r>
        <w:rPr>
          <w:webHidden/>
        </w:rPr>
        <w:fldChar w:fldCharType="separate"/>
      </w:r>
      <w:ins w:id="139" w:author="Peto" w:date="2018-06-10T16:57:00Z">
        <w:r>
          <w:rPr>
            <w:webHidden/>
          </w:rPr>
          <w:t>II</w:t>
        </w:r>
        <w:r>
          <w:rPr>
            <w:webHidden/>
          </w:rPr>
          <w:fldChar w:fldCharType="end"/>
        </w:r>
        <w:r w:rsidRPr="00FB5EBF">
          <w:rPr>
            <w:rStyle w:val="Hyperlink"/>
          </w:rPr>
          <w:fldChar w:fldCharType="end"/>
        </w:r>
      </w:ins>
    </w:p>
    <w:p w14:paraId="14AC93A1" w14:textId="77777777" w:rsidR="00F95B9C" w:rsidRDefault="00F95B9C">
      <w:pPr>
        <w:pStyle w:val="TOC1"/>
        <w:rPr>
          <w:ins w:id="140" w:author="Peto" w:date="2018-06-10T16:57:00Z"/>
          <w:rFonts w:asciiTheme="minorHAnsi" w:eastAsiaTheme="minorEastAsia" w:hAnsiTheme="minorHAnsi" w:cstheme="minorBidi"/>
          <w:b w:val="0"/>
          <w:bCs w:val="0"/>
          <w:sz w:val="22"/>
          <w:szCs w:val="22"/>
        </w:rPr>
      </w:pPr>
      <w:ins w:id="141" w:author="Peto" w:date="2018-06-10T16:57:00Z">
        <w:r w:rsidRPr="00FB5EBF">
          <w:rPr>
            <w:rStyle w:val="Hyperlink"/>
          </w:rPr>
          <w:fldChar w:fldCharType="begin"/>
        </w:r>
        <w:r w:rsidRPr="00FB5EBF">
          <w:rPr>
            <w:rStyle w:val="Hyperlink"/>
          </w:rPr>
          <w:instrText xml:space="preserve"> </w:instrText>
        </w:r>
        <w:r>
          <w:instrText>HYPERLINK \l "_Toc516413197"</w:instrText>
        </w:r>
        <w:r w:rsidRPr="00FB5EBF">
          <w:rPr>
            <w:rStyle w:val="Hyperlink"/>
          </w:rPr>
          <w:instrText xml:space="preserve"> </w:instrText>
        </w:r>
        <w:r w:rsidRPr="00FB5EBF">
          <w:rPr>
            <w:rStyle w:val="Hyperlink"/>
          </w:rPr>
          <w:fldChar w:fldCharType="separate"/>
        </w:r>
        <w:r w:rsidRPr="00FB5EBF">
          <w:rPr>
            <w:rStyle w:val="Hyperlink"/>
            <w:lang w:val="sk-SK"/>
          </w:rPr>
          <w:t>PREHLÁSENIE</w:t>
        </w:r>
        <w:r>
          <w:rPr>
            <w:webHidden/>
          </w:rPr>
          <w:tab/>
        </w:r>
        <w:r>
          <w:rPr>
            <w:webHidden/>
          </w:rPr>
          <w:fldChar w:fldCharType="begin"/>
        </w:r>
        <w:r>
          <w:rPr>
            <w:webHidden/>
          </w:rPr>
          <w:instrText xml:space="preserve"> PAGEREF _Toc516413197 \h </w:instrText>
        </w:r>
      </w:ins>
      <w:r>
        <w:rPr>
          <w:webHidden/>
        </w:rPr>
      </w:r>
      <w:r>
        <w:rPr>
          <w:webHidden/>
        </w:rPr>
        <w:fldChar w:fldCharType="separate"/>
      </w:r>
      <w:ins w:id="142" w:author="Peto" w:date="2018-06-10T16:57:00Z">
        <w:r>
          <w:rPr>
            <w:webHidden/>
          </w:rPr>
          <w:t>IV</w:t>
        </w:r>
        <w:r>
          <w:rPr>
            <w:webHidden/>
          </w:rPr>
          <w:fldChar w:fldCharType="end"/>
        </w:r>
        <w:r w:rsidRPr="00FB5EBF">
          <w:rPr>
            <w:rStyle w:val="Hyperlink"/>
          </w:rPr>
          <w:fldChar w:fldCharType="end"/>
        </w:r>
      </w:ins>
    </w:p>
    <w:p w14:paraId="3BA84BC0" w14:textId="77777777" w:rsidR="00F95B9C" w:rsidRDefault="00F95B9C">
      <w:pPr>
        <w:pStyle w:val="TOC1"/>
        <w:rPr>
          <w:ins w:id="143" w:author="Peto" w:date="2018-06-10T16:57:00Z"/>
          <w:rFonts w:asciiTheme="minorHAnsi" w:eastAsiaTheme="minorEastAsia" w:hAnsiTheme="minorHAnsi" w:cstheme="minorBidi"/>
          <w:b w:val="0"/>
          <w:bCs w:val="0"/>
          <w:sz w:val="22"/>
          <w:szCs w:val="22"/>
        </w:rPr>
      </w:pPr>
      <w:ins w:id="144" w:author="Peto" w:date="2018-06-10T16:57:00Z">
        <w:r w:rsidRPr="00FB5EBF">
          <w:rPr>
            <w:rStyle w:val="Hyperlink"/>
          </w:rPr>
          <w:fldChar w:fldCharType="begin"/>
        </w:r>
        <w:r w:rsidRPr="00FB5EBF">
          <w:rPr>
            <w:rStyle w:val="Hyperlink"/>
          </w:rPr>
          <w:instrText xml:space="preserve"> </w:instrText>
        </w:r>
        <w:r>
          <w:instrText>HYPERLINK \l "_Toc516413198"</w:instrText>
        </w:r>
        <w:r w:rsidRPr="00FB5EBF">
          <w:rPr>
            <w:rStyle w:val="Hyperlink"/>
          </w:rPr>
          <w:instrText xml:space="preserve"> </w:instrText>
        </w:r>
        <w:r w:rsidRPr="00FB5EBF">
          <w:rPr>
            <w:rStyle w:val="Hyperlink"/>
          </w:rPr>
          <w:fldChar w:fldCharType="separate"/>
        </w:r>
        <w:r w:rsidRPr="00FB5EBF">
          <w:rPr>
            <w:rStyle w:val="Hyperlink"/>
            <w:lang w:val="sk-SK"/>
          </w:rPr>
          <w:t>ZOZNAM OBRÁZKOV</w:t>
        </w:r>
        <w:r>
          <w:rPr>
            <w:webHidden/>
          </w:rPr>
          <w:tab/>
        </w:r>
        <w:r>
          <w:rPr>
            <w:webHidden/>
          </w:rPr>
          <w:fldChar w:fldCharType="begin"/>
        </w:r>
        <w:r>
          <w:rPr>
            <w:webHidden/>
          </w:rPr>
          <w:instrText xml:space="preserve"> PAGEREF _Toc516413198 \h </w:instrText>
        </w:r>
      </w:ins>
      <w:r>
        <w:rPr>
          <w:webHidden/>
        </w:rPr>
      </w:r>
      <w:r>
        <w:rPr>
          <w:webHidden/>
        </w:rPr>
        <w:fldChar w:fldCharType="separate"/>
      </w:r>
      <w:ins w:id="145" w:author="Peto" w:date="2018-06-10T16:57:00Z">
        <w:r>
          <w:rPr>
            <w:webHidden/>
          </w:rPr>
          <w:t>IX</w:t>
        </w:r>
        <w:r>
          <w:rPr>
            <w:webHidden/>
          </w:rPr>
          <w:fldChar w:fldCharType="end"/>
        </w:r>
        <w:r w:rsidRPr="00FB5EBF">
          <w:rPr>
            <w:rStyle w:val="Hyperlink"/>
          </w:rPr>
          <w:fldChar w:fldCharType="end"/>
        </w:r>
      </w:ins>
    </w:p>
    <w:p w14:paraId="426ECA6F" w14:textId="77777777" w:rsidR="00F95B9C" w:rsidRDefault="00F95B9C">
      <w:pPr>
        <w:pStyle w:val="TOC1"/>
        <w:rPr>
          <w:ins w:id="146" w:author="Peto" w:date="2018-06-10T16:57:00Z"/>
          <w:rFonts w:asciiTheme="minorHAnsi" w:eastAsiaTheme="minorEastAsia" w:hAnsiTheme="minorHAnsi" w:cstheme="minorBidi"/>
          <w:b w:val="0"/>
          <w:bCs w:val="0"/>
          <w:sz w:val="22"/>
          <w:szCs w:val="22"/>
        </w:rPr>
      </w:pPr>
      <w:ins w:id="147" w:author="Peto" w:date="2018-06-10T16:57:00Z">
        <w:r w:rsidRPr="00FB5EBF">
          <w:rPr>
            <w:rStyle w:val="Hyperlink"/>
          </w:rPr>
          <w:fldChar w:fldCharType="begin"/>
        </w:r>
        <w:r w:rsidRPr="00FB5EBF">
          <w:rPr>
            <w:rStyle w:val="Hyperlink"/>
          </w:rPr>
          <w:instrText xml:space="preserve"> </w:instrText>
        </w:r>
        <w:r>
          <w:instrText>HYPERLINK \l "_Toc516413199"</w:instrText>
        </w:r>
        <w:r w:rsidRPr="00FB5EBF">
          <w:rPr>
            <w:rStyle w:val="Hyperlink"/>
          </w:rPr>
          <w:instrText xml:space="preserve"> </w:instrText>
        </w:r>
        <w:r w:rsidRPr="00FB5EBF">
          <w:rPr>
            <w:rStyle w:val="Hyperlink"/>
          </w:rPr>
          <w:fldChar w:fldCharType="separate"/>
        </w:r>
        <w:r w:rsidRPr="00FB5EBF">
          <w:rPr>
            <w:rStyle w:val="Hyperlink"/>
            <w:lang w:val="sk-SK"/>
          </w:rPr>
          <w:t>ZOZNAM TABULIEK</w:t>
        </w:r>
        <w:r>
          <w:rPr>
            <w:webHidden/>
          </w:rPr>
          <w:tab/>
        </w:r>
        <w:r>
          <w:rPr>
            <w:webHidden/>
          </w:rPr>
          <w:fldChar w:fldCharType="begin"/>
        </w:r>
        <w:r>
          <w:rPr>
            <w:webHidden/>
          </w:rPr>
          <w:instrText xml:space="preserve"> PAGEREF _Toc516413199 \h </w:instrText>
        </w:r>
      </w:ins>
      <w:r>
        <w:rPr>
          <w:webHidden/>
        </w:rPr>
      </w:r>
      <w:r>
        <w:rPr>
          <w:webHidden/>
        </w:rPr>
        <w:fldChar w:fldCharType="separate"/>
      </w:r>
      <w:ins w:id="148" w:author="Peto" w:date="2018-06-10T16:57:00Z">
        <w:r>
          <w:rPr>
            <w:webHidden/>
          </w:rPr>
          <w:t>XI</w:t>
        </w:r>
        <w:r>
          <w:rPr>
            <w:webHidden/>
          </w:rPr>
          <w:fldChar w:fldCharType="end"/>
        </w:r>
        <w:r w:rsidRPr="00FB5EBF">
          <w:rPr>
            <w:rStyle w:val="Hyperlink"/>
          </w:rPr>
          <w:fldChar w:fldCharType="end"/>
        </w:r>
      </w:ins>
    </w:p>
    <w:p w14:paraId="2F58DB51" w14:textId="77777777" w:rsidR="00F95B9C" w:rsidRDefault="00F95B9C">
      <w:pPr>
        <w:pStyle w:val="TOC1"/>
        <w:rPr>
          <w:ins w:id="149" w:author="Peto" w:date="2018-06-10T16:57:00Z"/>
          <w:rFonts w:asciiTheme="minorHAnsi" w:eastAsiaTheme="minorEastAsia" w:hAnsiTheme="minorHAnsi" w:cstheme="minorBidi"/>
          <w:b w:val="0"/>
          <w:bCs w:val="0"/>
          <w:sz w:val="22"/>
          <w:szCs w:val="22"/>
        </w:rPr>
      </w:pPr>
      <w:ins w:id="150" w:author="Peto" w:date="2018-06-10T16:57:00Z">
        <w:r w:rsidRPr="00FB5EBF">
          <w:rPr>
            <w:rStyle w:val="Hyperlink"/>
          </w:rPr>
          <w:fldChar w:fldCharType="begin"/>
        </w:r>
        <w:r w:rsidRPr="00FB5EBF">
          <w:rPr>
            <w:rStyle w:val="Hyperlink"/>
          </w:rPr>
          <w:instrText xml:space="preserve"> </w:instrText>
        </w:r>
        <w:r>
          <w:instrText>HYPERLINK \l "_Toc516413200"</w:instrText>
        </w:r>
        <w:r w:rsidRPr="00FB5EBF">
          <w:rPr>
            <w:rStyle w:val="Hyperlink"/>
          </w:rPr>
          <w:instrText xml:space="preserve"> </w:instrText>
        </w:r>
        <w:r w:rsidRPr="00FB5EBF">
          <w:rPr>
            <w:rStyle w:val="Hyperlink"/>
          </w:rPr>
          <w:fldChar w:fldCharType="separate"/>
        </w:r>
        <w:r w:rsidRPr="00FB5EBF">
          <w:rPr>
            <w:rStyle w:val="Hyperlink"/>
            <w:lang w:val="sk-SK"/>
          </w:rPr>
          <w:t>Úvod</w:t>
        </w:r>
        <w:r>
          <w:rPr>
            <w:webHidden/>
          </w:rPr>
          <w:tab/>
        </w:r>
        <w:r>
          <w:rPr>
            <w:webHidden/>
          </w:rPr>
          <w:fldChar w:fldCharType="begin"/>
        </w:r>
        <w:r>
          <w:rPr>
            <w:webHidden/>
          </w:rPr>
          <w:instrText xml:space="preserve"> PAGEREF _Toc516413200 \h </w:instrText>
        </w:r>
      </w:ins>
      <w:r>
        <w:rPr>
          <w:webHidden/>
        </w:rPr>
      </w:r>
      <w:r>
        <w:rPr>
          <w:webHidden/>
        </w:rPr>
        <w:fldChar w:fldCharType="separate"/>
      </w:r>
      <w:ins w:id="151" w:author="Peto" w:date="2018-06-10T16:57:00Z">
        <w:r>
          <w:rPr>
            <w:webHidden/>
          </w:rPr>
          <w:t>1</w:t>
        </w:r>
        <w:r>
          <w:rPr>
            <w:webHidden/>
          </w:rPr>
          <w:fldChar w:fldCharType="end"/>
        </w:r>
        <w:r w:rsidRPr="00FB5EBF">
          <w:rPr>
            <w:rStyle w:val="Hyperlink"/>
          </w:rPr>
          <w:fldChar w:fldCharType="end"/>
        </w:r>
      </w:ins>
    </w:p>
    <w:p w14:paraId="7EE287D7" w14:textId="77777777" w:rsidR="00F95B9C" w:rsidRDefault="00F95B9C">
      <w:pPr>
        <w:pStyle w:val="TOC1"/>
        <w:rPr>
          <w:ins w:id="152" w:author="Peto" w:date="2018-06-10T16:57:00Z"/>
          <w:rFonts w:asciiTheme="minorHAnsi" w:eastAsiaTheme="minorEastAsia" w:hAnsiTheme="minorHAnsi" w:cstheme="minorBidi"/>
          <w:b w:val="0"/>
          <w:bCs w:val="0"/>
          <w:sz w:val="22"/>
          <w:szCs w:val="22"/>
        </w:rPr>
      </w:pPr>
      <w:ins w:id="153" w:author="Peto" w:date="2018-06-10T16:57:00Z">
        <w:r w:rsidRPr="00FB5EBF">
          <w:rPr>
            <w:rStyle w:val="Hyperlink"/>
          </w:rPr>
          <w:fldChar w:fldCharType="begin"/>
        </w:r>
        <w:r w:rsidRPr="00FB5EBF">
          <w:rPr>
            <w:rStyle w:val="Hyperlink"/>
          </w:rPr>
          <w:instrText xml:space="preserve"> </w:instrText>
        </w:r>
        <w:r>
          <w:instrText>HYPERLINK \l "_Toc516413201"</w:instrText>
        </w:r>
        <w:r w:rsidRPr="00FB5EBF">
          <w:rPr>
            <w:rStyle w:val="Hyperlink"/>
          </w:rPr>
          <w:instrText xml:space="preserve"> </w:instrText>
        </w:r>
        <w:r w:rsidRPr="00FB5EBF">
          <w:rPr>
            <w:rStyle w:val="Hyperlink"/>
          </w:rPr>
          <w:fldChar w:fldCharType="separate"/>
        </w:r>
        <w:r w:rsidRPr="00FB5EBF">
          <w:rPr>
            <w:rStyle w:val="Hyperlink"/>
            <w:lang w:val="sk-SK"/>
          </w:rPr>
          <w:t>1</w:t>
        </w:r>
        <w:r>
          <w:rPr>
            <w:rFonts w:asciiTheme="minorHAnsi" w:eastAsiaTheme="minorEastAsia" w:hAnsiTheme="minorHAnsi" w:cstheme="minorBidi"/>
            <w:b w:val="0"/>
            <w:bCs w:val="0"/>
            <w:sz w:val="22"/>
            <w:szCs w:val="22"/>
          </w:rPr>
          <w:tab/>
        </w:r>
        <w:r w:rsidRPr="00FB5EBF">
          <w:rPr>
            <w:rStyle w:val="Hyperlink"/>
            <w:lang w:val="sk-SK"/>
          </w:rPr>
          <w:t>Teoretická časť</w:t>
        </w:r>
        <w:r>
          <w:rPr>
            <w:webHidden/>
          </w:rPr>
          <w:tab/>
        </w:r>
        <w:r>
          <w:rPr>
            <w:webHidden/>
          </w:rPr>
          <w:fldChar w:fldCharType="begin"/>
        </w:r>
        <w:r>
          <w:rPr>
            <w:webHidden/>
          </w:rPr>
          <w:instrText xml:space="preserve"> PAGEREF _Toc516413201 \h </w:instrText>
        </w:r>
      </w:ins>
      <w:r>
        <w:rPr>
          <w:webHidden/>
        </w:rPr>
      </w:r>
      <w:r>
        <w:rPr>
          <w:webHidden/>
        </w:rPr>
        <w:fldChar w:fldCharType="separate"/>
      </w:r>
      <w:ins w:id="154" w:author="Peto" w:date="2018-06-10T16:57:00Z">
        <w:r>
          <w:rPr>
            <w:webHidden/>
          </w:rPr>
          <w:t>3</w:t>
        </w:r>
        <w:r>
          <w:rPr>
            <w:webHidden/>
          </w:rPr>
          <w:fldChar w:fldCharType="end"/>
        </w:r>
        <w:r w:rsidRPr="00FB5EBF">
          <w:rPr>
            <w:rStyle w:val="Hyperlink"/>
          </w:rPr>
          <w:fldChar w:fldCharType="end"/>
        </w:r>
      </w:ins>
    </w:p>
    <w:p w14:paraId="53824601" w14:textId="77777777" w:rsidR="00F95B9C" w:rsidRDefault="00F95B9C">
      <w:pPr>
        <w:pStyle w:val="TOC2"/>
        <w:rPr>
          <w:ins w:id="155" w:author="Peto" w:date="2018-06-10T16:57:00Z"/>
          <w:rFonts w:asciiTheme="minorHAnsi" w:eastAsiaTheme="minorEastAsia" w:hAnsiTheme="minorHAnsi" w:cstheme="minorBidi"/>
          <w:noProof/>
          <w:sz w:val="22"/>
          <w:szCs w:val="22"/>
        </w:rPr>
      </w:pPr>
      <w:ins w:id="156"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"_Toc516413202"</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1.1</w:t>
        </w:r>
        <w:r>
          <w:rPr>
            <w:rFonts w:asciiTheme="minorHAnsi" w:eastAsiaTheme="minorEastAsia" w:hAnsiTheme="minorHAnsi" w:cstheme="minorBidi"/>
            <w:noProof/>
            <w:sz w:val="22"/>
            <w:szCs w:val="22"/>
          </w:rPr>
          <w:tab/>
        </w:r>
        <w:r w:rsidRPr="00FB5EBF">
          <w:rPr>
            <w:rStyle w:val="Hyperlink"/>
            <w:noProof/>
            <w:lang w:val="sk-SK"/>
          </w:rPr>
          <w:t>Kardiovaskulárne parametre</w:t>
        </w:r>
        <w:r>
          <w:rPr>
            <w:noProof/>
            <w:webHidden/>
          </w:rPr>
          <w:tab/>
        </w:r>
        <w:r>
          <w:rPr>
            <w:noProof/>
            <w:webHidden/>
          </w:rPr>
          <w:fldChar w:fldCharType="begin"/>
        </w:r>
        <w:r>
          <w:rPr>
            <w:noProof/>
            <w:webHidden/>
          </w:rPr>
          <w:instrText xml:space="preserve"> PAGEREF _Toc516413202 \h </w:instrText>
        </w:r>
      </w:ins>
      <w:r>
        <w:rPr>
          <w:noProof/>
          <w:webHidden/>
        </w:rPr>
      </w:r>
      <w:r>
        <w:rPr>
          <w:noProof/>
          <w:webHidden/>
        </w:rPr>
        <w:fldChar w:fldCharType="separate"/>
      </w:r>
      <w:ins w:id="157" w:author="Peto" w:date="2018-06-10T16:57:00Z">
        <w:r>
          <w:rPr>
            <w:noProof/>
            <w:webHidden/>
          </w:rPr>
          <w:t>4</w:t>
        </w:r>
        <w:r>
          <w:rPr>
            <w:noProof/>
            <w:webHidden/>
          </w:rPr>
          <w:fldChar w:fldCharType="end"/>
        </w:r>
        <w:r w:rsidRPr="00FB5EBF">
          <w:rPr>
            <w:rStyle w:val="Hyperlink"/>
            <w:noProof/>
          </w:rPr>
          <w:fldChar w:fldCharType="end"/>
        </w:r>
      </w:ins>
    </w:p>
    <w:p w14:paraId="47C47ACA" w14:textId="77777777" w:rsidR="00F95B9C" w:rsidRDefault="00F95B9C">
      <w:pPr>
        <w:pStyle w:val="TOC3"/>
        <w:rPr>
          <w:ins w:id="158" w:author="Peto" w:date="2018-06-10T16:57:00Z"/>
          <w:rFonts w:asciiTheme="minorHAnsi" w:eastAsiaTheme="minorEastAsia" w:hAnsiTheme="minorHAnsi" w:cstheme="minorBidi"/>
          <w:noProof/>
          <w:sz w:val="22"/>
          <w:szCs w:val="22"/>
        </w:rPr>
      </w:pPr>
      <w:ins w:id="159"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"_Toc516413203"</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1.1.1</w:t>
        </w:r>
        <w:r>
          <w:rPr>
            <w:rFonts w:asciiTheme="minorHAnsi" w:eastAsiaTheme="minorEastAsia" w:hAnsiTheme="minorHAnsi" w:cstheme="minorBidi"/>
            <w:noProof/>
            <w:sz w:val="22"/>
            <w:szCs w:val="22"/>
          </w:rPr>
          <w:tab/>
        </w:r>
        <w:r w:rsidRPr="00FB5EBF">
          <w:rPr>
            <w:rStyle w:val="Hyperlink"/>
            <w:noProof/>
            <w:lang w:val="sk-SK"/>
          </w:rPr>
          <w:t>Rozťažnosť artérií</w:t>
        </w:r>
        <w:r>
          <w:rPr>
            <w:noProof/>
            <w:webHidden/>
          </w:rPr>
          <w:tab/>
        </w:r>
        <w:r>
          <w:rPr>
            <w:noProof/>
            <w:webHidden/>
          </w:rPr>
          <w:fldChar w:fldCharType="begin"/>
        </w:r>
        <w:r>
          <w:rPr>
            <w:noProof/>
            <w:webHidden/>
          </w:rPr>
          <w:instrText xml:space="preserve"> PAGEREF _Toc516413203 \h </w:instrText>
        </w:r>
      </w:ins>
      <w:r>
        <w:rPr>
          <w:noProof/>
          <w:webHidden/>
        </w:rPr>
      </w:r>
      <w:r>
        <w:rPr>
          <w:noProof/>
          <w:webHidden/>
        </w:rPr>
        <w:fldChar w:fldCharType="separate"/>
      </w:r>
      <w:ins w:id="160" w:author="Peto" w:date="2018-06-10T16:57:00Z">
        <w:r>
          <w:rPr>
            <w:noProof/>
            <w:webHidden/>
          </w:rPr>
          <w:t>4</w:t>
        </w:r>
        <w:r>
          <w:rPr>
            <w:noProof/>
            <w:webHidden/>
          </w:rPr>
          <w:fldChar w:fldCharType="end"/>
        </w:r>
        <w:r w:rsidRPr="00FB5EBF">
          <w:rPr>
            <w:rStyle w:val="Hyperlink"/>
            <w:noProof/>
          </w:rPr>
          <w:fldChar w:fldCharType="end"/>
        </w:r>
      </w:ins>
    </w:p>
    <w:p w14:paraId="57A77CD6" w14:textId="77777777" w:rsidR="00F95B9C" w:rsidRDefault="00F95B9C">
      <w:pPr>
        <w:pStyle w:val="TOC3"/>
        <w:rPr>
          <w:ins w:id="161" w:author="Peto" w:date="2018-06-10T16:57:00Z"/>
          <w:rFonts w:asciiTheme="minorHAnsi" w:eastAsiaTheme="minorEastAsia" w:hAnsiTheme="minorHAnsi" w:cstheme="minorBidi"/>
          <w:noProof/>
          <w:sz w:val="22"/>
          <w:szCs w:val="22"/>
        </w:rPr>
      </w:pPr>
      <w:ins w:id="162"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"_Toc516413204"</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1.1.2</w:t>
        </w:r>
        <w:r>
          <w:rPr>
            <w:rFonts w:asciiTheme="minorHAnsi" w:eastAsiaTheme="minorEastAsia" w:hAnsiTheme="minorHAnsi" w:cstheme="minorBidi"/>
            <w:noProof/>
            <w:sz w:val="22"/>
            <w:szCs w:val="22"/>
          </w:rPr>
          <w:tab/>
        </w:r>
        <w:r w:rsidRPr="00FB5EBF">
          <w:rPr>
            <w:rStyle w:val="Hyperlink"/>
            <w:noProof/>
            <w:lang w:val="sk-SK"/>
          </w:rPr>
          <w:t>Periférny odbor</w:t>
        </w:r>
        <w:r>
          <w:rPr>
            <w:noProof/>
            <w:webHidden/>
          </w:rPr>
          <w:tab/>
        </w:r>
        <w:r>
          <w:rPr>
            <w:noProof/>
            <w:webHidden/>
          </w:rPr>
          <w:fldChar w:fldCharType="begin"/>
        </w:r>
        <w:r>
          <w:rPr>
            <w:noProof/>
            <w:webHidden/>
          </w:rPr>
          <w:instrText xml:space="preserve"> PAGEREF _Toc516413204 \h </w:instrText>
        </w:r>
      </w:ins>
      <w:r>
        <w:rPr>
          <w:noProof/>
          <w:webHidden/>
        </w:rPr>
      </w:r>
      <w:r>
        <w:rPr>
          <w:noProof/>
          <w:webHidden/>
        </w:rPr>
        <w:fldChar w:fldCharType="separate"/>
      </w:r>
      <w:ins w:id="163" w:author="Peto" w:date="2018-06-10T16:57:00Z">
        <w:r>
          <w:rPr>
            <w:noProof/>
            <w:webHidden/>
          </w:rPr>
          <w:t>4</w:t>
        </w:r>
        <w:r>
          <w:rPr>
            <w:noProof/>
            <w:webHidden/>
          </w:rPr>
          <w:fldChar w:fldCharType="end"/>
        </w:r>
        <w:r w:rsidRPr="00FB5EBF">
          <w:rPr>
            <w:rStyle w:val="Hyperlink"/>
            <w:noProof/>
          </w:rPr>
          <w:fldChar w:fldCharType="end"/>
        </w:r>
      </w:ins>
    </w:p>
    <w:p w14:paraId="4F6CF555" w14:textId="77777777" w:rsidR="00F95B9C" w:rsidRDefault="00F95B9C">
      <w:pPr>
        <w:pStyle w:val="TOC3"/>
        <w:rPr>
          <w:ins w:id="164" w:author="Peto" w:date="2018-06-10T16:57:00Z"/>
          <w:rFonts w:asciiTheme="minorHAnsi" w:eastAsiaTheme="minorEastAsia" w:hAnsiTheme="minorHAnsi" w:cstheme="minorBidi"/>
          <w:noProof/>
          <w:sz w:val="22"/>
          <w:szCs w:val="22"/>
        </w:rPr>
      </w:pPr>
      <w:ins w:id="165"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"_Toc516413205"</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1.1.3</w:t>
        </w:r>
        <w:r>
          <w:rPr>
            <w:rFonts w:asciiTheme="minorHAnsi" w:eastAsiaTheme="minorEastAsia" w:hAnsiTheme="minorHAnsi" w:cstheme="minorBidi"/>
            <w:noProof/>
            <w:sz w:val="22"/>
            <w:szCs w:val="22"/>
          </w:rPr>
          <w:tab/>
        </w:r>
        <w:r w:rsidRPr="00FB5EBF">
          <w:rPr>
            <w:rStyle w:val="Hyperlink"/>
            <w:noProof/>
            <w:lang w:val="sk-SK"/>
          </w:rPr>
          <w:t>Intertancia krvi</w:t>
        </w:r>
        <w:r>
          <w:rPr>
            <w:noProof/>
            <w:webHidden/>
          </w:rPr>
          <w:tab/>
        </w:r>
        <w:r>
          <w:rPr>
            <w:noProof/>
            <w:webHidden/>
          </w:rPr>
          <w:fldChar w:fldCharType="begin"/>
        </w:r>
        <w:r>
          <w:rPr>
            <w:noProof/>
            <w:webHidden/>
          </w:rPr>
          <w:instrText xml:space="preserve"> PAGEREF _Toc516413205 \h </w:instrText>
        </w:r>
      </w:ins>
      <w:r>
        <w:rPr>
          <w:noProof/>
          <w:webHidden/>
        </w:rPr>
      </w:r>
      <w:r>
        <w:rPr>
          <w:noProof/>
          <w:webHidden/>
        </w:rPr>
        <w:fldChar w:fldCharType="separate"/>
      </w:r>
      <w:ins w:id="166" w:author="Peto" w:date="2018-06-10T16:57:00Z">
        <w:r>
          <w:rPr>
            <w:noProof/>
            <w:webHidden/>
          </w:rPr>
          <w:t>5</w:t>
        </w:r>
        <w:r>
          <w:rPr>
            <w:noProof/>
            <w:webHidden/>
          </w:rPr>
          <w:fldChar w:fldCharType="end"/>
        </w:r>
        <w:r w:rsidRPr="00FB5EBF">
          <w:rPr>
            <w:rStyle w:val="Hyperlink"/>
            <w:noProof/>
          </w:rPr>
          <w:fldChar w:fldCharType="end"/>
        </w:r>
      </w:ins>
    </w:p>
    <w:p w14:paraId="220CA4AF" w14:textId="77777777" w:rsidR="00F95B9C" w:rsidRDefault="00F95B9C">
      <w:pPr>
        <w:pStyle w:val="TOC2"/>
        <w:rPr>
          <w:ins w:id="167" w:author="Peto" w:date="2018-06-10T16:57:00Z"/>
          <w:rFonts w:asciiTheme="minorHAnsi" w:eastAsiaTheme="minorEastAsia" w:hAnsiTheme="minorHAnsi" w:cstheme="minorBidi"/>
          <w:noProof/>
          <w:sz w:val="22"/>
          <w:szCs w:val="22"/>
        </w:rPr>
      </w:pPr>
      <w:ins w:id="168"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"_Toc516413206"</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1.2</w:t>
        </w:r>
        <w:r>
          <w:rPr>
            <w:rFonts w:asciiTheme="minorHAnsi" w:eastAsiaTheme="minorEastAsia" w:hAnsiTheme="minorHAnsi" w:cstheme="minorBidi"/>
            <w:noProof/>
            <w:sz w:val="22"/>
            <w:szCs w:val="22"/>
          </w:rPr>
          <w:tab/>
        </w:r>
        <w:r w:rsidRPr="00FB5EBF">
          <w:rPr>
            <w:rStyle w:val="Hyperlink"/>
            <w:noProof/>
            <w:lang w:val="sk-SK"/>
          </w:rPr>
          <w:t>Dvojprvkový Windkesselov hemodynamický model</w:t>
        </w:r>
        <w:r>
          <w:rPr>
            <w:noProof/>
            <w:webHidden/>
          </w:rPr>
          <w:tab/>
        </w:r>
        <w:r>
          <w:rPr>
            <w:noProof/>
            <w:webHidden/>
          </w:rPr>
          <w:fldChar w:fldCharType="begin"/>
        </w:r>
        <w:r>
          <w:rPr>
            <w:noProof/>
            <w:webHidden/>
          </w:rPr>
          <w:instrText xml:space="preserve"> PAGEREF _Toc516413206 \h </w:instrText>
        </w:r>
      </w:ins>
      <w:r>
        <w:rPr>
          <w:noProof/>
          <w:webHidden/>
        </w:rPr>
      </w:r>
      <w:r>
        <w:rPr>
          <w:noProof/>
          <w:webHidden/>
        </w:rPr>
        <w:fldChar w:fldCharType="separate"/>
      </w:r>
      <w:ins w:id="169" w:author="Peto" w:date="2018-06-10T16:57:00Z">
        <w:r>
          <w:rPr>
            <w:noProof/>
            <w:webHidden/>
          </w:rPr>
          <w:t>5</w:t>
        </w:r>
        <w:r>
          <w:rPr>
            <w:noProof/>
            <w:webHidden/>
          </w:rPr>
          <w:fldChar w:fldCharType="end"/>
        </w:r>
        <w:r w:rsidRPr="00FB5EBF">
          <w:rPr>
            <w:rStyle w:val="Hyperlink"/>
            <w:noProof/>
          </w:rPr>
          <w:fldChar w:fldCharType="end"/>
        </w:r>
      </w:ins>
    </w:p>
    <w:p w14:paraId="5A168924" w14:textId="77777777" w:rsidR="00F95B9C" w:rsidRDefault="00F95B9C">
      <w:pPr>
        <w:pStyle w:val="TOC2"/>
        <w:rPr>
          <w:ins w:id="170" w:author="Peto" w:date="2018-06-10T16:57:00Z"/>
          <w:rFonts w:asciiTheme="minorHAnsi" w:eastAsiaTheme="minorEastAsia" w:hAnsiTheme="minorHAnsi" w:cstheme="minorBidi"/>
          <w:noProof/>
          <w:sz w:val="22"/>
          <w:szCs w:val="22"/>
        </w:rPr>
      </w:pPr>
      <w:ins w:id="171"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"_Toc516413207"</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1.3</w:t>
        </w:r>
        <w:r>
          <w:rPr>
            <w:rFonts w:asciiTheme="minorHAnsi" w:eastAsiaTheme="minorEastAsia" w:hAnsiTheme="minorHAnsi" w:cstheme="minorBidi"/>
            <w:noProof/>
            <w:sz w:val="22"/>
            <w:szCs w:val="22"/>
          </w:rPr>
          <w:tab/>
        </w:r>
        <w:r w:rsidRPr="00FB5EBF">
          <w:rPr>
            <w:rStyle w:val="Hyperlink"/>
            <w:noProof/>
            <w:lang w:val="sk-SK"/>
          </w:rPr>
          <w:t>Trojprvkový Windkesselov hemodynamický model</w:t>
        </w:r>
        <w:r>
          <w:rPr>
            <w:noProof/>
            <w:webHidden/>
          </w:rPr>
          <w:tab/>
        </w:r>
        <w:r>
          <w:rPr>
            <w:noProof/>
            <w:webHidden/>
          </w:rPr>
          <w:fldChar w:fldCharType="begin"/>
        </w:r>
        <w:r>
          <w:rPr>
            <w:noProof/>
            <w:webHidden/>
          </w:rPr>
          <w:instrText xml:space="preserve"> PAGEREF _Toc516413207 \h </w:instrText>
        </w:r>
      </w:ins>
      <w:r>
        <w:rPr>
          <w:noProof/>
          <w:webHidden/>
        </w:rPr>
      </w:r>
      <w:r>
        <w:rPr>
          <w:noProof/>
          <w:webHidden/>
        </w:rPr>
        <w:fldChar w:fldCharType="separate"/>
      </w:r>
      <w:ins w:id="172" w:author="Peto" w:date="2018-06-10T16:57:00Z">
        <w:r>
          <w:rPr>
            <w:noProof/>
            <w:webHidden/>
          </w:rPr>
          <w:t>8</w:t>
        </w:r>
        <w:r>
          <w:rPr>
            <w:noProof/>
            <w:webHidden/>
          </w:rPr>
          <w:fldChar w:fldCharType="end"/>
        </w:r>
        <w:r w:rsidRPr="00FB5EBF">
          <w:rPr>
            <w:rStyle w:val="Hyperlink"/>
            <w:noProof/>
          </w:rPr>
          <w:fldChar w:fldCharType="end"/>
        </w:r>
      </w:ins>
    </w:p>
    <w:p w14:paraId="2D98136E" w14:textId="77777777" w:rsidR="00F95B9C" w:rsidRDefault="00F95B9C">
      <w:pPr>
        <w:pStyle w:val="TOC2"/>
        <w:rPr>
          <w:ins w:id="173" w:author="Peto" w:date="2018-06-10T16:57:00Z"/>
          <w:rFonts w:asciiTheme="minorHAnsi" w:eastAsiaTheme="minorEastAsia" w:hAnsiTheme="minorHAnsi" w:cstheme="minorBidi"/>
          <w:noProof/>
          <w:sz w:val="22"/>
          <w:szCs w:val="22"/>
        </w:rPr>
      </w:pPr>
      <w:ins w:id="174"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"_Toc516413208"</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1.4</w:t>
        </w:r>
        <w:r>
          <w:rPr>
            <w:rFonts w:asciiTheme="minorHAnsi" w:eastAsiaTheme="minorEastAsia" w:hAnsiTheme="minorHAnsi" w:cstheme="minorBidi"/>
            <w:noProof/>
            <w:sz w:val="22"/>
            <w:szCs w:val="22"/>
          </w:rPr>
          <w:tab/>
        </w:r>
        <w:r w:rsidRPr="00FB5EBF">
          <w:rPr>
            <w:rStyle w:val="Hyperlink"/>
            <w:noProof/>
            <w:lang w:val="sk-SK"/>
          </w:rPr>
          <w:t>Štvordielny Windeksselov hemodynamický model</w:t>
        </w:r>
        <w:r>
          <w:rPr>
            <w:noProof/>
            <w:webHidden/>
          </w:rPr>
          <w:tab/>
        </w:r>
        <w:r>
          <w:rPr>
            <w:noProof/>
            <w:webHidden/>
          </w:rPr>
          <w:fldChar w:fldCharType="begin"/>
        </w:r>
        <w:r>
          <w:rPr>
            <w:noProof/>
            <w:webHidden/>
          </w:rPr>
          <w:instrText xml:space="preserve"> PAGEREF _Toc516413208 \h </w:instrText>
        </w:r>
      </w:ins>
      <w:r>
        <w:rPr>
          <w:noProof/>
          <w:webHidden/>
        </w:rPr>
      </w:r>
      <w:r>
        <w:rPr>
          <w:noProof/>
          <w:webHidden/>
        </w:rPr>
        <w:fldChar w:fldCharType="separate"/>
      </w:r>
      <w:ins w:id="175" w:author="Peto" w:date="2018-06-10T16:57:00Z">
        <w:r>
          <w:rPr>
            <w:noProof/>
            <w:webHidden/>
          </w:rPr>
          <w:t>9</w:t>
        </w:r>
        <w:r>
          <w:rPr>
            <w:noProof/>
            <w:webHidden/>
          </w:rPr>
          <w:fldChar w:fldCharType="end"/>
        </w:r>
        <w:r w:rsidRPr="00FB5EBF">
          <w:rPr>
            <w:rStyle w:val="Hyperlink"/>
            <w:noProof/>
          </w:rPr>
          <w:fldChar w:fldCharType="end"/>
        </w:r>
      </w:ins>
    </w:p>
    <w:p w14:paraId="3E2E2546" w14:textId="77777777" w:rsidR="00F95B9C" w:rsidRDefault="00F95B9C">
      <w:pPr>
        <w:pStyle w:val="TOC2"/>
        <w:rPr>
          <w:ins w:id="176" w:author="Peto" w:date="2018-06-10T16:57:00Z"/>
          <w:rFonts w:asciiTheme="minorHAnsi" w:eastAsiaTheme="minorEastAsia" w:hAnsiTheme="minorHAnsi" w:cstheme="minorBidi"/>
          <w:noProof/>
          <w:sz w:val="22"/>
          <w:szCs w:val="22"/>
        </w:rPr>
      </w:pPr>
      <w:ins w:id="177"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"_Toc516413209"</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1.5</w:t>
        </w:r>
        <w:r>
          <w:rPr>
            <w:rFonts w:asciiTheme="minorHAnsi" w:eastAsiaTheme="minorEastAsia" w:hAnsiTheme="minorHAnsi" w:cstheme="minorBidi"/>
            <w:noProof/>
            <w:sz w:val="22"/>
            <w:szCs w:val="22"/>
          </w:rPr>
          <w:tab/>
        </w:r>
        <w:r w:rsidRPr="00FB5EBF">
          <w:rPr>
            <w:rStyle w:val="Hyperlink"/>
            <w:noProof/>
            <w:lang w:val="sk-SK"/>
          </w:rPr>
          <w:t>Spôsoby merania srdcového výdaja – SV</w:t>
        </w:r>
        <w:r>
          <w:rPr>
            <w:noProof/>
            <w:webHidden/>
          </w:rPr>
          <w:tab/>
        </w:r>
        <w:r>
          <w:rPr>
            <w:noProof/>
            <w:webHidden/>
          </w:rPr>
          <w:fldChar w:fldCharType="begin"/>
        </w:r>
        <w:r>
          <w:rPr>
            <w:noProof/>
            <w:webHidden/>
          </w:rPr>
          <w:instrText xml:space="preserve"> PAGEREF _Toc516413209 \h </w:instrText>
        </w:r>
      </w:ins>
      <w:r>
        <w:rPr>
          <w:noProof/>
          <w:webHidden/>
        </w:rPr>
      </w:r>
      <w:r>
        <w:rPr>
          <w:noProof/>
          <w:webHidden/>
        </w:rPr>
        <w:fldChar w:fldCharType="separate"/>
      </w:r>
      <w:ins w:id="178" w:author="Peto" w:date="2018-06-10T16:57:00Z">
        <w:r>
          <w:rPr>
            <w:noProof/>
            <w:webHidden/>
          </w:rPr>
          <w:t>10</w:t>
        </w:r>
        <w:r>
          <w:rPr>
            <w:noProof/>
            <w:webHidden/>
          </w:rPr>
          <w:fldChar w:fldCharType="end"/>
        </w:r>
        <w:r w:rsidRPr="00FB5EBF">
          <w:rPr>
            <w:rStyle w:val="Hyperlink"/>
            <w:noProof/>
          </w:rPr>
          <w:fldChar w:fldCharType="end"/>
        </w:r>
      </w:ins>
    </w:p>
    <w:p w14:paraId="0B58BEC2" w14:textId="77777777" w:rsidR="00F95B9C" w:rsidRDefault="00F95B9C">
      <w:pPr>
        <w:pStyle w:val="TOC3"/>
        <w:rPr>
          <w:ins w:id="179" w:author="Peto" w:date="2018-06-10T16:57:00Z"/>
          <w:rFonts w:asciiTheme="minorHAnsi" w:eastAsiaTheme="minorEastAsia" w:hAnsiTheme="minorHAnsi" w:cstheme="minorBidi"/>
          <w:noProof/>
          <w:sz w:val="22"/>
          <w:szCs w:val="22"/>
        </w:rPr>
      </w:pPr>
      <w:ins w:id="180"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"_Toc516413210"</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1.5.1</w:t>
        </w:r>
        <w:r>
          <w:rPr>
            <w:rFonts w:asciiTheme="minorHAnsi" w:eastAsiaTheme="minorEastAsia" w:hAnsiTheme="minorHAnsi" w:cstheme="minorBidi"/>
            <w:noProof/>
            <w:sz w:val="22"/>
            <w:szCs w:val="22"/>
          </w:rPr>
          <w:tab/>
        </w:r>
        <w:r w:rsidRPr="00FB5EBF">
          <w:rPr>
            <w:rStyle w:val="Hyperlink"/>
            <w:noProof/>
            <w:lang w:val="sk-SK"/>
          </w:rPr>
          <w:t>Invazívne</w:t>
        </w:r>
        <w:r>
          <w:rPr>
            <w:noProof/>
            <w:webHidden/>
          </w:rPr>
          <w:tab/>
        </w:r>
        <w:r>
          <w:rPr>
            <w:noProof/>
            <w:webHidden/>
          </w:rPr>
          <w:fldChar w:fldCharType="begin"/>
        </w:r>
        <w:r>
          <w:rPr>
            <w:noProof/>
            <w:webHidden/>
          </w:rPr>
          <w:instrText xml:space="preserve"> PAGEREF _Toc516413210 \h </w:instrText>
        </w:r>
      </w:ins>
      <w:r>
        <w:rPr>
          <w:noProof/>
          <w:webHidden/>
        </w:rPr>
      </w:r>
      <w:r>
        <w:rPr>
          <w:noProof/>
          <w:webHidden/>
        </w:rPr>
        <w:fldChar w:fldCharType="separate"/>
      </w:r>
      <w:ins w:id="181" w:author="Peto" w:date="2018-06-10T16:57:00Z">
        <w:r>
          <w:rPr>
            <w:noProof/>
            <w:webHidden/>
          </w:rPr>
          <w:t>10</w:t>
        </w:r>
        <w:r>
          <w:rPr>
            <w:noProof/>
            <w:webHidden/>
          </w:rPr>
          <w:fldChar w:fldCharType="end"/>
        </w:r>
        <w:r w:rsidRPr="00FB5EBF">
          <w:rPr>
            <w:rStyle w:val="Hyperlink"/>
            <w:noProof/>
          </w:rPr>
          <w:fldChar w:fldCharType="end"/>
        </w:r>
      </w:ins>
    </w:p>
    <w:p w14:paraId="669AC129" w14:textId="77777777" w:rsidR="00F95B9C" w:rsidRDefault="00F95B9C">
      <w:pPr>
        <w:pStyle w:val="TOC3"/>
        <w:rPr>
          <w:ins w:id="182" w:author="Peto" w:date="2018-06-10T16:57:00Z"/>
          <w:rFonts w:asciiTheme="minorHAnsi" w:eastAsiaTheme="minorEastAsia" w:hAnsiTheme="minorHAnsi" w:cstheme="minorBidi"/>
          <w:noProof/>
          <w:sz w:val="22"/>
          <w:szCs w:val="22"/>
        </w:rPr>
      </w:pPr>
      <w:ins w:id="183"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"_Toc516413211"</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1.5.2</w:t>
        </w:r>
        <w:r>
          <w:rPr>
            <w:rFonts w:asciiTheme="minorHAnsi" w:eastAsiaTheme="minorEastAsia" w:hAnsiTheme="minorHAnsi" w:cstheme="minorBidi"/>
            <w:noProof/>
            <w:sz w:val="22"/>
            <w:szCs w:val="22"/>
          </w:rPr>
          <w:tab/>
        </w:r>
        <w:r w:rsidRPr="00FB5EBF">
          <w:rPr>
            <w:rStyle w:val="Hyperlink"/>
            <w:noProof/>
            <w:lang w:val="sk-SK"/>
          </w:rPr>
          <w:t>Neinvazívne</w:t>
        </w:r>
        <w:r>
          <w:rPr>
            <w:noProof/>
            <w:webHidden/>
          </w:rPr>
          <w:tab/>
        </w:r>
        <w:r>
          <w:rPr>
            <w:noProof/>
            <w:webHidden/>
          </w:rPr>
          <w:fldChar w:fldCharType="begin"/>
        </w:r>
        <w:r>
          <w:rPr>
            <w:noProof/>
            <w:webHidden/>
          </w:rPr>
          <w:instrText xml:space="preserve"> PAGEREF _Toc516413211 \h </w:instrText>
        </w:r>
      </w:ins>
      <w:r>
        <w:rPr>
          <w:noProof/>
          <w:webHidden/>
        </w:rPr>
      </w:r>
      <w:r>
        <w:rPr>
          <w:noProof/>
          <w:webHidden/>
        </w:rPr>
        <w:fldChar w:fldCharType="separate"/>
      </w:r>
      <w:ins w:id="184" w:author="Peto" w:date="2018-06-10T16:57:00Z">
        <w:r>
          <w:rPr>
            <w:noProof/>
            <w:webHidden/>
          </w:rPr>
          <w:t>10</w:t>
        </w:r>
        <w:r>
          <w:rPr>
            <w:noProof/>
            <w:webHidden/>
          </w:rPr>
          <w:fldChar w:fldCharType="end"/>
        </w:r>
        <w:r w:rsidRPr="00FB5EBF">
          <w:rPr>
            <w:rStyle w:val="Hyperlink"/>
            <w:noProof/>
          </w:rPr>
          <w:fldChar w:fldCharType="end"/>
        </w:r>
      </w:ins>
    </w:p>
    <w:p w14:paraId="59F133EF" w14:textId="77777777" w:rsidR="00F95B9C" w:rsidRDefault="00F95B9C">
      <w:pPr>
        <w:pStyle w:val="TOC2"/>
        <w:rPr>
          <w:ins w:id="185" w:author="Peto" w:date="2018-06-10T16:57:00Z"/>
          <w:rFonts w:asciiTheme="minorHAnsi" w:eastAsiaTheme="minorEastAsia" w:hAnsiTheme="minorHAnsi" w:cstheme="minorBidi"/>
          <w:noProof/>
          <w:sz w:val="22"/>
          <w:szCs w:val="22"/>
        </w:rPr>
      </w:pPr>
      <w:ins w:id="186"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"_Toc516413212"</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1.6</w:t>
        </w:r>
        <w:r>
          <w:rPr>
            <w:rFonts w:asciiTheme="minorHAnsi" w:eastAsiaTheme="minorEastAsia" w:hAnsiTheme="minorHAnsi" w:cstheme="minorBidi"/>
            <w:noProof/>
            <w:sz w:val="22"/>
            <w:szCs w:val="22"/>
          </w:rPr>
          <w:tab/>
        </w:r>
        <w:r w:rsidRPr="00FB5EBF">
          <w:rPr>
            <w:rStyle w:val="Hyperlink"/>
            <w:noProof/>
            <w:lang w:val="sk-SK"/>
          </w:rPr>
          <w:t>Impedančná kardiografia</w:t>
        </w:r>
        <w:r>
          <w:rPr>
            <w:noProof/>
            <w:webHidden/>
          </w:rPr>
          <w:tab/>
        </w:r>
        <w:r>
          <w:rPr>
            <w:noProof/>
            <w:webHidden/>
          </w:rPr>
          <w:fldChar w:fldCharType="begin"/>
        </w:r>
        <w:r>
          <w:rPr>
            <w:noProof/>
            <w:webHidden/>
          </w:rPr>
          <w:instrText xml:space="preserve"> PAGEREF _Toc516413212 \h </w:instrText>
        </w:r>
      </w:ins>
      <w:r>
        <w:rPr>
          <w:noProof/>
          <w:webHidden/>
        </w:rPr>
      </w:r>
      <w:r>
        <w:rPr>
          <w:noProof/>
          <w:webHidden/>
        </w:rPr>
        <w:fldChar w:fldCharType="separate"/>
      </w:r>
      <w:ins w:id="187" w:author="Peto" w:date="2018-06-10T16:57:00Z">
        <w:r>
          <w:rPr>
            <w:noProof/>
            <w:webHidden/>
          </w:rPr>
          <w:t>11</w:t>
        </w:r>
        <w:r>
          <w:rPr>
            <w:noProof/>
            <w:webHidden/>
          </w:rPr>
          <w:fldChar w:fldCharType="end"/>
        </w:r>
        <w:r w:rsidRPr="00FB5EBF">
          <w:rPr>
            <w:rStyle w:val="Hyperlink"/>
            <w:noProof/>
          </w:rPr>
          <w:fldChar w:fldCharType="end"/>
        </w:r>
      </w:ins>
    </w:p>
    <w:p w14:paraId="15624333" w14:textId="77777777" w:rsidR="00F95B9C" w:rsidRDefault="00F95B9C">
      <w:pPr>
        <w:pStyle w:val="TOC2"/>
        <w:rPr>
          <w:ins w:id="188" w:author="Peto" w:date="2018-06-10T16:57:00Z"/>
          <w:rFonts w:asciiTheme="minorHAnsi" w:eastAsiaTheme="minorEastAsia" w:hAnsiTheme="minorHAnsi" w:cstheme="minorBidi"/>
          <w:noProof/>
          <w:sz w:val="22"/>
          <w:szCs w:val="22"/>
        </w:rPr>
      </w:pPr>
      <w:ins w:id="189"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"_Toc516413213"</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1.7</w:t>
        </w:r>
        <w:r>
          <w:rPr>
            <w:rFonts w:asciiTheme="minorHAnsi" w:eastAsiaTheme="minorEastAsia" w:hAnsiTheme="minorHAnsi" w:cstheme="minorBidi"/>
            <w:noProof/>
            <w:sz w:val="22"/>
            <w:szCs w:val="22"/>
          </w:rPr>
          <w:tab/>
        </w:r>
        <w:r w:rsidRPr="00FB5EBF">
          <w:rPr>
            <w:rStyle w:val="Hyperlink"/>
            <w:noProof/>
            <w:lang w:val="sk-SK"/>
          </w:rPr>
          <w:t>Výpočet SV</w:t>
        </w:r>
        <w:r>
          <w:rPr>
            <w:noProof/>
            <w:webHidden/>
          </w:rPr>
          <w:tab/>
        </w:r>
        <w:r>
          <w:rPr>
            <w:noProof/>
            <w:webHidden/>
          </w:rPr>
          <w:fldChar w:fldCharType="begin"/>
        </w:r>
        <w:r>
          <w:rPr>
            <w:noProof/>
            <w:webHidden/>
          </w:rPr>
          <w:instrText xml:space="preserve"> PAGEREF _Toc516413213 \h </w:instrText>
        </w:r>
      </w:ins>
      <w:r>
        <w:rPr>
          <w:noProof/>
          <w:webHidden/>
        </w:rPr>
      </w:r>
      <w:r>
        <w:rPr>
          <w:noProof/>
          <w:webHidden/>
        </w:rPr>
        <w:fldChar w:fldCharType="separate"/>
      </w:r>
      <w:ins w:id="190" w:author="Peto" w:date="2018-06-10T16:57:00Z">
        <w:r>
          <w:rPr>
            <w:noProof/>
            <w:webHidden/>
          </w:rPr>
          <w:t>16</w:t>
        </w:r>
        <w:r>
          <w:rPr>
            <w:noProof/>
            <w:webHidden/>
          </w:rPr>
          <w:fldChar w:fldCharType="end"/>
        </w:r>
        <w:r w:rsidRPr="00FB5EBF">
          <w:rPr>
            <w:rStyle w:val="Hyperlink"/>
            <w:noProof/>
          </w:rPr>
          <w:fldChar w:fldCharType="end"/>
        </w:r>
      </w:ins>
    </w:p>
    <w:p w14:paraId="75B8BA2A" w14:textId="77777777" w:rsidR="00F95B9C" w:rsidRDefault="00F95B9C">
      <w:pPr>
        <w:pStyle w:val="TOC3"/>
        <w:rPr>
          <w:ins w:id="191" w:author="Peto" w:date="2018-06-10T16:57:00Z"/>
          <w:rFonts w:asciiTheme="minorHAnsi" w:eastAsiaTheme="minorEastAsia" w:hAnsiTheme="minorHAnsi" w:cstheme="minorBidi"/>
          <w:noProof/>
          <w:sz w:val="22"/>
          <w:szCs w:val="22"/>
        </w:rPr>
      </w:pPr>
      <w:ins w:id="192"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"_Toc516413214"</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1.7.1</w:t>
        </w:r>
        <w:r>
          <w:rPr>
            <w:rFonts w:asciiTheme="minorHAnsi" w:eastAsiaTheme="minorEastAsia" w:hAnsiTheme="minorHAnsi" w:cstheme="minorBidi"/>
            <w:noProof/>
            <w:sz w:val="22"/>
            <w:szCs w:val="22"/>
          </w:rPr>
          <w:tab/>
        </w:r>
        <w:r w:rsidRPr="00FB5EBF">
          <w:rPr>
            <w:rStyle w:val="Hyperlink"/>
            <w:noProof/>
            <w:lang w:val="sk-SK"/>
          </w:rPr>
          <w:t>Metódy výpočtu SV na základe zmeny objemu krvi</w:t>
        </w:r>
        <w:r>
          <w:rPr>
            <w:noProof/>
            <w:webHidden/>
          </w:rPr>
          <w:tab/>
        </w:r>
        <w:r>
          <w:rPr>
            <w:noProof/>
            <w:webHidden/>
          </w:rPr>
          <w:fldChar w:fldCharType="begin"/>
        </w:r>
        <w:r>
          <w:rPr>
            <w:noProof/>
            <w:webHidden/>
          </w:rPr>
          <w:instrText xml:space="preserve"> PAGEREF _Toc516413214 \h </w:instrText>
        </w:r>
      </w:ins>
      <w:r>
        <w:rPr>
          <w:noProof/>
          <w:webHidden/>
        </w:rPr>
      </w:r>
      <w:r>
        <w:rPr>
          <w:noProof/>
          <w:webHidden/>
        </w:rPr>
        <w:fldChar w:fldCharType="separate"/>
      </w:r>
      <w:ins w:id="193" w:author="Peto" w:date="2018-06-10T16:57:00Z">
        <w:r>
          <w:rPr>
            <w:noProof/>
            <w:webHidden/>
          </w:rPr>
          <w:t>17</w:t>
        </w:r>
        <w:r>
          <w:rPr>
            <w:noProof/>
            <w:webHidden/>
          </w:rPr>
          <w:fldChar w:fldCharType="end"/>
        </w:r>
        <w:r w:rsidRPr="00FB5EBF">
          <w:rPr>
            <w:rStyle w:val="Hyperlink"/>
            <w:noProof/>
          </w:rPr>
          <w:fldChar w:fldCharType="end"/>
        </w:r>
      </w:ins>
    </w:p>
    <w:p w14:paraId="4ACAD7C4" w14:textId="77777777" w:rsidR="00F95B9C" w:rsidRDefault="00F95B9C">
      <w:pPr>
        <w:pStyle w:val="TOC3"/>
        <w:rPr>
          <w:ins w:id="194" w:author="Peto" w:date="2018-06-10T16:57:00Z"/>
          <w:rFonts w:asciiTheme="minorHAnsi" w:eastAsiaTheme="minorEastAsia" w:hAnsiTheme="minorHAnsi" w:cstheme="minorBidi"/>
          <w:noProof/>
          <w:sz w:val="22"/>
          <w:szCs w:val="22"/>
        </w:rPr>
      </w:pPr>
      <w:ins w:id="195"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"_Toc516413215"</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1.7.2</w:t>
        </w:r>
        <w:r>
          <w:rPr>
            <w:rFonts w:asciiTheme="minorHAnsi" w:eastAsiaTheme="minorEastAsia" w:hAnsiTheme="minorHAnsi" w:cstheme="minorBidi"/>
            <w:noProof/>
            <w:sz w:val="22"/>
            <w:szCs w:val="22"/>
          </w:rPr>
          <w:tab/>
        </w:r>
        <w:r w:rsidRPr="00FB5EBF">
          <w:rPr>
            <w:rStyle w:val="Hyperlink"/>
            <w:noProof/>
            <w:lang w:val="sk-SK"/>
          </w:rPr>
          <w:t>Metódy výpočtu SV na základe zmeny vodivosti krvi</w:t>
        </w:r>
        <w:r>
          <w:rPr>
            <w:noProof/>
            <w:webHidden/>
          </w:rPr>
          <w:tab/>
        </w:r>
        <w:r>
          <w:rPr>
            <w:noProof/>
            <w:webHidden/>
          </w:rPr>
          <w:fldChar w:fldCharType="begin"/>
        </w:r>
        <w:r>
          <w:rPr>
            <w:noProof/>
            <w:webHidden/>
          </w:rPr>
          <w:instrText xml:space="preserve"> PAGEREF _Toc516413215 \h </w:instrText>
        </w:r>
      </w:ins>
      <w:r>
        <w:rPr>
          <w:noProof/>
          <w:webHidden/>
        </w:rPr>
      </w:r>
      <w:r>
        <w:rPr>
          <w:noProof/>
          <w:webHidden/>
        </w:rPr>
        <w:fldChar w:fldCharType="separate"/>
      </w:r>
      <w:ins w:id="196" w:author="Peto" w:date="2018-06-10T16:57:00Z">
        <w:r>
          <w:rPr>
            <w:noProof/>
            <w:webHidden/>
          </w:rPr>
          <w:t>21</w:t>
        </w:r>
        <w:r>
          <w:rPr>
            <w:noProof/>
            <w:webHidden/>
          </w:rPr>
          <w:fldChar w:fldCharType="end"/>
        </w:r>
        <w:r w:rsidRPr="00FB5EBF">
          <w:rPr>
            <w:rStyle w:val="Hyperlink"/>
            <w:noProof/>
          </w:rPr>
          <w:fldChar w:fldCharType="end"/>
        </w:r>
      </w:ins>
    </w:p>
    <w:p w14:paraId="62C45371" w14:textId="77777777" w:rsidR="00F95B9C" w:rsidRDefault="00F95B9C">
      <w:pPr>
        <w:pStyle w:val="TOC3"/>
        <w:rPr>
          <w:ins w:id="197" w:author="Peto" w:date="2018-06-10T16:57:00Z"/>
          <w:rFonts w:asciiTheme="minorHAnsi" w:eastAsiaTheme="minorEastAsia" w:hAnsiTheme="minorHAnsi" w:cstheme="minorBidi"/>
          <w:noProof/>
          <w:sz w:val="22"/>
          <w:szCs w:val="22"/>
        </w:rPr>
      </w:pPr>
      <w:ins w:id="198"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"_Toc516413216"</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1.7.3</w:t>
        </w:r>
        <w:r>
          <w:rPr>
            <w:rFonts w:asciiTheme="minorHAnsi" w:eastAsiaTheme="minorEastAsia" w:hAnsiTheme="minorHAnsi" w:cstheme="minorBidi"/>
            <w:noProof/>
            <w:sz w:val="22"/>
            <w:szCs w:val="22"/>
          </w:rPr>
          <w:tab/>
        </w:r>
        <w:r w:rsidRPr="00FB5EBF">
          <w:rPr>
            <w:rStyle w:val="Hyperlink"/>
            <w:noProof/>
            <w:lang w:val="sk-SK"/>
          </w:rPr>
          <w:t>Meranie SV z brachiálnej artérie</w:t>
        </w:r>
        <w:r>
          <w:rPr>
            <w:noProof/>
            <w:webHidden/>
          </w:rPr>
          <w:tab/>
        </w:r>
        <w:r>
          <w:rPr>
            <w:noProof/>
            <w:webHidden/>
          </w:rPr>
          <w:fldChar w:fldCharType="begin"/>
        </w:r>
        <w:r>
          <w:rPr>
            <w:noProof/>
            <w:webHidden/>
          </w:rPr>
          <w:instrText xml:space="preserve"> PAGEREF _Toc516413216 \h </w:instrText>
        </w:r>
      </w:ins>
      <w:r>
        <w:rPr>
          <w:noProof/>
          <w:webHidden/>
        </w:rPr>
      </w:r>
      <w:r>
        <w:rPr>
          <w:noProof/>
          <w:webHidden/>
        </w:rPr>
        <w:fldChar w:fldCharType="separate"/>
      </w:r>
      <w:ins w:id="199" w:author="Peto" w:date="2018-06-10T16:57:00Z">
        <w:r>
          <w:rPr>
            <w:noProof/>
            <w:webHidden/>
          </w:rPr>
          <w:t>26</w:t>
        </w:r>
        <w:r>
          <w:rPr>
            <w:noProof/>
            <w:webHidden/>
          </w:rPr>
          <w:fldChar w:fldCharType="end"/>
        </w:r>
        <w:r w:rsidRPr="00FB5EBF">
          <w:rPr>
            <w:rStyle w:val="Hyperlink"/>
            <w:noProof/>
          </w:rPr>
          <w:fldChar w:fldCharType="end"/>
        </w:r>
      </w:ins>
    </w:p>
    <w:p w14:paraId="20C1FCB4" w14:textId="77777777" w:rsidR="00F95B9C" w:rsidRDefault="00F95B9C">
      <w:pPr>
        <w:pStyle w:val="TOC2"/>
        <w:rPr>
          <w:ins w:id="200" w:author="Peto" w:date="2018-06-10T16:57:00Z"/>
          <w:rFonts w:asciiTheme="minorHAnsi" w:eastAsiaTheme="minorEastAsia" w:hAnsiTheme="minorHAnsi" w:cstheme="minorBidi"/>
          <w:noProof/>
          <w:sz w:val="22"/>
          <w:szCs w:val="22"/>
        </w:rPr>
      </w:pPr>
      <w:ins w:id="201"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"_Toc516413217"</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1.8</w:t>
        </w:r>
        <w:r>
          <w:rPr>
            <w:rFonts w:asciiTheme="minorHAnsi" w:eastAsiaTheme="minorEastAsia" w:hAnsiTheme="minorHAnsi" w:cstheme="minorBidi"/>
            <w:noProof/>
            <w:sz w:val="22"/>
            <w:szCs w:val="22"/>
          </w:rPr>
          <w:tab/>
        </w:r>
        <w:r w:rsidRPr="00FB5EBF">
          <w:rPr>
            <w:rStyle w:val="Hyperlink"/>
            <w:noProof/>
            <w:lang w:val="sk-SK"/>
          </w:rPr>
          <w:t>Parametre výpočtu SV</w:t>
        </w:r>
        <w:r>
          <w:rPr>
            <w:noProof/>
            <w:webHidden/>
          </w:rPr>
          <w:tab/>
        </w:r>
        <w:r>
          <w:rPr>
            <w:noProof/>
            <w:webHidden/>
          </w:rPr>
          <w:fldChar w:fldCharType="begin"/>
        </w:r>
        <w:r>
          <w:rPr>
            <w:noProof/>
            <w:webHidden/>
          </w:rPr>
          <w:instrText xml:space="preserve"> PAGEREF _Toc516413217 \h </w:instrText>
        </w:r>
      </w:ins>
      <w:r>
        <w:rPr>
          <w:noProof/>
          <w:webHidden/>
        </w:rPr>
      </w:r>
      <w:r>
        <w:rPr>
          <w:noProof/>
          <w:webHidden/>
        </w:rPr>
        <w:fldChar w:fldCharType="separate"/>
      </w:r>
      <w:ins w:id="202" w:author="Peto" w:date="2018-06-10T16:57:00Z">
        <w:r>
          <w:rPr>
            <w:noProof/>
            <w:webHidden/>
          </w:rPr>
          <w:t>26</w:t>
        </w:r>
        <w:r>
          <w:rPr>
            <w:noProof/>
            <w:webHidden/>
          </w:rPr>
          <w:fldChar w:fldCharType="end"/>
        </w:r>
        <w:r w:rsidRPr="00FB5EBF">
          <w:rPr>
            <w:rStyle w:val="Hyperlink"/>
            <w:noProof/>
          </w:rPr>
          <w:fldChar w:fldCharType="end"/>
        </w:r>
      </w:ins>
    </w:p>
    <w:p w14:paraId="4D085963" w14:textId="77777777" w:rsidR="00F95B9C" w:rsidRDefault="00F95B9C">
      <w:pPr>
        <w:pStyle w:val="TOC3"/>
        <w:rPr>
          <w:ins w:id="203" w:author="Peto" w:date="2018-06-10T16:57:00Z"/>
          <w:rFonts w:asciiTheme="minorHAnsi" w:eastAsiaTheme="minorEastAsia" w:hAnsiTheme="minorHAnsi" w:cstheme="minorBidi"/>
          <w:noProof/>
          <w:sz w:val="22"/>
          <w:szCs w:val="22"/>
        </w:rPr>
      </w:pPr>
      <w:ins w:id="204"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"_Toc516413218"</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1.8.1</w:t>
        </w:r>
        <w:r>
          <w:rPr>
            <w:rFonts w:asciiTheme="minorHAnsi" w:eastAsiaTheme="minorEastAsia" w:hAnsiTheme="minorHAnsi" w:cstheme="minorBidi"/>
            <w:noProof/>
            <w:sz w:val="22"/>
            <w:szCs w:val="22"/>
          </w:rPr>
          <w:tab/>
        </w:r>
        <w:r w:rsidRPr="00FB5EBF">
          <w:rPr>
            <w:rStyle w:val="Hyperlink"/>
            <w:noProof/>
            <w:lang w:val="sk-SK"/>
          </w:rPr>
          <w:t>Maximum derivovaného impedančného signálu -dZ/dt</w:t>
        </w:r>
        <w:r w:rsidRPr="00FB5EBF">
          <w:rPr>
            <w:rStyle w:val="Hyperlink"/>
            <w:noProof/>
            <w:vertAlign w:val="subscript"/>
            <w:lang w:val="sk-SK"/>
          </w:rPr>
          <w:t>max</w:t>
        </w:r>
        <w:r>
          <w:rPr>
            <w:noProof/>
            <w:webHidden/>
          </w:rPr>
          <w:tab/>
        </w:r>
        <w:r>
          <w:rPr>
            <w:noProof/>
            <w:webHidden/>
          </w:rPr>
          <w:fldChar w:fldCharType="begin"/>
        </w:r>
        <w:r>
          <w:rPr>
            <w:noProof/>
            <w:webHidden/>
          </w:rPr>
          <w:instrText xml:space="preserve"> PAGEREF _Toc516413218 \h </w:instrText>
        </w:r>
      </w:ins>
      <w:r>
        <w:rPr>
          <w:noProof/>
          <w:webHidden/>
        </w:rPr>
      </w:r>
      <w:r>
        <w:rPr>
          <w:noProof/>
          <w:webHidden/>
        </w:rPr>
        <w:fldChar w:fldCharType="separate"/>
      </w:r>
      <w:ins w:id="205" w:author="Peto" w:date="2018-06-10T16:57:00Z">
        <w:r>
          <w:rPr>
            <w:noProof/>
            <w:webHidden/>
          </w:rPr>
          <w:t>27</w:t>
        </w:r>
        <w:r>
          <w:rPr>
            <w:noProof/>
            <w:webHidden/>
          </w:rPr>
          <w:fldChar w:fldCharType="end"/>
        </w:r>
        <w:r w:rsidRPr="00FB5EBF">
          <w:rPr>
            <w:rStyle w:val="Hyperlink"/>
            <w:noProof/>
          </w:rPr>
          <w:fldChar w:fldCharType="end"/>
        </w:r>
      </w:ins>
    </w:p>
    <w:p w14:paraId="5459F631" w14:textId="77777777" w:rsidR="00F95B9C" w:rsidRDefault="00F95B9C">
      <w:pPr>
        <w:pStyle w:val="TOC2"/>
        <w:rPr>
          <w:ins w:id="206" w:author="Peto" w:date="2018-06-10T16:57:00Z"/>
          <w:rFonts w:asciiTheme="minorHAnsi" w:eastAsiaTheme="minorEastAsia" w:hAnsiTheme="minorHAnsi" w:cstheme="minorBidi"/>
          <w:noProof/>
          <w:sz w:val="22"/>
          <w:szCs w:val="22"/>
        </w:rPr>
      </w:pPr>
      <w:ins w:id="207"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"_Toc516413219"</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1.1</w:t>
        </w:r>
        <w:r>
          <w:rPr>
            <w:rFonts w:asciiTheme="minorHAnsi" w:eastAsiaTheme="minorEastAsia" w:hAnsiTheme="minorHAnsi" w:cstheme="minorBidi"/>
            <w:noProof/>
            <w:sz w:val="22"/>
            <w:szCs w:val="22"/>
          </w:rPr>
          <w:tab/>
        </w:r>
        <w:r w:rsidRPr="00FB5EBF">
          <w:rPr>
            <w:rStyle w:val="Hyperlink"/>
            <w:noProof/>
            <w:lang w:val="sk-SK"/>
          </w:rPr>
          <w:t>Stanovenie parametrov zo srdečných zvukov (HS)</w:t>
        </w:r>
        <w:r>
          <w:rPr>
            <w:noProof/>
            <w:webHidden/>
          </w:rPr>
          <w:tab/>
        </w:r>
        <w:r>
          <w:rPr>
            <w:noProof/>
            <w:webHidden/>
          </w:rPr>
          <w:fldChar w:fldCharType="begin"/>
        </w:r>
        <w:r>
          <w:rPr>
            <w:noProof/>
            <w:webHidden/>
          </w:rPr>
          <w:instrText xml:space="preserve"> PAGEREF _Toc516413219 \h </w:instrText>
        </w:r>
      </w:ins>
      <w:r>
        <w:rPr>
          <w:noProof/>
          <w:webHidden/>
        </w:rPr>
      </w:r>
      <w:r>
        <w:rPr>
          <w:noProof/>
          <w:webHidden/>
        </w:rPr>
        <w:fldChar w:fldCharType="separate"/>
      </w:r>
      <w:ins w:id="208" w:author="Peto" w:date="2018-06-10T16:57:00Z">
        <w:r>
          <w:rPr>
            <w:noProof/>
            <w:webHidden/>
          </w:rPr>
          <w:t>28</w:t>
        </w:r>
        <w:r>
          <w:rPr>
            <w:noProof/>
            <w:webHidden/>
          </w:rPr>
          <w:fldChar w:fldCharType="end"/>
        </w:r>
        <w:r w:rsidRPr="00FB5EBF">
          <w:rPr>
            <w:rStyle w:val="Hyperlink"/>
            <w:noProof/>
          </w:rPr>
          <w:fldChar w:fldCharType="end"/>
        </w:r>
      </w:ins>
    </w:p>
    <w:p w14:paraId="1A469DBB" w14:textId="77777777" w:rsidR="00F95B9C" w:rsidRDefault="00F95B9C">
      <w:pPr>
        <w:pStyle w:val="TOC3"/>
        <w:rPr>
          <w:ins w:id="209" w:author="Peto" w:date="2018-06-10T16:57:00Z"/>
          <w:rFonts w:asciiTheme="minorHAnsi" w:eastAsiaTheme="minorEastAsia" w:hAnsiTheme="minorHAnsi" w:cstheme="minorBidi"/>
          <w:noProof/>
          <w:sz w:val="22"/>
          <w:szCs w:val="22"/>
        </w:rPr>
      </w:pPr>
      <w:ins w:id="210"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"_Toc516413220"</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1.1.1</w:t>
        </w:r>
        <w:r>
          <w:rPr>
            <w:rFonts w:asciiTheme="minorHAnsi" w:eastAsiaTheme="minorEastAsia" w:hAnsiTheme="minorHAnsi" w:cstheme="minorBidi"/>
            <w:noProof/>
            <w:sz w:val="22"/>
            <w:szCs w:val="22"/>
          </w:rPr>
          <w:tab/>
        </w:r>
        <w:r w:rsidRPr="00FB5EBF">
          <w:rPr>
            <w:rStyle w:val="Hyperlink"/>
            <w:noProof/>
            <w:lang w:val="sk-SK"/>
          </w:rPr>
          <w:t>LVET interval- určenie počiatku systoly</w:t>
        </w:r>
        <w:r>
          <w:rPr>
            <w:noProof/>
            <w:webHidden/>
          </w:rPr>
          <w:tab/>
        </w:r>
        <w:r>
          <w:rPr>
            <w:noProof/>
            <w:webHidden/>
          </w:rPr>
          <w:fldChar w:fldCharType="begin"/>
        </w:r>
        <w:r>
          <w:rPr>
            <w:noProof/>
            <w:webHidden/>
          </w:rPr>
          <w:instrText xml:space="preserve"> PAGEREF _Toc516413220 \h </w:instrText>
        </w:r>
      </w:ins>
      <w:r>
        <w:rPr>
          <w:noProof/>
          <w:webHidden/>
        </w:rPr>
      </w:r>
      <w:r>
        <w:rPr>
          <w:noProof/>
          <w:webHidden/>
        </w:rPr>
        <w:fldChar w:fldCharType="separate"/>
      </w:r>
      <w:ins w:id="211" w:author="Peto" w:date="2018-06-10T16:57:00Z">
        <w:r>
          <w:rPr>
            <w:noProof/>
            <w:webHidden/>
          </w:rPr>
          <w:t>29</w:t>
        </w:r>
        <w:r>
          <w:rPr>
            <w:noProof/>
            <w:webHidden/>
          </w:rPr>
          <w:fldChar w:fldCharType="end"/>
        </w:r>
        <w:r w:rsidRPr="00FB5EBF">
          <w:rPr>
            <w:rStyle w:val="Hyperlink"/>
            <w:noProof/>
          </w:rPr>
          <w:fldChar w:fldCharType="end"/>
        </w:r>
      </w:ins>
    </w:p>
    <w:p w14:paraId="221DBFF0" w14:textId="77777777" w:rsidR="00F95B9C" w:rsidRDefault="00F95B9C">
      <w:pPr>
        <w:pStyle w:val="TOC3"/>
        <w:rPr>
          <w:ins w:id="212" w:author="Peto" w:date="2018-06-10T16:57:00Z"/>
          <w:rFonts w:asciiTheme="minorHAnsi" w:eastAsiaTheme="minorEastAsia" w:hAnsiTheme="minorHAnsi" w:cstheme="minorBidi"/>
          <w:noProof/>
          <w:sz w:val="22"/>
          <w:szCs w:val="22"/>
        </w:rPr>
      </w:pPr>
      <w:ins w:id="213"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"_Toc516413221"</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1.1.2</w:t>
        </w:r>
        <w:r>
          <w:rPr>
            <w:rFonts w:asciiTheme="minorHAnsi" w:eastAsiaTheme="minorEastAsia" w:hAnsiTheme="minorHAnsi" w:cstheme="minorBidi"/>
            <w:noProof/>
            <w:sz w:val="22"/>
            <w:szCs w:val="22"/>
          </w:rPr>
          <w:tab/>
        </w:r>
        <w:r w:rsidRPr="00FB5EBF">
          <w:rPr>
            <w:rStyle w:val="Hyperlink"/>
            <w:noProof/>
            <w:lang w:val="sk-SK"/>
          </w:rPr>
          <w:t>LVET interval  - určenie konca systoly</w:t>
        </w:r>
        <w:r>
          <w:rPr>
            <w:noProof/>
            <w:webHidden/>
          </w:rPr>
          <w:tab/>
        </w:r>
        <w:r>
          <w:rPr>
            <w:noProof/>
            <w:webHidden/>
          </w:rPr>
          <w:fldChar w:fldCharType="begin"/>
        </w:r>
        <w:r>
          <w:rPr>
            <w:noProof/>
            <w:webHidden/>
          </w:rPr>
          <w:instrText xml:space="preserve"> PAGEREF _Toc516413221 \h </w:instrText>
        </w:r>
      </w:ins>
      <w:r>
        <w:rPr>
          <w:noProof/>
          <w:webHidden/>
        </w:rPr>
      </w:r>
      <w:r>
        <w:rPr>
          <w:noProof/>
          <w:webHidden/>
        </w:rPr>
        <w:fldChar w:fldCharType="separate"/>
      </w:r>
      <w:ins w:id="214" w:author="Peto" w:date="2018-06-10T16:57:00Z">
        <w:r>
          <w:rPr>
            <w:noProof/>
            <w:webHidden/>
          </w:rPr>
          <w:t>29</w:t>
        </w:r>
        <w:r>
          <w:rPr>
            <w:noProof/>
            <w:webHidden/>
          </w:rPr>
          <w:fldChar w:fldCharType="end"/>
        </w:r>
        <w:r w:rsidRPr="00FB5EBF">
          <w:rPr>
            <w:rStyle w:val="Hyperlink"/>
            <w:noProof/>
          </w:rPr>
          <w:fldChar w:fldCharType="end"/>
        </w:r>
      </w:ins>
    </w:p>
    <w:p w14:paraId="6A592C15" w14:textId="77777777" w:rsidR="00F95B9C" w:rsidRDefault="00F95B9C">
      <w:pPr>
        <w:pStyle w:val="TOC3"/>
        <w:rPr>
          <w:ins w:id="215" w:author="Peto" w:date="2018-06-10T16:57:00Z"/>
          <w:rFonts w:asciiTheme="minorHAnsi" w:eastAsiaTheme="minorEastAsia" w:hAnsiTheme="minorHAnsi" w:cstheme="minorBidi"/>
          <w:noProof/>
          <w:sz w:val="22"/>
          <w:szCs w:val="22"/>
        </w:rPr>
      </w:pPr>
      <w:ins w:id="216"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"_Toc516413222"</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1.1.3</w:t>
        </w:r>
        <w:r>
          <w:rPr>
            <w:rFonts w:asciiTheme="minorHAnsi" w:eastAsiaTheme="minorEastAsia" w:hAnsiTheme="minorHAnsi" w:cstheme="minorBidi"/>
            <w:noProof/>
            <w:sz w:val="22"/>
            <w:szCs w:val="22"/>
          </w:rPr>
          <w:tab/>
        </w:r>
        <w:r w:rsidRPr="00FB5EBF">
          <w:rPr>
            <w:rStyle w:val="Hyperlink"/>
            <w:noProof/>
            <w:lang w:val="sk-SK"/>
          </w:rPr>
          <w:t>Spracovanie HS</w:t>
        </w:r>
        <w:r>
          <w:rPr>
            <w:noProof/>
            <w:webHidden/>
          </w:rPr>
          <w:tab/>
        </w:r>
        <w:r>
          <w:rPr>
            <w:noProof/>
            <w:webHidden/>
          </w:rPr>
          <w:fldChar w:fldCharType="begin"/>
        </w:r>
        <w:r>
          <w:rPr>
            <w:noProof/>
            <w:webHidden/>
          </w:rPr>
          <w:instrText xml:space="preserve"> PAGEREF _Toc516413222 \h </w:instrText>
        </w:r>
      </w:ins>
      <w:r>
        <w:rPr>
          <w:noProof/>
          <w:webHidden/>
        </w:rPr>
      </w:r>
      <w:r>
        <w:rPr>
          <w:noProof/>
          <w:webHidden/>
        </w:rPr>
        <w:fldChar w:fldCharType="separate"/>
      </w:r>
      <w:ins w:id="217" w:author="Peto" w:date="2018-06-10T16:57:00Z">
        <w:r>
          <w:rPr>
            <w:noProof/>
            <w:webHidden/>
          </w:rPr>
          <w:t>30</w:t>
        </w:r>
        <w:r>
          <w:rPr>
            <w:noProof/>
            <w:webHidden/>
          </w:rPr>
          <w:fldChar w:fldCharType="end"/>
        </w:r>
        <w:r w:rsidRPr="00FB5EBF">
          <w:rPr>
            <w:rStyle w:val="Hyperlink"/>
            <w:noProof/>
          </w:rPr>
          <w:fldChar w:fldCharType="end"/>
        </w:r>
      </w:ins>
    </w:p>
    <w:p w14:paraId="79FD0FEC" w14:textId="77777777" w:rsidR="00F95B9C" w:rsidRDefault="00F95B9C">
      <w:pPr>
        <w:pStyle w:val="TOC3"/>
        <w:rPr>
          <w:ins w:id="218" w:author="Peto" w:date="2018-06-10T16:57:00Z"/>
          <w:rFonts w:asciiTheme="minorHAnsi" w:eastAsiaTheme="minorEastAsia" w:hAnsiTheme="minorHAnsi" w:cstheme="minorBidi"/>
          <w:noProof/>
          <w:sz w:val="22"/>
          <w:szCs w:val="22"/>
        </w:rPr>
      </w:pPr>
      <w:ins w:id="219" w:author="Peto" w:date="2018-06-10T16:57:00Z">
        <w:r w:rsidRPr="00FB5EBF">
          <w:rPr>
            <w:rStyle w:val="Hyperlink"/>
            <w:noProof/>
          </w:rPr>
          <w:lastRenderedPageBreak/>
          <w:fldChar w:fldCharType="begin"/>
        </w:r>
        <w:r w:rsidRPr="00FB5EBF">
          <w:rPr>
            <w:rStyle w:val="Hyperlink"/>
            <w:noProof/>
          </w:rPr>
          <w:instrText xml:space="preserve"> </w:instrText>
        </w:r>
        <w:r>
          <w:rPr>
            <w:noProof/>
          </w:rPr>
          <w:instrText>HYPERLINK \l "_Toc516413223"</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1.1.4</w:t>
        </w:r>
        <w:r>
          <w:rPr>
            <w:rFonts w:asciiTheme="minorHAnsi" w:eastAsiaTheme="minorEastAsia" w:hAnsiTheme="minorHAnsi" w:cstheme="minorBidi"/>
            <w:noProof/>
            <w:sz w:val="22"/>
            <w:szCs w:val="22"/>
          </w:rPr>
          <w:tab/>
        </w:r>
        <w:r w:rsidRPr="00FB5EBF">
          <w:rPr>
            <w:rStyle w:val="Hyperlink"/>
            <w:noProof/>
            <w:lang w:val="sk-SK"/>
          </w:rPr>
          <w:t>Komplikácie pri spracovaní HS</w:t>
        </w:r>
        <w:r>
          <w:rPr>
            <w:noProof/>
            <w:webHidden/>
          </w:rPr>
          <w:tab/>
        </w:r>
        <w:r>
          <w:rPr>
            <w:noProof/>
            <w:webHidden/>
          </w:rPr>
          <w:fldChar w:fldCharType="begin"/>
        </w:r>
        <w:r>
          <w:rPr>
            <w:noProof/>
            <w:webHidden/>
          </w:rPr>
          <w:instrText xml:space="preserve"> PAGEREF _Toc516413223 \h </w:instrText>
        </w:r>
      </w:ins>
      <w:r>
        <w:rPr>
          <w:noProof/>
          <w:webHidden/>
        </w:rPr>
      </w:r>
      <w:r>
        <w:rPr>
          <w:noProof/>
          <w:webHidden/>
        </w:rPr>
        <w:fldChar w:fldCharType="separate"/>
      </w:r>
      <w:ins w:id="220" w:author="Peto" w:date="2018-06-10T16:57:00Z">
        <w:r>
          <w:rPr>
            <w:noProof/>
            <w:webHidden/>
          </w:rPr>
          <w:t>31</w:t>
        </w:r>
        <w:r>
          <w:rPr>
            <w:noProof/>
            <w:webHidden/>
          </w:rPr>
          <w:fldChar w:fldCharType="end"/>
        </w:r>
        <w:r w:rsidRPr="00FB5EBF">
          <w:rPr>
            <w:rStyle w:val="Hyperlink"/>
            <w:noProof/>
          </w:rPr>
          <w:fldChar w:fldCharType="end"/>
        </w:r>
      </w:ins>
    </w:p>
    <w:p w14:paraId="7C58B8F5" w14:textId="77777777" w:rsidR="00F95B9C" w:rsidRDefault="00F95B9C">
      <w:pPr>
        <w:pStyle w:val="TOC1"/>
        <w:rPr>
          <w:ins w:id="221" w:author="Peto" w:date="2018-06-10T16:57:00Z"/>
          <w:rFonts w:asciiTheme="minorHAnsi" w:eastAsiaTheme="minorEastAsia" w:hAnsiTheme="minorHAnsi" w:cstheme="minorBidi"/>
          <w:b w:val="0"/>
          <w:bCs w:val="0"/>
          <w:sz w:val="22"/>
          <w:szCs w:val="22"/>
        </w:rPr>
      </w:pPr>
      <w:ins w:id="222" w:author="Peto" w:date="2018-06-10T16:57:00Z">
        <w:r w:rsidRPr="00FB5EBF">
          <w:rPr>
            <w:rStyle w:val="Hyperlink"/>
          </w:rPr>
          <w:fldChar w:fldCharType="begin"/>
        </w:r>
        <w:r w:rsidRPr="00FB5EBF">
          <w:rPr>
            <w:rStyle w:val="Hyperlink"/>
          </w:rPr>
          <w:instrText xml:space="preserve"> </w:instrText>
        </w:r>
        <w:r>
          <w:instrText>HYPERLINK \l "_Toc516413224"</w:instrText>
        </w:r>
        <w:r w:rsidRPr="00FB5EBF">
          <w:rPr>
            <w:rStyle w:val="Hyperlink"/>
          </w:rPr>
          <w:instrText xml:space="preserve"> </w:instrText>
        </w:r>
        <w:r w:rsidRPr="00FB5EBF">
          <w:rPr>
            <w:rStyle w:val="Hyperlink"/>
          </w:rPr>
          <w:fldChar w:fldCharType="separate"/>
        </w:r>
        <w:r w:rsidRPr="00FB5EBF">
          <w:rPr>
            <w:rStyle w:val="Hyperlink"/>
            <w:lang w:val="sk-SK"/>
          </w:rPr>
          <w:t>2</w:t>
        </w:r>
        <w:r>
          <w:rPr>
            <w:rFonts w:asciiTheme="minorHAnsi" w:eastAsiaTheme="minorEastAsia" w:hAnsiTheme="minorHAnsi" w:cstheme="minorBidi"/>
            <w:b w:val="0"/>
            <w:bCs w:val="0"/>
            <w:sz w:val="22"/>
            <w:szCs w:val="22"/>
          </w:rPr>
          <w:tab/>
        </w:r>
        <w:r w:rsidRPr="00FB5EBF">
          <w:rPr>
            <w:rStyle w:val="Hyperlink"/>
            <w:lang w:val="sk-SK"/>
          </w:rPr>
          <w:t>Ciele dizertácie</w:t>
        </w:r>
        <w:r>
          <w:rPr>
            <w:webHidden/>
          </w:rPr>
          <w:tab/>
        </w:r>
        <w:r>
          <w:rPr>
            <w:webHidden/>
          </w:rPr>
          <w:fldChar w:fldCharType="begin"/>
        </w:r>
        <w:r>
          <w:rPr>
            <w:webHidden/>
          </w:rPr>
          <w:instrText xml:space="preserve"> PAGEREF _Toc516413224 \h </w:instrText>
        </w:r>
      </w:ins>
      <w:r>
        <w:rPr>
          <w:webHidden/>
        </w:rPr>
      </w:r>
      <w:r>
        <w:rPr>
          <w:webHidden/>
        </w:rPr>
        <w:fldChar w:fldCharType="separate"/>
      </w:r>
      <w:ins w:id="223" w:author="Peto" w:date="2018-06-10T16:57:00Z">
        <w:r>
          <w:rPr>
            <w:webHidden/>
          </w:rPr>
          <w:t>32</w:t>
        </w:r>
        <w:r>
          <w:rPr>
            <w:webHidden/>
          </w:rPr>
          <w:fldChar w:fldCharType="end"/>
        </w:r>
        <w:r w:rsidRPr="00FB5EBF">
          <w:rPr>
            <w:rStyle w:val="Hyperlink"/>
          </w:rPr>
          <w:fldChar w:fldCharType="end"/>
        </w:r>
      </w:ins>
    </w:p>
    <w:p w14:paraId="72BC8251" w14:textId="77777777" w:rsidR="00F95B9C" w:rsidRDefault="00F95B9C">
      <w:pPr>
        <w:pStyle w:val="TOC1"/>
        <w:rPr>
          <w:ins w:id="224" w:author="Peto" w:date="2018-06-10T16:57:00Z"/>
          <w:rFonts w:asciiTheme="minorHAnsi" w:eastAsiaTheme="minorEastAsia" w:hAnsiTheme="minorHAnsi" w:cstheme="minorBidi"/>
          <w:b w:val="0"/>
          <w:bCs w:val="0"/>
          <w:sz w:val="22"/>
          <w:szCs w:val="22"/>
        </w:rPr>
      </w:pPr>
      <w:ins w:id="225" w:author="Peto" w:date="2018-06-10T16:57:00Z">
        <w:r w:rsidRPr="00FB5EBF">
          <w:rPr>
            <w:rStyle w:val="Hyperlink"/>
          </w:rPr>
          <w:fldChar w:fldCharType="begin"/>
        </w:r>
        <w:r w:rsidRPr="00FB5EBF">
          <w:rPr>
            <w:rStyle w:val="Hyperlink"/>
          </w:rPr>
          <w:instrText xml:space="preserve"> </w:instrText>
        </w:r>
        <w:r>
          <w:instrText>HYPERLINK \l "_Toc516413225"</w:instrText>
        </w:r>
        <w:r w:rsidRPr="00FB5EBF">
          <w:rPr>
            <w:rStyle w:val="Hyperlink"/>
          </w:rPr>
          <w:instrText xml:space="preserve"> </w:instrText>
        </w:r>
        <w:r w:rsidRPr="00FB5EBF">
          <w:rPr>
            <w:rStyle w:val="Hyperlink"/>
          </w:rPr>
          <w:fldChar w:fldCharType="separate"/>
        </w:r>
        <w:r w:rsidRPr="00FB5EBF">
          <w:rPr>
            <w:rStyle w:val="Hyperlink"/>
            <w:lang w:val="sk-SK"/>
          </w:rPr>
          <w:t>3</w:t>
        </w:r>
        <w:r>
          <w:rPr>
            <w:rFonts w:asciiTheme="minorHAnsi" w:eastAsiaTheme="minorEastAsia" w:hAnsiTheme="minorHAnsi" w:cstheme="minorBidi"/>
            <w:b w:val="0"/>
            <w:bCs w:val="0"/>
            <w:sz w:val="22"/>
            <w:szCs w:val="22"/>
          </w:rPr>
          <w:tab/>
        </w:r>
        <w:r w:rsidRPr="00FB5EBF">
          <w:rPr>
            <w:rStyle w:val="Hyperlink"/>
            <w:lang w:val="sk-SK"/>
          </w:rPr>
          <w:t>Dosiahnuté vedecké poznatky</w:t>
        </w:r>
        <w:r>
          <w:rPr>
            <w:webHidden/>
          </w:rPr>
          <w:tab/>
        </w:r>
        <w:r>
          <w:rPr>
            <w:webHidden/>
          </w:rPr>
          <w:fldChar w:fldCharType="begin"/>
        </w:r>
        <w:r>
          <w:rPr>
            <w:webHidden/>
          </w:rPr>
          <w:instrText xml:space="preserve"> PAGEREF _Toc516413225 \h </w:instrText>
        </w:r>
      </w:ins>
      <w:r>
        <w:rPr>
          <w:webHidden/>
        </w:rPr>
      </w:r>
      <w:r>
        <w:rPr>
          <w:webHidden/>
        </w:rPr>
        <w:fldChar w:fldCharType="separate"/>
      </w:r>
      <w:ins w:id="226" w:author="Peto" w:date="2018-06-10T16:57:00Z">
        <w:r>
          <w:rPr>
            <w:webHidden/>
          </w:rPr>
          <w:t>33</w:t>
        </w:r>
        <w:r>
          <w:rPr>
            <w:webHidden/>
          </w:rPr>
          <w:fldChar w:fldCharType="end"/>
        </w:r>
        <w:r w:rsidRPr="00FB5EBF">
          <w:rPr>
            <w:rStyle w:val="Hyperlink"/>
          </w:rPr>
          <w:fldChar w:fldCharType="end"/>
        </w:r>
      </w:ins>
    </w:p>
    <w:p w14:paraId="44E04C3F" w14:textId="77777777" w:rsidR="00F95B9C" w:rsidRDefault="00F95B9C">
      <w:pPr>
        <w:pStyle w:val="TOC2"/>
        <w:rPr>
          <w:ins w:id="227" w:author="Peto" w:date="2018-06-10T16:57:00Z"/>
          <w:rFonts w:asciiTheme="minorHAnsi" w:eastAsiaTheme="minorEastAsia" w:hAnsiTheme="minorHAnsi" w:cstheme="minorBidi"/>
          <w:noProof/>
          <w:sz w:val="22"/>
          <w:szCs w:val="22"/>
        </w:rPr>
      </w:pPr>
      <w:ins w:id="228"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"_Toc516413226"</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3.1</w:t>
        </w:r>
        <w:r>
          <w:rPr>
            <w:rFonts w:asciiTheme="minorHAnsi" w:eastAsiaTheme="minorEastAsia" w:hAnsiTheme="minorHAnsi" w:cstheme="minorBidi"/>
            <w:noProof/>
            <w:sz w:val="22"/>
            <w:szCs w:val="22"/>
          </w:rPr>
          <w:tab/>
        </w:r>
        <w:r w:rsidRPr="00FB5EBF">
          <w:rPr>
            <w:rStyle w:val="Hyperlink"/>
            <w:noProof/>
            <w:lang w:val="sk-SK"/>
          </w:rPr>
          <w:t>Detekcia bioimpedančných parametrov</w:t>
        </w:r>
        <w:r>
          <w:rPr>
            <w:noProof/>
            <w:webHidden/>
          </w:rPr>
          <w:tab/>
        </w:r>
        <w:r>
          <w:rPr>
            <w:noProof/>
            <w:webHidden/>
          </w:rPr>
          <w:fldChar w:fldCharType="begin"/>
        </w:r>
        <w:r>
          <w:rPr>
            <w:noProof/>
            <w:webHidden/>
          </w:rPr>
          <w:instrText xml:space="preserve"> PAGEREF _Toc516413226 \h </w:instrText>
        </w:r>
      </w:ins>
      <w:r>
        <w:rPr>
          <w:noProof/>
          <w:webHidden/>
        </w:rPr>
      </w:r>
      <w:r>
        <w:rPr>
          <w:noProof/>
          <w:webHidden/>
        </w:rPr>
        <w:fldChar w:fldCharType="separate"/>
      </w:r>
      <w:ins w:id="229" w:author="Peto" w:date="2018-06-10T16:57:00Z">
        <w:r>
          <w:rPr>
            <w:noProof/>
            <w:webHidden/>
          </w:rPr>
          <w:t>33</w:t>
        </w:r>
        <w:r>
          <w:rPr>
            <w:noProof/>
            <w:webHidden/>
          </w:rPr>
          <w:fldChar w:fldCharType="end"/>
        </w:r>
        <w:r w:rsidRPr="00FB5EBF">
          <w:rPr>
            <w:rStyle w:val="Hyperlink"/>
            <w:noProof/>
          </w:rPr>
          <w:fldChar w:fldCharType="end"/>
        </w:r>
      </w:ins>
    </w:p>
    <w:p w14:paraId="6BD9D93C" w14:textId="77777777" w:rsidR="00F95B9C" w:rsidRDefault="00F95B9C">
      <w:pPr>
        <w:pStyle w:val="TOC3"/>
        <w:rPr>
          <w:ins w:id="230" w:author="Peto" w:date="2018-06-10T16:57:00Z"/>
          <w:rFonts w:asciiTheme="minorHAnsi" w:eastAsiaTheme="minorEastAsia" w:hAnsiTheme="minorHAnsi" w:cstheme="minorBidi"/>
          <w:noProof/>
          <w:sz w:val="22"/>
          <w:szCs w:val="22"/>
        </w:rPr>
      </w:pPr>
      <w:ins w:id="231"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"_Toc516413227"</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3.1.1</w:t>
        </w:r>
        <w:r>
          <w:rPr>
            <w:rFonts w:asciiTheme="minorHAnsi" w:eastAsiaTheme="minorEastAsia" w:hAnsiTheme="minorHAnsi" w:cstheme="minorBidi"/>
            <w:noProof/>
            <w:sz w:val="22"/>
            <w:szCs w:val="22"/>
          </w:rPr>
          <w:tab/>
        </w:r>
        <w:r w:rsidRPr="00FB5EBF">
          <w:rPr>
            <w:rStyle w:val="Hyperlink"/>
            <w:noProof/>
            <w:lang w:val="sk-SK"/>
          </w:rPr>
          <w:t>Meraní dobrovoľníci</w:t>
        </w:r>
        <w:r>
          <w:rPr>
            <w:noProof/>
            <w:webHidden/>
          </w:rPr>
          <w:tab/>
        </w:r>
        <w:r>
          <w:rPr>
            <w:noProof/>
            <w:webHidden/>
          </w:rPr>
          <w:fldChar w:fldCharType="begin"/>
        </w:r>
        <w:r>
          <w:rPr>
            <w:noProof/>
            <w:webHidden/>
          </w:rPr>
          <w:instrText xml:space="preserve"> PAGEREF _Toc516413227 \h </w:instrText>
        </w:r>
      </w:ins>
      <w:r>
        <w:rPr>
          <w:noProof/>
          <w:webHidden/>
        </w:rPr>
      </w:r>
      <w:r>
        <w:rPr>
          <w:noProof/>
          <w:webHidden/>
        </w:rPr>
        <w:fldChar w:fldCharType="separate"/>
      </w:r>
      <w:ins w:id="232" w:author="Peto" w:date="2018-06-10T16:57:00Z">
        <w:r>
          <w:rPr>
            <w:noProof/>
            <w:webHidden/>
          </w:rPr>
          <w:t>33</w:t>
        </w:r>
        <w:r>
          <w:rPr>
            <w:noProof/>
            <w:webHidden/>
          </w:rPr>
          <w:fldChar w:fldCharType="end"/>
        </w:r>
        <w:r w:rsidRPr="00FB5EBF">
          <w:rPr>
            <w:rStyle w:val="Hyperlink"/>
            <w:noProof/>
          </w:rPr>
          <w:fldChar w:fldCharType="end"/>
        </w:r>
      </w:ins>
    </w:p>
    <w:p w14:paraId="1F6FD686" w14:textId="77777777" w:rsidR="00F95B9C" w:rsidRDefault="00F95B9C">
      <w:pPr>
        <w:pStyle w:val="TOC3"/>
        <w:rPr>
          <w:ins w:id="233" w:author="Peto" w:date="2018-06-10T16:57:00Z"/>
          <w:rFonts w:asciiTheme="minorHAnsi" w:eastAsiaTheme="minorEastAsia" w:hAnsiTheme="minorHAnsi" w:cstheme="minorBidi"/>
          <w:noProof/>
          <w:sz w:val="22"/>
          <w:szCs w:val="22"/>
        </w:rPr>
      </w:pPr>
      <w:ins w:id="234"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"_Toc516413228"</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3.1.2</w:t>
        </w:r>
        <w:r>
          <w:rPr>
            <w:rFonts w:asciiTheme="minorHAnsi" w:eastAsiaTheme="minorEastAsia" w:hAnsiTheme="minorHAnsi" w:cstheme="minorBidi"/>
            <w:noProof/>
            <w:sz w:val="22"/>
            <w:szCs w:val="22"/>
          </w:rPr>
          <w:tab/>
        </w:r>
        <w:r w:rsidRPr="00FB5EBF">
          <w:rPr>
            <w:rStyle w:val="Hyperlink"/>
            <w:noProof/>
            <w:lang w:val="sk-SK"/>
          </w:rPr>
          <w:t>Merací protokol</w:t>
        </w:r>
        <w:r>
          <w:rPr>
            <w:noProof/>
            <w:webHidden/>
          </w:rPr>
          <w:tab/>
        </w:r>
        <w:r>
          <w:rPr>
            <w:noProof/>
            <w:webHidden/>
          </w:rPr>
          <w:fldChar w:fldCharType="begin"/>
        </w:r>
        <w:r>
          <w:rPr>
            <w:noProof/>
            <w:webHidden/>
          </w:rPr>
          <w:instrText xml:space="preserve"> PAGEREF _Toc516413228 \h </w:instrText>
        </w:r>
      </w:ins>
      <w:r>
        <w:rPr>
          <w:noProof/>
          <w:webHidden/>
        </w:rPr>
      </w:r>
      <w:r>
        <w:rPr>
          <w:noProof/>
          <w:webHidden/>
        </w:rPr>
        <w:fldChar w:fldCharType="separate"/>
      </w:r>
      <w:ins w:id="235" w:author="Peto" w:date="2018-06-10T16:57:00Z">
        <w:r>
          <w:rPr>
            <w:noProof/>
            <w:webHidden/>
          </w:rPr>
          <w:t>34</w:t>
        </w:r>
        <w:r>
          <w:rPr>
            <w:noProof/>
            <w:webHidden/>
          </w:rPr>
          <w:fldChar w:fldCharType="end"/>
        </w:r>
        <w:r w:rsidRPr="00FB5EBF">
          <w:rPr>
            <w:rStyle w:val="Hyperlink"/>
            <w:noProof/>
          </w:rPr>
          <w:fldChar w:fldCharType="end"/>
        </w:r>
      </w:ins>
    </w:p>
    <w:p w14:paraId="208592BF" w14:textId="77777777" w:rsidR="00F95B9C" w:rsidRDefault="00F95B9C">
      <w:pPr>
        <w:pStyle w:val="TOC3"/>
        <w:rPr>
          <w:ins w:id="236" w:author="Peto" w:date="2018-06-10T16:57:00Z"/>
          <w:rFonts w:asciiTheme="minorHAnsi" w:eastAsiaTheme="minorEastAsia" w:hAnsiTheme="minorHAnsi" w:cstheme="minorBidi"/>
          <w:noProof/>
          <w:sz w:val="22"/>
          <w:szCs w:val="22"/>
        </w:rPr>
      </w:pPr>
      <w:ins w:id="237"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"_Toc516413229"</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3.1.3</w:t>
        </w:r>
        <w:r>
          <w:rPr>
            <w:rFonts w:asciiTheme="minorHAnsi" w:eastAsiaTheme="minorEastAsia" w:hAnsiTheme="minorHAnsi" w:cstheme="minorBidi"/>
            <w:noProof/>
            <w:sz w:val="22"/>
            <w:szCs w:val="22"/>
          </w:rPr>
          <w:tab/>
        </w:r>
        <w:r w:rsidRPr="00FB5EBF">
          <w:rPr>
            <w:rStyle w:val="Hyperlink"/>
            <w:noProof/>
            <w:lang w:val="sk-SK"/>
          </w:rPr>
          <w:t>Merané signály</w:t>
        </w:r>
        <w:r>
          <w:rPr>
            <w:noProof/>
            <w:webHidden/>
          </w:rPr>
          <w:tab/>
        </w:r>
        <w:r>
          <w:rPr>
            <w:noProof/>
            <w:webHidden/>
          </w:rPr>
          <w:fldChar w:fldCharType="begin"/>
        </w:r>
        <w:r>
          <w:rPr>
            <w:noProof/>
            <w:webHidden/>
          </w:rPr>
          <w:instrText xml:space="preserve"> PAGEREF _Toc516413229 \h </w:instrText>
        </w:r>
      </w:ins>
      <w:r>
        <w:rPr>
          <w:noProof/>
          <w:webHidden/>
        </w:rPr>
      </w:r>
      <w:r>
        <w:rPr>
          <w:noProof/>
          <w:webHidden/>
        </w:rPr>
        <w:fldChar w:fldCharType="separate"/>
      </w:r>
      <w:ins w:id="238" w:author="Peto" w:date="2018-06-10T16:57:00Z">
        <w:r>
          <w:rPr>
            <w:noProof/>
            <w:webHidden/>
          </w:rPr>
          <w:t>34</w:t>
        </w:r>
        <w:r>
          <w:rPr>
            <w:noProof/>
            <w:webHidden/>
          </w:rPr>
          <w:fldChar w:fldCharType="end"/>
        </w:r>
        <w:r w:rsidRPr="00FB5EBF">
          <w:rPr>
            <w:rStyle w:val="Hyperlink"/>
            <w:noProof/>
          </w:rPr>
          <w:fldChar w:fldCharType="end"/>
        </w:r>
      </w:ins>
    </w:p>
    <w:p w14:paraId="3F5B687A" w14:textId="77777777" w:rsidR="00F95B9C" w:rsidRDefault="00F95B9C">
      <w:pPr>
        <w:pStyle w:val="TOC3"/>
        <w:rPr>
          <w:ins w:id="239" w:author="Peto" w:date="2018-06-10T16:57:00Z"/>
          <w:rFonts w:asciiTheme="minorHAnsi" w:eastAsiaTheme="minorEastAsia" w:hAnsiTheme="minorHAnsi" w:cstheme="minorBidi"/>
          <w:noProof/>
          <w:sz w:val="22"/>
          <w:szCs w:val="22"/>
        </w:rPr>
      </w:pPr>
      <w:ins w:id="240"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"_Toc516413230"</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3.1.1</w:t>
        </w:r>
        <w:r>
          <w:rPr>
            <w:rFonts w:asciiTheme="minorHAnsi" w:eastAsiaTheme="minorEastAsia" w:hAnsiTheme="minorHAnsi" w:cstheme="minorBidi"/>
            <w:noProof/>
            <w:sz w:val="22"/>
            <w:szCs w:val="22"/>
          </w:rPr>
          <w:tab/>
        </w:r>
        <w:r w:rsidRPr="00FB5EBF">
          <w:rPr>
            <w:rStyle w:val="Hyperlink"/>
            <w:noProof/>
            <w:lang w:val="sk-SK"/>
          </w:rPr>
          <w:t>Multikanálový bioimpedančný monitor</w:t>
        </w:r>
        <w:r>
          <w:rPr>
            <w:noProof/>
            <w:webHidden/>
          </w:rPr>
          <w:tab/>
        </w:r>
        <w:r>
          <w:rPr>
            <w:noProof/>
            <w:webHidden/>
          </w:rPr>
          <w:fldChar w:fldCharType="begin"/>
        </w:r>
        <w:r>
          <w:rPr>
            <w:noProof/>
            <w:webHidden/>
          </w:rPr>
          <w:instrText xml:space="preserve"> PAGEREF _Toc516413230 \h </w:instrText>
        </w:r>
      </w:ins>
      <w:r>
        <w:rPr>
          <w:noProof/>
          <w:webHidden/>
        </w:rPr>
      </w:r>
      <w:r>
        <w:rPr>
          <w:noProof/>
          <w:webHidden/>
        </w:rPr>
        <w:fldChar w:fldCharType="separate"/>
      </w:r>
      <w:ins w:id="241" w:author="Peto" w:date="2018-06-10T16:57:00Z">
        <w:r>
          <w:rPr>
            <w:noProof/>
            <w:webHidden/>
          </w:rPr>
          <w:t>37</w:t>
        </w:r>
        <w:r>
          <w:rPr>
            <w:noProof/>
            <w:webHidden/>
          </w:rPr>
          <w:fldChar w:fldCharType="end"/>
        </w:r>
        <w:r w:rsidRPr="00FB5EBF">
          <w:rPr>
            <w:rStyle w:val="Hyperlink"/>
            <w:noProof/>
          </w:rPr>
          <w:fldChar w:fldCharType="end"/>
        </w:r>
      </w:ins>
    </w:p>
    <w:p w14:paraId="30C3E7EA" w14:textId="77777777" w:rsidR="00F95B9C" w:rsidRDefault="00F95B9C">
      <w:pPr>
        <w:pStyle w:val="TOC3"/>
        <w:rPr>
          <w:ins w:id="242" w:author="Peto" w:date="2018-06-10T16:57:00Z"/>
          <w:rFonts w:asciiTheme="minorHAnsi" w:eastAsiaTheme="minorEastAsia" w:hAnsiTheme="minorHAnsi" w:cstheme="minorBidi"/>
          <w:noProof/>
          <w:sz w:val="22"/>
          <w:szCs w:val="22"/>
        </w:rPr>
      </w:pPr>
      <w:ins w:id="243"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"_Toc516413231"</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3.1.2</w:t>
        </w:r>
        <w:r>
          <w:rPr>
            <w:rFonts w:asciiTheme="minorHAnsi" w:eastAsiaTheme="minorEastAsia" w:hAnsiTheme="minorHAnsi" w:cstheme="minorBidi"/>
            <w:noProof/>
            <w:sz w:val="22"/>
            <w:szCs w:val="22"/>
          </w:rPr>
          <w:tab/>
        </w:r>
        <w:r w:rsidRPr="00FB5EBF">
          <w:rPr>
            <w:rStyle w:val="Hyperlink"/>
            <w:noProof/>
            <w:lang w:val="sk-SK"/>
          </w:rPr>
          <w:t>Spracovanie dát</w:t>
        </w:r>
        <w:r>
          <w:rPr>
            <w:noProof/>
            <w:webHidden/>
          </w:rPr>
          <w:tab/>
        </w:r>
        <w:r>
          <w:rPr>
            <w:noProof/>
            <w:webHidden/>
          </w:rPr>
          <w:fldChar w:fldCharType="begin"/>
        </w:r>
        <w:r>
          <w:rPr>
            <w:noProof/>
            <w:webHidden/>
          </w:rPr>
          <w:instrText xml:space="preserve"> PAGEREF _Toc516413231 \h </w:instrText>
        </w:r>
      </w:ins>
      <w:r>
        <w:rPr>
          <w:noProof/>
          <w:webHidden/>
        </w:rPr>
      </w:r>
      <w:r>
        <w:rPr>
          <w:noProof/>
          <w:webHidden/>
        </w:rPr>
        <w:fldChar w:fldCharType="separate"/>
      </w:r>
      <w:ins w:id="244" w:author="Peto" w:date="2018-06-10T16:57:00Z">
        <w:r>
          <w:rPr>
            <w:noProof/>
            <w:webHidden/>
          </w:rPr>
          <w:t>39</w:t>
        </w:r>
        <w:r>
          <w:rPr>
            <w:noProof/>
            <w:webHidden/>
          </w:rPr>
          <w:fldChar w:fldCharType="end"/>
        </w:r>
        <w:r w:rsidRPr="00FB5EBF">
          <w:rPr>
            <w:rStyle w:val="Hyperlink"/>
            <w:noProof/>
          </w:rPr>
          <w:fldChar w:fldCharType="end"/>
        </w:r>
      </w:ins>
    </w:p>
    <w:p w14:paraId="66A4BC72" w14:textId="77777777" w:rsidR="00F95B9C" w:rsidRDefault="00F95B9C">
      <w:pPr>
        <w:pStyle w:val="TOC3"/>
        <w:rPr>
          <w:ins w:id="245" w:author="Peto" w:date="2018-06-10T16:57:00Z"/>
          <w:rFonts w:asciiTheme="minorHAnsi" w:eastAsiaTheme="minorEastAsia" w:hAnsiTheme="minorHAnsi" w:cstheme="minorBidi"/>
          <w:noProof/>
          <w:sz w:val="22"/>
          <w:szCs w:val="22"/>
        </w:rPr>
      </w:pPr>
      <w:ins w:id="246"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"_Toc516413232"</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3.1.3</w:t>
        </w:r>
        <w:r>
          <w:rPr>
            <w:rFonts w:asciiTheme="minorHAnsi" w:eastAsiaTheme="minorEastAsia" w:hAnsiTheme="minorHAnsi" w:cstheme="minorBidi"/>
            <w:noProof/>
            <w:sz w:val="22"/>
            <w:szCs w:val="22"/>
          </w:rPr>
          <w:tab/>
        </w:r>
        <w:r w:rsidRPr="00FB5EBF">
          <w:rPr>
            <w:rStyle w:val="Hyperlink"/>
            <w:noProof/>
            <w:lang w:val="sk-SK"/>
          </w:rPr>
          <w:t>Detekcia prvého srdečného zvuku (S1)</w:t>
        </w:r>
        <w:r>
          <w:rPr>
            <w:noProof/>
            <w:webHidden/>
          </w:rPr>
          <w:tab/>
        </w:r>
        <w:r>
          <w:rPr>
            <w:noProof/>
            <w:webHidden/>
          </w:rPr>
          <w:fldChar w:fldCharType="begin"/>
        </w:r>
        <w:r>
          <w:rPr>
            <w:noProof/>
            <w:webHidden/>
          </w:rPr>
          <w:instrText xml:space="preserve"> PAGEREF _Toc516413232 \h </w:instrText>
        </w:r>
      </w:ins>
      <w:r>
        <w:rPr>
          <w:noProof/>
          <w:webHidden/>
        </w:rPr>
      </w:r>
      <w:r>
        <w:rPr>
          <w:noProof/>
          <w:webHidden/>
        </w:rPr>
        <w:fldChar w:fldCharType="separate"/>
      </w:r>
      <w:ins w:id="247" w:author="Peto" w:date="2018-06-10T16:57:00Z">
        <w:r>
          <w:rPr>
            <w:noProof/>
            <w:webHidden/>
          </w:rPr>
          <w:t>41</w:t>
        </w:r>
        <w:r>
          <w:rPr>
            <w:noProof/>
            <w:webHidden/>
          </w:rPr>
          <w:fldChar w:fldCharType="end"/>
        </w:r>
        <w:r w:rsidRPr="00FB5EBF">
          <w:rPr>
            <w:rStyle w:val="Hyperlink"/>
            <w:noProof/>
          </w:rPr>
          <w:fldChar w:fldCharType="end"/>
        </w:r>
      </w:ins>
    </w:p>
    <w:p w14:paraId="58DE4358" w14:textId="77777777" w:rsidR="00F95B9C" w:rsidRDefault="00F95B9C">
      <w:pPr>
        <w:pStyle w:val="TOC3"/>
        <w:rPr>
          <w:ins w:id="248" w:author="Peto" w:date="2018-06-10T16:57:00Z"/>
          <w:rFonts w:asciiTheme="minorHAnsi" w:eastAsiaTheme="minorEastAsia" w:hAnsiTheme="minorHAnsi" w:cstheme="minorBidi"/>
          <w:noProof/>
          <w:sz w:val="22"/>
          <w:szCs w:val="22"/>
        </w:rPr>
      </w:pPr>
      <w:ins w:id="249"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"_Toc516413233"</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3.1.4</w:t>
        </w:r>
        <w:r>
          <w:rPr>
            <w:rFonts w:asciiTheme="minorHAnsi" w:eastAsiaTheme="minorEastAsia" w:hAnsiTheme="minorHAnsi" w:cstheme="minorBidi"/>
            <w:noProof/>
            <w:sz w:val="22"/>
            <w:szCs w:val="22"/>
          </w:rPr>
          <w:tab/>
        </w:r>
        <w:r w:rsidRPr="00FB5EBF">
          <w:rPr>
            <w:rStyle w:val="Hyperlink"/>
            <w:noProof/>
            <w:lang w:val="sk-SK"/>
          </w:rPr>
          <w:t>Detekcia srdečného zvuku S2</w:t>
        </w:r>
        <w:r>
          <w:rPr>
            <w:noProof/>
            <w:webHidden/>
          </w:rPr>
          <w:tab/>
        </w:r>
        <w:r>
          <w:rPr>
            <w:noProof/>
            <w:webHidden/>
          </w:rPr>
          <w:fldChar w:fldCharType="begin"/>
        </w:r>
        <w:r>
          <w:rPr>
            <w:noProof/>
            <w:webHidden/>
          </w:rPr>
          <w:instrText xml:space="preserve"> PAGEREF _Toc516413233 \h </w:instrText>
        </w:r>
      </w:ins>
      <w:r>
        <w:rPr>
          <w:noProof/>
          <w:webHidden/>
        </w:rPr>
      </w:r>
      <w:r>
        <w:rPr>
          <w:noProof/>
          <w:webHidden/>
        </w:rPr>
        <w:fldChar w:fldCharType="separate"/>
      </w:r>
      <w:ins w:id="250" w:author="Peto" w:date="2018-06-10T16:57:00Z">
        <w:r>
          <w:rPr>
            <w:noProof/>
            <w:webHidden/>
          </w:rPr>
          <w:t>51</w:t>
        </w:r>
        <w:r>
          <w:rPr>
            <w:noProof/>
            <w:webHidden/>
          </w:rPr>
          <w:fldChar w:fldCharType="end"/>
        </w:r>
        <w:r w:rsidRPr="00FB5EBF">
          <w:rPr>
            <w:rStyle w:val="Hyperlink"/>
            <w:noProof/>
          </w:rPr>
          <w:fldChar w:fldCharType="end"/>
        </w:r>
      </w:ins>
    </w:p>
    <w:p w14:paraId="61CA7051" w14:textId="77777777" w:rsidR="00F95B9C" w:rsidRDefault="00F95B9C">
      <w:pPr>
        <w:pStyle w:val="TOC2"/>
        <w:rPr>
          <w:ins w:id="251" w:author="Peto" w:date="2018-06-10T16:57:00Z"/>
          <w:rFonts w:asciiTheme="minorHAnsi" w:eastAsiaTheme="minorEastAsia" w:hAnsiTheme="minorHAnsi" w:cstheme="minorBidi"/>
          <w:noProof/>
          <w:sz w:val="22"/>
          <w:szCs w:val="22"/>
        </w:rPr>
      </w:pPr>
      <w:ins w:id="252"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"_Toc516413234"</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3.2</w:t>
        </w:r>
        <w:r>
          <w:rPr>
            <w:rFonts w:asciiTheme="minorHAnsi" w:eastAsiaTheme="minorEastAsia" w:hAnsiTheme="minorHAnsi" w:cstheme="minorBidi"/>
            <w:noProof/>
            <w:sz w:val="22"/>
            <w:szCs w:val="22"/>
          </w:rPr>
          <w:tab/>
        </w:r>
        <w:r w:rsidRPr="00FB5EBF">
          <w:rPr>
            <w:rStyle w:val="Hyperlink"/>
            <w:noProof/>
            <w:lang w:val="sk-SK"/>
          </w:rPr>
          <w:t>Detekcia bioimpedančných parametrov</w:t>
        </w:r>
        <w:r>
          <w:rPr>
            <w:noProof/>
            <w:webHidden/>
          </w:rPr>
          <w:tab/>
        </w:r>
        <w:r>
          <w:rPr>
            <w:noProof/>
            <w:webHidden/>
          </w:rPr>
          <w:fldChar w:fldCharType="begin"/>
        </w:r>
        <w:r>
          <w:rPr>
            <w:noProof/>
            <w:webHidden/>
          </w:rPr>
          <w:instrText xml:space="preserve"> PAGEREF _Toc516413234 \h </w:instrText>
        </w:r>
      </w:ins>
      <w:r>
        <w:rPr>
          <w:noProof/>
          <w:webHidden/>
        </w:rPr>
      </w:r>
      <w:r>
        <w:rPr>
          <w:noProof/>
          <w:webHidden/>
        </w:rPr>
        <w:fldChar w:fldCharType="separate"/>
      </w:r>
      <w:ins w:id="253" w:author="Peto" w:date="2018-06-10T16:57:00Z">
        <w:r>
          <w:rPr>
            <w:noProof/>
            <w:webHidden/>
          </w:rPr>
          <w:t>52</w:t>
        </w:r>
        <w:r>
          <w:rPr>
            <w:noProof/>
            <w:webHidden/>
          </w:rPr>
          <w:fldChar w:fldCharType="end"/>
        </w:r>
        <w:r w:rsidRPr="00FB5EBF">
          <w:rPr>
            <w:rStyle w:val="Hyperlink"/>
            <w:noProof/>
          </w:rPr>
          <w:fldChar w:fldCharType="end"/>
        </w:r>
      </w:ins>
    </w:p>
    <w:p w14:paraId="2E43BC1A" w14:textId="77777777" w:rsidR="00F95B9C" w:rsidRDefault="00F95B9C">
      <w:pPr>
        <w:pStyle w:val="TOC3"/>
        <w:rPr>
          <w:ins w:id="254" w:author="Peto" w:date="2018-06-10T16:57:00Z"/>
          <w:rFonts w:asciiTheme="minorHAnsi" w:eastAsiaTheme="minorEastAsia" w:hAnsiTheme="minorHAnsi" w:cstheme="minorBidi"/>
          <w:noProof/>
          <w:sz w:val="22"/>
          <w:szCs w:val="22"/>
        </w:rPr>
      </w:pPr>
      <w:ins w:id="255"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"_Toc516413235"</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3.2.1</w:t>
        </w:r>
        <w:r>
          <w:rPr>
            <w:rFonts w:asciiTheme="minorHAnsi" w:eastAsiaTheme="minorEastAsia" w:hAnsiTheme="minorHAnsi" w:cstheme="minorBidi"/>
            <w:noProof/>
            <w:sz w:val="22"/>
            <w:szCs w:val="22"/>
          </w:rPr>
          <w:tab/>
        </w:r>
        <w:r w:rsidRPr="00FB5EBF">
          <w:rPr>
            <w:rStyle w:val="Hyperlink"/>
            <w:noProof/>
            <w:lang w:val="sk-SK"/>
          </w:rPr>
          <w:t>Úvod do navrhnutej metodiky</w:t>
        </w:r>
        <w:r>
          <w:rPr>
            <w:noProof/>
            <w:webHidden/>
          </w:rPr>
          <w:tab/>
        </w:r>
        <w:r>
          <w:rPr>
            <w:noProof/>
            <w:webHidden/>
          </w:rPr>
          <w:fldChar w:fldCharType="begin"/>
        </w:r>
        <w:r>
          <w:rPr>
            <w:noProof/>
            <w:webHidden/>
          </w:rPr>
          <w:instrText xml:space="preserve"> PAGEREF _Toc516413235 \h </w:instrText>
        </w:r>
      </w:ins>
      <w:r>
        <w:rPr>
          <w:noProof/>
          <w:webHidden/>
        </w:rPr>
      </w:r>
      <w:r>
        <w:rPr>
          <w:noProof/>
          <w:webHidden/>
        </w:rPr>
        <w:fldChar w:fldCharType="separate"/>
      </w:r>
      <w:ins w:id="256" w:author="Peto" w:date="2018-06-10T16:57:00Z">
        <w:r>
          <w:rPr>
            <w:noProof/>
            <w:webHidden/>
          </w:rPr>
          <w:t>52</w:t>
        </w:r>
        <w:r>
          <w:rPr>
            <w:noProof/>
            <w:webHidden/>
          </w:rPr>
          <w:fldChar w:fldCharType="end"/>
        </w:r>
        <w:r w:rsidRPr="00FB5EBF">
          <w:rPr>
            <w:rStyle w:val="Hyperlink"/>
            <w:noProof/>
          </w:rPr>
          <w:fldChar w:fldCharType="end"/>
        </w:r>
      </w:ins>
    </w:p>
    <w:p w14:paraId="779401C4" w14:textId="77777777" w:rsidR="00F95B9C" w:rsidRDefault="00F95B9C">
      <w:pPr>
        <w:pStyle w:val="TOC3"/>
        <w:rPr>
          <w:ins w:id="257" w:author="Peto" w:date="2018-06-10T16:57:00Z"/>
          <w:rFonts w:asciiTheme="minorHAnsi" w:eastAsiaTheme="minorEastAsia" w:hAnsiTheme="minorHAnsi" w:cstheme="minorBidi"/>
          <w:noProof/>
          <w:sz w:val="22"/>
          <w:szCs w:val="22"/>
        </w:rPr>
      </w:pPr>
      <w:ins w:id="258"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"_Toc516413236"</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3.2.2</w:t>
        </w:r>
        <w:r>
          <w:rPr>
            <w:rFonts w:asciiTheme="minorHAnsi" w:eastAsiaTheme="minorEastAsia" w:hAnsiTheme="minorHAnsi" w:cstheme="minorBidi"/>
            <w:noProof/>
            <w:sz w:val="22"/>
            <w:szCs w:val="22"/>
          </w:rPr>
          <w:tab/>
        </w:r>
        <w:r w:rsidRPr="00FB5EBF">
          <w:rPr>
            <w:rStyle w:val="Hyperlink"/>
            <w:noProof/>
            <w:lang w:val="sk-SK"/>
          </w:rPr>
          <w:t>Popisná štatistika - spontánne dýchanie</w:t>
        </w:r>
        <w:r>
          <w:rPr>
            <w:noProof/>
            <w:webHidden/>
          </w:rPr>
          <w:tab/>
        </w:r>
        <w:r>
          <w:rPr>
            <w:noProof/>
            <w:webHidden/>
          </w:rPr>
          <w:fldChar w:fldCharType="begin"/>
        </w:r>
        <w:r>
          <w:rPr>
            <w:noProof/>
            <w:webHidden/>
          </w:rPr>
          <w:instrText xml:space="preserve"> PAGEREF _Toc516413236 \h </w:instrText>
        </w:r>
      </w:ins>
      <w:r>
        <w:rPr>
          <w:noProof/>
          <w:webHidden/>
        </w:rPr>
      </w:r>
      <w:r>
        <w:rPr>
          <w:noProof/>
          <w:webHidden/>
        </w:rPr>
        <w:fldChar w:fldCharType="separate"/>
      </w:r>
      <w:ins w:id="259" w:author="Peto" w:date="2018-06-10T16:57:00Z">
        <w:r>
          <w:rPr>
            <w:noProof/>
            <w:webHidden/>
          </w:rPr>
          <w:t>56</w:t>
        </w:r>
        <w:r>
          <w:rPr>
            <w:noProof/>
            <w:webHidden/>
          </w:rPr>
          <w:fldChar w:fldCharType="end"/>
        </w:r>
        <w:r w:rsidRPr="00FB5EBF">
          <w:rPr>
            <w:rStyle w:val="Hyperlink"/>
            <w:noProof/>
          </w:rPr>
          <w:fldChar w:fldCharType="end"/>
        </w:r>
      </w:ins>
    </w:p>
    <w:p w14:paraId="0414B19F" w14:textId="77777777" w:rsidR="00F95B9C" w:rsidRDefault="00F95B9C">
      <w:pPr>
        <w:pStyle w:val="TOC3"/>
        <w:rPr>
          <w:ins w:id="260" w:author="Peto" w:date="2018-06-10T16:57:00Z"/>
          <w:rFonts w:asciiTheme="minorHAnsi" w:eastAsiaTheme="minorEastAsia" w:hAnsiTheme="minorHAnsi" w:cstheme="minorBidi"/>
          <w:noProof/>
          <w:sz w:val="22"/>
          <w:szCs w:val="22"/>
        </w:rPr>
      </w:pPr>
      <w:ins w:id="261"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"_Toc516413237"</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3.2.3</w:t>
        </w:r>
        <w:r>
          <w:rPr>
            <w:rFonts w:asciiTheme="minorHAnsi" w:eastAsiaTheme="minorEastAsia" w:hAnsiTheme="minorHAnsi" w:cstheme="minorBidi"/>
            <w:noProof/>
            <w:sz w:val="22"/>
            <w:szCs w:val="22"/>
          </w:rPr>
          <w:tab/>
        </w:r>
        <w:r w:rsidRPr="00FB5EBF">
          <w:rPr>
            <w:rStyle w:val="Hyperlink"/>
            <w:noProof/>
            <w:lang w:val="sk-SK"/>
          </w:rPr>
          <w:t>Popisná štatistika - Hlboké dýchanie</w:t>
        </w:r>
        <w:r>
          <w:rPr>
            <w:noProof/>
            <w:webHidden/>
          </w:rPr>
          <w:tab/>
        </w:r>
        <w:r>
          <w:rPr>
            <w:noProof/>
            <w:webHidden/>
          </w:rPr>
          <w:fldChar w:fldCharType="begin"/>
        </w:r>
        <w:r>
          <w:rPr>
            <w:noProof/>
            <w:webHidden/>
          </w:rPr>
          <w:instrText xml:space="preserve"> PAGEREF _Toc516413237 \h </w:instrText>
        </w:r>
      </w:ins>
      <w:r>
        <w:rPr>
          <w:noProof/>
          <w:webHidden/>
        </w:rPr>
      </w:r>
      <w:r>
        <w:rPr>
          <w:noProof/>
          <w:webHidden/>
        </w:rPr>
        <w:fldChar w:fldCharType="separate"/>
      </w:r>
      <w:ins w:id="262" w:author="Peto" w:date="2018-06-10T16:57:00Z">
        <w:r>
          <w:rPr>
            <w:noProof/>
            <w:webHidden/>
          </w:rPr>
          <w:t>60</w:t>
        </w:r>
        <w:r>
          <w:rPr>
            <w:noProof/>
            <w:webHidden/>
          </w:rPr>
          <w:fldChar w:fldCharType="end"/>
        </w:r>
        <w:r w:rsidRPr="00FB5EBF">
          <w:rPr>
            <w:rStyle w:val="Hyperlink"/>
            <w:noProof/>
          </w:rPr>
          <w:fldChar w:fldCharType="end"/>
        </w:r>
      </w:ins>
    </w:p>
    <w:p w14:paraId="28EEC627" w14:textId="77777777" w:rsidR="00F95B9C" w:rsidRDefault="00F95B9C">
      <w:pPr>
        <w:pStyle w:val="TOC3"/>
        <w:rPr>
          <w:ins w:id="263" w:author="Peto" w:date="2018-06-10T16:57:00Z"/>
          <w:rFonts w:asciiTheme="minorHAnsi" w:eastAsiaTheme="minorEastAsia" w:hAnsiTheme="minorHAnsi" w:cstheme="minorBidi"/>
          <w:noProof/>
          <w:sz w:val="22"/>
          <w:szCs w:val="22"/>
        </w:rPr>
      </w:pPr>
      <w:ins w:id="264"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"_Toc516413238"</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3.2.4</w:t>
        </w:r>
        <w:r>
          <w:rPr>
            <w:rFonts w:asciiTheme="minorHAnsi" w:eastAsiaTheme="minorEastAsia" w:hAnsiTheme="minorHAnsi" w:cstheme="minorBidi"/>
            <w:noProof/>
            <w:sz w:val="22"/>
            <w:szCs w:val="22"/>
          </w:rPr>
          <w:tab/>
        </w:r>
        <w:r w:rsidRPr="00FB5EBF">
          <w:rPr>
            <w:rStyle w:val="Hyperlink"/>
            <w:noProof/>
            <w:lang w:val="sk-SK"/>
          </w:rPr>
          <w:t>Porovnanie výsledkov meraní s meraniami z literatúry</w:t>
        </w:r>
        <w:r>
          <w:rPr>
            <w:noProof/>
            <w:webHidden/>
          </w:rPr>
          <w:tab/>
        </w:r>
        <w:r>
          <w:rPr>
            <w:noProof/>
            <w:webHidden/>
          </w:rPr>
          <w:fldChar w:fldCharType="begin"/>
        </w:r>
        <w:r>
          <w:rPr>
            <w:noProof/>
            <w:webHidden/>
          </w:rPr>
          <w:instrText xml:space="preserve"> PAGEREF _Toc516413238 \h </w:instrText>
        </w:r>
      </w:ins>
      <w:r>
        <w:rPr>
          <w:noProof/>
          <w:webHidden/>
        </w:rPr>
      </w:r>
      <w:r>
        <w:rPr>
          <w:noProof/>
          <w:webHidden/>
        </w:rPr>
        <w:fldChar w:fldCharType="separate"/>
      </w:r>
      <w:ins w:id="265" w:author="Peto" w:date="2018-06-10T16:57:00Z">
        <w:r>
          <w:rPr>
            <w:noProof/>
            <w:webHidden/>
          </w:rPr>
          <w:t>62</w:t>
        </w:r>
        <w:r>
          <w:rPr>
            <w:noProof/>
            <w:webHidden/>
          </w:rPr>
          <w:fldChar w:fldCharType="end"/>
        </w:r>
        <w:r w:rsidRPr="00FB5EBF">
          <w:rPr>
            <w:rStyle w:val="Hyperlink"/>
            <w:noProof/>
          </w:rPr>
          <w:fldChar w:fldCharType="end"/>
        </w:r>
      </w:ins>
    </w:p>
    <w:p w14:paraId="6B349225" w14:textId="77777777" w:rsidR="00F95B9C" w:rsidRDefault="00F95B9C">
      <w:pPr>
        <w:pStyle w:val="TOC3"/>
        <w:rPr>
          <w:ins w:id="266" w:author="Peto" w:date="2018-06-10T16:57:00Z"/>
          <w:rFonts w:asciiTheme="minorHAnsi" w:eastAsiaTheme="minorEastAsia" w:hAnsiTheme="minorHAnsi" w:cstheme="minorBidi"/>
          <w:noProof/>
          <w:sz w:val="22"/>
          <w:szCs w:val="22"/>
        </w:rPr>
      </w:pPr>
      <w:ins w:id="267"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"_Toc516413239"</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3.2.5</w:t>
        </w:r>
        <w:r>
          <w:rPr>
            <w:rFonts w:asciiTheme="minorHAnsi" w:eastAsiaTheme="minorEastAsia" w:hAnsiTheme="minorHAnsi" w:cstheme="minorBidi"/>
            <w:noProof/>
            <w:sz w:val="22"/>
            <w:szCs w:val="22"/>
          </w:rPr>
          <w:tab/>
        </w:r>
        <w:r w:rsidRPr="00FB5EBF">
          <w:rPr>
            <w:rStyle w:val="Hyperlink"/>
            <w:noProof/>
            <w:lang w:val="sk-SK"/>
          </w:rPr>
          <w:t>Reakcia hemodynamických parametrov na dýchanie</w:t>
        </w:r>
        <w:r>
          <w:rPr>
            <w:noProof/>
            <w:webHidden/>
          </w:rPr>
          <w:tab/>
        </w:r>
        <w:r>
          <w:rPr>
            <w:noProof/>
            <w:webHidden/>
          </w:rPr>
          <w:fldChar w:fldCharType="begin"/>
        </w:r>
        <w:r>
          <w:rPr>
            <w:noProof/>
            <w:webHidden/>
          </w:rPr>
          <w:instrText xml:space="preserve"> PAGEREF _Toc516413239 \h </w:instrText>
        </w:r>
      </w:ins>
      <w:r>
        <w:rPr>
          <w:noProof/>
          <w:webHidden/>
        </w:rPr>
      </w:r>
      <w:r>
        <w:rPr>
          <w:noProof/>
          <w:webHidden/>
        </w:rPr>
        <w:fldChar w:fldCharType="separate"/>
      </w:r>
      <w:ins w:id="268" w:author="Peto" w:date="2018-06-10T16:57:00Z">
        <w:r>
          <w:rPr>
            <w:noProof/>
            <w:webHidden/>
          </w:rPr>
          <w:t>63</w:t>
        </w:r>
        <w:r>
          <w:rPr>
            <w:noProof/>
            <w:webHidden/>
          </w:rPr>
          <w:fldChar w:fldCharType="end"/>
        </w:r>
        <w:r w:rsidRPr="00FB5EBF">
          <w:rPr>
            <w:rStyle w:val="Hyperlink"/>
            <w:noProof/>
          </w:rPr>
          <w:fldChar w:fldCharType="end"/>
        </w:r>
      </w:ins>
    </w:p>
    <w:p w14:paraId="5AD77653" w14:textId="77777777" w:rsidR="00F95B9C" w:rsidRDefault="00F95B9C">
      <w:pPr>
        <w:pStyle w:val="TOC3"/>
        <w:rPr>
          <w:ins w:id="269" w:author="Peto" w:date="2018-06-10T16:57:00Z"/>
          <w:rFonts w:asciiTheme="minorHAnsi" w:eastAsiaTheme="minorEastAsia" w:hAnsiTheme="minorHAnsi" w:cstheme="minorBidi"/>
          <w:noProof/>
          <w:sz w:val="22"/>
          <w:szCs w:val="22"/>
        </w:rPr>
      </w:pPr>
      <w:ins w:id="270"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"_Toc516413240"</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3.2.6</w:t>
        </w:r>
        <w:r>
          <w:rPr>
            <w:rFonts w:asciiTheme="minorHAnsi" w:eastAsiaTheme="minorEastAsia" w:hAnsiTheme="minorHAnsi" w:cstheme="minorBidi"/>
            <w:noProof/>
            <w:sz w:val="22"/>
            <w:szCs w:val="22"/>
          </w:rPr>
          <w:tab/>
        </w:r>
        <w:r w:rsidRPr="00FB5EBF">
          <w:rPr>
            <w:rStyle w:val="Hyperlink"/>
            <w:noProof/>
            <w:lang w:val="sk-SK"/>
          </w:rPr>
          <w:t xml:space="preserve">Parameter rozloženia krvi: </w:t>
        </w:r>
        <m:oMath>
          <m:r>
            <m:rPr>
              <m:sty m:val="p"/>
            </m:rPr>
            <w:rPr>
              <w:rStyle w:val="Hyperlink"/>
              <w:rFonts w:ascii="Cambria Math" w:hAnsi="Cambria Math"/>
              <w:noProof/>
              <w:lang w:val="sk-SK"/>
            </w:rPr>
            <m:t>Z0i</m:t>
          </m:r>
        </m:oMath>
        <w:r>
          <w:rPr>
            <w:noProof/>
            <w:webHidden/>
          </w:rPr>
          <w:tab/>
        </w:r>
        <w:r>
          <w:rPr>
            <w:noProof/>
            <w:webHidden/>
          </w:rPr>
          <w:fldChar w:fldCharType="begin"/>
        </w:r>
        <w:r>
          <w:rPr>
            <w:noProof/>
            <w:webHidden/>
          </w:rPr>
          <w:instrText xml:space="preserve"> PAGEREF _Toc516413240 \h </w:instrText>
        </w:r>
      </w:ins>
      <w:r>
        <w:rPr>
          <w:noProof/>
          <w:webHidden/>
        </w:rPr>
      </w:r>
      <w:r>
        <w:rPr>
          <w:noProof/>
          <w:webHidden/>
        </w:rPr>
        <w:fldChar w:fldCharType="separate"/>
      </w:r>
      <w:ins w:id="271" w:author="Peto" w:date="2018-06-10T16:57:00Z">
        <w:r>
          <w:rPr>
            <w:noProof/>
            <w:webHidden/>
          </w:rPr>
          <w:t>69</w:t>
        </w:r>
        <w:r>
          <w:rPr>
            <w:noProof/>
            <w:webHidden/>
          </w:rPr>
          <w:fldChar w:fldCharType="end"/>
        </w:r>
        <w:r w:rsidRPr="00FB5EBF">
          <w:rPr>
            <w:rStyle w:val="Hyperlink"/>
            <w:noProof/>
          </w:rPr>
          <w:fldChar w:fldCharType="end"/>
        </w:r>
      </w:ins>
    </w:p>
    <w:p w14:paraId="16E322C0" w14:textId="77777777" w:rsidR="00F95B9C" w:rsidRDefault="00F95B9C">
      <w:pPr>
        <w:pStyle w:val="TOC3"/>
        <w:rPr>
          <w:ins w:id="272" w:author="Peto" w:date="2018-06-10T16:57:00Z"/>
          <w:rFonts w:asciiTheme="minorHAnsi" w:eastAsiaTheme="minorEastAsia" w:hAnsiTheme="minorHAnsi" w:cstheme="minorBidi"/>
          <w:noProof/>
          <w:sz w:val="22"/>
          <w:szCs w:val="22"/>
        </w:rPr>
      </w:pPr>
      <w:ins w:id="273"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"_Toc516413241"</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3.2.7</w:t>
        </w:r>
        <w:r>
          <w:rPr>
            <w:rFonts w:asciiTheme="minorHAnsi" w:eastAsiaTheme="minorEastAsia" w:hAnsiTheme="minorHAnsi" w:cstheme="minorBidi"/>
            <w:noProof/>
            <w:sz w:val="22"/>
            <w:szCs w:val="22"/>
          </w:rPr>
          <w:tab/>
        </w:r>
        <w:r w:rsidRPr="00FB5EBF">
          <w:rPr>
            <w:rStyle w:val="Hyperlink"/>
            <w:noProof/>
            <w:lang w:val="sk-SK"/>
          </w:rPr>
          <w:t xml:space="preserve">Parameter toku krvi: </w:t>
        </w:r>
        <m:oMath>
          <m:r>
            <m:rPr>
              <m:sty m:val="p"/>
            </m:rPr>
            <w:rPr>
              <w:rStyle w:val="Hyperlink"/>
              <w:rFonts w:ascii="Cambria Math" w:hAnsi="Cambria Math"/>
              <w:noProof/>
              <w:lang w:val="sk-SK"/>
            </w:rPr>
            <m:t>-dZi(t)dtmax</m:t>
          </m:r>
        </m:oMath>
        <w:r>
          <w:rPr>
            <w:noProof/>
            <w:webHidden/>
          </w:rPr>
          <w:tab/>
        </w:r>
        <w:r>
          <w:rPr>
            <w:noProof/>
            <w:webHidden/>
          </w:rPr>
          <w:fldChar w:fldCharType="begin"/>
        </w:r>
        <w:r>
          <w:rPr>
            <w:noProof/>
            <w:webHidden/>
          </w:rPr>
          <w:instrText xml:space="preserve"> PAGEREF _Toc516413241 \h </w:instrText>
        </w:r>
      </w:ins>
      <w:r>
        <w:rPr>
          <w:noProof/>
          <w:webHidden/>
        </w:rPr>
      </w:r>
      <w:r>
        <w:rPr>
          <w:noProof/>
          <w:webHidden/>
        </w:rPr>
        <w:fldChar w:fldCharType="separate"/>
      </w:r>
      <w:ins w:id="274" w:author="Peto" w:date="2018-06-10T16:57:00Z">
        <w:r>
          <w:rPr>
            <w:noProof/>
            <w:webHidden/>
          </w:rPr>
          <w:t>70</w:t>
        </w:r>
        <w:r>
          <w:rPr>
            <w:noProof/>
            <w:webHidden/>
          </w:rPr>
          <w:fldChar w:fldCharType="end"/>
        </w:r>
        <w:r w:rsidRPr="00FB5EBF">
          <w:rPr>
            <w:rStyle w:val="Hyperlink"/>
            <w:noProof/>
          </w:rPr>
          <w:fldChar w:fldCharType="end"/>
        </w:r>
      </w:ins>
    </w:p>
    <w:p w14:paraId="22B8D600" w14:textId="77777777" w:rsidR="00F95B9C" w:rsidRDefault="00F95B9C">
      <w:pPr>
        <w:pStyle w:val="TOC3"/>
        <w:rPr>
          <w:ins w:id="275" w:author="Peto" w:date="2018-06-10T16:57:00Z"/>
          <w:rFonts w:asciiTheme="minorHAnsi" w:eastAsiaTheme="minorEastAsia" w:hAnsiTheme="minorHAnsi" w:cstheme="minorBidi"/>
          <w:noProof/>
          <w:sz w:val="22"/>
          <w:szCs w:val="22"/>
        </w:rPr>
      </w:pPr>
      <w:ins w:id="276"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"_Toc516413242"</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3.2.8</w:t>
        </w:r>
        <w:r>
          <w:rPr>
            <w:rFonts w:asciiTheme="minorHAnsi" w:eastAsiaTheme="minorEastAsia" w:hAnsiTheme="minorHAnsi" w:cstheme="minorBidi"/>
            <w:noProof/>
            <w:sz w:val="22"/>
            <w:szCs w:val="22"/>
          </w:rPr>
          <w:tab/>
        </w:r>
        <w:r w:rsidRPr="00FB5EBF">
          <w:rPr>
            <w:rStyle w:val="Hyperlink"/>
            <w:noProof/>
            <w:lang w:val="sk-SK"/>
          </w:rPr>
          <w:t>Rýchlosť pulznej vlny: PVW</w:t>
        </w:r>
        <w:r>
          <w:rPr>
            <w:noProof/>
            <w:webHidden/>
          </w:rPr>
          <w:tab/>
        </w:r>
        <w:r>
          <w:rPr>
            <w:noProof/>
            <w:webHidden/>
          </w:rPr>
          <w:fldChar w:fldCharType="begin"/>
        </w:r>
        <w:r>
          <w:rPr>
            <w:noProof/>
            <w:webHidden/>
          </w:rPr>
          <w:instrText xml:space="preserve"> PAGEREF _Toc516413242 \h </w:instrText>
        </w:r>
      </w:ins>
      <w:r>
        <w:rPr>
          <w:noProof/>
          <w:webHidden/>
        </w:rPr>
      </w:r>
      <w:r>
        <w:rPr>
          <w:noProof/>
          <w:webHidden/>
        </w:rPr>
        <w:fldChar w:fldCharType="separate"/>
      </w:r>
      <w:ins w:id="277" w:author="Peto" w:date="2018-06-10T16:57:00Z">
        <w:r>
          <w:rPr>
            <w:noProof/>
            <w:webHidden/>
          </w:rPr>
          <w:t>70</w:t>
        </w:r>
        <w:r>
          <w:rPr>
            <w:noProof/>
            <w:webHidden/>
          </w:rPr>
          <w:fldChar w:fldCharType="end"/>
        </w:r>
        <w:r w:rsidRPr="00FB5EBF">
          <w:rPr>
            <w:rStyle w:val="Hyperlink"/>
            <w:noProof/>
          </w:rPr>
          <w:fldChar w:fldCharType="end"/>
        </w:r>
      </w:ins>
    </w:p>
    <w:p w14:paraId="27F684F5" w14:textId="77777777" w:rsidR="00F95B9C" w:rsidRDefault="00F95B9C">
      <w:pPr>
        <w:pStyle w:val="TOC3"/>
        <w:rPr>
          <w:ins w:id="278" w:author="Peto" w:date="2018-06-10T16:57:00Z"/>
          <w:rFonts w:asciiTheme="minorHAnsi" w:eastAsiaTheme="minorEastAsia" w:hAnsiTheme="minorHAnsi" w:cstheme="minorBidi"/>
          <w:noProof/>
          <w:sz w:val="22"/>
          <w:szCs w:val="22"/>
        </w:rPr>
      </w:pPr>
      <w:ins w:id="279"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"_Toc516413243"</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3.2.9</w:t>
        </w:r>
        <w:r>
          <w:rPr>
            <w:rFonts w:asciiTheme="minorHAnsi" w:eastAsiaTheme="minorEastAsia" w:hAnsiTheme="minorHAnsi" w:cstheme="minorBidi"/>
            <w:noProof/>
            <w:sz w:val="22"/>
            <w:szCs w:val="22"/>
          </w:rPr>
          <w:tab/>
        </w:r>
        <w:r w:rsidRPr="00FB5EBF">
          <w:rPr>
            <w:rStyle w:val="Hyperlink"/>
            <w:noProof/>
            <w:lang w:val="sk-SK"/>
          </w:rPr>
          <w:t>Srdečné zvuky</w:t>
        </w:r>
        <w:r>
          <w:rPr>
            <w:noProof/>
            <w:webHidden/>
          </w:rPr>
          <w:tab/>
        </w:r>
        <w:r>
          <w:rPr>
            <w:noProof/>
            <w:webHidden/>
          </w:rPr>
          <w:fldChar w:fldCharType="begin"/>
        </w:r>
        <w:r>
          <w:rPr>
            <w:noProof/>
            <w:webHidden/>
          </w:rPr>
          <w:instrText xml:space="preserve"> PAGEREF _Toc516413243 \h </w:instrText>
        </w:r>
      </w:ins>
      <w:r>
        <w:rPr>
          <w:noProof/>
          <w:webHidden/>
        </w:rPr>
      </w:r>
      <w:r>
        <w:rPr>
          <w:noProof/>
          <w:webHidden/>
        </w:rPr>
        <w:fldChar w:fldCharType="separate"/>
      </w:r>
      <w:ins w:id="280" w:author="Peto" w:date="2018-06-10T16:57:00Z">
        <w:r>
          <w:rPr>
            <w:noProof/>
            <w:webHidden/>
          </w:rPr>
          <w:t>72</w:t>
        </w:r>
        <w:r>
          <w:rPr>
            <w:noProof/>
            <w:webHidden/>
          </w:rPr>
          <w:fldChar w:fldCharType="end"/>
        </w:r>
        <w:r w:rsidRPr="00FB5EBF">
          <w:rPr>
            <w:rStyle w:val="Hyperlink"/>
            <w:noProof/>
          </w:rPr>
          <w:fldChar w:fldCharType="end"/>
        </w:r>
      </w:ins>
    </w:p>
    <w:p w14:paraId="3757855E" w14:textId="77777777" w:rsidR="00F95B9C" w:rsidRDefault="00F95B9C">
      <w:pPr>
        <w:pStyle w:val="TOC3"/>
        <w:rPr>
          <w:ins w:id="281" w:author="Peto" w:date="2018-06-10T16:57:00Z"/>
          <w:rFonts w:asciiTheme="minorHAnsi" w:eastAsiaTheme="minorEastAsia" w:hAnsiTheme="minorHAnsi" w:cstheme="minorBidi"/>
          <w:noProof/>
          <w:sz w:val="22"/>
          <w:szCs w:val="22"/>
        </w:rPr>
      </w:pPr>
      <w:ins w:id="282"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"_Toc516413244"</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3.2.10</w:t>
        </w:r>
        <w:r>
          <w:rPr>
            <w:rFonts w:asciiTheme="minorHAnsi" w:eastAsiaTheme="minorEastAsia" w:hAnsiTheme="minorHAnsi" w:cstheme="minorBidi"/>
            <w:noProof/>
            <w:sz w:val="22"/>
            <w:szCs w:val="22"/>
          </w:rPr>
          <w:tab/>
        </w:r>
        <w:r w:rsidRPr="00FB5EBF">
          <w:rPr>
            <w:rStyle w:val="Hyperlink"/>
            <w:noProof/>
            <w:lang w:val="sk-SK"/>
          </w:rPr>
          <w:t>RR intervaly</w:t>
        </w:r>
        <w:r>
          <w:rPr>
            <w:noProof/>
            <w:webHidden/>
          </w:rPr>
          <w:tab/>
        </w:r>
        <w:r>
          <w:rPr>
            <w:noProof/>
            <w:webHidden/>
          </w:rPr>
          <w:fldChar w:fldCharType="begin"/>
        </w:r>
        <w:r>
          <w:rPr>
            <w:noProof/>
            <w:webHidden/>
          </w:rPr>
          <w:instrText xml:space="preserve"> PAGEREF _Toc516413244 \h </w:instrText>
        </w:r>
      </w:ins>
      <w:r>
        <w:rPr>
          <w:noProof/>
          <w:webHidden/>
        </w:rPr>
      </w:r>
      <w:r>
        <w:rPr>
          <w:noProof/>
          <w:webHidden/>
        </w:rPr>
        <w:fldChar w:fldCharType="separate"/>
      </w:r>
      <w:ins w:id="283" w:author="Peto" w:date="2018-06-10T16:57:00Z">
        <w:r>
          <w:rPr>
            <w:noProof/>
            <w:webHidden/>
          </w:rPr>
          <w:t>72</w:t>
        </w:r>
        <w:r>
          <w:rPr>
            <w:noProof/>
            <w:webHidden/>
          </w:rPr>
          <w:fldChar w:fldCharType="end"/>
        </w:r>
        <w:r w:rsidRPr="00FB5EBF">
          <w:rPr>
            <w:rStyle w:val="Hyperlink"/>
            <w:noProof/>
          </w:rPr>
          <w:fldChar w:fldCharType="end"/>
        </w:r>
      </w:ins>
    </w:p>
    <w:p w14:paraId="33A4433D" w14:textId="77777777" w:rsidR="00F95B9C" w:rsidRDefault="00F95B9C">
      <w:pPr>
        <w:pStyle w:val="TOC2"/>
        <w:rPr>
          <w:ins w:id="284" w:author="Peto" w:date="2018-06-10T16:57:00Z"/>
          <w:rFonts w:asciiTheme="minorHAnsi" w:eastAsiaTheme="minorEastAsia" w:hAnsiTheme="minorHAnsi" w:cstheme="minorBidi"/>
          <w:noProof/>
          <w:sz w:val="22"/>
          <w:szCs w:val="22"/>
        </w:rPr>
      </w:pPr>
      <w:ins w:id="285"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"_Toc516413245"</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3.3</w:t>
        </w:r>
        <w:r>
          <w:rPr>
            <w:rFonts w:asciiTheme="minorHAnsi" w:eastAsiaTheme="minorEastAsia" w:hAnsiTheme="minorHAnsi" w:cstheme="minorBidi"/>
            <w:noProof/>
            <w:sz w:val="22"/>
            <w:szCs w:val="22"/>
          </w:rPr>
          <w:tab/>
        </w:r>
        <w:r w:rsidRPr="00FB5EBF">
          <w:rPr>
            <w:rStyle w:val="Hyperlink"/>
            <w:noProof/>
            <w:lang w:val="sk-SK"/>
          </w:rPr>
          <w:t>Počítanie SV u subjektov po transplantácií srdca</w:t>
        </w:r>
        <w:r>
          <w:rPr>
            <w:noProof/>
            <w:webHidden/>
          </w:rPr>
          <w:tab/>
        </w:r>
        <w:r>
          <w:rPr>
            <w:noProof/>
            <w:webHidden/>
          </w:rPr>
          <w:fldChar w:fldCharType="begin"/>
        </w:r>
        <w:r>
          <w:rPr>
            <w:noProof/>
            <w:webHidden/>
          </w:rPr>
          <w:instrText xml:space="preserve"> PAGEREF _Toc516413245 \h </w:instrText>
        </w:r>
      </w:ins>
      <w:r>
        <w:rPr>
          <w:noProof/>
          <w:webHidden/>
        </w:rPr>
      </w:r>
      <w:r>
        <w:rPr>
          <w:noProof/>
          <w:webHidden/>
        </w:rPr>
        <w:fldChar w:fldCharType="separate"/>
      </w:r>
      <w:ins w:id="286" w:author="Peto" w:date="2018-06-10T16:57:00Z">
        <w:r>
          <w:rPr>
            <w:noProof/>
            <w:webHidden/>
          </w:rPr>
          <w:t>72</w:t>
        </w:r>
        <w:r>
          <w:rPr>
            <w:noProof/>
            <w:webHidden/>
          </w:rPr>
          <w:fldChar w:fldCharType="end"/>
        </w:r>
        <w:r w:rsidRPr="00FB5EBF">
          <w:rPr>
            <w:rStyle w:val="Hyperlink"/>
            <w:noProof/>
          </w:rPr>
          <w:fldChar w:fldCharType="end"/>
        </w:r>
      </w:ins>
    </w:p>
    <w:p w14:paraId="3FB437B4" w14:textId="77777777" w:rsidR="00F95B9C" w:rsidRDefault="00F95B9C">
      <w:pPr>
        <w:pStyle w:val="TOC3"/>
        <w:rPr>
          <w:ins w:id="287" w:author="Peto" w:date="2018-06-10T16:57:00Z"/>
          <w:rFonts w:asciiTheme="minorHAnsi" w:eastAsiaTheme="minorEastAsia" w:hAnsiTheme="minorHAnsi" w:cstheme="minorBidi"/>
          <w:noProof/>
          <w:sz w:val="22"/>
          <w:szCs w:val="22"/>
        </w:rPr>
      </w:pPr>
      <w:ins w:id="288"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"_Toc516413246"</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3.3.1</w:t>
        </w:r>
        <w:r>
          <w:rPr>
            <w:rFonts w:asciiTheme="minorHAnsi" w:eastAsiaTheme="minorEastAsia" w:hAnsiTheme="minorHAnsi" w:cstheme="minorBidi"/>
            <w:noProof/>
            <w:sz w:val="22"/>
            <w:szCs w:val="22"/>
          </w:rPr>
          <w:tab/>
        </w:r>
        <w:r w:rsidRPr="00FB5EBF">
          <w:rPr>
            <w:rStyle w:val="Hyperlink"/>
            <w:noProof/>
            <w:lang w:val="sk-SK"/>
          </w:rPr>
          <w:t>Protokol</w:t>
        </w:r>
        <w:r>
          <w:rPr>
            <w:noProof/>
            <w:webHidden/>
          </w:rPr>
          <w:tab/>
        </w:r>
        <w:r>
          <w:rPr>
            <w:noProof/>
            <w:webHidden/>
          </w:rPr>
          <w:fldChar w:fldCharType="begin"/>
        </w:r>
        <w:r>
          <w:rPr>
            <w:noProof/>
            <w:webHidden/>
          </w:rPr>
          <w:instrText xml:space="preserve"> PAGEREF _Toc516413246 \h </w:instrText>
        </w:r>
      </w:ins>
      <w:r>
        <w:rPr>
          <w:noProof/>
          <w:webHidden/>
        </w:rPr>
      </w:r>
      <w:r>
        <w:rPr>
          <w:noProof/>
          <w:webHidden/>
        </w:rPr>
        <w:fldChar w:fldCharType="separate"/>
      </w:r>
      <w:ins w:id="289" w:author="Peto" w:date="2018-06-10T16:57:00Z">
        <w:r>
          <w:rPr>
            <w:noProof/>
            <w:webHidden/>
          </w:rPr>
          <w:t>73</w:t>
        </w:r>
        <w:r>
          <w:rPr>
            <w:noProof/>
            <w:webHidden/>
          </w:rPr>
          <w:fldChar w:fldCharType="end"/>
        </w:r>
        <w:r w:rsidRPr="00FB5EBF">
          <w:rPr>
            <w:rStyle w:val="Hyperlink"/>
            <w:noProof/>
          </w:rPr>
          <w:fldChar w:fldCharType="end"/>
        </w:r>
      </w:ins>
    </w:p>
    <w:p w14:paraId="7FC9C53C" w14:textId="77777777" w:rsidR="00F95B9C" w:rsidRDefault="00F95B9C">
      <w:pPr>
        <w:pStyle w:val="TOC2"/>
        <w:rPr>
          <w:ins w:id="290" w:author="Peto" w:date="2018-06-10T16:57:00Z"/>
          <w:rFonts w:asciiTheme="minorHAnsi" w:eastAsiaTheme="minorEastAsia" w:hAnsiTheme="minorHAnsi" w:cstheme="minorBidi"/>
          <w:noProof/>
          <w:sz w:val="22"/>
          <w:szCs w:val="22"/>
        </w:rPr>
      </w:pPr>
      <w:ins w:id="291"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"_Toc516413247"</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Výpočet srdečného výdaja z impedancie krku</w:t>
        </w:r>
        <w:r>
          <w:rPr>
            <w:noProof/>
            <w:webHidden/>
          </w:rPr>
          <w:tab/>
        </w:r>
        <w:r>
          <w:rPr>
            <w:noProof/>
            <w:webHidden/>
          </w:rPr>
          <w:fldChar w:fldCharType="begin"/>
        </w:r>
        <w:r>
          <w:rPr>
            <w:noProof/>
            <w:webHidden/>
          </w:rPr>
          <w:instrText xml:space="preserve"> PAGEREF _Toc516413247 \h </w:instrText>
        </w:r>
      </w:ins>
      <w:r>
        <w:rPr>
          <w:noProof/>
          <w:webHidden/>
        </w:rPr>
      </w:r>
      <w:r>
        <w:rPr>
          <w:noProof/>
          <w:webHidden/>
        </w:rPr>
        <w:fldChar w:fldCharType="separate"/>
      </w:r>
      <w:ins w:id="292" w:author="Peto" w:date="2018-06-10T16:57:00Z">
        <w:r>
          <w:rPr>
            <w:noProof/>
            <w:webHidden/>
          </w:rPr>
          <w:t>74</w:t>
        </w:r>
        <w:r>
          <w:rPr>
            <w:noProof/>
            <w:webHidden/>
          </w:rPr>
          <w:fldChar w:fldCharType="end"/>
        </w:r>
        <w:r w:rsidRPr="00FB5EBF">
          <w:rPr>
            <w:rStyle w:val="Hyperlink"/>
            <w:noProof/>
          </w:rPr>
          <w:fldChar w:fldCharType="end"/>
        </w:r>
      </w:ins>
    </w:p>
    <w:p w14:paraId="7AA08E9F" w14:textId="77777777" w:rsidR="00F95B9C" w:rsidRDefault="00F95B9C">
      <w:pPr>
        <w:pStyle w:val="TOC3"/>
        <w:rPr>
          <w:ins w:id="293" w:author="Peto" w:date="2018-06-10T16:57:00Z"/>
          <w:rFonts w:asciiTheme="minorHAnsi" w:eastAsiaTheme="minorEastAsia" w:hAnsiTheme="minorHAnsi" w:cstheme="minorBidi"/>
          <w:noProof/>
          <w:sz w:val="22"/>
          <w:szCs w:val="22"/>
        </w:rPr>
      </w:pPr>
      <w:ins w:id="294"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"_Toc516413248"</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3.3.2</w:t>
        </w:r>
        <w:r>
          <w:rPr>
            <w:rFonts w:asciiTheme="minorHAnsi" w:eastAsiaTheme="minorEastAsia" w:hAnsiTheme="minorHAnsi" w:cstheme="minorBidi"/>
            <w:noProof/>
            <w:sz w:val="22"/>
            <w:szCs w:val="22"/>
          </w:rPr>
          <w:tab/>
        </w:r>
        <w:r w:rsidRPr="00FB5EBF">
          <w:rPr>
            <w:rStyle w:val="Hyperlink"/>
            <w:noProof/>
            <w:lang w:val="sk-SK"/>
          </w:rPr>
          <w:t>Štatistické vyhodnotenie simultánneho merania</w:t>
        </w:r>
        <w:r>
          <w:rPr>
            <w:noProof/>
            <w:webHidden/>
          </w:rPr>
          <w:tab/>
        </w:r>
        <w:r>
          <w:rPr>
            <w:noProof/>
            <w:webHidden/>
          </w:rPr>
          <w:fldChar w:fldCharType="begin"/>
        </w:r>
        <w:r>
          <w:rPr>
            <w:noProof/>
            <w:webHidden/>
          </w:rPr>
          <w:instrText xml:space="preserve"> PAGEREF _Toc516413248 \h </w:instrText>
        </w:r>
      </w:ins>
      <w:r>
        <w:rPr>
          <w:noProof/>
          <w:webHidden/>
        </w:rPr>
      </w:r>
      <w:r>
        <w:rPr>
          <w:noProof/>
          <w:webHidden/>
        </w:rPr>
        <w:fldChar w:fldCharType="separate"/>
      </w:r>
      <w:ins w:id="295" w:author="Peto" w:date="2018-06-10T16:57:00Z">
        <w:r>
          <w:rPr>
            <w:noProof/>
            <w:webHidden/>
          </w:rPr>
          <w:t>75</w:t>
        </w:r>
        <w:r>
          <w:rPr>
            <w:noProof/>
            <w:webHidden/>
          </w:rPr>
          <w:fldChar w:fldCharType="end"/>
        </w:r>
        <w:r w:rsidRPr="00FB5EBF">
          <w:rPr>
            <w:rStyle w:val="Hyperlink"/>
            <w:noProof/>
          </w:rPr>
          <w:fldChar w:fldCharType="end"/>
        </w:r>
      </w:ins>
    </w:p>
    <w:p w14:paraId="7C8C6577" w14:textId="77777777" w:rsidR="00F95B9C" w:rsidRDefault="00F95B9C">
      <w:pPr>
        <w:pStyle w:val="TOC3"/>
        <w:rPr>
          <w:ins w:id="296" w:author="Peto" w:date="2018-06-10T16:57:00Z"/>
          <w:rFonts w:asciiTheme="minorHAnsi" w:eastAsiaTheme="minorEastAsia" w:hAnsiTheme="minorHAnsi" w:cstheme="minorBidi"/>
          <w:noProof/>
          <w:sz w:val="22"/>
          <w:szCs w:val="22"/>
        </w:rPr>
      </w:pPr>
      <w:ins w:id="297"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"_Toc516413249"</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3.3.3</w:t>
        </w:r>
        <w:r>
          <w:rPr>
            <w:rFonts w:asciiTheme="minorHAnsi" w:eastAsiaTheme="minorEastAsia" w:hAnsiTheme="minorHAnsi" w:cstheme="minorBidi"/>
            <w:noProof/>
            <w:sz w:val="22"/>
            <w:szCs w:val="22"/>
          </w:rPr>
          <w:tab/>
        </w:r>
        <w:r w:rsidRPr="00FB5EBF">
          <w:rPr>
            <w:rStyle w:val="Hyperlink"/>
            <w:noProof/>
            <w:lang w:val="sk-SK"/>
          </w:rPr>
          <w:t>Bland Altmanova štatistická analýza</w:t>
        </w:r>
        <w:r>
          <w:rPr>
            <w:noProof/>
            <w:webHidden/>
          </w:rPr>
          <w:tab/>
        </w:r>
        <w:r>
          <w:rPr>
            <w:noProof/>
            <w:webHidden/>
          </w:rPr>
          <w:fldChar w:fldCharType="begin"/>
        </w:r>
        <w:r>
          <w:rPr>
            <w:noProof/>
            <w:webHidden/>
          </w:rPr>
          <w:instrText xml:space="preserve"> PAGEREF _Toc516413249 \h </w:instrText>
        </w:r>
      </w:ins>
      <w:r>
        <w:rPr>
          <w:noProof/>
          <w:webHidden/>
        </w:rPr>
      </w:r>
      <w:r>
        <w:rPr>
          <w:noProof/>
          <w:webHidden/>
        </w:rPr>
        <w:fldChar w:fldCharType="separate"/>
      </w:r>
      <w:ins w:id="298" w:author="Peto" w:date="2018-06-10T16:57:00Z">
        <w:r>
          <w:rPr>
            <w:noProof/>
            <w:webHidden/>
          </w:rPr>
          <w:t>77</w:t>
        </w:r>
        <w:r>
          <w:rPr>
            <w:noProof/>
            <w:webHidden/>
          </w:rPr>
          <w:fldChar w:fldCharType="end"/>
        </w:r>
        <w:r w:rsidRPr="00FB5EBF">
          <w:rPr>
            <w:rStyle w:val="Hyperlink"/>
            <w:noProof/>
          </w:rPr>
          <w:fldChar w:fldCharType="end"/>
        </w:r>
      </w:ins>
    </w:p>
    <w:p w14:paraId="311D823D" w14:textId="77777777" w:rsidR="00F95B9C" w:rsidRDefault="00F95B9C">
      <w:pPr>
        <w:pStyle w:val="TOC3"/>
        <w:rPr>
          <w:ins w:id="299" w:author="Peto" w:date="2018-06-10T16:57:00Z"/>
          <w:rFonts w:asciiTheme="minorHAnsi" w:eastAsiaTheme="minorEastAsia" w:hAnsiTheme="minorHAnsi" w:cstheme="minorBidi"/>
          <w:noProof/>
          <w:sz w:val="22"/>
          <w:szCs w:val="22"/>
        </w:rPr>
      </w:pPr>
      <w:ins w:id="300"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"_Toc516413250"</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3.3.4</w:t>
        </w:r>
        <w:r>
          <w:rPr>
            <w:rFonts w:asciiTheme="minorHAnsi" w:eastAsiaTheme="minorEastAsia" w:hAnsiTheme="minorHAnsi" w:cstheme="minorBidi"/>
            <w:noProof/>
            <w:sz w:val="22"/>
            <w:szCs w:val="22"/>
          </w:rPr>
          <w:tab/>
        </w:r>
        <w:r w:rsidRPr="00FB5EBF">
          <w:rPr>
            <w:rStyle w:val="Hyperlink"/>
            <w:noProof/>
            <w:lang w:val="sk-SK"/>
          </w:rPr>
          <w:t xml:space="preserve">Plocha pod krivkou </w:t>
        </w:r>
        <m:oMath>
          <m:r>
            <m:rPr>
              <m:sty m:val="p"/>
            </m:rPr>
            <w:rPr>
              <w:rStyle w:val="Hyperlink"/>
              <w:rFonts w:ascii="Cambria Math" w:hAnsi="Cambria Math"/>
              <w:noProof/>
              <w:lang w:val="sk-SK"/>
            </w:rPr>
            <m:t>-dZi(t)dt</m:t>
          </m:r>
        </m:oMath>
        <w:r>
          <w:rPr>
            <w:noProof/>
            <w:webHidden/>
          </w:rPr>
          <w:tab/>
        </w:r>
        <w:r>
          <w:rPr>
            <w:noProof/>
            <w:webHidden/>
          </w:rPr>
          <w:fldChar w:fldCharType="begin"/>
        </w:r>
        <w:r>
          <w:rPr>
            <w:noProof/>
            <w:webHidden/>
          </w:rPr>
          <w:instrText xml:space="preserve"> PAGEREF _Toc516413250 \h </w:instrText>
        </w:r>
      </w:ins>
      <w:r>
        <w:rPr>
          <w:noProof/>
          <w:webHidden/>
        </w:rPr>
      </w:r>
      <w:r>
        <w:rPr>
          <w:noProof/>
          <w:webHidden/>
        </w:rPr>
        <w:fldChar w:fldCharType="separate"/>
      </w:r>
      <w:ins w:id="301" w:author="Peto" w:date="2018-06-10T16:57:00Z">
        <w:r>
          <w:rPr>
            <w:noProof/>
            <w:webHidden/>
          </w:rPr>
          <w:t>79</w:t>
        </w:r>
        <w:r>
          <w:rPr>
            <w:noProof/>
            <w:webHidden/>
          </w:rPr>
          <w:fldChar w:fldCharType="end"/>
        </w:r>
        <w:r w:rsidRPr="00FB5EBF">
          <w:rPr>
            <w:rStyle w:val="Hyperlink"/>
            <w:noProof/>
          </w:rPr>
          <w:fldChar w:fldCharType="end"/>
        </w:r>
      </w:ins>
    </w:p>
    <w:p w14:paraId="541A2950" w14:textId="77777777" w:rsidR="00F95B9C" w:rsidRDefault="00F95B9C">
      <w:pPr>
        <w:pStyle w:val="TOC3"/>
        <w:rPr>
          <w:ins w:id="302" w:author="Peto" w:date="2018-06-10T16:57:00Z"/>
          <w:rFonts w:asciiTheme="minorHAnsi" w:eastAsiaTheme="minorEastAsia" w:hAnsiTheme="minorHAnsi" w:cstheme="minorBidi"/>
          <w:noProof/>
          <w:sz w:val="22"/>
          <w:szCs w:val="22"/>
        </w:rPr>
      </w:pPr>
      <w:ins w:id="303"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"_Toc516413251"</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3.3.5</w:t>
        </w:r>
        <w:r>
          <w:rPr>
            <w:rFonts w:asciiTheme="minorHAnsi" w:eastAsiaTheme="minorEastAsia" w:hAnsiTheme="minorHAnsi" w:cstheme="minorBidi"/>
            <w:noProof/>
            <w:sz w:val="22"/>
            <w:szCs w:val="22"/>
          </w:rPr>
          <w:tab/>
        </w:r>
        <w:r w:rsidRPr="00FB5EBF">
          <w:rPr>
            <w:rStyle w:val="Hyperlink"/>
            <w:noProof/>
            <w:lang w:val="sk-SK"/>
          </w:rPr>
          <w:t xml:space="preserve">Plocha nad krivkou </w:t>
        </w:r>
        <m:oMath>
          <m:r>
            <m:rPr>
              <m:sty m:val="p"/>
            </m:rPr>
            <w:rPr>
              <w:rStyle w:val="Hyperlink"/>
              <w:rFonts w:ascii="Cambria Math" w:hAnsi="Cambria Math"/>
              <w:noProof/>
              <w:lang w:val="sk-SK"/>
            </w:rPr>
            <m:t>Zi(t)</m:t>
          </m:r>
        </m:oMath>
        <w:r>
          <w:rPr>
            <w:noProof/>
            <w:webHidden/>
          </w:rPr>
          <w:tab/>
        </w:r>
        <w:r>
          <w:rPr>
            <w:noProof/>
            <w:webHidden/>
          </w:rPr>
          <w:fldChar w:fldCharType="begin"/>
        </w:r>
        <w:r>
          <w:rPr>
            <w:noProof/>
            <w:webHidden/>
          </w:rPr>
          <w:instrText xml:space="preserve"> PAGEREF _Toc516413251 \h </w:instrText>
        </w:r>
      </w:ins>
      <w:r>
        <w:rPr>
          <w:noProof/>
          <w:webHidden/>
        </w:rPr>
      </w:r>
      <w:r>
        <w:rPr>
          <w:noProof/>
          <w:webHidden/>
        </w:rPr>
        <w:fldChar w:fldCharType="separate"/>
      </w:r>
      <w:ins w:id="304" w:author="Peto" w:date="2018-06-10T16:57:00Z">
        <w:r>
          <w:rPr>
            <w:noProof/>
            <w:webHidden/>
          </w:rPr>
          <w:t>80</w:t>
        </w:r>
        <w:r>
          <w:rPr>
            <w:noProof/>
            <w:webHidden/>
          </w:rPr>
          <w:fldChar w:fldCharType="end"/>
        </w:r>
        <w:r w:rsidRPr="00FB5EBF">
          <w:rPr>
            <w:rStyle w:val="Hyperlink"/>
            <w:noProof/>
          </w:rPr>
          <w:fldChar w:fldCharType="end"/>
        </w:r>
      </w:ins>
    </w:p>
    <w:p w14:paraId="0AAFC306" w14:textId="77777777" w:rsidR="00F95B9C" w:rsidRDefault="00F95B9C">
      <w:pPr>
        <w:pStyle w:val="TOC2"/>
        <w:rPr>
          <w:ins w:id="305" w:author="Peto" w:date="2018-06-10T16:57:00Z"/>
          <w:rFonts w:asciiTheme="minorHAnsi" w:eastAsiaTheme="minorEastAsia" w:hAnsiTheme="minorHAnsi" w:cstheme="minorBidi"/>
          <w:noProof/>
          <w:sz w:val="22"/>
          <w:szCs w:val="22"/>
        </w:rPr>
      </w:pPr>
      <w:ins w:id="306"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"_Toc516413252"</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3.4</w:t>
        </w:r>
        <w:r>
          <w:rPr>
            <w:rFonts w:asciiTheme="minorHAnsi" w:eastAsiaTheme="minorEastAsia" w:hAnsiTheme="minorHAnsi" w:cstheme="minorBidi"/>
            <w:noProof/>
            <w:sz w:val="22"/>
            <w:szCs w:val="22"/>
          </w:rPr>
          <w:tab/>
        </w:r>
        <w:r w:rsidRPr="00FB5EBF">
          <w:rPr>
            <w:rStyle w:val="Hyperlink"/>
            <w:noProof/>
            <w:lang w:val="sk-SK"/>
          </w:rPr>
          <w:t>Relatívne zmeny SV u subjektov po transplantácií srdca</w:t>
        </w:r>
        <w:r>
          <w:rPr>
            <w:noProof/>
            <w:webHidden/>
          </w:rPr>
          <w:tab/>
        </w:r>
        <w:r>
          <w:rPr>
            <w:noProof/>
            <w:webHidden/>
          </w:rPr>
          <w:fldChar w:fldCharType="begin"/>
        </w:r>
        <w:r>
          <w:rPr>
            <w:noProof/>
            <w:webHidden/>
          </w:rPr>
          <w:instrText xml:space="preserve"> PAGEREF _Toc516413252 \h </w:instrText>
        </w:r>
      </w:ins>
      <w:r>
        <w:rPr>
          <w:noProof/>
          <w:webHidden/>
        </w:rPr>
      </w:r>
      <w:r>
        <w:rPr>
          <w:noProof/>
          <w:webHidden/>
        </w:rPr>
        <w:fldChar w:fldCharType="separate"/>
      </w:r>
      <w:ins w:id="307" w:author="Peto" w:date="2018-06-10T16:57:00Z">
        <w:r>
          <w:rPr>
            <w:noProof/>
            <w:webHidden/>
          </w:rPr>
          <w:t>80</w:t>
        </w:r>
        <w:r>
          <w:rPr>
            <w:noProof/>
            <w:webHidden/>
          </w:rPr>
          <w:fldChar w:fldCharType="end"/>
        </w:r>
        <w:r w:rsidRPr="00FB5EBF">
          <w:rPr>
            <w:rStyle w:val="Hyperlink"/>
            <w:noProof/>
          </w:rPr>
          <w:fldChar w:fldCharType="end"/>
        </w:r>
      </w:ins>
    </w:p>
    <w:p w14:paraId="13D9724F" w14:textId="77777777" w:rsidR="00F95B9C" w:rsidRDefault="00F95B9C">
      <w:pPr>
        <w:pStyle w:val="TOC1"/>
        <w:rPr>
          <w:ins w:id="308" w:author="Peto" w:date="2018-06-10T16:57:00Z"/>
          <w:rFonts w:asciiTheme="minorHAnsi" w:eastAsiaTheme="minorEastAsia" w:hAnsiTheme="minorHAnsi" w:cstheme="minorBidi"/>
          <w:b w:val="0"/>
          <w:bCs w:val="0"/>
          <w:sz w:val="22"/>
          <w:szCs w:val="22"/>
        </w:rPr>
      </w:pPr>
      <w:ins w:id="309" w:author="Peto" w:date="2018-06-10T16:57:00Z">
        <w:r w:rsidRPr="00FB5EBF">
          <w:rPr>
            <w:rStyle w:val="Hyperlink"/>
          </w:rPr>
          <w:fldChar w:fldCharType="begin"/>
        </w:r>
        <w:r w:rsidRPr="00FB5EBF">
          <w:rPr>
            <w:rStyle w:val="Hyperlink"/>
          </w:rPr>
          <w:instrText xml:space="preserve"> </w:instrText>
        </w:r>
        <w:r>
          <w:instrText>HYPERLINK \l "_Toc516413253"</w:instrText>
        </w:r>
        <w:r w:rsidRPr="00FB5EBF">
          <w:rPr>
            <w:rStyle w:val="Hyperlink"/>
          </w:rPr>
          <w:instrText xml:space="preserve"> </w:instrText>
        </w:r>
        <w:r w:rsidRPr="00FB5EBF">
          <w:rPr>
            <w:rStyle w:val="Hyperlink"/>
          </w:rPr>
          <w:fldChar w:fldCharType="separate"/>
        </w:r>
        <w:r w:rsidRPr="00FB5EBF">
          <w:rPr>
            <w:rStyle w:val="Hyperlink"/>
            <w:lang w:val="sk-SK"/>
          </w:rPr>
          <w:t>4</w:t>
        </w:r>
        <w:r>
          <w:rPr>
            <w:rFonts w:asciiTheme="minorHAnsi" w:eastAsiaTheme="minorEastAsia" w:hAnsiTheme="minorHAnsi" w:cstheme="minorBidi"/>
            <w:b w:val="0"/>
            <w:bCs w:val="0"/>
            <w:sz w:val="22"/>
            <w:szCs w:val="22"/>
          </w:rPr>
          <w:tab/>
        </w:r>
        <w:r w:rsidRPr="00FB5EBF">
          <w:rPr>
            <w:rStyle w:val="Hyperlink"/>
            <w:lang w:val="sk-SK"/>
          </w:rPr>
          <w:t>Záver</w:t>
        </w:r>
        <w:r>
          <w:rPr>
            <w:webHidden/>
          </w:rPr>
          <w:tab/>
        </w:r>
        <w:r>
          <w:rPr>
            <w:webHidden/>
          </w:rPr>
          <w:fldChar w:fldCharType="begin"/>
        </w:r>
        <w:r>
          <w:rPr>
            <w:webHidden/>
          </w:rPr>
          <w:instrText xml:space="preserve"> PAGEREF _Toc516413253 \h </w:instrText>
        </w:r>
      </w:ins>
      <w:r>
        <w:rPr>
          <w:webHidden/>
        </w:rPr>
      </w:r>
      <w:r>
        <w:rPr>
          <w:webHidden/>
        </w:rPr>
        <w:fldChar w:fldCharType="separate"/>
      </w:r>
      <w:ins w:id="310" w:author="Peto" w:date="2018-06-10T16:57:00Z">
        <w:r>
          <w:rPr>
            <w:webHidden/>
          </w:rPr>
          <w:t>84</w:t>
        </w:r>
        <w:r>
          <w:rPr>
            <w:webHidden/>
          </w:rPr>
          <w:fldChar w:fldCharType="end"/>
        </w:r>
        <w:r w:rsidRPr="00FB5EBF">
          <w:rPr>
            <w:rStyle w:val="Hyperlink"/>
          </w:rPr>
          <w:fldChar w:fldCharType="end"/>
        </w:r>
      </w:ins>
    </w:p>
    <w:p w14:paraId="1802EBDC" w14:textId="77777777" w:rsidR="00F95B9C" w:rsidRDefault="00F95B9C">
      <w:pPr>
        <w:pStyle w:val="TOC1"/>
        <w:rPr>
          <w:ins w:id="311" w:author="Peto" w:date="2018-06-10T16:57:00Z"/>
          <w:rFonts w:asciiTheme="minorHAnsi" w:eastAsiaTheme="minorEastAsia" w:hAnsiTheme="minorHAnsi" w:cstheme="minorBidi"/>
          <w:b w:val="0"/>
          <w:bCs w:val="0"/>
          <w:sz w:val="22"/>
          <w:szCs w:val="22"/>
        </w:rPr>
      </w:pPr>
      <w:ins w:id="312" w:author="Peto" w:date="2018-06-10T16:57:00Z">
        <w:r w:rsidRPr="00FB5EBF">
          <w:rPr>
            <w:rStyle w:val="Hyperlink"/>
          </w:rPr>
          <w:fldChar w:fldCharType="begin"/>
        </w:r>
        <w:r w:rsidRPr="00FB5EBF">
          <w:rPr>
            <w:rStyle w:val="Hyperlink"/>
          </w:rPr>
          <w:instrText xml:space="preserve"> </w:instrText>
        </w:r>
        <w:r>
          <w:instrText>HYPERLINK \l "_Toc516413254"</w:instrText>
        </w:r>
        <w:r w:rsidRPr="00FB5EBF">
          <w:rPr>
            <w:rStyle w:val="Hyperlink"/>
          </w:rPr>
          <w:instrText xml:space="preserve"> </w:instrText>
        </w:r>
        <w:r w:rsidRPr="00FB5EBF">
          <w:rPr>
            <w:rStyle w:val="Hyperlink"/>
          </w:rPr>
          <w:fldChar w:fldCharType="separate"/>
        </w:r>
        <w:r w:rsidRPr="00FB5EBF">
          <w:rPr>
            <w:rStyle w:val="Hyperlink"/>
            <w:lang w:val="sk-SK"/>
          </w:rPr>
          <w:t>Literatúra</w:t>
        </w:r>
        <w:r>
          <w:rPr>
            <w:webHidden/>
          </w:rPr>
          <w:tab/>
        </w:r>
        <w:r>
          <w:rPr>
            <w:webHidden/>
          </w:rPr>
          <w:fldChar w:fldCharType="begin"/>
        </w:r>
        <w:r>
          <w:rPr>
            <w:webHidden/>
          </w:rPr>
          <w:instrText xml:space="preserve"> PAGEREF _Toc516413254 \h </w:instrText>
        </w:r>
      </w:ins>
      <w:r>
        <w:rPr>
          <w:webHidden/>
        </w:rPr>
      </w:r>
      <w:r>
        <w:rPr>
          <w:webHidden/>
        </w:rPr>
        <w:fldChar w:fldCharType="separate"/>
      </w:r>
      <w:ins w:id="313" w:author="Peto" w:date="2018-06-10T16:57:00Z">
        <w:r>
          <w:rPr>
            <w:webHidden/>
          </w:rPr>
          <w:t>86</w:t>
        </w:r>
        <w:r>
          <w:rPr>
            <w:webHidden/>
          </w:rPr>
          <w:fldChar w:fldCharType="end"/>
        </w:r>
        <w:r w:rsidRPr="00FB5EBF">
          <w:rPr>
            <w:rStyle w:val="Hyperlink"/>
          </w:rPr>
          <w:fldChar w:fldCharType="end"/>
        </w:r>
      </w:ins>
    </w:p>
    <w:p w14:paraId="431F2260" w14:textId="77777777" w:rsidR="00F95B9C" w:rsidRDefault="00F95B9C">
      <w:pPr>
        <w:pStyle w:val="TOC1"/>
        <w:rPr>
          <w:ins w:id="314" w:author="Peto" w:date="2018-06-10T16:57:00Z"/>
          <w:rFonts w:asciiTheme="minorHAnsi" w:eastAsiaTheme="minorEastAsia" w:hAnsiTheme="minorHAnsi" w:cstheme="minorBidi"/>
          <w:b w:val="0"/>
          <w:bCs w:val="0"/>
          <w:sz w:val="22"/>
          <w:szCs w:val="22"/>
        </w:rPr>
      </w:pPr>
      <w:ins w:id="315" w:author="Peto" w:date="2018-06-10T16:57:00Z">
        <w:r w:rsidRPr="00FB5EBF">
          <w:rPr>
            <w:rStyle w:val="Hyperlink"/>
          </w:rPr>
          <w:lastRenderedPageBreak/>
          <w:fldChar w:fldCharType="begin"/>
        </w:r>
        <w:r w:rsidRPr="00FB5EBF">
          <w:rPr>
            <w:rStyle w:val="Hyperlink"/>
          </w:rPr>
          <w:instrText xml:space="preserve"> </w:instrText>
        </w:r>
        <w:r>
          <w:instrText>HYPERLINK \l "_Toc516413255"</w:instrText>
        </w:r>
        <w:r w:rsidRPr="00FB5EBF">
          <w:rPr>
            <w:rStyle w:val="Hyperlink"/>
          </w:rPr>
          <w:instrText xml:space="preserve"> </w:instrText>
        </w:r>
        <w:r w:rsidRPr="00FB5EBF">
          <w:rPr>
            <w:rStyle w:val="Hyperlink"/>
          </w:rPr>
          <w:fldChar w:fldCharType="separate"/>
        </w:r>
        <w:r w:rsidRPr="00FB5EBF">
          <w:rPr>
            <w:rStyle w:val="Hyperlink"/>
            <w:lang w:val="sk-SK"/>
          </w:rPr>
          <w:t>ZOZNAM SYMBOLOV, VELIČÍN A SKRATIEK</w:t>
        </w:r>
        <w:r>
          <w:rPr>
            <w:webHidden/>
          </w:rPr>
          <w:tab/>
        </w:r>
        <w:r>
          <w:rPr>
            <w:webHidden/>
          </w:rPr>
          <w:fldChar w:fldCharType="begin"/>
        </w:r>
        <w:r>
          <w:rPr>
            <w:webHidden/>
          </w:rPr>
          <w:instrText xml:space="preserve"> PAGEREF _Toc516413255 \h </w:instrText>
        </w:r>
      </w:ins>
      <w:r>
        <w:rPr>
          <w:webHidden/>
        </w:rPr>
      </w:r>
      <w:r>
        <w:rPr>
          <w:webHidden/>
        </w:rPr>
        <w:fldChar w:fldCharType="separate"/>
      </w:r>
      <w:ins w:id="316" w:author="Peto" w:date="2018-06-10T16:57:00Z">
        <w:r>
          <w:rPr>
            <w:webHidden/>
          </w:rPr>
          <w:t>90</w:t>
        </w:r>
        <w:r>
          <w:rPr>
            <w:webHidden/>
          </w:rPr>
          <w:fldChar w:fldCharType="end"/>
        </w:r>
        <w:r w:rsidRPr="00FB5EBF">
          <w:rPr>
            <w:rStyle w:val="Hyperlink"/>
          </w:rPr>
          <w:fldChar w:fldCharType="end"/>
        </w:r>
      </w:ins>
    </w:p>
    <w:p w14:paraId="08127976" w14:textId="77777777" w:rsidR="00F95B9C" w:rsidDel="00F95B9C" w:rsidRDefault="00F95B9C" w:rsidP="00CE547F">
      <w:pPr>
        <w:pStyle w:val="TOC1"/>
        <w:rPr>
          <w:del w:id="317" w:author="Peto" w:date="2018-06-10T16:57:00Z"/>
        </w:rPr>
      </w:pPr>
    </w:p>
    <w:p w14:paraId="7179F9CB" w14:textId="77777777" w:rsidR="00B85020" w:rsidDel="00F95B9C" w:rsidRDefault="00B85020" w:rsidP="00CE547F">
      <w:pPr>
        <w:pStyle w:val="TOC1"/>
        <w:rPr>
          <w:del w:id="318" w:author="Peto" w:date="2018-06-10T16:57:00Z"/>
        </w:rPr>
      </w:pPr>
    </w:p>
    <w:p w14:paraId="6F70E7D7" w14:textId="77777777" w:rsidR="00B85020" w:rsidDel="00F95B9C" w:rsidRDefault="00B85020">
      <w:pPr>
        <w:pStyle w:val="TOC1"/>
        <w:rPr>
          <w:del w:id="319" w:author="Peto" w:date="2018-06-10T16:57:00Z"/>
          <w:rFonts w:asciiTheme="minorHAnsi" w:eastAsiaTheme="minorEastAsia" w:hAnsiTheme="minorHAnsi" w:cstheme="minorBidi"/>
          <w:b w:val="0"/>
          <w:bCs w:val="0"/>
          <w:sz w:val="22"/>
          <w:szCs w:val="22"/>
        </w:rPr>
      </w:pPr>
      <w:del w:id="320" w:author="Peto" w:date="2018-06-10T16:57:00Z">
        <w:r w:rsidRPr="00F95B9C" w:rsidDel="00F95B9C">
          <w:rPr>
            <w:rPrChange w:id="321" w:author="Peto" w:date="2018-06-10T16:57:00Z">
              <w:rPr>
                <w:rStyle w:val="Hyperlink"/>
                <w:lang w:val="sk-SK"/>
              </w:rPr>
            </w:rPrChange>
          </w:rPr>
          <w:delText>ABSTRAKT</w:delText>
        </w:r>
        <w:r w:rsidDel="00F95B9C">
          <w:rPr>
            <w:webHidden/>
          </w:rPr>
          <w:tab/>
          <w:delText>I</w:delText>
        </w:r>
      </w:del>
    </w:p>
    <w:p w14:paraId="597B1020" w14:textId="77777777" w:rsidR="00B85020" w:rsidDel="00F95B9C" w:rsidRDefault="00B85020">
      <w:pPr>
        <w:pStyle w:val="TOC1"/>
        <w:rPr>
          <w:del w:id="322" w:author="Peto" w:date="2018-06-10T16:57:00Z"/>
          <w:rFonts w:asciiTheme="minorHAnsi" w:eastAsiaTheme="minorEastAsia" w:hAnsiTheme="minorHAnsi" w:cstheme="minorBidi"/>
          <w:b w:val="0"/>
          <w:bCs w:val="0"/>
          <w:sz w:val="22"/>
          <w:szCs w:val="22"/>
        </w:rPr>
      </w:pPr>
      <w:del w:id="323" w:author="Peto" w:date="2018-06-10T16:57:00Z">
        <w:r w:rsidRPr="00F95B9C" w:rsidDel="00F95B9C">
          <w:rPr>
            <w:rPrChange w:id="324" w:author="Peto" w:date="2018-06-10T16:57:00Z">
              <w:rPr>
                <w:rStyle w:val="Hyperlink"/>
                <w:lang w:val="sk-SK"/>
              </w:rPr>
            </w:rPrChange>
          </w:rPr>
          <w:delText>KĽÚČOVÉ SLOVÁ</w:delText>
        </w:r>
        <w:r w:rsidDel="00F95B9C">
          <w:rPr>
            <w:webHidden/>
          </w:rPr>
          <w:tab/>
          <w:delText>I</w:delText>
        </w:r>
      </w:del>
    </w:p>
    <w:p w14:paraId="6126808D" w14:textId="77777777" w:rsidR="00B85020" w:rsidDel="00F95B9C" w:rsidRDefault="00B85020">
      <w:pPr>
        <w:pStyle w:val="TOC1"/>
        <w:rPr>
          <w:del w:id="325" w:author="Peto" w:date="2018-06-10T16:57:00Z"/>
          <w:rFonts w:asciiTheme="minorHAnsi" w:eastAsiaTheme="minorEastAsia" w:hAnsiTheme="minorHAnsi" w:cstheme="minorBidi"/>
          <w:b w:val="0"/>
          <w:bCs w:val="0"/>
          <w:sz w:val="22"/>
          <w:szCs w:val="22"/>
        </w:rPr>
      </w:pPr>
      <w:del w:id="326" w:author="Peto" w:date="2018-06-10T16:57:00Z">
        <w:r w:rsidRPr="00F95B9C" w:rsidDel="00F95B9C">
          <w:rPr>
            <w:rPrChange w:id="327" w:author="Peto" w:date="2018-06-10T16:57:00Z">
              <w:rPr>
                <w:rStyle w:val="Hyperlink"/>
                <w:lang w:val="sk-SK"/>
              </w:rPr>
            </w:rPrChange>
          </w:rPr>
          <w:delText>ABSTRACT</w:delText>
        </w:r>
        <w:r w:rsidDel="00F95B9C">
          <w:rPr>
            <w:webHidden/>
          </w:rPr>
          <w:tab/>
          <w:delText>II</w:delText>
        </w:r>
      </w:del>
    </w:p>
    <w:p w14:paraId="1D1E94C4" w14:textId="77777777" w:rsidR="00B85020" w:rsidDel="00F95B9C" w:rsidRDefault="00B85020">
      <w:pPr>
        <w:pStyle w:val="TOC1"/>
        <w:rPr>
          <w:del w:id="328" w:author="Peto" w:date="2018-06-10T16:57:00Z"/>
          <w:rFonts w:asciiTheme="minorHAnsi" w:eastAsiaTheme="minorEastAsia" w:hAnsiTheme="minorHAnsi" w:cstheme="minorBidi"/>
          <w:b w:val="0"/>
          <w:bCs w:val="0"/>
          <w:sz w:val="22"/>
          <w:szCs w:val="22"/>
        </w:rPr>
      </w:pPr>
      <w:del w:id="329" w:author="Peto" w:date="2018-06-10T16:57:00Z">
        <w:r w:rsidRPr="00F95B9C" w:rsidDel="00F95B9C">
          <w:rPr>
            <w:rPrChange w:id="330" w:author="Peto" w:date="2018-06-10T16:57:00Z">
              <w:rPr>
                <w:rStyle w:val="Hyperlink"/>
                <w:lang w:val="sk-SK"/>
              </w:rPr>
            </w:rPrChange>
          </w:rPr>
          <w:delText>KEYWORDS</w:delText>
        </w:r>
        <w:r w:rsidDel="00F95B9C">
          <w:rPr>
            <w:webHidden/>
          </w:rPr>
          <w:tab/>
          <w:delText>II</w:delText>
        </w:r>
      </w:del>
    </w:p>
    <w:p w14:paraId="393DDA20" w14:textId="77777777" w:rsidR="00B85020" w:rsidDel="00F95B9C" w:rsidRDefault="00B85020">
      <w:pPr>
        <w:pStyle w:val="TOC1"/>
        <w:rPr>
          <w:del w:id="331" w:author="Peto" w:date="2018-06-10T16:57:00Z"/>
          <w:rFonts w:asciiTheme="minorHAnsi" w:eastAsiaTheme="minorEastAsia" w:hAnsiTheme="minorHAnsi" w:cstheme="minorBidi"/>
          <w:b w:val="0"/>
          <w:bCs w:val="0"/>
          <w:sz w:val="22"/>
          <w:szCs w:val="22"/>
        </w:rPr>
      </w:pPr>
      <w:del w:id="332" w:author="Peto" w:date="2018-06-10T16:57:00Z">
        <w:r w:rsidRPr="00F95B9C" w:rsidDel="00F95B9C">
          <w:rPr>
            <w:rPrChange w:id="333" w:author="Peto" w:date="2018-06-10T16:57:00Z">
              <w:rPr>
                <w:rStyle w:val="Hyperlink"/>
                <w:lang w:val="sk-SK"/>
              </w:rPr>
            </w:rPrChange>
          </w:rPr>
          <w:delText>PREHLÁSENIE</w:delText>
        </w:r>
        <w:r w:rsidDel="00F95B9C">
          <w:rPr>
            <w:webHidden/>
          </w:rPr>
          <w:tab/>
          <w:delText>IV</w:delText>
        </w:r>
      </w:del>
    </w:p>
    <w:p w14:paraId="14E5DCF0" w14:textId="77777777" w:rsidR="00B85020" w:rsidDel="00F95B9C" w:rsidRDefault="00B85020">
      <w:pPr>
        <w:pStyle w:val="TOC1"/>
        <w:rPr>
          <w:del w:id="334" w:author="Peto" w:date="2018-06-10T16:57:00Z"/>
          <w:rFonts w:asciiTheme="minorHAnsi" w:eastAsiaTheme="minorEastAsia" w:hAnsiTheme="minorHAnsi" w:cstheme="minorBidi"/>
          <w:b w:val="0"/>
          <w:bCs w:val="0"/>
          <w:sz w:val="22"/>
          <w:szCs w:val="22"/>
        </w:rPr>
      </w:pPr>
      <w:del w:id="335" w:author="Peto" w:date="2018-06-10T16:57:00Z">
        <w:r w:rsidRPr="00F95B9C" w:rsidDel="00F95B9C">
          <w:rPr>
            <w:rPrChange w:id="336" w:author="Peto" w:date="2018-06-10T16:57:00Z">
              <w:rPr>
                <w:rStyle w:val="Hyperlink"/>
                <w:lang w:val="sk-SK"/>
              </w:rPr>
            </w:rPrChange>
          </w:rPr>
          <w:delText>ZOZNAM OBRÁZKOV</w:delText>
        </w:r>
        <w:r w:rsidDel="00F95B9C">
          <w:rPr>
            <w:webHidden/>
          </w:rPr>
          <w:tab/>
          <w:delText>IX</w:delText>
        </w:r>
      </w:del>
    </w:p>
    <w:p w14:paraId="51599876" w14:textId="77777777" w:rsidR="00B85020" w:rsidDel="00F95B9C" w:rsidRDefault="00B85020">
      <w:pPr>
        <w:pStyle w:val="TOC1"/>
        <w:rPr>
          <w:del w:id="337" w:author="Peto" w:date="2018-06-10T16:57:00Z"/>
          <w:rFonts w:asciiTheme="minorHAnsi" w:eastAsiaTheme="minorEastAsia" w:hAnsiTheme="minorHAnsi" w:cstheme="minorBidi"/>
          <w:b w:val="0"/>
          <w:bCs w:val="0"/>
          <w:sz w:val="22"/>
          <w:szCs w:val="22"/>
        </w:rPr>
      </w:pPr>
      <w:del w:id="338" w:author="Peto" w:date="2018-06-10T16:57:00Z">
        <w:r w:rsidRPr="00F95B9C" w:rsidDel="00F95B9C">
          <w:rPr>
            <w:rPrChange w:id="339" w:author="Peto" w:date="2018-06-10T16:57:00Z">
              <w:rPr>
                <w:rStyle w:val="Hyperlink"/>
                <w:lang w:val="sk-SK"/>
              </w:rPr>
            </w:rPrChange>
          </w:rPr>
          <w:delText>ZOZNAM TABULIEK</w:delText>
        </w:r>
        <w:r w:rsidDel="00F95B9C">
          <w:rPr>
            <w:webHidden/>
          </w:rPr>
          <w:tab/>
          <w:delText>XI</w:delText>
        </w:r>
      </w:del>
    </w:p>
    <w:p w14:paraId="753AC653" w14:textId="77777777" w:rsidR="00B85020" w:rsidDel="00F95B9C" w:rsidRDefault="00B85020">
      <w:pPr>
        <w:pStyle w:val="TOC1"/>
        <w:rPr>
          <w:del w:id="340" w:author="Peto" w:date="2018-06-10T16:57:00Z"/>
          <w:rFonts w:asciiTheme="minorHAnsi" w:eastAsiaTheme="minorEastAsia" w:hAnsiTheme="minorHAnsi" w:cstheme="minorBidi"/>
          <w:b w:val="0"/>
          <w:bCs w:val="0"/>
          <w:sz w:val="22"/>
          <w:szCs w:val="22"/>
        </w:rPr>
      </w:pPr>
      <w:del w:id="341" w:author="Peto" w:date="2018-06-10T16:57:00Z">
        <w:r w:rsidRPr="00F95B9C" w:rsidDel="00F95B9C">
          <w:rPr>
            <w:rPrChange w:id="342" w:author="Peto" w:date="2018-06-10T16:57:00Z">
              <w:rPr>
                <w:rStyle w:val="Hyperlink"/>
                <w:lang w:val="sk-SK"/>
              </w:rPr>
            </w:rPrChange>
          </w:rPr>
          <w:delText>Úvod</w:delText>
        </w:r>
        <w:r w:rsidDel="00F95B9C">
          <w:rPr>
            <w:webHidden/>
          </w:rPr>
          <w:tab/>
          <w:delText>1</w:delText>
        </w:r>
      </w:del>
    </w:p>
    <w:p w14:paraId="6AD747B9" w14:textId="77777777" w:rsidR="00B85020" w:rsidDel="00F95B9C" w:rsidRDefault="00B85020">
      <w:pPr>
        <w:pStyle w:val="TOC1"/>
        <w:rPr>
          <w:del w:id="343" w:author="Peto" w:date="2018-06-10T16:57:00Z"/>
          <w:rFonts w:asciiTheme="minorHAnsi" w:eastAsiaTheme="minorEastAsia" w:hAnsiTheme="minorHAnsi" w:cstheme="minorBidi"/>
          <w:b w:val="0"/>
          <w:bCs w:val="0"/>
          <w:sz w:val="22"/>
          <w:szCs w:val="22"/>
        </w:rPr>
      </w:pPr>
      <w:del w:id="344" w:author="Peto" w:date="2018-06-10T16:57:00Z">
        <w:r w:rsidRPr="00F95B9C" w:rsidDel="00F95B9C">
          <w:rPr>
            <w:rPrChange w:id="345" w:author="Peto" w:date="2018-06-10T16:57:00Z">
              <w:rPr>
                <w:rStyle w:val="Hyperlink"/>
                <w:lang w:val="sk-SK"/>
              </w:rPr>
            </w:rPrChange>
          </w:rPr>
          <w:delText>1</w:delText>
        </w:r>
        <w:r w:rsidDel="00F95B9C">
          <w:rPr>
            <w:rFonts w:asciiTheme="minorHAnsi" w:eastAsiaTheme="minorEastAsia" w:hAnsiTheme="minorHAnsi" w:cstheme="minorBidi"/>
            <w:b w:val="0"/>
            <w:bCs w:val="0"/>
            <w:sz w:val="22"/>
            <w:szCs w:val="22"/>
          </w:rPr>
          <w:tab/>
        </w:r>
        <w:r w:rsidRPr="00F95B9C" w:rsidDel="00F95B9C">
          <w:rPr>
            <w:rPrChange w:id="346" w:author="Peto" w:date="2018-06-10T16:57:00Z">
              <w:rPr>
                <w:rStyle w:val="Hyperlink"/>
                <w:lang w:val="sk-SK"/>
              </w:rPr>
            </w:rPrChange>
          </w:rPr>
          <w:delText>Teoretická časť</w:delText>
        </w:r>
        <w:r w:rsidDel="00F95B9C">
          <w:rPr>
            <w:webHidden/>
          </w:rPr>
          <w:tab/>
          <w:delText>4</w:delText>
        </w:r>
      </w:del>
    </w:p>
    <w:p w14:paraId="5FE781DC" w14:textId="77777777" w:rsidR="00B85020" w:rsidDel="00F95B9C" w:rsidRDefault="00B85020">
      <w:pPr>
        <w:pStyle w:val="TOC2"/>
        <w:rPr>
          <w:del w:id="347" w:author="Peto" w:date="2018-06-10T16:57:00Z"/>
          <w:rFonts w:asciiTheme="minorHAnsi" w:eastAsiaTheme="minorEastAsia" w:hAnsiTheme="minorHAnsi" w:cstheme="minorBidi"/>
          <w:noProof/>
          <w:sz w:val="22"/>
          <w:szCs w:val="22"/>
        </w:rPr>
      </w:pPr>
      <w:del w:id="348" w:author="Peto" w:date="2018-06-10T16:57:00Z">
        <w:r w:rsidRPr="00F95B9C" w:rsidDel="00F95B9C">
          <w:rPr>
            <w:rPrChange w:id="349" w:author="Peto" w:date="2018-06-10T16:57:00Z">
              <w:rPr>
                <w:rStyle w:val="Hyperlink"/>
                <w:noProof/>
                <w:lang w:val="sk-SK"/>
              </w:rPr>
            </w:rPrChange>
          </w:rPr>
          <w:delText>1.1</w:delText>
        </w:r>
        <w:r w:rsidDel="00F95B9C">
          <w:rPr>
            <w:rFonts w:asciiTheme="minorHAnsi" w:eastAsiaTheme="minorEastAsia" w:hAnsiTheme="minorHAnsi" w:cstheme="minorBidi"/>
            <w:noProof/>
            <w:sz w:val="22"/>
            <w:szCs w:val="22"/>
          </w:rPr>
          <w:tab/>
        </w:r>
        <w:r w:rsidRPr="00F95B9C" w:rsidDel="00F95B9C">
          <w:rPr>
            <w:rPrChange w:id="350" w:author="Peto" w:date="2018-06-10T16:57:00Z">
              <w:rPr>
                <w:rStyle w:val="Hyperlink"/>
                <w:noProof/>
                <w:lang w:val="sk-SK"/>
              </w:rPr>
            </w:rPrChange>
          </w:rPr>
          <w:delText>Kardiovaskulárne parametre</w:delText>
        </w:r>
        <w:r w:rsidDel="00F95B9C">
          <w:rPr>
            <w:noProof/>
            <w:webHidden/>
          </w:rPr>
          <w:tab/>
          <w:delText>6</w:delText>
        </w:r>
      </w:del>
    </w:p>
    <w:p w14:paraId="4F6DC64A" w14:textId="77777777" w:rsidR="00B85020" w:rsidDel="00F95B9C" w:rsidRDefault="00B85020">
      <w:pPr>
        <w:pStyle w:val="TOC3"/>
        <w:rPr>
          <w:del w:id="351" w:author="Peto" w:date="2018-06-10T16:57:00Z"/>
          <w:rFonts w:asciiTheme="minorHAnsi" w:eastAsiaTheme="minorEastAsia" w:hAnsiTheme="minorHAnsi" w:cstheme="minorBidi"/>
          <w:noProof/>
          <w:sz w:val="22"/>
          <w:szCs w:val="22"/>
        </w:rPr>
      </w:pPr>
      <w:del w:id="352" w:author="Peto" w:date="2018-06-10T16:57:00Z">
        <w:r w:rsidRPr="00F95B9C" w:rsidDel="00F95B9C">
          <w:rPr>
            <w:rPrChange w:id="353" w:author="Peto" w:date="2018-06-10T16:57:00Z">
              <w:rPr>
                <w:rStyle w:val="Hyperlink"/>
                <w:noProof/>
                <w:lang w:val="sk-SK"/>
              </w:rPr>
            </w:rPrChange>
          </w:rPr>
          <w:delText>1.1.1</w:delText>
        </w:r>
        <w:r w:rsidDel="00F95B9C">
          <w:rPr>
            <w:rFonts w:asciiTheme="minorHAnsi" w:eastAsiaTheme="minorEastAsia" w:hAnsiTheme="minorHAnsi" w:cstheme="minorBidi"/>
            <w:noProof/>
            <w:sz w:val="22"/>
            <w:szCs w:val="22"/>
          </w:rPr>
          <w:tab/>
        </w:r>
        <w:r w:rsidRPr="00F95B9C" w:rsidDel="00F95B9C">
          <w:rPr>
            <w:rPrChange w:id="354" w:author="Peto" w:date="2018-06-10T16:57:00Z">
              <w:rPr>
                <w:rStyle w:val="Hyperlink"/>
                <w:noProof/>
                <w:lang w:val="sk-SK"/>
              </w:rPr>
            </w:rPrChange>
          </w:rPr>
          <w:delText>Rozťažnosť artérií</w:delText>
        </w:r>
        <w:r w:rsidDel="00F95B9C">
          <w:rPr>
            <w:noProof/>
            <w:webHidden/>
          </w:rPr>
          <w:tab/>
          <w:delText>6</w:delText>
        </w:r>
      </w:del>
    </w:p>
    <w:p w14:paraId="415CD7E7" w14:textId="77777777" w:rsidR="00B85020" w:rsidDel="00F95B9C" w:rsidRDefault="00B85020">
      <w:pPr>
        <w:pStyle w:val="TOC3"/>
        <w:rPr>
          <w:del w:id="355" w:author="Peto" w:date="2018-06-10T16:57:00Z"/>
          <w:rFonts w:asciiTheme="minorHAnsi" w:eastAsiaTheme="minorEastAsia" w:hAnsiTheme="minorHAnsi" w:cstheme="minorBidi"/>
          <w:noProof/>
          <w:sz w:val="22"/>
          <w:szCs w:val="22"/>
        </w:rPr>
      </w:pPr>
      <w:del w:id="356" w:author="Peto" w:date="2018-06-10T16:57:00Z">
        <w:r w:rsidRPr="00F95B9C" w:rsidDel="00F95B9C">
          <w:rPr>
            <w:rPrChange w:id="357" w:author="Peto" w:date="2018-06-10T16:57:00Z">
              <w:rPr>
                <w:rStyle w:val="Hyperlink"/>
                <w:noProof/>
                <w:lang w:val="sk-SK"/>
              </w:rPr>
            </w:rPrChange>
          </w:rPr>
          <w:delText>1.1.2</w:delText>
        </w:r>
        <w:r w:rsidDel="00F95B9C">
          <w:rPr>
            <w:rFonts w:asciiTheme="minorHAnsi" w:eastAsiaTheme="minorEastAsia" w:hAnsiTheme="minorHAnsi" w:cstheme="minorBidi"/>
            <w:noProof/>
            <w:sz w:val="22"/>
            <w:szCs w:val="22"/>
          </w:rPr>
          <w:tab/>
        </w:r>
        <w:r w:rsidRPr="00F95B9C" w:rsidDel="00F95B9C">
          <w:rPr>
            <w:rPrChange w:id="358" w:author="Peto" w:date="2018-06-10T16:57:00Z">
              <w:rPr>
                <w:rStyle w:val="Hyperlink"/>
                <w:noProof/>
                <w:lang w:val="sk-SK"/>
              </w:rPr>
            </w:rPrChange>
          </w:rPr>
          <w:delText>Periférny odbor</w:delText>
        </w:r>
        <w:r w:rsidDel="00F95B9C">
          <w:rPr>
            <w:noProof/>
            <w:webHidden/>
          </w:rPr>
          <w:tab/>
          <w:delText>6</w:delText>
        </w:r>
      </w:del>
    </w:p>
    <w:p w14:paraId="21D39CA6" w14:textId="77777777" w:rsidR="00B85020" w:rsidDel="00F95B9C" w:rsidRDefault="00B85020">
      <w:pPr>
        <w:pStyle w:val="TOC3"/>
        <w:rPr>
          <w:del w:id="359" w:author="Peto" w:date="2018-06-10T16:57:00Z"/>
          <w:rFonts w:asciiTheme="minorHAnsi" w:eastAsiaTheme="minorEastAsia" w:hAnsiTheme="minorHAnsi" w:cstheme="minorBidi"/>
          <w:noProof/>
          <w:sz w:val="22"/>
          <w:szCs w:val="22"/>
        </w:rPr>
      </w:pPr>
      <w:del w:id="360" w:author="Peto" w:date="2018-06-10T16:57:00Z">
        <w:r w:rsidRPr="00F95B9C" w:rsidDel="00F95B9C">
          <w:rPr>
            <w:rPrChange w:id="361" w:author="Peto" w:date="2018-06-10T16:57:00Z">
              <w:rPr>
                <w:rStyle w:val="Hyperlink"/>
                <w:noProof/>
                <w:lang w:val="sk-SK"/>
              </w:rPr>
            </w:rPrChange>
          </w:rPr>
          <w:delText>1.1.3</w:delText>
        </w:r>
        <w:r w:rsidDel="00F95B9C">
          <w:rPr>
            <w:rFonts w:asciiTheme="minorHAnsi" w:eastAsiaTheme="minorEastAsia" w:hAnsiTheme="minorHAnsi" w:cstheme="minorBidi"/>
            <w:noProof/>
            <w:sz w:val="22"/>
            <w:szCs w:val="22"/>
          </w:rPr>
          <w:tab/>
        </w:r>
        <w:r w:rsidRPr="00F95B9C" w:rsidDel="00F95B9C">
          <w:rPr>
            <w:rPrChange w:id="362" w:author="Peto" w:date="2018-06-10T16:57:00Z">
              <w:rPr>
                <w:rStyle w:val="Hyperlink"/>
                <w:noProof/>
                <w:lang w:val="sk-SK"/>
              </w:rPr>
            </w:rPrChange>
          </w:rPr>
          <w:delText>Intertancia krvi</w:delText>
        </w:r>
        <w:r w:rsidDel="00F95B9C">
          <w:rPr>
            <w:noProof/>
            <w:webHidden/>
          </w:rPr>
          <w:tab/>
          <w:delText>7</w:delText>
        </w:r>
      </w:del>
    </w:p>
    <w:p w14:paraId="4E2D5D14" w14:textId="77777777" w:rsidR="00B85020" w:rsidDel="00F95B9C" w:rsidRDefault="00B85020">
      <w:pPr>
        <w:pStyle w:val="TOC2"/>
        <w:rPr>
          <w:del w:id="363" w:author="Peto" w:date="2018-06-10T16:57:00Z"/>
          <w:rFonts w:asciiTheme="minorHAnsi" w:eastAsiaTheme="minorEastAsia" w:hAnsiTheme="minorHAnsi" w:cstheme="minorBidi"/>
          <w:noProof/>
          <w:sz w:val="22"/>
          <w:szCs w:val="22"/>
        </w:rPr>
      </w:pPr>
      <w:del w:id="364" w:author="Peto" w:date="2018-06-10T16:57:00Z">
        <w:r w:rsidRPr="00F95B9C" w:rsidDel="00F95B9C">
          <w:rPr>
            <w:rPrChange w:id="365" w:author="Peto" w:date="2018-06-10T16:57:00Z">
              <w:rPr>
                <w:rStyle w:val="Hyperlink"/>
                <w:noProof/>
                <w:lang w:val="sk-SK"/>
              </w:rPr>
            </w:rPrChange>
          </w:rPr>
          <w:delText>1.2</w:delText>
        </w:r>
        <w:r w:rsidDel="00F95B9C">
          <w:rPr>
            <w:rFonts w:asciiTheme="minorHAnsi" w:eastAsiaTheme="minorEastAsia" w:hAnsiTheme="minorHAnsi" w:cstheme="minorBidi"/>
            <w:noProof/>
            <w:sz w:val="22"/>
            <w:szCs w:val="22"/>
          </w:rPr>
          <w:tab/>
        </w:r>
        <w:r w:rsidRPr="00F95B9C" w:rsidDel="00F95B9C">
          <w:rPr>
            <w:rPrChange w:id="366" w:author="Peto" w:date="2018-06-10T16:57:00Z">
              <w:rPr>
                <w:rStyle w:val="Hyperlink"/>
                <w:noProof/>
                <w:lang w:val="sk-SK"/>
              </w:rPr>
            </w:rPrChange>
          </w:rPr>
          <w:delText>Dvojprvkový Windeksselov hemodynamický model</w:delText>
        </w:r>
        <w:r w:rsidDel="00F95B9C">
          <w:rPr>
            <w:noProof/>
            <w:webHidden/>
          </w:rPr>
          <w:tab/>
          <w:delText>7</w:delText>
        </w:r>
      </w:del>
    </w:p>
    <w:p w14:paraId="3D589AC3" w14:textId="77777777" w:rsidR="00B85020" w:rsidDel="00F95B9C" w:rsidRDefault="00B85020">
      <w:pPr>
        <w:pStyle w:val="TOC2"/>
        <w:rPr>
          <w:del w:id="367" w:author="Peto" w:date="2018-06-10T16:57:00Z"/>
          <w:rFonts w:asciiTheme="minorHAnsi" w:eastAsiaTheme="minorEastAsia" w:hAnsiTheme="minorHAnsi" w:cstheme="minorBidi"/>
          <w:noProof/>
          <w:sz w:val="22"/>
          <w:szCs w:val="22"/>
        </w:rPr>
      </w:pPr>
      <w:del w:id="368" w:author="Peto" w:date="2018-06-10T16:57:00Z">
        <w:r w:rsidRPr="00F95B9C" w:rsidDel="00F95B9C">
          <w:rPr>
            <w:rPrChange w:id="369" w:author="Peto" w:date="2018-06-10T16:57:00Z">
              <w:rPr>
                <w:rStyle w:val="Hyperlink"/>
                <w:noProof/>
                <w:lang w:val="sk-SK"/>
              </w:rPr>
            </w:rPrChange>
          </w:rPr>
          <w:delText>1.3</w:delText>
        </w:r>
        <w:r w:rsidDel="00F95B9C">
          <w:rPr>
            <w:rFonts w:asciiTheme="minorHAnsi" w:eastAsiaTheme="minorEastAsia" w:hAnsiTheme="minorHAnsi" w:cstheme="minorBidi"/>
            <w:noProof/>
            <w:sz w:val="22"/>
            <w:szCs w:val="22"/>
          </w:rPr>
          <w:tab/>
        </w:r>
        <w:r w:rsidRPr="00F95B9C" w:rsidDel="00F95B9C">
          <w:rPr>
            <w:rPrChange w:id="370" w:author="Peto" w:date="2018-06-10T16:57:00Z">
              <w:rPr>
                <w:rStyle w:val="Hyperlink"/>
                <w:noProof/>
                <w:lang w:val="sk-SK"/>
              </w:rPr>
            </w:rPrChange>
          </w:rPr>
          <w:delText>Trojprvkový Windeksselov hemodynamický model</w:delText>
        </w:r>
        <w:r w:rsidDel="00F95B9C">
          <w:rPr>
            <w:noProof/>
            <w:webHidden/>
          </w:rPr>
          <w:tab/>
          <w:delText>9</w:delText>
        </w:r>
      </w:del>
    </w:p>
    <w:p w14:paraId="0B360428" w14:textId="77777777" w:rsidR="00B85020" w:rsidDel="00F95B9C" w:rsidRDefault="00B85020">
      <w:pPr>
        <w:pStyle w:val="TOC2"/>
        <w:rPr>
          <w:del w:id="371" w:author="Peto" w:date="2018-06-10T16:57:00Z"/>
          <w:rFonts w:asciiTheme="minorHAnsi" w:eastAsiaTheme="minorEastAsia" w:hAnsiTheme="minorHAnsi" w:cstheme="minorBidi"/>
          <w:noProof/>
          <w:sz w:val="22"/>
          <w:szCs w:val="22"/>
        </w:rPr>
      </w:pPr>
      <w:del w:id="372" w:author="Peto" w:date="2018-06-10T16:57:00Z">
        <w:r w:rsidRPr="00F95B9C" w:rsidDel="00F95B9C">
          <w:rPr>
            <w:rPrChange w:id="373" w:author="Peto" w:date="2018-06-10T16:57:00Z">
              <w:rPr>
                <w:rStyle w:val="Hyperlink"/>
                <w:noProof/>
                <w:lang w:val="sk-SK"/>
              </w:rPr>
            </w:rPrChange>
          </w:rPr>
          <w:delText>1.4</w:delText>
        </w:r>
        <w:r w:rsidDel="00F95B9C">
          <w:rPr>
            <w:rFonts w:asciiTheme="minorHAnsi" w:eastAsiaTheme="minorEastAsia" w:hAnsiTheme="minorHAnsi" w:cstheme="minorBidi"/>
            <w:noProof/>
            <w:sz w:val="22"/>
            <w:szCs w:val="22"/>
          </w:rPr>
          <w:tab/>
        </w:r>
        <w:r w:rsidRPr="00F95B9C" w:rsidDel="00F95B9C">
          <w:rPr>
            <w:rPrChange w:id="374" w:author="Peto" w:date="2018-06-10T16:57:00Z">
              <w:rPr>
                <w:rStyle w:val="Hyperlink"/>
                <w:noProof/>
                <w:lang w:val="sk-SK"/>
              </w:rPr>
            </w:rPrChange>
          </w:rPr>
          <w:delText>Štvordielny Windeksselov hemodynamický model</w:delText>
        </w:r>
        <w:r w:rsidDel="00F95B9C">
          <w:rPr>
            <w:noProof/>
            <w:webHidden/>
          </w:rPr>
          <w:tab/>
          <w:delText>11</w:delText>
        </w:r>
      </w:del>
    </w:p>
    <w:p w14:paraId="324A39CA" w14:textId="77777777" w:rsidR="00B85020" w:rsidDel="00F95B9C" w:rsidRDefault="00B85020">
      <w:pPr>
        <w:pStyle w:val="TOC2"/>
        <w:rPr>
          <w:del w:id="375" w:author="Peto" w:date="2018-06-10T16:57:00Z"/>
          <w:rFonts w:asciiTheme="minorHAnsi" w:eastAsiaTheme="minorEastAsia" w:hAnsiTheme="minorHAnsi" w:cstheme="minorBidi"/>
          <w:noProof/>
          <w:sz w:val="22"/>
          <w:szCs w:val="22"/>
        </w:rPr>
      </w:pPr>
      <w:del w:id="376" w:author="Peto" w:date="2018-06-10T16:57:00Z">
        <w:r w:rsidRPr="00F95B9C" w:rsidDel="00F95B9C">
          <w:rPr>
            <w:rPrChange w:id="377" w:author="Peto" w:date="2018-06-10T16:57:00Z">
              <w:rPr>
                <w:rStyle w:val="Hyperlink"/>
                <w:noProof/>
                <w:lang w:val="sk-SK"/>
              </w:rPr>
            </w:rPrChange>
          </w:rPr>
          <w:delText>1.5</w:delText>
        </w:r>
        <w:r w:rsidDel="00F95B9C">
          <w:rPr>
            <w:rFonts w:asciiTheme="minorHAnsi" w:eastAsiaTheme="minorEastAsia" w:hAnsiTheme="minorHAnsi" w:cstheme="minorBidi"/>
            <w:noProof/>
            <w:sz w:val="22"/>
            <w:szCs w:val="22"/>
          </w:rPr>
          <w:tab/>
        </w:r>
        <w:r w:rsidRPr="00F95B9C" w:rsidDel="00F95B9C">
          <w:rPr>
            <w:rPrChange w:id="378" w:author="Peto" w:date="2018-06-10T16:57:00Z">
              <w:rPr>
                <w:rStyle w:val="Hyperlink"/>
                <w:noProof/>
                <w:lang w:val="sk-SK"/>
              </w:rPr>
            </w:rPrChange>
          </w:rPr>
          <w:delText>Spôsoby merania srdcového výdaja – SV</w:delText>
        </w:r>
        <w:r w:rsidDel="00F95B9C">
          <w:rPr>
            <w:noProof/>
            <w:webHidden/>
          </w:rPr>
          <w:tab/>
          <w:delText>11</w:delText>
        </w:r>
      </w:del>
    </w:p>
    <w:p w14:paraId="6497CA41" w14:textId="77777777" w:rsidR="00B85020" w:rsidDel="00F95B9C" w:rsidRDefault="00B85020">
      <w:pPr>
        <w:pStyle w:val="TOC3"/>
        <w:rPr>
          <w:del w:id="379" w:author="Peto" w:date="2018-06-10T16:57:00Z"/>
          <w:rFonts w:asciiTheme="minorHAnsi" w:eastAsiaTheme="minorEastAsia" w:hAnsiTheme="minorHAnsi" w:cstheme="minorBidi"/>
          <w:noProof/>
          <w:sz w:val="22"/>
          <w:szCs w:val="22"/>
        </w:rPr>
      </w:pPr>
      <w:del w:id="380" w:author="Peto" w:date="2018-06-10T16:57:00Z">
        <w:r w:rsidRPr="00F95B9C" w:rsidDel="00F95B9C">
          <w:rPr>
            <w:rPrChange w:id="381" w:author="Peto" w:date="2018-06-10T16:57:00Z">
              <w:rPr>
                <w:rStyle w:val="Hyperlink"/>
                <w:noProof/>
                <w:lang w:val="sk-SK"/>
              </w:rPr>
            </w:rPrChange>
          </w:rPr>
          <w:delText>1.5.1</w:delText>
        </w:r>
        <w:r w:rsidDel="00F95B9C">
          <w:rPr>
            <w:rFonts w:asciiTheme="minorHAnsi" w:eastAsiaTheme="minorEastAsia" w:hAnsiTheme="minorHAnsi" w:cstheme="minorBidi"/>
            <w:noProof/>
            <w:sz w:val="22"/>
            <w:szCs w:val="22"/>
          </w:rPr>
          <w:tab/>
        </w:r>
        <w:r w:rsidRPr="00F95B9C" w:rsidDel="00F95B9C">
          <w:rPr>
            <w:rPrChange w:id="382" w:author="Peto" w:date="2018-06-10T16:57:00Z">
              <w:rPr>
                <w:rStyle w:val="Hyperlink"/>
                <w:noProof/>
                <w:lang w:val="sk-SK"/>
              </w:rPr>
            </w:rPrChange>
          </w:rPr>
          <w:delText>Invazívne</w:delText>
        </w:r>
        <w:r w:rsidDel="00F95B9C">
          <w:rPr>
            <w:noProof/>
            <w:webHidden/>
          </w:rPr>
          <w:tab/>
          <w:delText>11</w:delText>
        </w:r>
      </w:del>
    </w:p>
    <w:p w14:paraId="2E371195" w14:textId="77777777" w:rsidR="00B85020" w:rsidDel="00F95B9C" w:rsidRDefault="00B85020">
      <w:pPr>
        <w:pStyle w:val="TOC3"/>
        <w:rPr>
          <w:del w:id="383" w:author="Peto" w:date="2018-06-10T16:57:00Z"/>
          <w:rFonts w:asciiTheme="minorHAnsi" w:eastAsiaTheme="minorEastAsia" w:hAnsiTheme="minorHAnsi" w:cstheme="minorBidi"/>
          <w:noProof/>
          <w:sz w:val="22"/>
          <w:szCs w:val="22"/>
        </w:rPr>
      </w:pPr>
      <w:del w:id="384" w:author="Peto" w:date="2018-06-10T16:57:00Z">
        <w:r w:rsidRPr="00F95B9C" w:rsidDel="00F95B9C">
          <w:rPr>
            <w:rPrChange w:id="385" w:author="Peto" w:date="2018-06-10T16:57:00Z">
              <w:rPr>
                <w:rStyle w:val="Hyperlink"/>
                <w:noProof/>
                <w:lang w:val="sk-SK"/>
              </w:rPr>
            </w:rPrChange>
          </w:rPr>
          <w:delText>1.5.2</w:delText>
        </w:r>
        <w:r w:rsidDel="00F95B9C">
          <w:rPr>
            <w:rFonts w:asciiTheme="minorHAnsi" w:eastAsiaTheme="minorEastAsia" w:hAnsiTheme="minorHAnsi" w:cstheme="minorBidi"/>
            <w:noProof/>
            <w:sz w:val="22"/>
            <w:szCs w:val="22"/>
          </w:rPr>
          <w:tab/>
        </w:r>
        <w:r w:rsidRPr="00F95B9C" w:rsidDel="00F95B9C">
          <w:rPr>
            <w:rPrChange w:id="386" w:author="Peto" w:date="2018-06-10T16:57:00Z">
              <w:rPr>
                <w:rStyle w:val="Hyperlink"/>
                <w:noProof/>
                <w:lang w:val="sk-SK"/>
              </w:rPr>
            </w:rPrChange>
          </w:rPr>
          <w:delText>Neinvazívne</w:delText>
        </w:r>
        <w:r w:rsidDel="00F95B9C">
          <w:rPr>
            <w:noProof/>
            <w:webHidden/>
          </w:rPr>
          <w:tab/>
          <w:delText>12</w:delText>
        </w:r>
      </w:del>
    </w:p>
    <w:p w14:paraId="11AA3F2C" w14:textId="77777777" w:rsidR="00B85020" w:rsidDel="00F95B9C" w:rsidRDefault="00B85020">
      <w:pPr>
        <w:pStyle w:val="TOC2"/>
        <w:rPr>
          <w:del w:id="387" w:author="Peto" w:date="2018-06-10T16:57:00Z"/>
          <w:rFonts w:asciiTheme="minorHAnsi" w:eastAsiaTheme="minorEastAsia" w:hAnsiTheme="minorHAnsi" w:cstheme="minorBidi"/>
          <w:noProof/>
          <w:sz w:val="22"/>
          <w:szCs w:val="22"/>
        </w:rPr>
      </w:pPr>
      <w:del w:id="388" w:author="Peto" w:date="2018-06-10T16:57:00Z">
        <w:r w:rsidRPr="00F95B9C" w:rsidDel="00F95B9C">
          <w:rPr>
            <w:rPrChange w:id="389" w:author="Peto" w:date="2018-06-10T16:57:00Z">
              <w:rPr>
                <w:rStyle w:val="Hyperlink"/>
                <w:noProof/>
                <w:lang w:val="sk-SK"/>
              </w:rPr>
            </w:rPrChange>
          </w:rPr>
          <w:delText>1.6</w:delText>
        </w:r>
        <w:r w:rsidDel="00F95B9C">
          <w:rPr>
            <w:rFonts w:asciiTheme="minorHAnsi" w:eastAsiaTheme="minorEastAsia" w:hAnsiTheme="minorHAnsi" w:cstheme="minorBidi"/>
            <w:noProof/>
            <w:sz w:val="22"/>
            <w:szCs w:val="22"/>
          </w:rPr>
          <w:tab/>
        </w:r>
        <w:r w:rsidRPr="00F95B9C" w:rsidDel="00F95B9C">
          <w:rPr>
            <w:rPrChange w:id="390" w:author="Peto" w:date="2018-06-10T16:57:00Z">
              <w:rPr>
                <w:rStyle w:val="Hyperlink"/>
                <w:noProof/>
                <w:lang w:val="sk-SK"/>
              </w:rPr>
            </w:rPrChange>
          </w:rPr>
          <w:delText>Impedančná kardiografia</w:delText>
        </w:r>
        <w:r w:rsidDel="00F95B9C">
          <w:rPr>
            <w:noProof/>
            <w:webHidden/>
          </w:rPr>
          <w:tab/>
          <w:delText>13</w:delText>
        </w:r>
      </w:del>
    </w:p>
    <w:p w14:paraId="4B463DBF" w14:textId="77777777" w:rsidR="00B85020" w:rsidDel="00F95B9C" w:rsidRDefault="00B85020">
      <w:pPr>
        <w:pStyle w:val="TOC2"/>
        <w:rPr>
          <w:del w:id="391" w:author="Peto" w:date="2018-06-10T16:57:00Z"/>
          <w:rFonts w:asciiTheme="minorHAnsi" w:eastAsiaTheme="minorEastAsia" w:hAnsiTheme="minorHAnsi" w:cstheme="minorBidi"/>
          <w:noProof/>
          <w:sz w:val="22"/>
          <w:szCs w:val="22"/>
        </w:rPr>
      </w:pPr>
      <w:del w:id="392" w:author="Peto" w:date="2018-06-10T16:57:00Z">
        <w:r w:rsidRPr="00F95B9C" w:rsidDel="00F95B9C">
          <w:rPr>
            <w:rPrChange w:id="393" w:author="Peto" w:date="2018-06-10T16:57:00Z">
              <w:rPr>
                <w:rStyle w:val="Hyperlink"/>
                <w:noProof/>
                <w:lang w:val="sk-SK"/>
              </w:rPr>
            </w:rPrChange>
          </w:rPr>
          <w:delText>1.7</w:delText>
        </w:r>
        <w:r w:rsidDel="00F95B9C">
          <w:rPr>
            <w:rFonts w:asciiTheme="minorHAnsi" w:eastAsiaTheme="minorEastAsia" w:hAnsiTheme="minorHAnsi" w:cstheme="minorBidi"/>
            <w:noProof/>
            <w:sz w:val="22"/>
            <w:szCs w:val="22"/>
          </w:rPr>
          <w:tab/>
        </w:r>
        <w:r w:rsidRPr="00F95B9C" w:rsidDel="00F95B9C">
          <w:rPr>
            <w:rPrChange w:id="394" w:author="Peto" w:date="2018-06-10T16:57:00Z">
              <w:rPr>
                <w:rStyle w:val="Hyperlink"/>
                <w:noProof/>
                <w:lang w:val="sk-SK"/>
              </w:rPr>
            </w:rPrChange>
          </w:rPr>
          <w:delText>Výpočet SV</w:delText>
        </w:r>
        <w:r w:rsidDel="00F95B9C">
          <w:rPr>
            <w:noProof/>
            <w:webHidden/>
          </w:rPr>
          <w:tab/>
          <w:delText>17</w:delText>
        </w:r>
      </w:del>
    </w:p>
    <w:p w14:paraId="60BB9C28" w14:textId="77777777" w:rsidR="00B85020" w:rsidDel="00F95B9C" w:rsidRDefault="00B85020">
      <w:pPr>
        <w:pStyle w:val="TOC3"/>
        <w:rPr>
          <w:del w:id="395" w:author="Peto" w:date="2018-06-10T16:57:00Z"/>
          <w:rFonts w:asciiTheme="minorHAnsi" w:eastAsiaTheme="minorEastAsia" w:hAnsiTheme="minorHAnsi" w:cstheme="minorBidi"/>
          <w:noProof/>
          <w:sz w:val="22"/>
          <w:szCs w:val="22"/>
        </w:rPr>
      </w:pPr>
      <w:del w:id="396" w:author="Peto" w:date="2018-06-10T16:57:00Z">
        <w:r w:rsidRPr="00F95B9C" w:rsidDel="00F95B9C">
          <w:rPr>
            <w:rPrChange w:id="397" w:author="Peto" w:date="2018-06-10T16:57:00Z">
              <w:rPr>
                <w:rStyle w:val="Hyperlink"/>
                <w:noProof/>
                <w:lang w:val="sk-SK"/>
              </w:rPr>
            </w:rPrChange>
          </w:rPr>
          <w:delText>1.7.1</w:delText>
        </w:r>
        <w:r w:rsidDel="00F95B9C">
          <w:rPr>
            <w:rFonts w:asciiTheme="minorHAnsi" w:eastAsiaTheme="minorEastAsia" w:hAnsiTheme="minorHAnsi" w:cstheme="minorBidi"/>
            <w:noProof/>
            <w:sz w:val="22"/>
            <w:szCs w:val="22"/>
          </w:rPr>
          <w:tab/>
        </w:r>
        <w:r w:rsidRPr="00F95B9C" w:rsidDel="00F95B9C">
          <w:rPr>
            <w:rPrChange w:id="398" w:author="Peto" w:date="2018-06-10T16:57:00Z">
              <w:rPr>
                <w:rStyle w:val="Hyperlink"/>
                <w:noProof/>
                <w:lang w:val="sk-SK"/>
              </w:rPr>
            </w:rPrChange>
          </w:rPr>
          <w:delText>Metódy výpočtu SV na základe zmeny objemu krvi</w:delText>
        </w:r>
        <w:r w:rsidDel="00F95B9C">
          <w:rPr>
            <w:noProof/>
            <w:webHidden/>
          </w:rPr>
          <w:tab/>
          <w:delText>18</w:delText>
        </w:r>
      </w:del>
    </w:p>
    <w:p w14:paraId="18628738" w14:textId="77777777" w:rsidR="00B85020" w:rsidDel="00F95B9C" w:rsidRDefault="00B85020">
      <w:pPr>
        <w:pStyle w:val="TOC3"/>
        <w:rPr>
          <w:del w:id="399" w:author="Peto" w:date="2018-06-10T16:57:00Z"/>
          <w:rFonts w:asciiTheme="minorHAnsi" w:eastAsiaTheme="minorEastAsia" w:hAnsiTheme="minorHAnsi" w:cstheme="minorBidi"/>
          <w:noProof/>
          <w:sz w:val="22"/>
          <w:szCs w:val="22"/>
        </w:rPr>
      </w:pPr>
      <w:del w:id="400" w:author="Peto" w:date="2018-06-10T16:57:00Z">
        <w:r w:rsidRPr="00F95B9C" w:rsidDel="00F95B9C">
          <w:rPr>
            <w:rPrChange w:id="401" w:author="Peto" w:date="2018-06-10T16:57:00Z">
              <w:rPr>
                <w:rStyle w:val="Hyperlink"/>
                <w:noProof/>
                <w:lang w:val="sk-SK"/>
              </w:rPr>
            </w:rPrChange>
          </w:rPr>
          <w:delText>1.7.2</w:delText>
        </w:r>
        <w:r w:rsidDel="00F95B9C">
          <w:rPr>
            <w:rFonts w:asciiTheme="minorHAnsi" w:eastAsiaTheme="minorEastAsia" w:hAnsiTheme="minorHAnsi" w:cstheme="minorBidi"/>
            <w:noProof/>
            <w:sz w:val="22"/>
            <w:szCs w:val="22"/>
          </w:rPr>
          <w:tab/>
        </w:r>
        <w:r w:rsidRPr="00F95B9C" w:rsidDel="00F95B9C">
          <w:rPr>
            <w:rPrChange w:id="402" w:author="Peto" w:date="2018-06-10T16:57:00Z">
              <w:rPr>
                <w:rStyle w:val="Hyperlink"/>
                <w:noProof/>
                <w:lang w:val="sk-SK"/>
              </w:rPr>
            </w:rPrChange>
          </w:rPr>
          <w:delText>Metódy výpočtu SV na základe zmeny vodivosti krvi</w:delText>
        </w:r>
        <w:r w:rsidDel="00F95B9C">
          <w:rPr>
            <w:noProof/>
            <w:webHidden/>
          </w:rPr>
          <w:tab/>
          <w:delText>22</w:delText>
        </w:r>
      </w:del>
    </w:p>
    <w:p w14:paraId="16EA3D46" w14:textId="77777777" w:rsidR="00B85020" w:rsidDel="00F95B9C" w:rsidRDefault="00B85020">
      <w:pPr>
        <w:pStyle w:val="TOC3"/>
        <w:rPr>
          <w:del w:id="403" w:author="Peto" w:date="2018-06-10T16:57:00Z"/>
          <w:rFonts w:asciiTheme="minorHAnsi" w:eastAsiaTheme="minorEastAsia" w:hAnsiTheme="minorHAnsi" w:cstheme="minorBidi"/>
          <w:noProof/>
          <w:sz w:val="22"/>
          <w:szCs w:val="22"/>
        </w:rPr>
      </w:pPr>
      <w:del w:id="404" w:author="Peto" w:date="2018-06-10T16:57:00Z">
        <w:r w:rsidRPr="00F95B9C" w:rsidDel="00F95B9C">
          <w:rPr>
            <w:rPrChange w:id="405" w:author="Peto" w:date="2018-06-10T16:57:00Z">
              <w:rPr>
                <w:rStyle w:val="Hyperlink"/>
                <w:noProof/>
                <w:lang w:val="sk-SK"/>
              </w:rPr>
            </w:rPrChange>
          </w:rPr>
          <w:delText>1.7.3</w:delText>
        </w:r>
        <w:r w:rsidDel="00F95B9C">
          <w:rPr>
            <w:rFonts w:asciiTheme="minorHAnsi" w:eastAsiaTheme="minorEastAsia" w:hAnsiTheme="minorHAnsi" w:cstheme="minorBidi"/>
            <w:noProof/>
            <w:sz w:val="22"/>
            <w:szCs w:val="22"/>
          </w:rPr>
          <w:tab/>
        </w:r>
        <w:r w:rsidRPr="00F95B9C" w:rsidDel="00F95B9C">
          <w:rPr>
            <w:rPrChange w:id="406" w:author="Peto" w:date="2018-06-10T16:57:00Z">
              <w:rPr>
                <w:rStyle w:val="Hyperlink"/>
                <w:noProof/>
                <w:lang w:val="sk-SK"/>
              </w:rPr>
            </w:rPrChange>
          </w:rPr>
          <w:delText>Meranie SV z brachiálnej artérie</w:delText>
        </w:r>
        <w:r w:rsidDel="00F95B9C">
          <w:rPr>
            <w:noProof/>
            <w:webHidden/>
          </w:rPr>
          <w:tab/>
          <w:delText>27</w:delText>
        </w:r>
      </w:del>
    </w:p>
    <w:p w14:paraId="333D564F" w14:textId="77777777" w:rsidR="00B85020" w:rsidDel="00F95B9C" w:rsidRDefault="00B85020">
      <w:pPr>
        <w:pStyle w:val="TOC2"/>
        <w:rPr>
          <w:del w:id="407" w:author="Peto" w:date="2018-06-10T16:57:00Z"/>
          <w:rFonts w:asciiTheme="minorHAnsi" w:eastAsiaTheme="minorEastAsia" w:hAnsiTheme="minorHAnsi" w:cstheme="minorBidi"/>
          <w:noProof/>
          <w:sz w:val="22"/>
          <w:szCs w:val="22"/>
        </w:rPr>
      </w:pPr>
      <w:del w:id="408" w:author="Peto" w:date="2018-06-10T16:57:00Z">
        <w:r w:rsidRPr="00F95B9C" w:rsidDel="00F95B9C">
          <w:rPr>
            <w:rPrChange w:id="409" w:author="Peto" w:date="2018-06-10T16:57:00Z">
              <w:rPr>
                <w:rStyle w:val="Hyperlink"/>
                <w:noProof/>
                <w:lang w:val="sk-SK"/>
              </w:rPr>
            </w:rPrChange>
          </w:rPr>
          <w:delText>1.8</w:delText>
        </w:r>
        <w:r w:rsidDel="00F95B9C">
          <w:rPr>
            <w:rFonts w:asciiTheme="minorHAnsi" w:eastAsiaTheme="minorEastAsia" w:hAnsiTheme="minorHAnsi" w:cstheme="minorBidi"/>
            <w:noProof/>
            <w:sz w:val="22"/>
            <w:szCs w:val="22"/>
          </w:rPr>
          <w:tab/>
        </w:r>
        <w:r w:rsidRPr="00F95B9C" w:rsidDel="00F95B9C">
          <w:rPr>
            <w:rPrChange w:id="410" w:author="Peto" w:date="2018-06-10T16:57:00Z">
              <w:rPr>
                <w:rStyle w:val="Hyperlink"/>
                <w:noProof/>
                <w:lang w:val="sk-SK"/>
              </w:rPr>
            </w:rPrChange>
          </w:rPr>
          <w:delText>Parametre výpočtu SV</w:delText>
        </w:r>
        <w:r w:rsidDel="00F95B9C">
          <w:rPr>
            <w:noProof/>
            <w:webHidden/>
          </w:rPr>
          <w:tab/>
          <w:delText>27</w:delText>
        </w:r>
      </w:del>
    </w:p>
    <w:p w14:paraId="5324F129" w14:textId="77777777" w:rsidR="00B85020" w:rsidDel="00F95B9C" w:rsidRDefault="00B85020">
      <w:pPr>
        <w:pStyle w:val="TOC3"/>
        <w:rPr>
          <w:del w:id="411" w:author="Peto" w:date="2018-06-10T16:57:00Z"/>
          <w:rFonts w:asciiTheme="minorHAnsi" w:eastAsiaTheme="minorEastAsia" w:hAnsiTheme="minorHAnsi" w:cstheme="minorBidi"/>
          <w:noProof/>
          <w:sz w:val="22"/>
          <w:szCs w:val="22"/>
        </w:rPr>
      </w:pPr>
      <w:del w:id="412" w:author="Peto" w:date="2018-06-10T16:57:00Z">
        <w:r w:rsidRPr="00F95B9C" w:rsidDel="00F95B9C">
          <w:rPr>
            <w:rPrChange w:id="413" w:author="Peto" w:date="2018-06-10T16:57:00Z">
              <w:rPr>
                <w:rStyle w:val="Hyperlink"/>
                <w:noProof/>
                <w:lang w:val="sk-SK"/>
              </w:rPr>
            </w:rPrChange>
          </w:rPr>
          <w:delText>1.8.1</w:delText>
        </w:r>
        <w:r w:rsidDel="00F95B9C">
          <w:rPr>
            <w:rFonts w:asciiTheme="minorHAnsi" w:eastAsiaTheme="minorEastAsia" w:hAnsiTheme="minorHAnsi" w:cstheme="minorBidi"/>
            <w:noProof/>
            <w:sz w:val="22"/>
            <w:szCs w:val="22"/>
          </w:rPr>
          <w:tab/>
        </w:r>
        <w:r w:rsidRPr="00F95B9C" w:rsidDel="00F95B9C">
          <w:rPr>
            <w:rPrChange w:id="414" w:author="Peto" w:date="2018-06-10T16:57:00Z">
              <w:rPr>
                <w:rStyle w:val="Hyperlink"/>
                <w:noProof/>
                <w:lang w:val="sk-SK"/>
              </w:rPr>
            </w:rPrChange>
          </w:rPr>
          <w:delText>Maximum derivovaného impedančného signálu -dZ/dtmax</w:delText>
        </w:r>
        <w:r w:rsidDel="00F95B9C">
          <w:rPr>
            <w:noProof/>
            <w:webHidden/>
          </w:rPr>
          <w:tab/>
          <w:delText>28</w:delText>
        </w:r>
      </w:del>
    </w:p>
    <w:p w14:paraId="4B449147" w14:textId="77777777" w:rsidR="00B85020" w:rsidDel="00F95B9C" w:rsidRDefault="00B85020">
      <w:pPr>
        <w:pStyle w:val="TOC2"/>
        <w:rPr>
          <w:del w:id="415" w:author="Peto" w:date="2018-06-10T16:57:00Z"/>
          <w:rFonts w:asciiTheme="minorHAnsi" w:eastAsiaTheme="minorEastAsia" w:hAnsiTheme="minorHAnsi" w:cstheme="minorBidi"/>
          <w:noProof/>
          <w:sz w:val="22"/>
          <w:szCs w:val="22"/>
        </w:rPr>
      </w:pPr>
      <w:del w:id="416" w:author="Peto" w:date="2018-06-10T16:57:00Z">
        <w:r w:rsidRPr="00F95B9C" w:rsidDel="00F95B9C">
          <w:rPr>
            <w:rPrChange w:id="417" w:author="Peto" w:date="2018-06-10T16:57:00Z">
              <w:rPr>
                <w:rStyle w:val="Hyperlink"/>
                <w:noProof/>
                <w:lang w:val="sk-SK"/>
              </w:rPr>
            </w:rPrChange>
          </w:rPr>
          <w:delText>1.1</w:delText>
        </w:r>
        <w:r w:rsidDel="00F95B9C">
          <w:rPr>
            <w:rFonts w:asciiTheme="minorHAnsi" w:eastAsiaTheme="minorEastAsia" w:hAnsiTheme="minorHAnsi" w:cstheme="minorBidi"/>
            <w:noProof/>
            <w:sz w:val="22"/>
            <w:szCs w:val="22"/>
          </w:rPr>
          <w:tab/>
        </w:r>
        <w:r w:rsidRPr="00F95B9C" w:rsidDel="00F95B9C">
          <w:rPr>
            <w:rPrChange w:id="418" w:author="Peto" w:date="2018-06-10T16:57:00Z">
              <w:rPr>
                <w:rStyle w:val="Hyperlink"/>
                <w:noProof/>
                <w:lang w:val="sk-SK"/>
              </w:rPr>
            </w:rPrChange>
          </w:rPr>
          <w:delText>Stanovenie parametrov zo Srdečných zvukov (HS)</w:delText>
        </w:r>
        <w:r w:rsidDel="00F95B9C">
          <w:rPr>
            <w:noProof/>
            <w:webHidden/>
          </w:rPr>
          <w:tab/>
          <w:delText>29</w:delText>
        </w:r>
      </w:del>
    </w:p>
    <w:p w14:paraId="20863367" w14:textId="77777777" w:rsidR="00B85020" w:rsidDel="00F95B9C" w:rsidRDefault="00B85020">
      <w:pPr>
        <w:pStyle w:val="TOC3"/>
        <w:rPr>
          <w:del w:id="419" w:author="Peto" w:date="2018-06-10T16:57:00Z"/>
          <w:rFonts w:asciiTheme="minorHAnsi" w:eastAsiaTheme="minorEastAsia" w:hAnsiTheme="minorHAnsi" w:cstheme="minorBidi"/>
          <w:noProof/>
          <w:sz w:val="22"/>
          <w:szCs w:val="22"/>
        </w:rPr>
      </w:pPr>
      <w:del w:id="420" w:author="Peto" w:date="2018-06-10T16:57:00Z">
        <w:r w:rsidRPr="00F95B9C" w:rsidDel="00F95B9C">
          <w:rPr>
            <w:rPrChange w:id="421" w:author="Peto" w:date="2018-06-10T16:57:00Z">
              <w:rPr>
                <w:rStyle w:val="Hyperlink"/>
                <w:noProof/>
                <w:lang w:val="sk-SK"/>
              </w:rPr>
            </w:rPrChange>
          </w:rPr>
          <w:delText>1.1.1</w:delText>
        </w:r>
        <w:r w:rsidDel="00F95B9C">
          <w:rPr>
            <w:rFonts w:asciiTheme="minorHAnsi" w:eastAsiaTheme="minorEastAsia" w:hAnsiTheme="minorHAnsi" w:cstheme="minorBidi"/>
            <w:noProof/>
            <w:sz w:val="22"/>
            <w:szCs w:val="22"/>
          </w:rPr>
          <w:tab/>
        </w:r>
        <w:r w:rsidRPr="00F95B9C" w:rsidDel="00F95B9C">
          <w:rPr>
            <w:rPrChange w:id="422" w:author="Peto" w:date="2018-06-10T16:57:00Z">
              <w:rPr>
                <w:rStyle w:val="Hyperlink"/>
                <w:noProof/>
                <w:lang w:val="sk-SK"/>
              </w:rPr>
            </w:rPrChange>
          </w:rPr>
          <w:delText>LVET interval- určenie počiatku systoly</w:delText>
        </w:r>
        <w:r w:rsidDel="00F95B9C">
          <w:rPr>
            <w:noProof/>
            <w:webHidden/>
          </w:rPr>
          <w:tab/>
          <w:delText>30</w:delText>
        </w:r>
      </w:del>
    </w:p>
    <w:p w14:paraId="576EAB64" w14:textId="77777777" w:rsidR="00B85020" w:rsidDel="00F95B9C" w:rsidRDefault="00B85020">
      <w:pPr>
        <w:pStyle w:val="TOC3"/>
        <w:rPr>
          <w:del w:id="423" w:author="Peto" w:date="2018-06-10T16:57:00Z"/>
          <w:rFonts w:asciiTheme="minorHAnsi" w:eastAsiaTheme="minorEastAsia" w:hAnsiTheme="minorHAnsi" w:cstheme="minorBidi"/>
          <w:noProof/>
          <w:sz w:val="22"/>
          <w:szCs w:val="22"/>
        </w:rPr>
      </w:pPr>
      <w:del w:id="424" w:author="Peto" w:date="2018-06-10T16:57:00Z">
        <w:r w:rsidRPr="00F95B9C" w:rsidDel="00F95B9C">
          <w:rPr>
            <w:rPrChange w:id="425" w:author="Peto" w:date="2018-06-10T16:57:00Z">
              <w:rPr>
                <w:rStyle w:val="Hyperlink"/>
                <w:noProof/>
                <w:lang w:val="sk-SK"/>
              </w:rPr>
            </w:rPrChange>
          </w:rPr>
          <w:delText>1.1.2</w:delText>
        </w:r>
        <w:r w:rsidDel="00F95B9C">
          <w:rPr>
            <w:rFonts w:asciiTheme="minorHAnsi" w:eastAsiaTheme="minorEastAsia" w:hAnsiTheme="minorHAnsi" w:cstheme="minorBidi"/>
            <w:noProof/>
            <w:sz w:val="22"/>
            <w:szCs w:val="22"/>
          </w:rPr>
          <w:tab/>
        </w:r>
        <w:r w:rsidRPr="00F95B9C" w:rsidDel="00F95B9C">
          <w:rPr>
            <w:rPrChange w:id="426" w:author="Peto" w:date="2018-06-10T16:57:00Z">
              <w:rPr>
                <w:rStyle w:val="Hyperlink"/>
                <w:noProof/>
                <w:lang w:val="sk-SK"/>
              </w:rPr>
            </w:rPrChange>
          </w:rPr>
          <w:delText>LVET interval  - určenie konca systoly</w:delText>
        </w:r>
        <w:r w:rsidDel="00F95B9C">
          <w:rPr>
            <w:noProof/>
            <w:webHidden/>
          </w:rPr>
          <w:tab/>
          <w:delText>30</w:delText>
        </w:r>
      </w:del>
    </w:p>
    <w:p w14:paraId="4BB20547" w14:textId="77777777" w:rsidR="00B85020" w:rsidDel="00F95B9C" w:rsidRDefault="00B85020">
      <w:pPr>
        <w:pStyle w:val="TOC3"/>
        <w:rPr>
          <w:del w:id="427" w:author="Peto" w:date="2018-06-10T16:57:00Z"/>
          <w:rFonts w:asciiTheme="minorHAnsi" w:eastAsiaTheme="minorEastAsia" w:hAnsiTheme="minorHAnsi" w:cstheme="minorBidi"/>
          <w:noProof/>
          <w:sz w:val="22"/>
          <w:szCs w:val="22"/>
        </w:rPr>
      </w:pPr>
      <w:del w:id="428" w:author="Peto" w:date="2018-06-10T16:57:00Z">
        <w:r w:rsidRPr="00F95B9C" w:rsidDel="00F95B9C">
          <w:rPr>
            <w:rPrChange w:id="429" w:author="Peto" w:date="2018-06-10T16:57:00Z">
              <w:rPr>
                <w:rStyle w:val="Hyperlink"/>
                <w:noProof/>
                <w:lang w:val="sk-SK"/>
              </w:rPr>
            </w:rPrChange>
          </w:rPr>
          <w:delText>1.1.3</w:delText>
        </w:r>
        <w:r w:rsidDel="00F95B9C">
          <w:rPr>
            <w:rFonts w:asciiTheme="minorHAnsi" w:eastAsiaTheme="minorEastAsia" w:hAnsiTheme="minorHAnsi" w:cstheme="minorBidi"/>
            <w:noProof/>
            <w:sz w:val="22"/>
            <w:szCs w:val="22"/>
          </w:rPr>
          <w:tab/>
        </w:r>
        <w:r w:rsidRPr="00F95B9C" w:rsidDel="00F95B9C">
          <w:rPr>
            <w:rPrChange w:id="430" w:author="Peto" w:date="2018-06-10T16:57:00Z">
              <w:rPr>
                <w:rStyle w:val="Hyperlink"/>
                <w:noProof/>
                <w:lang w:val="sk-SK"/>
              </w:rPr>
            </w:rPrChange>
          </w:rPr>
          <w:delText>Spracovanie HS</w:delText>
        </w:r>
        <w:r w:rsidDel="00F95B9C">
          <w:rPr>
            <w:noProof/>
            <w:webHidden/>
          </w:rPr>
          <w:tab/>
          <w:delText>31</w:delText>
        </w:r>
      </w:del>
    </w:p>
    <w:p w14:paraId="0781487E" w14:textId="77777777" w:rsidR="00B85020" w:rsidDel="00F95B9C" w:rsidRDefault="00B85020">
      <w:pPr>
        <w:pStyle w:val="TOC3"/>
        <w:rPr>
          <w:del w:id="431" w:author="Peto" w:date="2018-06-10T16:57:00Z"/>
          <w:rFonts w:asciiTheme="minorHAnsi" w:eastAsiaTheme="minorEastAsia" w:hAnsiTheme="minorHAnsi" w:cstheme="minorBidi"/>
          <w:noProof/>
          <w:sz w:val="22"/>
          <w:szCs w:val="22"/>
        </w:rPr>
      </w:pPr>
      <w:del w:id="432" w:author="Peto" w:date="2018-06-10T16:57:00Z">
        <w:r w:rsidRPr="00F95B9C" w:rsidDel="00F95B9C">
          <w:rPr>
            <w:rPrChange w:id="433" w:author="Peto" w:date="2018-06-10T16:57:00Z">
              <w:rPr>
                <w:rStyle w:val="Hyperlink"/>
                <w:noProof/>
                <w:lang w:val="sk-SK"/>
              </w:rPr>
            </w:rPrChange>
          </w:rPr>
          <w:delText>1.1.4</w:delText>
        </w:r>
        <w:r w:rsidDel="00F95B9C">
          <w:rPr>
            <w:rFonts w:asciiTheme="minorHAnsi" w:eastAsiaTheme="minorEastAsia" w:hAnsiTheme="minorHAnsi" w:cstheme="minorBidi"/>
            <w:noProof/>
            <w:sz w:val="22"/>
            <w:szCs w:val="22"/>
          </w:rPr>
          <w:tab/>
        </w:r>
        <w:r w:rsidRPr="00F95B9C" w:rsidDel="00F95B9C">
          <w:rPr>
            <w:rPrChange w:id="434" w:author="Peto" w:date="2018-06-10T16:57:00Z">
              <w:rPr>
                <w:rStyle w:val="Hyperlink"/>
                <w:noProof/>
                <w:lang w:val="sk-SK"/>
              </w:rPr>
            </w:rPrChange>
          </w:rPr>
          <w:delText>Komplikácie pri spracovaní HS</w:delText>
        </w:r>
        <w:r w:rsidDel="00F95B9C">
          <w:rPr>
            <w:noProof/>
            <w:webHidden/>
          </w:rPr>
          <w:tab/>
          <w:delText>32</w:delText>
        </w:r>
      </w:del>
    </w:p>
    <w:p w14:paraId="05C6B922" w14:textId="77777777" w:rsidR="00B85020" w:rsidDel="00F95B9C" w:rsidRDefault="00B85020">
      <w:pPr>
        <w:pStyle w:val="TOC1"/>
        <w:rPr>
          <w:del w:id="435" w:author="Peto" w:date="2018-06-10T16:57:00Z"/>
          <w:rFonts w:asciiTheme="minorHAnsi" w:eastAsiaTheme="minorEastAsia" w:hAnsiTheme="minorHAnsi" w:cstheme="minorBidi"/>
          <w:b w:val="0"/>
          <w:bCs w:val="0"/>
          <w:sz w:val="22"/>
          <w:szCs w:val="22"/>
        </w:rPr>
      </w:pPr>
      <w:del w:id="436" w:author="Peto" w:date="2018-06-10T16:57:00Z">
        <w:r w:rsidRPr="00F95B9C" w:rsidDel="00F95B9C">
          <w:rPr>
            <w:rPrChange w:id="437" w:author="Peto" w:date="2018-06-10T16:57:00Z">
              <w:rPr>
                <w:rStyle w:val="Hyperlink"/>
                <w:lang w:val="sk-SK"/>
              </w:rPr>
            </w:rPrChange>
          </w:rPr>
          <w:delText>2</w:delText>
        </w:r>
        <w:r w:rsidDel="00F95B9C">
          <w:rPr>
            <w:rFonts w:asciiTheme="minorHAnsi" w:eastAsiaTheme="minorEastAsia" w:hAnsiTheme="minorHAnsi" w:cstheme="minorBidi"/>
            <w:b w:val="0"/>
            <w:bCs w:val="0"/>
            <w:sz w:val="22"/>
            <w:szCs w:val="22"/>
          </w:rPr>
          <w:tab/>
        </w:r>
        <w:r w:rsidRPr="00F95B9C" w:rsidDel="00F95B9C">
          <w:rPr>
            <w:rPrChange w:id="438" w:author="Peto" w:date="2018-06-10T16:57:00Z">
              <w:rPr>
                <w:rStyle w:val="Hyperlink"/>
                <w:lang w:val="sk-SK"/>
              </w:rPr>
            </w:rPrChange>
          </w:rPr>
          <w:delText>Ciele dizertácie</w:delText>
        </w:r>
        <w:r w:rsidDel="00F95B9C">
          <w:rPr>
            <w:webHidden/>
          </w:rPr>
          <w:tab/>
          <w:delText>33</w:delText>
        </w:r>
      </w:del>
    </w:p>
    <w:p w14:paraId="33B8F909" w14:textId="77777777" w:rsidR="00B85020" w:rsidDel="00F95B9C" w:rsidRDefault="00B85020">
      <w:pPr>
        <w:pStyle w:val="TOC1"/>
        <w:rPr>
          <w:del w:id="439" w:author="Peto" w:date="2018-06-10T16:57:00Z"/>
          <w:rFonts w:asciiTheme="minorHAnsi" w:eastAsiaTheme="minorEastAsia" w:hAnsiTheme="minorHAnsi" w:cstheme="minorBidi"/>
          <w:b w:val="0"/>
          <w:bCs w:val="0"/>
          <w:sz w:val="22"/>
          <w:szCs w:val="22"/>
        </w:rPr>
      </w:pPr>
      <w:del w:id="440" w:author="Peto" w:date="2018-06-10T16:57:00Z">
        <w:r w:rsidRPr="00F95B9C" w:rsidDel="00F95B9C">
          <w:rPr>
            <w:rPrChange w:id="441" w:author="Peto" w:date="2018-06-10T16:57:00Z">
              <w:rPr>
                <w:rStyle w:val="Hyperlink"/>
                <w:lang w:val="sk-SK"/>
              </w:rPr>
            </w:rPrChange>
          </w:rPr>
          <w:delText>3</w:delText>
        </w:r>
        <w:r w:rsidDel="00F95B9C">
          <w:rPr>
            <w:rFonts w:asciiTheme="minorHAnsi" w:eastAsiaTheme="minorEastAsia" w:hAnsiTheme="minorHAnsi" w:cstheme="minorBidi"/>
            <w:b w:val="0"/>
            <w:bCs w:val="0"/>
            <w:sz w:val="22"/>
            <w:szCs w:val="22"/>
          </w:rPr>
          <w:tab/>
        </w:r>
        <w:r w:rsidRPr="00F95B9C" w:rsidDel="00F95B9C">
          <w:rPr>
            <w:rPrChange w:id="442" w:author="Peto" w:date="2018-06-10T16:57:00Z">
              <w:rPr>
                <w:rStyle w:val="Hyperlink"/>
                <w:lang w:val="sk-SK"/>
              </w:rPr>
            </w:rPrChange>
          </w:rPr>
          <w:delText>Dosiahnuté vedecké poznatky</w:delText>
        </w:r>
        <w:r w:rsidDel="00F95B9C">
          <w:rPr>
            <w:webHidden/>
          </w:rPr>
          <w:tab/>
          <w:delText>34</w:delText>
        </w:r>
      </w:del>
    </w:p>
    <w:p w14:paraId="5A36A423" w14:textId="77777777" w:rsidR="00B85020" w:rsidDel="00F95B9C" w:rsidRDefault="00B85020">
      <w:pPr>
        <w:pStyle w:val="TOC2"/>
        <w:rPr>
          <w:del w:id="443" w:author="Peto" w:date="2018-06-10T16:57:00Z"/>
          <w:rFonts w:asciiTheme="minorHAnsi" w:eastAsiaTheme="minorEastAsia" w:hAnsiTheme="minorHAnsi" w:cstheme="minorBidi"/>
          <w:noProof/>
          <w:sz w:val="22"/>
          <w:szCs w:val="22"/>
        </w:rPr>
      </w:pPr>
      <w:del w:id="444" w:author="Peto" w:date="2018-06-10T16:57:00Z">
        <w:r w:rsidRPr="00F95B9C" w:rsidDel="00F95B9C">
          <w:rPr>
            <w:rPrChange w:id="445" w:author="Peto" w:date="2018-06-10T16:57:00Z">
              <w:rPr>
                <w:rStyle w:val="Hyperlink"/>
                <w:noProof/>
                <w:lang w:val="sk-SK"/>
              </w:rPr>
            </w:rPrChange>
          </w:rPr>
          <w:delText>3.1</w:delText>
        </w:r>
        <w:r w:rsidDel="00F95B9C">
          <w:rPr>
            <w:rFonts w:asciiTheme="minorHAnsi" w:eastAsiaTheme="minorEastAsia" w:hAnsiTheme="minorHAnsi" w:cstheme="minorBidi"/>
            <w:noProof/>
            <w:sz w:val="22"/>
            <w:szCs w:val="22"/>
          </w:rPr>
          <w:tab/>
        </w:r>
        <w:r w:rsidRPr="00F95B9C" w:rsidDel="00F95B9C">
          <w:rPr>
            <w:rPrChange w:id="446" w:author="Peto" w:date="2018-06-10T16:57:00Z">
              <w:rPr>
                <w:rStyle w:val="Hyperlink"/>
                <w:noProof/>
                <w:lang w:val="sk-SK"/>
              </w:rPr>
            </w:rPrChange>
          </w:rPr>
          <w:delText>Detekcia bioimpedančných parametrov</w:delText>
        </w:r>
        <w:r w:rsidDel="00F95B9C">
          <w:rPr>
            <w:noProof/>
            <w:webHidden/>
          </w:rPr>
          <w:tab/>
          <w:delText>34</w:delText>
        </w:r>
      </w:del>
    </w:p>
    <w:p w14:paraId="7D43B2B2" w14:textId="77777777" w:rsidR="00B85020" w:rsidDel="00F95B9C" w:rsidRDefault="00B85020">
      <w:pPr>
        <w:pStyle w:val="TOC3"/>
        <w:rPr>
          <w:del w:id="447" w:author="Peto" w:date="2018-06-10T16:57:00Z"/>
          <w:rFonts w:asciiTheme="minorHAnsi" w:eastAsiaTheme="minorEastAsia" w:hAnsiTheme="minorHAnsi" w:cstheme="minorBidi"/>
          <w:noProof/>
          <w:sz w:val="22"/>
          <w:szCs w:val="22"/>
        </w:rPr>
      </w:pPr>
      <w:del w:id="448" w:author="Peto" w:date="2018-06-10T16:57:00Z">
        <w:r w:rsidRPr="00F95B9C" w:rsidDel="00F95B9C">
          <w:rPr>
            <w:rPrChange w:id="449" w:author="Peto" w:date="2018-06-10T16:57:00Z">
              <w:rPr>
                <w:rStyle w:val="Hyperlink"/>
                <w:noProof/>
                <w:lang w:val="sk-SK"/>
              </w:rPr>
            </w:rPrChange>
          </w:rPr>
          <w:delText>3.1.1</w:delText>
        </w:r>
        <w:r w:rsidDel="00F95B9C">
          <w:rPr>
            <w:rFonts w:asciiTheme="minorHAnsi" w:eastAsiaTheme="minorEastAsia" w:hAnsiTheme="minorHAnsi" w:cstheme="minorBidi"/>
            <w:noProof/>
            <w:sz w:val="22"/>
            <w:szCs w:val="22"/>
          </w:rPr>
          <w:tab/>
        </w:r>
        <w:r w:rsidRPr="00F95B9C" w:rsidDel="00F95B9C">
          <w:rPr>
            <w:rPrChange w:id="450" w:author="Peto" w:date="2018-06-10T16:57:00Z">
              <w:rPr>
                <w:rStyle w:val="Hyperlink"/>
                <w:noProof/>
                <w:lang w:val="sk-SK"/>
              </w:rPr>
            </w:rPrChange>
          </w:rPr>
          <w:delText>Meraní dobrovoľníci</w:delText>
        </w:r>
        <w:r w:rsidDel="00F95B9C">
          <w:rPr>
            <w:noProof/>
            <w:webHidden/>
          </w:rPr>
          <w:tab/>
          <w:delText>34</w:delText>
        </w:r>
      </w:del>
    </w:p>
    <w:p w14:paraId="292B4AA8" w14:textId="77777777" w:rsidR="00B85020" w:rsidDel="00F95B9C" w:rsidRDefault="00B85020">
      <w:pPr>
        <w:pStyle w:val="TOC3"/>
        <w:rPr>
          <w:del w:id="451" w:author="Peto" w:date="2018-06-10T16:57:00Z"/>
          <w:rFonts w:asciiTheme="minorHAnsi" w:eastAsiaTheme="minorEastAsia" w:hAnsiTheme="minorHAnsi" w:cstheme="minorBidi"/>
          <w:noProof/>
          <w:sz w:val="22"/>
          <w:szCs w:val="22"/>
        </w:rPr>
      </w:pPr>
      <w:del w:id="452" w:author="Peto" w:date="2018-06-10T16:57:00Z">
        <w:r w:rsidRPr="00F95B9C" w:rsidDel="00F95B9C">
          <w:rPr>
            <w:rPrChange w:id="453" w:author="Peto" w:date="2018-06-10T16:57:00Z">
              <w:rPr>
                <w:rStyle w:val="Hyperlink"/>
                <w:noProof/>
                <w:lang w:val="sk-SK"/>
              </w:rPr>
            </w:rPrChange>
          </w:rPr>
          <w:delText>3.1.2</w:delText>
        </w:r>
        <w:r w:rsidDel="00F95B9C">
          <w:rPr>
            <w:rFonts w:asciiTheme="minorHAnsi" w:eastAsiaTheme="minorEastAsia" w:hAnsiTheme="minorHAnsi" w:cstheme="minorBidi"/>
            <w:noProof/>
            <w:sz w:val="22"/>
            <w:szCs w:val="22"/>
          </w:rPr>
          <w:tab/>
        </w:r>
        <w:r w:rsidRPr="00F95B9C" w:rsidDel="00F95B9C">
          <w:rPr>
            <w:rPrChange w:id="454" w:author="Peto" w:date="2018-06-10T16:57:00Z">
              <w:rPr>
                <w:rStyle w:val="Hyperlink"/>
                <w:noProof/>
                <w:lang w:val="sk-SK"/>
              </w:rPr>
            </w:rPrChange>
          </w:rPr>
          <w:delText>Merací protokol</w:delText>
        </w:r>
        <w:r w:rsidDel="00F95B9C">
          <w:rPr>
            <w:noProof/>
            <w:webHidden/>
          </w:rPr>
          <w:tab/>
          <w:delText>35</w:delText>
        </w:r>
      </w:del>
    </w:p>
    <w:p w14:paraId="7CDBC966" w14:textId="77777777" w:rsidR="00B85020" w:rsidDel="00F95B9C" w:rsidRDefault="00B85020">
      <w:pPr>
        <w:pStyle w:val="TOC3"/>
        <w:rPr>
          <w:del w:id="455" w:author="Peto" w:date="2018-06-10T16:57:00Z"/>
          <w:rFonts w:asciiTheme="minorHAnsi" w:eastAsiaTheme="minorEastAsia" w:hAnsiTheme="minorHAnsi" w:cstheme="minorBidi"/>
          <w:noProof/>
          <w:sz w:val="22"/>
          <w:szCs w:val="22"/>
        </w:rPr>
      </w:pPr>
      <w:del w:id="456" w:author="Peto" w:date="2018-06-10T16:57:00Z">
        <w:r w:rsidRPr="00F95B9C" w:rsidDel="00F95B9C">
          <w:rPr>
            <w:rPrChange w:id="457" w:author="Peto" w:date="2018-06-10T16:57:00Z">
              <w:rPr>
                <w:rStyle w:val="Hyperlink"/>
                <w:noProof/>
                <w:lang w:val="sk-SK"/>
              </w:rPr>
            </w:rPrChange>
          </w:rPr>
          <w:delText>3.1.3</w:delText>
        </w:r>
        <w:r w:rsidDel="00F95B9C">
          <w:rPr>
            <w:rFonts w:asciiTheme="minorHAnsi" w:eastAsiaTheme="minorEastAsia" w:hAnsiTheme="minorHAnsi" w:cstheme="minorBidi"/>
            <w:noProof/>
            <w:sz w:val="22"/>
            <w:szCs w:val="22"/>
          </w:rPr>
          <w:tab/>
        </w:r>
        <w:r w:rsidRPr="00F95B9C" w:rsidDel="00F95B9C">
          <w:rPr>
            <w:rPrChange w:id="458" w:author="Peto" w:date="2018-06-10T16:57:00Z">
              <w:rPr>
                <w:rStyle w:val="Hyperlink"/>
                <w:noProof/>
                <w:lang w:val="sk-SK"/>
              </w:rPr>
            </w:rPrChange>
          </w:rPr>
          <w:delText>Merané signály</w:delText>
        </w:r>
        <w:r w:rsidDel="00F95B9C">
          <w:rPr>
            <w:noProof/>
            <w:webHidden/>
          </w:rPr>
          <w:tab/>
          <w:delText>35</w:delText>
        </w:r>
      </w:del>
    </w:p>
    <w:p w14:paraId="16CA3B01" w14:textId="77777777" w:rsidR="00B85020" w:rsidDel="00F95B9C" w:rsidRDefault="00B85020">
      <w:pPr>
        <w:pStyle w:val="TOC3"/>
        <w:rPr>
          <w:del w:id="459" w:author="Peto" w:date="2018-06-10T16:57:00Z"/>
          <w:rFonts w:asciiTheme="minorHAnsi" w:eastAsiaTheme="minorEastAsia" w:hAnsiTheme="minorHAnsi" w:cstheme="minorBidi"/>
          <w:noProof/>
          <w:sz w:val="22"/>
          <w:szCs w:val="22"/>
        </w:rPr>
      </w:pPr>
      <w:del w:id="460" w:author="Peto" w:date="2018-06-10T16:57:00Z">
        <w:r w:rsidRPr="00F95B9C" w:rsidDel="00F95B9C">
          <w:rPr>
            <w:rPrChange w:id="461" w:author="Peto" w:date="2018-06-10T16:57:00Z">
              <w:rPr>
                <w:rStyle w:val="Hyperlink"/>
                <w:noProof/>
                <w:lang w:val="sk-SK"/>
              </w:rPr>
            </w:rPrChange>
          </w:rPr>
          <w:delText>3.1.1</w:delText>
        </w:r>
        <w:r w:rsidDel="00F95B9C">
          <w:rPr>
            <w:rFonts w:asciiTheme="minorHAnsi" w:eastAsiaTheme="minorEastAsia" w:hAnsiTheme="minorHAnsi" w:cstheme="minorBidi"/>
            <w:noProof/>
            <w:sz w:val="22"/>
            <w:szCs w:val="22"/>
          </w:rPr>
          <w:tab/>
        </w:r>
        <w:r w:rsidRPr="00F95B9C" w:rsidDel="00F95B9C">
          <w:rPr>
            <w:rPrChange w:id="462" w:author="Peto" w:date="2018-06-10T16:57:00Z">
              <w:rPr>
                <w:rStyle w:val="Hyperlink"/>
                <w:noProof/>
                <w:lang w:val="sk-SK"/>
              </w:rPr>
            </w:rPrChange>
          </w:rPr>
          <w:delText>Multikanálový bioimpedančný monitor</w:delText>
        </w:r>
        <w:r w:rsidDel="00F95B9C">
          <w:rPr>
            <w:noProof/>
            <w:webHidden/>
          </w:rPr>
          <w:tab/>
          <w:delText>38</w:delText>
        </w:r>
      </w:del>
    </w:p>
    <w:p w14:paraId="67464D08" w14:textId="77777777" w:rsidR="00B85020" w:rsidDel="00F95B9C" w:rsidRDefault="00B85020">
      <w:pPr>
        <w:pStyle w:val="TOC3"/>
        <w:rPr>
          <w:del w:id="463" w:author="Peto" w:date="2018-06-10T16:57:00Z"/>
          <w:rFonts w:asciiTheme="minorHAnsi" w:eastAsiaTheme="minorEastAsia" w:hAnsiTheme="minorHAnsi" w:cstheme="minorBidi"/>
          <w:noProof/>
          <w:sz w:val="22"/>
          <w:szCs w:val="22"/>
        </w:rPr>
      </w:pPr>
      <w:del w:id="464" w:author="Peto" w:date="2018-06-10T16:57:00Z">
        <w:r w:rsidRPr="00F95B9C" w:rsidDel="00F95B9C">
          <w:rPr>
            <w:rPrChange w:id="465" w:author="Peto" w:date="2018-06-10T16:57:00Z">
              <w:rPr>
                <w:rStyle w:val="Hyperlink"/>
                <w:noProof/>
                <w:lang w:val="sk-SK"/>
              </w:rPr>
            </w:rPrChange>
          </w:rPr>
          <w:delText>3.1.2</w:delText>
        </w:r>
        <w:r w:rsidDel="00F95B9C">
          <w:rPr>
            <w:rFonts w:asciiTheme="minorHAnsi" w:eastAsiaTheme="minorEastAsia" w:hAnsiTheme="minorHAnsi" w:cstheme="minorBidi"/>
            <w:noProof/>
            <w:sz w:val="22"/>
            <w:szCs w:val="22"/>
          </w:rPr>
          <w:tab/>
        </w:r>
        <w:r w:rsidRPr="00F95B9C" w:rsidDel="00F95B9C">
          <w:rPr>
            <w:rPrChange w:id="466" w:author="Peto" w:date="2018-06-10T16:57:00Z">
              <w:rPr>
                <w:rStyle w:val="Hyperlink"/>
                <w:noProof/>
                <w:lang w:val="sk-SK"/>
              </w:rPr>
            </w:rPrChange>
          </w:rPr>
          <w:delText>Spracovanie dát</w:delText>
        </w:r>
        <w:r w:rsidDel="00F95B9C">
          <w:rPr>
            <w:noProof/>
            <w:webHidden/>
          </w:rPr>
          <w:tab/>
          <w:delText>40</w:delText>
        </w:r>
      </w:del>
    </w:p>
    <w:p w14:paraId="0F062A8A" w14:textId="77777777" w:rsidR="00B85020" w:rsidDel="00F95B9C" w:rsidRDefault="00B85020">
      <w:pPr>
        <w:pStyle w:val="TOC3"/>
        <w:rPr>
          <w:del w:id="467" w:author="Peto" w:date="2018-06-10T16:57:00Z"/>
          <w:rFonts w:asciiTheme="minorHAnsi" w:eastAsiaTheme="minorEastAsia" w:hAnsiTheme="minorHAnsi" w:cstheme="minorBidi"/>
          <w:noProof/>
          <w:sz w:val="22"/>
          <w:szCs w:val="22"/>
        </w:rPr>
      </w:pPr>
      <w:del w:id="468" w:author="Peto" w:date="2018-06-10T16:57:00Z">
        <w:r w:rsidRPr="00F95B9C" w:rsidDel="00F95B9C">
          <w:rPr>
            <w:rPrChange w:id="469" w:author="Peto" w:date="2018-06-10T16:57:00Z">
              <w:rPr>
                <w:rStyle w:val="Hyperlink"/>
                <w:noProof/>
                <w:lang w:val="sk-SK"/>
              </w:rPr>
            </w:rPrChange>
          </w:rPr>
          <w:delText>3.1.3</w:delText>
        </w:r>
        <w:r w:rsidDel="00F95B9C">
          <w:rPr>
            <w:rFonts w:asciiTheme="minorHAnsi" w:eastAsiaTheme="minorEastAsia" w:hAnsiTheme="minorHAnsi" w:cstheme="minorBidi"/>
            <w:noProof/>
            <w:sz w:val="22"/>
            <w:szCs w:val="22"/>
          </w:rPr>
          <w:tab/>
        </w:r>
        <w:r w:rsidRPr="00F95B9C" w:rsidDel="00F95B9C">
          <w:rPr>
            <w:rPrChange w:id="470" w:author="Peto" w:date="2018-06-10T16:57:00Z">
              <w:rPr>
                <w:rStyle w:val="Hyperlink"/>
                <w:noProof/>
                <w:lang w:val="sk-SK"/>
              </w:rPr>
            </w:rPrChange>
          </w:rPr>
          <w:delText>Detekcia prvého srdečného zvuku (S1)</w:delText>
        </w:r>
        <w:r w:rsidDel="00F95B9C">
          <w:rPr>
            <w:noProof/>
            <w:webHidden/>
          </w:rPr>
          <w:tab/>
          <w:delText>42</w:delText>
        </w:r>
      </w:del>
    </w:p>
    <w:p w14:paraId="7A9AA28E" w14:textId="77777777" w:rsidR="00B85020" w:rsidDel="00F95B9C" w:rsidRDefault="00B85020">
      <w:pPr>
        <w:pStyle w:val="TOC3"/>
        <w:rPr>
          <w:del w:id="471" w:author="Peto" w:date="2018-06-10T16:57:00Z"/>
          <w:rFonts w:asciiTheme="minorHAnsi" w:eastAsiaTheme="minorEastAsia" w:hAnsiTheme="minorHAnsi" w:cstheme="minorBidi"/>
          <w:noProof/>
          <w:sz w:val="22"/>
          <w:szCs w:val="22"/>
        </w:rPr>
      </w:pPr>
      <w:del w:id="472" w:author="Peto" w:date="2018-06-10T16:57:00Z">
        <w:r w:rsidRPr="00F95B9C" w:rsidDel="00F95B9C">
          <w:rPr>
            <w:rPrChange w:id="473" w:author="Peto" w:date="2018-06-10T16:57:00Z">
              <w:rPr>
                <w:rStyle w:val="Hyperlink"/>
                <w:noProof/>
                <w:lang w:val="sk-SK"/>
              </w:rPr>
            </w:rPrChange>
          </w:rPr>
          <w:delText>3.1.4</w:delText>
        </w:r>
        <w:r w:rsidDel="00F95B9C">
          <w:rPr>
            <w:rFonts w:asciiTheme="minorHAnsi" w:eastAsiaTheme="minorEastAsia" w:hAnsiTheme="minorHAnsi" w:cstheme="minorBidi"/>
            <w:noProof/>
            <w:sz w:val="22"/>
            <w:szCs w:val="22"/>
          </w:rPr>
          <w:tab/>
        </w:r>
        <w:r w:rsidRPr="00F95B9C" w:rsidDel="00F95B9C">
          <w:rPr>
            <w:rPrChange w:id="474" w:author="Peto" w:date="2018-06-10T16:57:00Z">
              <w:rPr>
                <w:rStyle w:val="Hyperlink"/>
                <w:noProof/>
                <w:lang w:val="sk-SK"/>
              </w:rPr>
            </w:rPrChange>
          </w:rPr>
          <w:delText>Detekcia srdečného zvuku S2</w:delText>
        </w:r>
        <w:r w:rsidDel="00F95B9C">
          <w:rPr>
            <w:noProof/>
            <w:webHidden/>
          </w:rPr>
          <w:tab/>
          <w:delText>52</w:delText>
        </w:r>
      </w:del>
    </w:p>
    <w:p w14:paraId="195B2B28" w14:textId="77777777" w:rsidR="00B85020" w:rsidDel="00F95B9C" w:rsidRDefault="00B85020">
      <w:pPr>
        <w:pStyle w:val="TOC2"/>
        <w:rPr>
          <w:del w:id="475" w:author="Peto" w:date="2018-06-10T16:57:00Z"/>
          <w:rFonts w:asciiTheme="minorHAnsi" w:eastAsiaTheme="minorEastAsia" w:hAnsiTheme="minorHAnsi" w:cstheme="minorBidi"/>
          <w:noProof/>
          <w:sz w:val="22"/>
          <w:szCs w:val="22"/>
        </w:rPr>
      </w:pPr>
      <w:del w:id="476" w:author="Peto" w:date="2018-06-10T16:57:00Z">
        <w:r w:rsidRPr="00F95B9C" w:rsidDel="00F95B9C">
          <w:rPr>
            <w:rPrChange w:id="477" w:author="Peto" w:date="2018-06-10T16:57:00Z">
              <w:rPr>
                <w:rStyle w:val="Hyperlink"/>
                <w:noProof/>
                <w:lang w:val="sk-SK"/>
              </w:rPr>
            </w:rPrChange>
          </w:rPr>
          <w:delText>3.2</w:delText>
        </w:r>
        <w:r w:rsidDel="00F95B9C">
          <w:rPr>
            <w:rFonts w:asciiTheme="minorHAnsi" w:eastAsiaTheme="minorEastAsia" w:hAnsiTheme="minorHAnsi" w:cstheme="minorBidi"/>
            <w:noProof/>
            <w:sz w:val="22"/>
            <w:szCs w:val="22"/>
          </w:rPr>
          <w:tab/>
        </w:r>
        <w:r w:rsidRPr="00F95B9C" w:rsidDel="00F95B9C">
          <w:rPr>
            <w:rPrChange w:id="478" w:author="Peto" w:date="2018-06-10T16:57:00Z">
              <w:rPr>
                <w:rStyle w:val="Hyperlink"/>
                <w:noProof/>
                <w:lang w:val="sk-SK"/>
              </w:rPr>
            </w:rPrChange>
          </w:rPr>
          <w:delText>Detekcia bioimpedančných parametrov</w:delText>
        </w:r>
        <w:r w:rsidDel="00F95B9C">
          <w:rPr>
            <w:noProof/>
            <w:webHidden/>
          </w:rPr>
          <w:tab/>
          <w:delText>53</w:delText>
        </w:r>
      </w:del>
    </w:p>
    <w:p w14:paraId="599363E3" w14:textId="77777777" w:rsidR="00B85020" w:rsidDel="00F95B9C" w:rsidRDefault="00B85020">
      <w:pPr>
        <w:pStyle w:val="TOC3"/>
        <w:rPr>
          <w:del w:id="479" w:author="Peto" w:date="2018-06-10T16:57:00Z"/>
          <w:rFonts w:asciiTheme="minorHAnsi" w:eastAsiaTheme="minorEastAsia" w:hAnsiTheme="minorHAnsi" w:cstheme="minorBidi"/>
          <w:noProof/>
          <w:sz w:val="22"/>
          <w:szCs w:val="22"/>
        </w:rPr>
      </w:pPr>
      <w:del w:id="480" w:author="Peto" w:date="2018-06-10T16:57:00Z">
        <w:r w:rsidRPr="00F95B9C" w:rsidDel="00F95B9C">
          <w:rPr>
            <w:rPrChange w:id="481" w:author="Peto" w:date="2018-06-10T16:57:00Z">
              <w:rPr>
                <w:rStyle w:val="Hyperlink"/>
                <w:noProof/>
                <w:lang w:val="sk-SK"/>
              </w:rPr>
            </w:rPrChange>
          </w:rPr>
          <w:delText>3.2.1</w:delText>
        </w:r>
        <w:r w:rsidDel="00F95B9C">
          <w:rPr>
            <w:rFonts w:asciiTheme="minorHAnsi" w:eastAsiaTheme="minorEastAsia" w:hAnsiTheme="minorHAnsi" w:cstheme="minorBidi"/>
            <w:noProof/>
            <w:sz w:val="22"/>
            <w:szCs w:val="22"/>
          </w:rPr>
          <w:tab/>
        </w:r>
        <w:r w:rsidRPr="00F95B9C" w:rsidDel="00F95B9C">
          <w:rPr>
            <w:rPrChange w:id="482" w:author="Peto" w:date="2018-06-10T16:57:00Z">
              <w:rPr>
                <w:rStyle w:val="Hyperlink"/>
                <w:noProof/>
                <w:lang w:val="sk-SK"/>
              </w:rPr>
            </w:rPrChange>
          </w:rPr>
          <w:delText>Úvod do navrhnutej metodiky</w:delText>
        </w:r>
        <w:r w:rsidDel="00F95B9C">
          <w:rPr>
            <w:noProof/>
            <w:webHidden/>
          </w:rPr>
          <w:tab/>
          <w:delText>53</w:delText>
        </w:r>
      </w:del>
    </w:p>
    <w:p w14:paraId="066BEAD0" w14:textId="77777777" w:rsidR="00B85020" w:rsidDel="00F95B9C" w:rsidRDefault="00B85020">
      <w:pPr>
        <w:pStyle w:val="TOC3"/>
        <w:rPr>
          <w:del w:id="483" w:author="Peto" w:date="2018-06-10T16:57:00Z"/>
          <w:rFonts w:asciiTheme="minorHAnsi" w:eastAsiaTheme="minorEastAsia" w:hAnsiTheme="minorHAnsi" w:cstheme="minorBidi"/>
          <w:noProof/>
          <w:sz w:val="22"/>
          <w:szCs w:val="22"/>
        </w:rPr>
      </w:pPr>
      <w:del w:id="484" w:author="Peto" w:date="2018-06-10T16:57:00Z">
        <w:r w:rsidRPr="00F95B9C" w:rsidDel="00F95B9C">
          <w:rPr>
            <w:rPrChange w:id="485" w:author="Peto" w:date="2018-06-10T16:57:00Z">
              <w:rPr>
                <w:rStyle w:val="Hyperlink"/>
                <w:noProof/>
                <w:lang w:val="sk-SK"/>
              </w:rPr>
            </w:rPrChange>
          </w:rPr>
          <w:delText>3.2.2</w:delText>
        </w:r>
        <w:r w:rsidDel="00F95B9C">
          <w:rPr>
            <w:rFonts w:asciiTheme="minorHAnsi" w:eastAsiaTheme="minorEastAsia" w:hAnsiTheme="minorHAnsi" w:cstheme="minorBidi"/>
            <w:noProof/>
            <w:sz w:val="22"/>
            <w:szCs w:val="22"/>
          </w:rPr>
          <w:tab/>
        </w:r>
        <w:r w:rsidRPr="00F95B9C" w:rsidDel="00F95B9C">
          <w:rPr>
            <w:rPrChange w:id="486" w:author="Peto" w:date="2018-06-10T16:57:00Z">
              <w:rPr>
                <w:rStyle w:val="Hyperlink"/>
                <w:noProof/>
                <w:lang w:val="sk-SK"/>
              </w:rPr>
            </w:rPrChange>
          </w:rPr>
          <w:delText>Popisná štatistika - spontánne dýchanie</w:delText>
        </w:r>
        <w:r w:rsidDel="00F95B9C">
          <w:rPr>
            <w:noProof/>
            <w:webHidden/>
          </w:rPr>
          <w:tab/>
          <w:delText>57</w:delText>
        </w:r>
      </w:del>
    </w:p>
    <w:p w14:paraId="751BDDE3" w14:textId="77777777" w:rsidR="00B85020" w:rsidDel="00F95B9C" w:rsidRDefault="00B85020">
      <w:pPr>
        <w:pStyle w:val="TOC3"/>
        <w:rPr>
          <w:del w:id="487" w:author="Peto" w:date="2018-06-10T16:57:00Z"/>
          <w:rFonts w:asciiTheme="minorHAnsi" w:eastAsiaTheme="minorEastAsia" w:hAnsiTheme="minorHAnsi" w:cstheme="minorBidi"/>
          <w:noProof/>
          <w:sz w:val="22"/>
          <w:szCs w:val="22"/>
        </w:rPr>
      </w:pPr>
      <w:del w:id="488" w:author="Peto" w:date="2018-06-10T16:57:00Z">
        <w:r w:rsidRPr="00F95B9C" w:rsidDel="00F95B9C">
          <w:rPr>
            <w:rPrChange w:id="489" w:author="Peto" w:date="2018-06-10T16:57:00Z">
              <w:rPr>
                <w:rStyle w:val="Hyperlink"/>
                <w:noProof/>
                <w:lang w:val="sk-SK"/>
              </w:rPr>
            </w:rPrChange>
          </w:rPr>
          <w:delText>3.2.3</w:delText>
        </w:r>
        <w:r w:rsidDel="00F95B9C">
          <w:rPr>
            <w:rFonts w:asciiTheme="minorHAnsi" w:eastAsiaTheme="minorEastAsia" w:hAnsiTheme="minorHAnsi" w:cstheme="minorBidi"/>
            <w:noProof/>
            <w:sz w:val="22"/>
            <w:szCs w:val="22"/>
          </w:rPr>
          <w:tab/>
        </w:r>
        <w:r w:rsidRPr="00F95B9C" w:rsidDel="00F95B9C">
          <w:rPr>
            <w:rPrChange w:id="490" w:author="Peto" w:date="2018-06-10T16:57:00Z">
              <w:rPr>
                <w:rStyle w:val="Hyperlink"/>
                <w:noProof/>
                <w:lang w:val="sk-SK"/>
              </w:rPr>
            </w:rPrChange>
          </w:rPr>
          <w:delText>Popisná štatistika - Hlboké dýchanie</w:delText>
        </w:r>
        <w:r w:rsidDel="00F95B9C">
          <w:rPr>
            <w:noProof/>
            <w:webHidden/>
          </w:rPr>
          <w:tab/>
          <w:delText>61</w:delText>
        </w:r>
      </w:del>
    </w:p>
    <w:p w14:paraId="491C53BC" w14:textId="77777777" w:rsidR="00B85020" w:rsidDel="00F95B9C" w:rsidRDefault="00B85020">
      <w:pPr>
        <w:pStyle w:val="TOC3"/>
        <w:rPr>
          <w:del w:id="491" w:author="Peto" w:date="2018-06-10T16:57:00Z"/>
          <w:rFonts w:asciiTheme="minorHAnsi" w:eastAsiaTheme="minorEastAsia" w:hAnsiTheme="minorHAnsi" w:cstheme="minorBidi"/>
          <w:noProof/>
          <w:sz w:val="22"/>
          <w:szCs w:val="22"/>
        </w:rPr>
      </w:pPr>
      <w:del w:id="492" w:author="Peto" w:date="2018-06-10T16:57:00Z">
        <w:r w:rsidRPr="00F95B9C" w:rsidDel="00F95B9C">
          <w:rPr>
            <w:rPrChange w:id="493" w:author="Peto" w:date="2018-06-10T16:57:00Z">
              <w:rPr>
                <w:rStyle w:val="Hyperlink"/>
                <w:noProof/>
                <w:lang w:val="sk-SK"/>
              </w:rPr>
            </w:rPrChange>
          </w:rPr>
          <w:delText>3.2.4</w:delText>
        </w:r>
        <w:r w:rsidDel="00F95B9C">
          <w:rPr>
            <w:rFonts w:asciiTheme="minorHAnsi" w:eastAsiaTheme="minorEastAsia" w:hAnsiTheme="minorHAnsi" w:cstheme="minorBidi"/>
            <w:noProof/>
            <w:sz w:val="22"/>
            <w:szCs w:val="22"/>
          </w:rPr>
          <w:tab/>
        </w:r>
        <w:r w:rsidRPr="00F95B9C" w:rsidDel="00F95B9C">
          <w:rPr>
            <w:rPrChange w:id="494" w:author="Peto" w:date="2018-06-10T16:57:00Z">
              <w:rPr>
                <w:rStyle w:val="Hyperlink"/>
                <w:noProof/>
                <w:lang w:val="sk-SK"/>
              </w:rPr>
            </w:rPrChange>
          </w:rPr>
          <w:delText>Porovnanie výsledkov meraní s meraniami z literatúry</w:delText>
        </w:r>
        <w:r w:rsidDel="00F95B9C">
          <w:rPr>
            <w:noProof/>
            <w:webHidden/>
          </w:rPr>
          <w:tab/>
          <w:delText>63</w:delText>
        </w:r>
      </w:del>
    </w:p>
    <w:p w14:paraId="5EC54051" w14:textId="77777777" w:rsidR="00B85020" w:rsidDel="00F95B9C" w:rsidRDefault="00B85020">
      <w:pPr>
        <w:pStyle w:val="TOC3"/>
        <w:rPr>
          <w:del w:id="495" w:author="Peto" w:date="2018-06-10T16:57:00Z"/>
          <w:rFonts w:asciiTheme="minorHAnsi" w:eastAsiaTheme="minorEastAsia" w:hAnsiTheme="minorHAnsi" w:cstheme="minorBidi"/>
          <w:noProof/>
          <w:sz w:val="22"/>
          <w:szCs w:val="22"/>
        </w:rPr>
      </w:pPr>
      <w:del w:id="496" w:author="Peto" w:date="2018-06-10T16:57:00Z">
        <w:r w:rsidRPr="00F95B9C" w:rsidDel="00F95B9C">
          <w:rPr>
            <w:rPrChange w:id="497" w:author="Peto" w:date="2018-06-10T16:57:00Z">
              <w:rPr>
                <w:rStyle w:val="Hyperlink"/>
                <w:noProof/>
                <w:lang w:val="sk-SK"/>
              </w:rPr>
            </w:rPrChange>
          </w:rPr>
          <w:delText>3.2.5</w:delText>
        </w:r>
        <w:r w:rsidDel="00F95B9C">
          <w:rPr>
            <w:rFonts w:asciiTheme="minorHAnsi" w:eastAsiaTheme="minorEastAsia" w:hAnsiTheme="minorHAnsi" w:cstheme="minorBidi"/>
            <w:noProof/>
            <w:sz w:val="22"/>
            <w:szCs w:val="22"/>
          </w:rPr>
          <w:tab/>
        </w:r>
        <w:r w:rsidRPr="00F95B9C" w:rsidDel="00F95B9C">
          <w:rPr>
            <w:rPrChange w:id="498" w:author="Peto" w:date="2018-06-10T16:57:00Z">
              <w:rPr>
                <w:rStyle w:val="Hyperlink"/>
                <w:noProof/>
                <w:lang w:val="sk-SK"/>
              </w:rPr>
            </w:rPrChange>
          </w:rPr>
          <w:delText>Reakcia hemodynamických parametrov na dýchanie</w:delText>
        </w:r>
        <w:r w:rsidDel="00F95B9C">
          <w:rPr>
            <w:noProof/>
            <w:webHidden/>
          </w:rPr>
          <w:tab/>
          <w:delText>64</w:delText>
        </w:r>
      </w:del>
    </w:p>
    <w:p w14:paraId="50414847" w14:textId="77777777" w:rsidR="00B85020" w:rsidDel="00F95B9C" w:rsidRDefault="00B85020">
      <w:pPr>
        <w:pStyle w:val="TOC3"/>
        <w:rPr>
          <w:del w:id="499" w:author="Peto" w:date="2018-06-10T16:57:00Z"/>
          <w:rFonts w:asciiTheme="minorHAnsi" w:eastAsiaTheme="minorEastAsia" w:hAnsiTheme="minorHAnsi" w:cstheme="minorBidi"/>
          <w:noProof/>
          <w:sz w:val="22"/>
          <w:szCs w:val="22"/>
        </w:rPr>
      </w:pPr>
      <w:del w:id="500" w:author="Peto" w:date="2018-06-10T16:57:00Z">
        <w:r w:rsidRPr="00F95B9C" w:rsidDel="00F95B9C">
          <w:rPr>
            <w:rPrChange w:id="501" w:author="Peto" w:date="2018-06-10T16:57:00Z">
              <w:rPr>
                <w:rStyle w:val="Hyperlink"/>
                <w:noProof/>
                <w:lang w:val="sk-SK"/>
              </w:rPr>
            </w:rPrChange>
          </w:rPr>
          <w:delText>3.2.6</w:delText>
        </w:r>
        <w:r w:rsidDel="00F95B9C">
          <w:rPr>
            <w:rFonts w:asciiTheme="minorHAnsi" w:eastAsiaTheme="minorEastAsia" w:hAnsiTheme="minorHAnsi" w:cstheme="minorBidi"/>
            <w:noProof/>
            <w:sz w:val="22"/>
            <w:szCs w:val="22"/>
          </w:rPr>
          <w:tab/>
        </w:r>
        <w:r w:rsidRPr="00F95B9C" w:rsidDel="00F95B9C">
          <w:rPr>
            <w:rPrChange w:id="502" w:author="Peto" w:date="2018-06-10T16:57:00Z">
              <w:rPr>
                <w:rStyle w:val="Hyperlink"/>
                <w:noProof/>
                <w:lang w:val="sk-SK"/>
              </w:rPr>
            </w:rPrChange>
          </w:rPr>
          <w:delText xml:space="preserve">Parameter rozloženia krvi: </w:delText>
        </w:r>
        <m:oMath>
          <m:r>
            <m:rPr>
              <m:sty m:val="p"/>
            </m:rPr>
            <w:rPr>
              <w:rPrChange w:id="503" w:author="Peto" w:date="2018-06-10T16:57:00Z">
                <w:rPr>
                  <w:rStyle w:val="Hyperlink"/>
                  <w:rFonts w:ascii="Cambria Math" w:hAnsi="Cambria Math"/>
                  <w:noProof/>
                  <w:lang w:val="sk-SK"/>
                </w:rPr>
              </w:rPrChange>
            </w:rPr>
            <m:t>Z0i</m:t>
          </m:r>
        </m:oMath>
        <w:r w:rsidDel="00F95B9C">
          <w:rPr>
            <w:noProof/>
            <w:webHidden/>
          </w:rPr>
          <w:tab/>
          <w:delText>70</w:delText>
        </w:r>
      </w:del>
    </w:p>
    <w:p w14:paraId="737EB85C" w14:textId="77777777" w:rsidR="00B85020" w:rsidDel="00F95B9C" w:rsidRDefault="00B85020">
      <w:pPr>
        <w:pStyle w:val="TOC3"/>
        <w:rPr>
          <w:del w:id="504" w:author="Peto" w:date="2018-06-10T16:57:00Z"/>
          <w:rFonts w:asciiTheme="minorHAnsi" w:eastAsiaTheme="minorEastAsia" w:hAnsiTheme="minorHAnsi" w:cstheme="minorBidi"/>
          <w:noProof/>
          <w:sz w:val="22"/>
          <w:szCs w:val="22"/>
        </w:rPr>
      </w:pPr>
      <w:del w:id="505" w:author="Peto" w:date="2018-06-10T16:57:00Z">
        <w:r w:rsidRPr="00F95B9C" w:rsidDel="00F95B9C">
          <w:rPr>
            <w:rPrChange w:id="506" w:author="Peto" w:date="2018-06-10T16:57:00Z">
              <w:rPr>
                <w:rStyle w:val="Hyperlink"/>
                <w:noProof/>
                <w:lang w:val="sk-SK"/>
              </w:rPr>
            </w:rPrChange>
          </w:rPr>
          <w:delText>3.2.7</w:delText>
        </w:r>
        <w:r w:rsidDel="00F95B9C">
          <w:rPr>
            <w:rFonts w:asciiTheme="minorHAnsi" w:eastAsiaTheme="minorEastAsia" w:hAnsiTheme="minorHAnsi" w:cstheme="minorBidi"/>
            <w:noProof/>
            <w:sz w:val="22"/>
            <w:szCs w:val="22"/>
          </w:rPr>
          <w:tab/>
        </w:r>
        <w:r w:rsidRPr="00F95B9C" w:rsidDel="00F95B9C">
          <w:rPr>
            <w:rPrChange w:id="507" w:author="Peto" w:date="2018-06-10T16:57:00Z">
              <w:rPr>
                <w:rStyle w:val="Hyperlink"/>
                <w:noProof/>
                <w:lang w:val="sk-SK"/>
              </w:rPr>
            </w:rPrChange>
          </w:rPr>
          <w:delText xml:space="preserve">Parameter toku krvi: </w:delText>
        </w:r>
        <m:oMath>
          <m:r>
            <m:rPr>
              <m:sty m:val="p"/>
            </m:rPr>
            <w:rPr>
              <w:rPrChange w:id="508" w:author="Peto" w:date="2018-06-10T16:57:00Z">
                <w:rPr>
                  <w:rStyle w:val="Hyperlink"/>
                  <w:rFonts w:ascii="Cambria Math" w:hAnsi="Cambria Math"/>
                  <w:noProof/>
                  <w:lang w:val="sk-SK"/>
                </w:rPr>
              </w:rPrChange>
            </w:rPr>
            <m:t>-dZi(t)dtmax</m:t>
          </m:r>
        </m:oMath>
        <w:r w:rsidDel="00F95B9C">
          <w:rPr>
            <w:noProof/>
            <w:webHidden/>
          </w:rPr>
          <w:tab/>
          <w:delText>71</w:delText>
        </w:r>
      </w:del>
    </w:p>
    <w:p w14:paraId="5F73A931" w14:textId="77777777" w:rsidR="00B85020" w:rsidDel="00F95B9C" w:rsidRDefault="00B85020">
      <w:pPr>
        <w:pStyle w:val="TOC3"/>
        <w:rPr>
          <w:del w:id="509" w:author="Peto" w:date="2018-06-10T16:57:00Z"/>
          <w:rFonts w:asciiTheme="minorHAnsi" w:eastAsiaTheme="minorEastAsia" w:hAnsiTheme="minorHAnsi" w:cstheme="minorBidi"/>
          <w:noProof/>
          <w:sz w:val="22"/>
          <w:szCs w:val="22"/>
        </w:rPr>
      </w:pPr>
      <w:del w:id="510" w:author="Peto" w:date="2018-06-10T16:57:00Z">
        <w:r w:rsidRPr="00F95B9C" w:rsidDel="00F95B9C">
          <w:rPr>
            <w:rPrChange w:id="511" w:author="Peto" w:date="2018-06-10T16:57:00Z">
              <w:rPr>
                <w:rStyle w:val="Hyperlink"/>
                <w:noProof/>
                <w:lang w:val="sk-SK"/>
              </w:rPr>
            </w:rPrChange>
          </w:rPr>
          <w:delText>3.2.8</w:delText>
        </w:r>
        <w:r w:rsidDel="00F95B9C">
          <w:rPr>
            <w:rFonts w:asciiTheme="minorHAnsi" w:eastAsiaTheme="minorEastAsia" w:hAnsiTheme="minorHAnsi" w:cstheme="minorBidi"/>
            <w:noProof/>
            <w:sz w:val="22"/>
            <w:szCs w:val="22"/>
          </w:rPr>
          <w:tab/>
        </w:r>
        <w:r w:rsidRPr="00F95B9C" w:rsidDel="00F95B9C">
          <w:rPr>
            <w:rPrChange w:id="512" w:author="Peto" w:date="2018-06-10T16:57:00Z">
              <w:rPr>
                <w:rStyle w:val="Hyperlink"/>
                <w:noProof/>
                <w:lang w:val="sk-SK"/>
              </w:rPr>
            </w:rPrChange>
          </w:rPr>
          <w:delText>Rýchlosť pulznej vlny: PVW</w:delText>
        </w:r>
        <w:r w:rsidDel="00F95B9C">
          <w:rPr>
            <w:noProof/>
            <w:webHidden/>
          </w:rPr>
          <w:tab/>
          <w:delText>71</w:delText>
        </w:r>
      </w:del>
    </w:p>
    <w:p w14:paraId="732E9BBB" w14:textId="77777777" w:rsidR="00B85020" w:rsidDel="00F95B9C" w:rsidRDefault="00B85020">
      <w:pPr>
        <w:pStyle w:val="TOC3"/>
        <w:rPr>
          <w:del w:id="513" w:author="Peto" w:date="2018-06-10T16:57:00Z"/>
          <w:rFonts w:asciiTheme="minorHAnsi" w:eastAsiaTheme="minorEastAsia" w:hAnsiTheme="minorHAnsi" w:cstheme="minorBidi"/>
          <w:noProof/>
          <w:sz w:val="22"/>
          <w:szCs w:val="22"/>
        </w:rPr>
      </w:pPr>
      <w:del w:id="514" w:author="Peto" w:date="2018-06-10T16:57:00Z">
        <w:r w:rsidRPr="00F95B9C" w:rsidDel="00F95B9C">
          <w:rPr>
            <w:rPrChange w:id="515" w:author="Peto" w:date="2018-06-10T16:57:00Z">
              <w:rPr>
                <w:rStyle w:val="Hyperlink"/>
                <w:noProof/>
                <w:lang w:val="sk-SK"/>
              </w:rPr>
            </w:rPrChange>
          </w:rPr>
          <w:delText>3.2.9</w:delText>
        </w:r>
        <w:r w:rsidDel="00F95B9C">
          <w:rPr>
            <w:rFonts w:asciiTheme="minorHAnsi" w:eastAsiaTheme="minorEastAsia" w:hAnsiTheme="minorHAnsi" w:cstheme="minorBidi"/>
            <w:noProof/>
            <w:sz w:val="22"/>
            <w:szCs w:val="22"/>
          </w:rPr>
          <w:tab/>
        </w:r>
        <w:r w:rsidRPr="00F95B9C" w:rsidDel="00F95B9C">
          <w:rPr>
            <w:rPrChange w:id="516" w:author="Peto" w:date="2018-06-10T16:57:00Z">
              <w:rPr>
                <w:rStyle w:val="Hyperlink"/>
                <w:noProof/>
                <w:lang w:val="sk-SK"/>
              </w:rPr>
            </w:rPrChange>
          </w:rPr>
          <w:delText>Srdečné zvuky</w:delText>
        </w:r>
        <w:r w:rsidDel="00F95B9C">
          <w:rPr>
            <w:noProof/>
            <w:webHidden/>
          </w:rPr>
          <w:tab/>
          <w:delText>73</w:delText>
        </w:r>
      </w:del>
    </w:p>
    <w:p w14:paraId="5E195A74" w14:textId="77777777" w:rsidR="00B85020" w:rsidDel="00F95B9C" w:rsidRDefault="00B85020">
      <w:pPr>
        <w:pStyle w:val="TOC3"/>
        <w:rPr>
          <w:del w:id="517" w:author="Peto" w:date="2018-06-10T16:57:00Z"/>
          <w:rFonts w:asciiTheme="minorHAnsi" w:eastAsiaTheme="minorEastAsia" w:hAnsiTheme="minorHAnsi" w:cstheme="minorBidi"/>
          <w:noProof/>
          <w:sz w:val="22"/>
          <w:szCs w:val="22"/>
        </w:rPr>
      </w:pPr>
      <w:del w:id="518" w:author="Peto" w:date="2018-06-10T16:57:00Z">
        <w:r w:rsidRPr="00F95B9C" w:rsidDel="00F95B9C">
          <w:rPr>
            <w:rPrChange w:id="519" w:author="Peto" w:date="2018-06-10T16:57:00Z">
              <w:rPr>
                <w:rStyle w:val="Hyperlink"/>
                <w:noProof/>
                <w:lang w:val="sk-SK"/>
              </w:rPr>
            </w:rPrChange>
          </w:rPr>
          <w:delText>3.2.10</w:delText>
        </w:r>
        <w:r w:rsidDel="00F95B9C">
          <w:rPr>
            <w:rFonts w:asciiTheme="minorHAnsi" w:eastAsiaTheme="minorEastAsia" w:hAnsiTheme="minorHAnsi" w:cstheme="minorBidi"/>
            <w:noProof/>
            <w:sz w:val="22"/>
            <w:szCs w:val="22"/>
          </w:rPr>
          <w:tab/>
        </w:r>
        <w:r w:rsidRPr="00F95B9C" w:rsidDel="00F95B9C">
          <w:rPr>
            <w:rPrChange w:id="520" w:author="Peto" w:date="2018-06-10T16:57:00Z">
              <w:rPr>
                <w:rStyle w:val="Hyperlink"/>
                <w:noProof/>
                <w:lang w:val="sk-SK"/>
              </w:rPr>
            </w:rPrChange>
          </w:rPr>
          <w:delText>RR intervaly</w:delText>
        </w:r>
        <w:r w:rsidDel="00F95B9C">
          <w:rPr>
            <w:noProof/>
            <w:webHidden/>
          </w:rPr>
          <w:tab/>
          <w:delText>73</w:delText>
        </w:r>
      </w:del>
    </w:p>
    <w:p w14:paraId="0DB0085C" w14:textId="77777777" w:rsidR="00B85020" w:rsidDel="00F95B9C" w:rsidRDefault="00B85020">
      <w:pPr>
        <w:pStyle w:val="TOC2"/>
        <w:rPr>
          <w:del w:id="521" w:author="Peto" w:date="2018-06-10T16:57:00Z"/>
          <w:rFonts w:asciiTheme="minorHAnsi" w:eastAsiaTheme="minorEastAsia" w:hAnsiTheme="minorHAnsi" w:cstheme="minorBidi"/>
          <w:noProof/>
          <w:sz w:val="22"/>
          <w:szCs w:val="22"/>
        </w:rPr>
      </w:pPr>
      <w:del w:id="522" w:author="Peto" w:date="2018-06-10T16:57:00Z">
        <w:r w:rsidRPr="00F95B9C" w:rsidDel="00F95B9C">
          <w:rPr>
            <w:rPrChange w:id="523" w:author="Peto" w:date="2018-06-10T16:57:00Z">
              <w:rPr>
                <w:rStyle w:val="Hyperlink"/>
                <w:noProof/>
                <w:lang w:val="sk-SK"/>
              </w:rPr>
            </w:rPrChange>
          </w:rPr>
          <w:delText>3.3</w:delText>
        </w:r>
        <w:r w:rsidDel="00F95B9C">
          <w:rPr>
            <w:rFonts w:asciiTheme="minorHAnsi" w:eastAsiaTheme="minorEastAsia" w:hAnsiTheme="minorHAnsi" w:cstheme="minorBidi"/>
            <w:noProof/>
            <w:sz w:val="22"/>
            <w:szCs w:val="22"/>
          </w:rPr>
          <w:tab/>
        </w:r>
        <w:r w:rsidRPr="00F95B9C" w:rsidDel="00F95B9C">
          <w:rPr>
            <w:rPrChange w:id="524" w:author="Peto" w:date="2018-06-10T16:57:00Z">
              <w:rPr>
                <w:rStyle w:val="Hyperlink"/>
                <w:noProof/>
                <w:lang w:val="sk-SK"/>
              </w:rPr>
            </w:rPrChange>
          </w:rPr>
          <w:delText>Počítanie SV u subjektov po transplantácií srdca</w:delText>
        </w:r>
        <w:r w:rsidDel="00F95B9C">
          <w:rPr>
            <w:noProof/>
            <w:webHidden/>
          </w:rPr>
          <w:tab/>
          <w:delText>73</w:delText>
        </w:r>
      </w:del>
    </w:p>
    <w:p w14:paraId="353D5A55" w14:textId="77777777" w:rsidR="00B85020" w:rsidDel="00F95B9C" w:rsidRDefault="00B85020">
      <w:pPr>
        <w:pStyle w:val="TOC3"/>
        <w:rPr>
          <w:del w:id="525" w:author="Peto" w:date="2018-06-10T16:57:00Z"/>
          <w:rFonts w:asciiTheme="minorHAnsi" w:eastAsiaTheme="minorEastAsia" w:hAnsiTheme="minorHAnsi" w:cstheme="minorBidi"/>
          <w:noProof/>
          <w:sz w:val="22"/>
          <w:szCs w:val="22"/>
        </w:rPr>
      </w:pPr>
      <w:del w:id="526" w:author="Peto" w:date="2018-06-10T16:57:00Z">
        <w:r w:rsidRPr="00F95B9C" w:rsidDel="00F95B9C">
          <w:rPr>
            <w:rPrChange w:id="527" w:author="Peto" w:date="2018-06-10T16:57:00Z">
              <w:rPr>
                <w:rStyle w:val="Hyperlink"/>
                <w:noProof/>
                <w:lang w:val="sk-SK"/>
              </w:rPr>
            </w:rPrChange>
          </w:rPr>
          <w:delText>3.3.1</w:delText>
        </w:r>
        <w:r w:rsidDel="00F95B9C">
          <w:rPr>
            <w:rFonts w:asciiTheme="minorHAnsi" w:eastAsiaTheme="minorEastAsia" w:hAnsiTheme="minorHAnsi" w:cstheme="minorBidi"/>
            <w:noProof/>
            <w:sz w:val="22"/>
            <w:szCs w:val="22"/>
          </w:rPr>
          <w:tab/>
        </w:r>
        <w:r w:rsidRPr="00F95B9C" w:rsidDel="00F95B9C">
          <w:rPr>
            <w:rPrChange w:id="528" w:author="Peto" w:date="2018-06-10T16:57:00Z">
              <w:rPr>
                <w:rStyle w:val="Hyperlink"/>
                <w:noProof/>
                <w:lang w:val="sk-SK"/>
              </w:rPr>
            </w:rPrChange>
          </w:rPr>
          <w:delText>Protokol</w:delText>
        </w:r>
        <w:r w:rsidDel="00F95B9C">
          <w:rPr>
            <w:noProof/>
            <w:webHidden/>
          </w:rPr>
          <w:tab/>
          <w:delText>74</w:delText>
        </w:r>
      </w:del>
    </w:p>
    <w:p w14:paraId="0DBF4F77" w14:textId="77777777" w:rsidR="00B85020" w:rsidDel="00F95B9C" w:rsidRDefault="00B85020">
      <w:pPr>
        <w:pStyle w:val="TOC2"/>
        <w:rPr>
          <w:del w:id="529" w:author="Peto" w:date="2018-06-10T16:57:00Z"/>
          <w:rFonts w:asciiTheme="minorHAnsi" w:eastAsiaTheme="minorEastAsia" w:hAnsiTheme="minorHAnsi" w:cstheme="minorBidi"/>
          <w:noProof/>
          <w:sz w:val="22"/>
          <w:szCs w:val="22"/>
        </w:rPr>
      </w:pPr>
      <w:del w:id="530" w:author="Peto" w:date="2018-06-10T16:57:00Z">
        <w:r w:rsidRPr="00F95B9C" w:rsidDel="00F95B9C">
          <w:rPr>
            <w:rPrChange w:id="531" w:author="Peto" w:date="2018-06-10T16:57:00Z">
              <w:rPr>
                <w:rStyle w:val="Hyperlink"/>
                <w:noProof/>
                <w:lang w:val="sk-SK"/>
              </w:rPr>
            </w:rPrChange>
          </w:rPr>
          <w:delText>Nová metóda na výpočet srdečného výdaja z impedancie krku</w:delText>
        </w:r>
        <w:r w:rsidDel="00F95B9C">
          <w:rPr>
            <w:noProof/>
            <w:webHidden/>
          </w:rPr>
          <w:tab/>
          <w:delText>75</w:delText>
        </w:r>
      </w:del>
    </w:p>
    <w:p w14:paraId="7F5840DF" w14:textId="77777777" w:rsidR="00B85020" w:rsidDel="00F95B9C" w:rsidRDefault="00B85020">
      <w:pPr>
        <w:pStyle w:val="TOC3"/>
        <w:rPr>
          <w:del w:id="532" w:author="Peto" w:date="2018-06-10T16:57:00Z"/>
          <w:rFonts w:asciiTheme="minorHAnsi" w:eastAsiaTheme="minorEastAsia" w:hAnsiTheme="minorHAnsi" w:cstheme="minorBidi"/>
          <w:noProof/>
          <w:sz w:val="22"/>
          <w:szCs w:val="22"/>
        </w:rPr>
      </w:pPr>
      <w:del w:id="533" w:author="Peto" w:date="2018-06-10T16:57:00Z">
        <w:r w:rsidRPr="00F95B9C" w:rsidDel="00F95B9C">
          <w:rPr>
            <w:rPrChange w:id="534" w:author="Peto" w:date="2018-06-10T16:57:00Z">
              <w:rPr>
                <w:rStyle w:val="Hyperlink"/>
                <w:noProof/>
                <w:lang w:val="sk-SK"/>
              </w:rPr>
            </w:rPrChange>
          </w:rPr>
          <w:delText>3.3.2</w:delText>
        </w:r>
        <w:r w:rsidDel="00F95B9C">
          <w:rPr>
            <w:rFonts w:asciiTheme="minorHAnsi" w:eastAsiaTheme="minorEastAsia" w:hAnsiTheme="minorHAnsi" w:cstheme="minorBidi"/>
            <w:noProof/>
            <w:sz w:val="22"/>
            <w:szCs w:val="22"/>
          </w:rPr>
          <w:tab/>
        </w:r>
        <w:r w:rsidRPr="00F95B9C" w:rsidDel="00F95B9C">
          <w:rPr>
            <w:rPrChange w:id="535" w:author="Peto" w:date="2018-06-10T16:57:00Z">
              <w:rPr>
                <w:rStyle w:val="Hyperlink"/>
                <w:noProof/>
                <w:lang w:val="sk-SK"/>
              </w:rPr>
            </w:rPrChange>
          </w:rPr>
          <w:delText>Štatistické vyhodnotenie simultánneho merania</w:delText>
        </w:r>
        <w:r w:rsidDel="00F95B9C">
          <w:rPr>
            <w:noProof/>
            <w:webHidden/>
          </w:rPr>
          <w:tab/>
          <w:delText>76</w:delText>
        </w:r>
      </w:del>
    </w:p>
    <w:p w14:paraId="77BDB780" w14:textId="77777777" w:rsidR="00B85020" w:rsidDel="00F95B9C" w:rsidRDefault="00B85020">
      <w:pPr>
        <w:pStyle w:val="TOC3"/>
        <w:rPr>
          <w:del w:id="536" w:author="Peto" w:date="2018-06-10T16:57:00Z"/>
          <w:rFonts w:asciiTheme="minorHAnsi" w:eastAsiaTheme="minorEastAsia" w:hAnsiTheme="minorHAnsi" w:cstheme="minorBidi"/>
          <w:noProof/>
          <w:sz w:val="22"/>
          <w:szCs w:val="22"/>
        </w:rPr>
      </w:pPr>
      <w:del w:id="537" w:author="Peto" w:date="2018-06-10T16:57:00Z">
        <w:r w:rsidRPr="00F95B9C" w:rsidDel="00F95B9C">
          <w:rPr>
            <w:rPrChange w:id="538" w:author="Peto" w:date="2018-06-10T16:57:00Z">
              <w:rPr>
                <w:rStyle w:val="Hyperlink"/>
                <w:noProof/>
                <w:lang w:val="sk-SK"/>
              </w:rPr>
            </w:rPrChange>
          </w:rPr>
          <w:delText>3.3.3</w:delText>
        </w:r>
        <w:r w:rsidDel="00F95B9C">
          <w:rPr>
            <w:rFonts w:asciiTheme="minorHAnsi" w:eastAsiaTheme="minorEastAsia" w:hAnsiTheme="minorHAnsi" w:cstheme="minorBidi"/>
            <w:noProof/>
            <w:sz w:val="22"/>
            <w:szCs w:val="22"/>
          </w:rPr>
          <w:tab/>
        </w:r>
        <w:r w:rsidRPr="00F95B9C" w:rsidDel="00F95B9C">
          <w:rPr>
            <w:rPrChange w:id="539" w:author="Peto" w:date="2018-06-10T16:57:00Z">
              <w:rPr>
                <w:rStyle w:val="Hyperlink"/>
                <w:noProof/>
                <w:lang w:val="sk-SK"/>
              </w:rPr>
            </w:rPrChange>
          </w:rPr>
          <w:delText>Bland Altmanova štatistická analýza</w:delText>
        </w:r>
        <w:r w:rsidDel="00F95B9C">
          <w:rPr>
            <w:noProof/>
            <w:webHidden/>
          </w:rPr>
          <w:tab/>
          <w:delText>78</w:delText>
        </w:r>
      </w:del>
    </w:p>
    <w:p w14:paraId="44359985" w14:textId="77777777" w:rsidR="00B85020" w:rsidDel="00F95B9C" w:rsidRDefault="00B85020">
      <w:pPr>
        <w:pStyle w:val="TOC3"/>
        <w:rPr>
          <w:del w:id="540" w:author="Peto" w:date="2018-06-10T16:57:00Z"/>
          <w:rFonts w:asciiTheme="minorHAnsi" w:eastAsiaTheme="minorEastAsia" w:hAnsiTheme="minorHAnsi" w:cstheme="minorBidi"/>
          <w:noProof/>
          <w:sz w:val="22"/>
          <w:szCs w:val="22"/>
        </w:rPr>
      </w:pPr>
      <w:del w:id="541" w:author="Peto" w:date="2018-06-10T16:57:00Z">
        <w:r w:rsidRPr="00F95B9C" w:rsidDel="00F95B9C">
          <w:rPr>
            <w:rPrChange w:id="542" w:author="Peto" w:date="2018-06-10T16:57:00Z">
              <w:rPr>
                <w:rStyle w:val="Hyperlink"/>
                <w:noProof/>
                <w:lang w:val="sk-SK"/>
              </w:rPr>
            </w:rPrChange>
          </w:rPr>
          <w:delText>3.3.4</w:delText>
        </w:r>
        <w:r w:rsidDel="00F95B9C">
          <w:rPr>
            <w:rFonts w:asciiTheme="minorHAnsi" w:eastAsiaTheme="minorEastAsia" w:hAnsiTheme="minorHAnsi" w:cstheme="minorBidi"/>
            <w:noProof/>
            <w:sz w:val="22"/>
            <w:szCs w:val="22"/>
          </w:rPr>
          <w:tab/>
        </w:r>
        <w:r w:rsidRPr="00F95B9C" w:rsidDel="00F95B9C">
          <w:rPr>
            <w:rPrChange w:id="543" w:author="Peto" w:date="2018-06-10T16:57:00Z">
              <w:rPr>
                <w:rStyle w:val="Hyperlink"/>
                <w:noProof/>
                <w:lang w:val="sk-SK"/>
              </w:rPr>
            </w:rPrChange>
          </w:rPr>
          <w:delText xml:space="preserve">Plocha pod krivkou </w:delText>
        </w:r>
        <m:oMath>
          <m:r>
            <m:rPr>
              <m:sty m:val="p"/>
            </m:rPr>
            <w:rPr>
              <w:rPrChange w:id="544" w:author="Peto" w:date="2018-06-10T16:57:00Z">
                <w:rPr>
                  <w:rStyle w:val="Hyperlink"/>
                  <w:rFonts w:ascii="Cambria Math" w:hAnsi="Cambria Math"/>
                  <w:noProof/>
                  <w:lang w:val="sk-SK"/>
                </w:rPr>
              </w:rPrChange>
            </w:rPr>
            <m:t>-dZi(t)dt</m:t>
          </m:r>
        </m:oMath>
        <w:r w:rsidDel="00F95B9C">
          <w:rPr>
            <w:noProof/>
            <w:webHidden/>
          </w:rPr>
          <w:tab/>
          <w:delText>80</w:delText>
        </w:r>
      </w:del>
    </w:p>
    <w:p w14:paraId="574F4C12" w14:textId="77777777" w:rsidR="00B85020" w:rsidDel="00F95B9C" w:rsidRDefault="00B85020">
      <w:pPr>
        <w:pStyle w:val="TOC3"/>
        <w:rPr>
          <w:del w:id="545" w:author="Peto" w:date="2018-06-10T16:57:00Z"/>
          <w:rFonts w:asciiTheme="minorHAnsi" w:eastAsiaTheme="minorEastAsia" w:hAnsiTheme="minorHAnsi" w:cstheme="minorBidi"/>
          <w:noProof/>
          <w:sz w:val="22"/>
          <w:szCs w:val="22"/>
        </w:rPr>
      </w:pPr>
      <w:del w:id="546" w:author="Peto" w:date="2018-06-10T16:57:00Z">
        <w:r w:rsidRPr="00F95B9C" w:rsidDel="00F95B9C">
          <w:rPr>
            <w:rPrChange w:id="547" w:author="Peto" w:date="2018-06-10T16:57:00Z">
              <w:rPr>
                <w:rStyle w:val="Hyperlink"/>
                <w:noProof/>
                <w:lang w:val="sk-SK"/>
              </w:rPr>
            </w:rPrChange>
          </w:rPr>
          <w:delText>3.3.5</w:delText>
        </w:r>
        <w:r w:rsidDel="00F95B9C">
          <w:rPr>
            <w:rFonts w:asciiTheme="minorHAnsi" w:eastAsiaTheme="minorEastAsia" w:hAnsiTheme="minorHAnsi" w:cstheme="minorBidi"/>
            <w:noProof/>
            <w:sz w:val="22"/>
            <w:szCs w:val="22"/>
          </w:rPr>
          <w:tab/>
        </w:r>
        <w:r w:rsidRPr="00F95B9C" w:rsidDel="00F95B9C">
          <w:rPr>
            <w:rPrChange w:id="548" w:author="Peto" w:date="2018-06-10T16:57:00Z">
              <w:rPr>
                <w:rStyle w:val="Hyperlink"/>
                <w:noProof/>
                <w:lang w:val="sk-SK"/>
              </w:rPr>
            </w:rPrChange>
          </w:rPr>
          <w:delText xml:space="preserve">Plocha nad krivkou </w:delText>
        </w:r>
        <m:oMath>
          <m:r>
            <m:rPr>
              <m:sty m:val="p"/>
            </m:rPr>
            <w:rPr>
              <w:rPrChange w:id="549" w:author="Peto" w:date="2018-06-10T16:57:00Z">
                <w:rPr>
                  <w:rStyle w:val="Hyperlink"/>
                  <w:rFonts w:ascii="Cambria Math" w:hAnsi="Cambria Math"/>
                  <w:noProof/>
                  <w:lang w:val="sk-SK"/>
                </w:rPr>
              </w:rPrChange>
            </w:rPr>
            <m:t>Zi(t)</m:t>
          </m:r>
        </m:oMath>
        <w:r w:rsidDel="00F95B9C">
          <w:rPr>
            <w:noProof/>
            <w:webHidden/>
          </w:rPr>
          <w:tab/>
          <w:delText>81</w:delText>
        </w:r>
      </w:del>
    </w:p>
    <w:p w14:paraId="182636B1" w14:textId="77777777" w:rsidR="00B85020" w:rsidDel="00F95B9C" w:rsidRDefault="00B85020">
      <w:pPr>
        <w:pStyle w:val="TOC2"/>
        <w:rPr>
          <w:del w:id="550" w:author="Peto" w:date="2018-06-10T16:57:00Z"/>
          <w:rFonts w:asciiTheme="minorHAnsi" w:eastAsiaTheme="minorEastAsia" w:hAnsiTheme="minorHAnsi" w:cstheme="minorBidi"/>
          <w:noProof/>
          <w:sz w:val="22"/>
          <w:szCs w:val="22"/>
        </w:rPr>
      </w:pPr>
      <w:del w:id="551" w:author="Peto" w:date="2018-06-10T16:57:00Z">
        <w:r w:rsidRPr="00F95B9C" w:rsidDel="00F95B9C">
          <w:rPr>
            <w:rPrChange w:id="552" w:author="Peto" w:date="2018-06-10T16:57:00Z">
              <w:rPr>
                <w:rStyle w:val="Hyperlink"/>
                <w:noProof/>
                <w:lang w:val="sk-SK"/>
              </w:rPr>
            </w:rPrChange>
          </w:rPr>
          <w:delText>3.4</w:delText>
        </w:r>
        <w:r w:rsidDel="00F95B9C">
          <w:rPr>
            <w:rFonts w:asciiTheme="minorHAnsi" w:eastAsiaTheme="minorEastAsia" w:hAnsiTheme="minorHAnsi" w:cstheme="minorBidi"/>
            <w:noProof/>
            <w:sz w:val="22"/>
            <w:szCs w:val="22"/>
          </w:rPr>
          <w:tab/>
        </w:r>
        <w:r w:rsidRPr="00F95B9C" w:rsidDel="00F95B9C">
          <w:rPr>
            <w:rPrChange w:id="553" w:author="Peto" w:date="2018-06-10T16:57:00Z">
              <w:rPr>
                <w:rStyle w:val="Hyperlink"/>
                <w:noProof/>
                <w:lang w:val="sk-SK"/>
              </w:rPr>
            </w:rPrChange>
          </w:rPr>
          <w:delText>Relatívne zmeny SV u subjektov po transplantácií srdca</w:delText>
        </w:r>
        <w:r w:rsidDel="00F95B9C">
          <w:rPr>
            <w:noProof/>
            <w:webHidden/>
          </w:rPr>
          <w:tab/>
          <w:delText>81</w:delText>
        </w:r>
      </w:del>
    </w:p>
    <w:p w14:paraId="0D0CEA36" w14:textId="77777777" w:rsidR="00B85020" w:rsidDel="00F95B9C" w:rsidRDefault="00B85020">
      <w:pPr>
        <w:pStyle w:val="TOC1"/>
        <w:rPr>
          <w:del w:id="554" w:author="Peto" w:date="2018-06-10T16:57:00Z"/>
          <w:rFonts w:asciiTheme="minorHAnsi" w:eastAsiaTheme="minorEastAsia" w:hAnsiTheme="minorHAnsi" w:cstheme="minorBidi"/>
          <w:b w:val="0"/>
          <w:bCs w:val="0"/>
          <w:sz w:val="22"/>
          <w:szCs w:val="22"/>
        </w:rPr>
      </w:pPr>
      <w:del w:id="555" w:author="Peto" w:date="2018-06-10T16:57:00Z">
        <w:r w:rsidRPr="00F95B9C" w:rsidDel="00F95B9C">
          <w:rPr>
            <w:rPrChange w:id="556" w:author="Peto" w:date="2018-06-10T16:57:00Z">
              <w:rPr>
                <w:rStyle w:val="Hyperlink"/>
                <w:lang w:val="sk-SK"/>
              </w:rPr>
            </w:rPrChange>
          </w:rPr>
          <w:delText>4</w:delText>
        </w:r>
        <w:r w:rsidDel="00F95B9C">
          <w:rPr>
            <w:rFonts w:asciiTheme="minorHAnsi" w:eastAsiaTheme="minorEastAsia" w:hAnsiTheme="minorHAnsi" w:cstheme="minorBidi"/>
            <w:b w:val="0"/>
            <w:bCs w:val="0"/>
            <w:sz w:val="22"/>
            <w:szCs w:val="22"/>
          </w:rPr>
          <w:tab/>
        </w:r>
        <w:r w:rsidRPr="00F95B9C" w:rsidDel="00F95B9C">
          <w:rPr>
            <w:rPrChange w:id="557" w:author="Peto" w:date="2018-06-10T16:57:00Z">
              <w:rPr>
                <w:rStyle w:val="Hyperlink"/>
                <w:lang w:val="sk-SK"/>
              </w:rPr>
            </w:rPrChange>
          </w:rPr>
          <w:delText>Záver</w:delText>
        </w:r>
        <w:r w:rsidDel="00F95B9C">
          <w:rPr>
            <w:webHidden/>
          </w:rPr>
          <w:tab/>
          <w:delText>85</w:delText>
        </w:r>
      </w:del>
    </w:p>
    <w:p w14:paraId="4381DF27" w14:textId="77777777" w:rsidR="00B85020" w:rsidDel="00F95B9C" w:rsidRDefault="00B85020">
      <w:pPr>
        <w:pStyle w:val="TOC1"/>
        <w:rPr>
          <w:del w:id="558" w:author="Peto" w:date="2018-06-10T16:57:00Z"/>
          <w:rFonts w:asciiTheme="minorHAnsi" w:eastAsiaTheme="minorEastAsia" w:hAnsiTheme="minorHAnsi" w:cstheme="minorBidi"/>
          <w:b w:val="0"/>
          <w:bCs w:val="0"/>
          <w:sz w:val="22"/>
          <w:szCs w:val="22"/>
        </w:rPr>
      </w:pPr>
      <w:del w:id="559" w:author="Peto" w:date="2018-06-10T16:57:00Z">
        <w:r w:rsidRPr="00F95B9C" w:rsidDel="00F95B9C">
          <w:rPr>
            <w:rPrChange w:id="560" w:author="Peto" w:date="2018-06-10T16:57:00Z">
              <w:rPr>
                <w:rStyle w:val="Hyperlink"/>
                <w:lang w:val="sk-SK"/>
              </w:rPr>
            </w:rPrChange>
          </w:rPr>
          <w:delText>Literatúra</w:delText>
        </w:r>
        <w:r w:rsidDel="00F95B9C">
          <w:rPr>
            <w:webHidden/>
          </w:rPr>
          <w:tab/>
          <w:delText>87</w:delText>
        </w:r>
      </w:del>
    </w:p>
    <w:p w14:paraId="685AA439" w14:textId="77777777" w:rsidR="00B85020" w:rsidDel="00F95B9C" w:rsidRDefault="00B85020">
      <w:pPr>
        <w:pStyle w:val="TOC1"/>
        <w:rPr>
          <w:del w:id="561" w:author="Peto" w:date="2018-06-10T16:57:00Z"/>
          <w:rFonts w:asciiTheme="minorHAnsi" w:eastAsiaTheme="minorEastAsia" w:hAnsiTheme="minorHAnsi" w:cstheme="minorBidi"/>
          <w:b w:val="0"/>
          <w:bCs w:val="0"/>
          <w:sz w:val="22"/>
          <w:szCs w:val="22"/>
        </w:rPr>
      </w:pPr>
      <w:del w:id="562" w:author="Peto" w:date="2018-06-10T16:57:00Z">
        <w:r w:rsidRPr="00F95B9C" w:rsidDel="00F95B9C">
          <w:rPr>
            <w:rPrChange w:id="563" w:author="Peto" w:date="2018-06-10T16:57:00Z">
              <w:rPr>
                <w:rStyle w:val="Hyperlink"/>
                <w:lang w:val="sk-SK"/>
              </w:rPr>
            </w:rPrChange>
          </w:rPr>
          <w:delText>ZOZNAM SYMBOLOV, VELIČÍN A SKRATIEK</w:delText>
        </w:r>
        <w:r w:rsidDel="00F95B9C">
          <w:rPr>
            <w:webHidden/>
          </w:rPr>
          <w:tab/>
          <w:delText>91</w:delText>
        </w:r>
      </w:del>
    </w:p>
    <w:p w14:paraId="43E75546" w14:textId="77777777" w:rsidR="00CE547F" w:rsidRPr="00FA362E" w:rsidRDefault="00CE547F" w:rsidP="00CE547F">
      <w:pPr>
        <w:pStyle w:val="TOC1"/>
        <w:rPr>
          <w:b w:val="0"/>
          <w:bCs w:val="0"/>
          <w:lang w:val="sk-SK"/>
        </w:rPr>
      </w:pPr>
      <w:r w:rsidRPr="00FA362E">
        <w:rPr>
          <w:b w:val="0"/>
          <w:bCs w:val="0"/>
          <w:lang w:val="sk-SK"/>
        </w:rPr>
        <w:fldChar w:fldCharType="end"/>
      </w:r>
      <w:r w:rsidRPr="00FA362E">
        <w:rPr>
          <w:b w:val="0"/>
          <w:bCs w:val="0"/>
          <w:lang w:val="sk-SK"/>
        </w:rPr>
        <w:br w:type="page"/>
      </w:r>
    </w:p>
    <w:p w14:paraId="1CBF2623" w14:textId="77777777" w:rsidR="00CE547F" w:rsidRPr="00FA362E" w:rsidRDefault="00CE547F" w:rsidP="00CE547F">
      <w:pPr>
        <w:pStyle w:val="Heading1"/>
        <w:numPr>
          <w:ilvl w:val="0"/>
          <w:numId w:val="0"/>
        </w:numPr>
        <w:ind w:left="432" w:hanging="432"/>
        <w:rPr>
          <w:lang w:val="sk-SK"/>
        </w:rPr>
      </w:pPr>
      <w:bookmarkStart w:id="564" w:name="_Toc516413198"/>
      <w:r w:rsidRPr="00FA362E">
        <w:rPr>
          <w:lang w:val="sk-SK"/>
        </w:rPr>
        <w:lastRenderedPageBreak/>
        <w:t>ZOZNAM OBRÁZKOV</w:t>
      </w:r>
      <w:bookmarkEnd w:id="564"/>
    </w:p>
    <w:p w14:paraId="6C26E008" w14:textId="77777777" w:rsidR="00CE547F" w:rsidRPr="00FA362E" w:rsidRDefault="00CE547F" w:rsidP="00CE547F">
      <w:pPr>
        <w:rPr>
          <w:lang w:val="sk-SK"/>
        </w:rPr>
      </w:pPr>
    </w:p>
    <w:p w14:paraId="359F6D18" w14:textId="77777777" w:rsidR="00F95B9C" w:rsidRDefault="00CE547F">
      <w:pPr>
        <w:pStyle w:val="TableofFigures"/>
        <w:tabs>
          <w:tab w:val="right" w:leader="dot" w:pos="8494"/>
        </w:tabs>
        <w:rPr>
          <w:ins w:id="565" w:author="Peto" w:date="2018-06-10T16:57:00Z"/>
          <w:rFonts w:eastAsiaTheme="minorEastAsia" w:cstheme="minorBidi"/>
          <w:smallCaps w:val="0"/>
          <w:noProof/>
          <w:sz w:val="22"/>
          <w:szCs w:val="22"/>
        </w:rPr>
      </w:pPr>
      <w:r w:rsidRPr="00FA362E">
        <w:rPr>
          <w:lang w:val="sk-SK"/>
        </w:rPr>
        <w:fldChar w:fldCharType="begin"/>
      </w:r>
      <w:r w:rsidRPr="00FA362E">
        <w:rPr>
          <w:lang w:val="sk-SK"/>
        </w:rPr>
        <w:instrText xml:space="preserve"> TOC \h \z \c "Obrázok" </w:instrText>
      </w:r>
      <w:r w:rsidRPr="00FA362E">
        <w:rPr>
          <w:lang w:val="sk-SK"/>
        </w:rPr>
        <w:fldChar w:fldCharType="separate"/>
      </w:r>
      <w:ins w:id="566" w:author="Peto" w:date="2018-06-10T16:57:00Z">
        <w:r w:rsidR="00F95B9C" w:rsidRPr="005D42A7">
          <w:rPr>
            <w:rStyle w:val="Hyperlink"/>
            <w:noProof/>
          </w:rPr>
          <w:fldChar w:fldCharType="begin"/>
        </w:r>
        <w:r w:rsidR="00F95B9C" w:rsidRPr="005D42A7">
          <w:rPr>
            <w:rStyle w:val="Hyperlink"/>
            <w:noProof/>
          </w:rPr>
          <w:instrText xml:space="preserve"> </w:instrText>
        </w:r>
        <w:r w:rsidR="00F95B9C">
          <w:rPr>
            <w:noProof/>
          </w:rPr>
          <w:instrText>HYPERLINK \l "_Toc516413256"</w:instrText>
        </w:r>
        <w:r w:rsidR="00F95B9C" w:rsidRPr="005D42A7">
          <w:rPr>
            <w:rStyle w:val="Hyperlink"/>
            <w:noProof/>
          </w:rPr>
          <w:instrText xml:space="preserve"> </w:instrText>
        </w:r>
        <w:r w:rsidR="00F95B9C" w:rsidRPr="005D42A7">
          <w:rPr>
            <w:rStyle w:val="Hyperlink"/>
            <w:noProof/>
          </w:rPr>
          <w:fldChar w:fldCharType="separate"/>
        </w:r>
        <w:r w:rsidR="00F95B9C" w:rsidRPr="005D42A7">
          <w:rPr>
            <w:rStyle w:val="Hyperlink"/>
            <w:noProof/>
            <w:lang w:val="sk-SK" w:bidi="en-US"/>
          </w:rPr>
          <w:t>Obrázok 1.1:Mechanická analógia2-prvkového Windkesselovho modelu</w:t>
        </w:r>
        <w:r w:rsidR="00F95B9C">
          <w:rPr>
            <w:noProof/>
            <w:webHidden/>
          </w:rPr>
          <w:tab/>
        </w:r>
        <w:r w:rsidR="00F95B9C">
          <w:rPr>
            <w:noProof/>
            <w:webHidden/>
          </w:rPr>
          <w:fldChar w:fldCharType="begin"/>
        </w:r>
        <w:r w:rsidR="00F95B9C">
          <w:rPr>
            <w:noProof/>
            <w:webHidden/>
          </w:rPr>
          <w:instrText xml:space="preserve"> PAGEREF _Toc516413256 \h </w:instrText>
        </w:r>
      </w:ins>
      <w:r w:rsidR="00F95B9C">
        <w:rPr>
          <w:noProof/>
          <w:webHidden/>
        </w:rPr>
      </w:r>
      <w:r w:rsidR="00F95B9C">
        <w:rPr>
          <w:noProof/>
          <w:webHidden/>
        </w:rPr>
        <w:fldChar w:fldCharType="separate"/>
      </w:r>
      <w:ins w:id="567" w:author="Peto" w:date="2018-06-10T16:57:00Z">
        <w:r w:rsidR="00F95B9C">
          <w:rPr>
            <w:noProof/>
            <w:webHidden/>
          </w:rPr>
          <w:t>5</w:t>
        </w:r>
        <w:r w:rsidR="00F95B9C">
          <w:rPr>
            <w:noProof/>
            <w:webHidden/>
          </w:rPr>
          <w:fldChar w:fldCharType="end"/>
        </w:r>
        <w:r w:rsidR="00F95B9C" w:rsidRPr="005D42A7">
          <w:rPr>
            <w:rStyle w:val="Hyperlink"/>
            <w:noProof/>
          </w:rPr>
          <w:fldChar w:fldCharType="end"/>
        </w:r>
      </w:ins>
    </w:p>
    <w:p w14:paraId="402903D7" w14:textId="77777777" w:rsidR="00F95B9C" w:rsidRDefault="00F95B9C">
      <w:pPr>
        <w:pStyle w:val="TableofFigures"/>
        <w:tabs>
          <w:tab w:val="right" w:leader="dot" w:pos="8494"/>
        </w:tabs>
        <w:rPr>
          <w:ins w:id="568" w:author="Peto" w:date="2018-06-10T16:57:00Z"/>
          <w:rFonts w:eastAsiaTheme="minorEastAsia" w:cstheme="minorBidi"/>
          <w:smallCaps w:val="0"/>
          <w:noProof/>
          <w:sz w:val="22"/>
          <w:szCs w:val="22"/>
        </w:rPr>
      </w:pPr>
      <w:ins w:id="569"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"_Toc516413257"</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1.2:Náhradná el. schéma 2-dielneho Windkesselovho modelu</w:t>
        </w:r>
        <w:r>
          <w:rPr>
            <w:noProof/>
            <w:webHidden/>
          </w:rPr>
          <w:tab/>
        </w:r>
        <w:r>
          <w:rPr>
            <w:noProof/>
            <w:webHidden/>
          </w:rPr>
          <w:fldChar w:fldCharType="begin"/>
        </w:r>
        <w:r>
          <w:rPr>
            <w:noProof/>
            <w:webHidden/>
          </w:rPr>
          <w:instrText xml:space="preserve"> PAGEREF _Toc516413257 \h </w:instrText>
        </w:r>
      </w:ins>
      <w:r>
        <w:rPr>
          <w:noProof/>
          <w:webHidden/>
        </w:rPr>
      </w:r>
      <w:r>
        <w:rPr>
          <w:noProof/>
          <w:webHidden/>
        </w:rPr>
        <w:fldChar w:fldCharType="separate"/>
      </w:r>
      <w:ins w:id="570" w:author="Peto" w:date="2018-06-10T16:57:00Z">
        <w:r>
          <w:rPr>
            <w:noProof/>
            <w:webHidden/>
          </w:rPr>
          <w:t>6</w:t>
        </w:r>
        <w:r>
          <w:rPr>
            <w:noProof/>
            <w:webHidden/>
          </w:rPr>
          <w:fldChar w:fldCharType="end"/>
        </w:r>
        <w:r w:rsidRPr="005D42A7">
          <w:rPr>
            <w:rStyle w:val="Hyperlink"/>
            <w:noProof/>
          </w:rPr>
          <w:fldChar w:fldCharType="end"/>
        </w:r>
      </w:ins>
    </w:p>
    <w:p w14:paraId="00852BF2" w14:textId="77777777" w:rsidR="00F95B9C" w:rsidRDefault="00F95B9C">
      <w:pPr>
        <w:pStyle w:val="TableofFigures"/>
        <w:tabs>
          <w:tab w:val="right" w:leader="dot" w:pos="8494"/>
        </w:tabs>
        <w:rPr>
          <w:ins w:id="571" w:author="Peto" w:date="2018-06-10T16:57:00Z"/>
          <w:rFonts w:eastAsiaTheme="minorEastAsia" w:cstheme="minorBidi"/>
          <w:smallCaps w:val="0"/>
          <w:noProof/>
          <w:sz w:val="22"/>
          <w:szCs w:val="22"/>
        </w:rPr>
      </w:pPr>
      <w:ins w:id="572"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"_Toc516413258"</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1.3: Tvar krivky arteriálneho krvného tlaku v rôznych artériách</w:t>
        </w:r>
        <w:r>
          <w:rPr>
            <w:noProof/>
            <w:webHidden/>
          </w:rPr>
          <w:tab/>
        </w:r>
        <w:r>
          <w:rPr>
            <w:noProof/>
            <w:webHidden/>
          </w:rPr>
          <w:fldChar w:fldCharType="begin"/>
        </w:r>
        <w:r>
          <w:rPr>
            <w:noProof/>
            <w:webHidden/>
          </w:rPr>
          <w:instrText xml:space="preserve"> PAGEREF _Toc516413258 \h </w:instrText>
        </w:r>
      </w:ins>
      <w:r>
        <w:rPr>
          <w:noProof/>
          <w:webHidden/>
        </w:rPr>
      </w:r>
      <w:r>
        <w:rPr>
          <w:noProof/>
          <w:webHidden/>
        </w:rPr>
        <w:fldChar w:fldCharType="separate"/>
      </w:r>
      <w:ins w:id="573" w:author="Peto" w:date="2018-06-10T16:57:00Z">
        <w:r>
          <w:rPr>
            <w:noProof/>
            <w:webHidden/>
          </w:rPr>
          <w:t>7</w:t>
        </w:r>
        <w:r>
          <w:rPr>
            <w:noProof/>
            <w:webHidden/>
          </w:rPr>
          <w:fldChar w:fldCharType="end"/>
        </w:r>
        <w:r w:rsidRPr="005D42A7">
          <w:rPr>
            <w:rStyle w:val="Hyperlink"/>
            <w:noProof/>
          </w:rPr>
          <w:fldChar w:fldCharType="end"/>
        </w:r>
      </w:ins>
    </w:p>
    <w:p w14:paraId="0FF3986B" w14:textId="77777777" w:rsidR="00F95B9C" w:rsidRDefault="00F95B9C">
      <w:pPr>
        <w:pStyle w:val="TableofFigures"/>
        <w:tabs>
          <w:tab w:val="right" w:leader="dot" w:pos="8494"/>
        </w:tabs>
        <w:rPr>
          <w:ins w:id="574" w:author="Peto" w:date="2018-06-10T16:57:00Z"/>
          <w:rFonts w:eastAsiaTheme="minorEastAsia" w:cstheme="minorBidi"/>
          <w:smallCaps w:val="0"/>
          <w:noProof/>
          <w:sz w:val="22"/>
          <w:szCs w:val="22"/>
        </w:rPr>
      </w:pPr>
      <w:ins w:id="575"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"_Toc516413259"</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1.4: Mechanická a elektrická analógia 2,3 a 4 dielneho Windkesselovho modelu</w:t>
        </w:r>
        <w:r>
          <w:rPr>
            <w:noProof/>
            <w:webHidden/>
          </w:rPr>
          <w:tab/>
        </w:r>
        <w:r>
          <w:rPr>
            <w:noProof/>
            <w:webHidden/>
          </w:rPr>
          <w:fldChar w:fldCharType="begin"/>
        </w:r>
        <w:r>
          <w:rPr>
            <w:noProof/>
            <w:webHidden/>
          </w:rPr>
          <w:instrText xml:space="preserve"> PAGEREF _Toc516413259 \h </w:instrText>
        </w:r>
      </w:ins>
      <w:r>
        <w:rPr>
          <w:noProof/>
          <w:webHidden/>
        </w:rPr>
      </w:r>
      <w:r>
        <w:rPr>
          <w:noProof/>
          <w:webHidden/>
        </w:rPr>
        <w:fldChar w:fldCharType="separate"/>
      </w:r>
      <w:ins w:id="576" w:author="Peto" w:date="2018-06-10T16:57:00Z">
        <w:r>
          <w:rPr>
            <w:noProof/>
            <w:webHidden/>
          </w:rPr>
          <w:t>9</w:t>
        </w:r>
        <w:r>
          <w:rPr>
            <w:noProof/>
            <w:webHidden/>
          </w:rPr>
          <w:fldChar w:fldCharType="end"/>
        </w:r>
        <w:r w:rsidRPr="005D42A7">
          <w:rPr>
            <w:rStyle w:val="Hyperlink"/>
            <w:noProof/>
          </w:rPr>
          <w:fldChar w:fldCharType="end"/>
        </w:r>
      </w:ins>
    </w:p>
    <w:p w14:paraId="0F2AE883" w14:textId="77777777" w:rsidR="00F95B9C" w:rsidRDefault="00F95B9C">
      <w:pPr>
        <w:pStyle w:val="TableofFigures"/>
        <w:tabs>
          <w:tab w:val="right" w:leader="dot" w:pos="8494"/>
        </w:tabs>
        <w:rPr>
          <w:ins w:id="577" w:author="Peto" w:date="2018-06-10T16:57:00Z"/>
          <w:rFonts w:eastAsiaTheme="minorEastAsia" w:cstheme="minorBidi"/>
          <w:smallCaps w:val="0"/>
          <w:noProof/>
          <w:sz w:val="22"/>
          <w:szCs w:val="22"/>
        </w:rPr>
      </w:pPr>
      <w:ins w:id="578"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"_Toc516413260"</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1.5: Elektrická schéma paralelne zapojených odporov hrudníka.</w:t>
        </w:r>
        <w:r>
          <w:rPr>
            <w:noProof/>
            <w:webHidden/>
          </w:rPr>
          <w:tab/>
        </w:r>
        <w:r>
          <w:rPr>
            <w:noProof/>
            <w:webHidden/>
          </w:rPr>
          <w:fldChar w:fldCharType="begin"/>
        </w:r>
        <w:r>
          <w:rPr>
            <w:noProof/>
            <w:webHidden/>
          </w:rPr>
          <w:instrText xml:space="preserve"> PAGEREF _Toc516413260 \h </w:instrText>
        </w:r>
      </w:ins>
      <w:r>
        <w:rPr>
          <w:noProof/>
          <w:webHidden/>
        </w:rPr>
      </w:r>
      <w:r>
        <w:rPr>
          <w:noProof/>
          <w:webHidden/>
        </w:rPr>
        <w:fldChar w:fldCharType="separate"/>
      </w:r>
      <w:ins w:id="579" w:author="Peto" w:date="2018-06-10T16:57:00Z">
        <w:r>
          <w:rPr>
            <w:noProof/>
            <w:webHidden/>
          </w:rPr>
          <w:t>14</w:t>
        </w:r>
        <w:r>
          <w:rPr>
            <w:noProof/>
            <w:webHidden/>
          </w:rPr>
          <w:fldChar w:fldCharType="end"/>
        </w:r>
        <w:r w:rsidRPr="005D42A7">
          <w:rPr>
            <w:rStyle w:val="Hyperlink"/>
            <w:noProof/>
          </w:rPr>
          <w:fldChar w:fldCharType="end"/>
        </w:r>
      </w:ins>
    </w:p>
    <w:p w14:paraId="7C26ABEF" w14:textId="77777777" w:rsidR="00F95B9C" w:rsidRDefault="00F95B9C">
      <w:pPr>
        <w:pStyle w:val="TableofFigures"/>
        <w:tabs>
          <w:tab w:val="right" w:leader="dot" w:pos="8494"/>
        </w:tabs>
        <w:rPr>
          <w:ins w:id="580" w:author="Peto" w:date="2018-06-10T16:57:00Z"/>
          <w:rFonts w:eastAsiaTheme="minorEastAsia" w:cstheme="minorBidi"/>
          <w:smallCaps w:val="0"/>
          <w:noProof/>
          <w:sz w:val="22"/>
          <w:szCs w:val="22"/>
        </w:rPr>
      </w:pPr>
      <w:ins w:id="581"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"_Toc516413261"</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1.6:Princíp zmeny vodivosti krvi</w:t>
        </w:r>
        <w:r>
          <w:rPr>
            <w:noProof/>
            <w:webHidden/>
          </w:rPr>
          <w:tab/>
        </w:r>
        <w:r>
          <w:rPr>
            <w:noProof/>
            <w:webHidden/>
          </w:rPr>
          <w:fldChar w:fldCharType="begin"/>
        </w:r>
        <w:r>
          <w:rPr>
            <w:noProof/>
            <w:webHidden/>
          </w:rPr>
          <w:instrText xml:space="preserve"> PAGEREF _Toc516413261 \h </w:instrText>
        </w:r>
      </w:ins>
      <w:r>
        <w:rPr>
          <w:noProof/>
          <w:webHidden/>
        </w:rPr>
      </w:r>
      <w:r>
        <w:rPr>
          <w:noProof/>
          <w:webHidden/>
        </w:rPr>
        <w:fldChar w:fldCharType="separate"/>
      </w:r>
      <w:ins w:id="582" w:author="Peto" w:date="2018-06-10T16:57:00Z">
        <w:r>
          <w:rPr>
            <w:noProof/>
            <w:webHidden/>
          </w:rPr>
          <w:t>15</w:t>
        </w:r>
        <w:r>
          <w:rPr>
            <w:noProof/>
            <w:webHidden/>
          </w:rPr>
          <w:fldChar w:fldCharType="end"/>
        </w:r>
        <w:r w:rsidRPr="005D42A7">
          <w:rPr>
            <w:rStyle w:val="Hyperlink"/>
            <w:noProof/>
          </w:rPr>
          <w:fldChar w:fldCharType="end"/>
        </w:r>
      </w:ins>
    </w:p>
    <w:p w14:paraId="729EFD2C" w14:textId="77777777" w:rsidR="00F95B9C" w:rsidRDefault="00F95B9C">
      <w:pPr>
        <w:pStyle w:val="TableofFigures"/>
        <w:tabs>
          <w:tab w:val="right" w:leader="dot" w:pos="8494"/>
        </w:tabs>
        <w:rPr>
          <w:ins w:id="583" w:author="Peto" w:date="2018-06-10T16:57:00Z"/>
          <w:rFonts w:eastAsiaTheme="minorEastAsia" w:cstheme="minorBidi"/>
          <w:smallCaps w:val="0"/>
          <w:noProof/>
          <w:sz w:val="22"/>
          <w:szCs w:val="22"/>
        </w:rPr>
      </w:pPr>
      <w:ins w:id="584"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"_Toc516413262"</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1.7: Vzťah zmeny rýchlosti krvi a vodivosti krvi</w:t>
        </w:r>
        <w:r>
          <w:rPr>
            <w:noProof/>
            <w:webHidden/>
          </w:rPr>
          <w:tab/>
        </w:r>
        <w:r>
          <w:rPr>
            <w:noProof/>
            <w:webHidden/>
          </w:rPr>
          <w:fldChar w:fldCharType="begin"/>
        </w:r>
        <w:r>
          <w:rPr>
            <w:noProof/>
            <w:webHidden/>
          </w:rPr>
          <w:instrText xml:space="preserve"> PAGEREF _Toc516413262 \h </w:instrText>
        </w:r>
      </w:ins>
      <w:r>
        <w:rPr>
          <w:noProof/>
          <w:webHidden/>
        </w:rPr>
      </w:r>
      <w:r>
        <w:rPr>
          <w:noProof/>
          <w:webHidden/>
        </w:rPr>
        <w:fldChar w:fldCharType="separate"/>
      </w:r>
      <w:ins w:id="585" w:author="Peto" w:date="2018-06-10T16:57:00Z">
        <w:r>
          <w:rPr>
            <w:noProof/>
            <w:webHidden/>
          </w:rPr>
          <w:t>16</w:t>
        </w:r>
        <w:r>
          <w:rPr>
            <w:noProof/>
            <w:webHidden/>
          </w:rPr>
          <w:fldChar w:fldCharType="end"/>
        </w:r>
        <w:r w:rsidRPr="005D42A7">
          <w:rPr>
            <w:rStyle w:val="Hyperlink"/>
            <w:noProof/>
          </w:rPr>
          <w:fldChar w:fldCharType="end"/>
        </w:r>
      </w:ins>
    </w:p>
    <w:p w14:paraId="586387A1" w14:textId="77777777" w:rsidR="00F95B9C" w:rsidRDefault="00F95B9C">
      <w:pPr>
        <w:pStyle w:val="TableofFigures"/>
        <w:tabs>
          <w:tab w:val="right" w:leader="dot" w:pos="8494"/>
        </w:tabs>
        <w:rPr>
          <w:ins w:id="586" w:author="Peto" w:date="2018-06-10T16:57:00Z"/>
          <w:rFonts w:eastAsiaTheme="minorEastAsia" w:cstheme="minorBidi"/>
          <w:smallCaps w:val="0"/>
          <w:noProof/>
          <w:sz w:val="22"/>
          <w:szCs w:val="22"/>
        </w:rPr>
      </w:pPr>
      <w:ins w:id="587"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"_Toc516413263"</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 xml:space="preserve">Obrázok 1.8: Spätná extrapolácia </w:t>
        </w:r>
        <m:oMath>
          <m:r>
            <m:rPr>
              <m:sty m:val="p"/>
            </m:rPr>
            <w:rPr>
              <w:rStyle w:val="Hyperlink"/>
              <w:rFonts w:ascii="Cambria Math" w:hAnsi="Cambria Math"/>
              <w:noProof/>
              <w:lang w:val="sk-SK" w:bidi="en-US"/>
            </w:rPr>
            <m:t>∆Zmax⁡</m:t>
          </m:r>
        </m:oMath>
        <w:r w:rsidRPr="005D42A7">
          <w:rPr>
            <w:rStyle w:val="Hyperlink"/>
            <w:noProof/>
            <w:lang w:val="sk-SK" w:bidi="en-US"/>
          </w:rPr>
          <w:t xml:space="preserve"> a dopredná extrapolácia </w:t>
        </w:r>
        <m:oMath>
          <m:r>
            <m:rPr>
              <m:sty m:val="p"/>
            </m:rPr>
            <w:rPr>
              <w:rStyle w:val="Hyperlink"/>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_Toc516413263 \h </w:instrText>
        </w:r>
      </w:ins>
      <w:r>
        <w:rPr>
          <w:noProof/>
          <w:webHidden/>
        </w:rPr>
      </w:r>
      <w:r>
        <w:rPr>
          <w:noProof/>
          <w:webHidden/>
        </w:rPr>
        <w:fldChar w:fldCharType="separate"/>
      </w:r>
      <w:ins w:id="588" w:author="Peto" w:date="2018-06-10T16:57:00Z">
        <w:r>
          <w:rPr>
            <w:noProof/>
            <w:webHidden/>
          </w:rPr>
          <w:t>18</w:t>
        </w:r>
        <w:r>
          <w:rPr>
            <w:noProof/>
            <w:webHidden/>
          </w:rPr>
          <w:fldChar w:fldCharType="end"/>
        </w:r>
        <w:r w:rsidRPr="005D42A7">
          <w:rPr>
            <w:rStyle w:val="Hyperlink"/>
            <w:noProof/>
          </w:rPr>
          <w:fldChar w:fldCharType="end"/>
        </w:r>
      </w:ins>
    </w:p>
    <w:p w14:paraId="7D57150F" w14:textId="77777777" w:rsidR="00F95B9C" w:rsidRDefault="00F95B9C">
      <w:pPr>
        <w:pStyle w:val="TableofFigures"/>
        <w:tabs>
          <w:tab w:val="right" w:leader="dot" w:pos="8494"/>
        </w:tabs>
        <w:rPr>
          <w:ins w:id="589" w:author="Peto" w:date="2018-06-10T16:57:00Z"/>
          <w:rFonts w:eastAsiaTheme="minorEastAsia" w:cstheme="minorBidi"/>
          <w:smallCaps w:val="0"/>
          <w:noProof/>
          <w:sz w:val="22"/>
          <w:szCs w:val="22"/>
        </w:rPr>
      </w:pPr>
      <w:ins w:id="590"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"_Toc516413264"</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1.9: Vzťah maximálneho toku krvi a </w:t>
        </w:r>
        <m:oMath>
          <m:r>
            <m:rPr>
              <m:sty m:val="p"/>
            </m:rPr>
            <w:rPr>
              <w:rStyle w:val="Hyperlink"/>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_Toc516413264 \h </w:instrText>
        </w:r>
      </w:ins>
      <w:r>
        <w:rPr>
          <w:noProof/>
          <w:webHidden/>
        </w:rPr>
      </w:r>
      <w:r>
        <w:rPr>
          <w:noProof/>
          <w:webHidden/>
        </w:rPr>
        <w:fldChar w:fldCharType="separate"/>
      </w:r>
      <w:ins w:id="591" w:author="Peto" w:date="2018-06-10T16:57:00Z">
        <w:r>
          <w:rPr>
            <w:noProof/>
            <w:webHidden/>
          </w:rPr>
          <w:t>22</w:t>
        </w:r>
        <w:r>
          <w:rPr>
            <w:noProof/>
            <w:webHidden/>
          </w:rPr>
          <w:fldChar w:fldCharType="end"/>
        </w:r>
        <w:r w:rsidRPr="005D42A7">
          <w:rPr>
            <w:rStyle w:val="Hyperlink"/>
            <w:noProof/>
          </w:rPr>
          <w:fldChar w:fldCharType="end"/>
        </w:r>
      </w:ins>
    </w:p>
    <w:p w14:paraId="10CFDE08" w14:textId="77777777" w:rsidR="00F95B9C" w:rsidRDefault="00F95B9C">
      <w:pPr>
        <w:pStyle w:val="TableofFigures"/>
        <w:tabs>
          <w:tab w:val="right" w:leader="dot" w:pos="8494"/>
        </w:tabs>
        <w:rPr>
          <w:ins w:id="592" w:author="Peto" w:date="2018-06-10T16:57:00Z"/>
          <w:rFonts w:eastAsiaTheme="minorEastAsia" w:cstheme="minorBidi"/>
          <w:smallCaps w:val="0"/>
          <w:noProof/>
          <w:sz w:val="22"/>
          <w:szCs w:val="22"/>
        </w:rPr>
      </w:pPr>
      <w:ins w:id="593"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"_Toc516413265"</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1.10: Identifikovanie povodu -dZ/dtmax z krivky dP/dt</w:t>
        </w:r>
        <w:r>
          <w:rPr>
            <w:noProof/>
            <w:webHidden/>
          </w:rPr>
          <w:tab/>
        </w:r>
        <w:r>
          <w:rPr>
            <w:noProof/>
            <w:webHidden/>
          </w:rPr>
          <w:fldChar w:fldCharType="begin"/>
        </w:r>
        <w:r>
          <w:rPr>
            <w:noProof/>
            <w:webHidden/>
          </w:rPr>
          <w:instrText xml:space="preserve"> PAGEREF _Toc516413265 \h </w:instrText>
        </w:r>
      </w:ins>
      <w:r>
        <w:rPr>
          <w:noProof/>
          <w:webHidden/>
        </w:rPr>
      </w:r>
      <w:r>
        <w:rPr>
          <w:noProof/>
          <w:webHidden/>
        </w:rPr>
        <w:fldChar w:fldCharType="separate"/>
      </w:r>
      <w:ins w:id="594" w:author="Peto" w:date="2018-06-10T16:57:00Z">
        <w:r>
          <w:rPr>
            <w:noProof/>
            <w:webHidden/>
          </w:rPr>
          <w:t>23</w:t>
        </w:r>
        <w:r>
          <w:rPr>
            <w:noProof/>
            <w:webHidden/>
          </w:rPr>
          <w:fldChar w:fldCharType="end"/>
        </w:r>
        <w:r w:rsidRPr="005D42A7">
          <w:rPr>
            <w:rStyle w:val="Hyperlink"/>
            <w:noProof/>
          </w:rPr>
          <w:fldChar w:fldCharType="end"/>
        </w:r>
      </w:ins>
    </w:p>
    <w:p w14:paraId="11859CDF" w14:textId="77777777" w:rsidR="00F95B9C" w:rsidRDefault="00F95B9C">
      <w:pPr>
        <w:pStyle w:val="TableofFigures"/>
        <w:tabs>
          <w:tab w:val="right" w:leader="dot" w:pos="8494"/>
        </w:tabs>
        <w:rPr>
          <w:ins w:id="595" w:author="Peto" w:date="2018-06-10T16:57:00Z"/>
          <w:rFonts w:eastAsiaTheme="minorEastAsia" w:cstheme="minorBidi"/>
          <w:smallCaps w:val="0"/>
          <w:noProof/>
          <w:sz w:val="22"/>
          <w:szCs w:val="22"/>
        </w:rPr>
      </w:pPr>
      <w:ins w:id="596"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"_Toc516413266"</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1.11: Rôzne tvary krivky -dZ/dt; počiatok systoly – B bod a koniec systoly – X bod</w:t>
        </w:r>
        <w:r>
          <w:rPr>
            <w:noProof/>
            <w:webHidden/>
          </w:rPr>
          <w:tab/>
        </w:r>
        <w:r>
          <w:rPr>
            <w:noProof/>
            <w:webHidden/>
          </w:rPr>
          <w:fldChar w:fldCharType="begin"/>
        </w:r>
        <w:r>
          <w:rPr>
            <w:noProof/>
            <w:webHidden/>
          </w:rPr>
          <w:instrText xml:space="preserve"> PAGEREF _Toc516413266 \h </w:instrText>
        </w:r>
      </w:ins>
      <w:r>
        <w:rPr>
          <w:noProof/>
          <w:webHidden/>
        </w:rPr>
      </w:r>
      <w:r>
        <w:rPr>
          <w:noProof/>
          <w:webHidden/>
        </w:rPr>
        <w:fldChar w:fldCharType="separate"/>
      </w:r>
      <w:ins w:id="597" w:author="Peto" w:date="2018-06-10T16:57:00Z">
        <w:r>
          <w:rPr>
            <w:noProof/>
            <w:webHidden/>
          </w:rPr>
          <w:t>28</w:t>
        </w:r>
        <w:r>
          <w:rPr>
            <w:noProof/>
            <w:webHidden/>
          </w:rPr>
          <w:fldChar w:fldCharType="end"/>
        </w:r>
        <w:r w:rsidRPr="005D42A7">
          <w:rPr>
            <w:rStyle w:val="Hyperlink"/>
            <w:noProof/>
          </w:rPr>
          <w:fldChar w:fldCharType="end"/>
        </w:r>
      </w:ins>
    </w:p>
    <w:p w14:paraId="4DDFC0D2" w14:textId="77777777" w:rsidR="00F95B9C" w:rsidRDefault="00F95B9C">
      <w:pPr>
        <w:pStyle w:val="TableofFigures"/>
        <w:tabs>
          <w:tab w:val="right" w:leader="dot" w:pos="8494"/>
        </w:tabs>
        <w:rPr>
          <w:ins w:id="598" w:author="Peto" w:date="2018-06-10T16:57:00Z"/>
          <w:rFonts w:eastAsiaTheme="minorEastAsia" w:cstheme="minorBidi"/>
          <w:smallCaps w:val="0"/>
          <w:noProof/>
          <w:sz w:val="22"/>
          <w:szCs w:val="22"/>
        </w:rPr>
      </w:pPr>
      <w:ins w:id="599"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"_Toc516413267"</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3.1: Poloha meraných hemodynamických signálov na ľudskom tele.</w:t>
        </w:r>
        <w:r>
          <w:rPr>
            <w:noProof/>
            <w:webHidden/>
          </w:rPr>
          <w:tab/>
        </w:r>
        <w:r>
          <w:rPr>
            <w:noProof/>
            <w:webHidden/>
          </w:rPr>
          <w:fldChar w:fldCharType="begin"/>
        </w:r>
        <w:r>
          <w:rPr>
            <w:noProof/>
            <w:webHidden/>
          </w:rPr>
          <w:instrText xml:space="preserve"> PAGEREF _Toc516413267 \h </w:instrText>
        </w:r>
      </w:ins>
      <w:r>
        <w:rPr>
          <w:noProof/>
          <w:webHidden/>
        </w:rPr>
      </w:r>
      <w:r>
        <w:rPr>
          <w:noProof/>
          <w:webHidden/>
        </w:rPr>
        <w:fldChar w:fldCharType="separate"/>
      </w:r>
      <w:ins w:id="600" w:author="Peto" w:date="2018-06-10T16:57:00Z">
        <w:r>
          <w:rPr>
            <w:noProof/>
            <w:webHidden/>
          </w:rPr>
          <w:t>36</w:t>
        </w:r>
        <w:r>
          <w:rPr>
            <w:noProof/>
            <w:webHidden/>
          </w:rPr>
          <w:fldChar w:fldCharType="end"/>
        </w:r>
        <w:r w:rsidRPr="005D42A7">
          <w:rPr>
            <w:rStyle w:val="Hyperlink"/>
            <w:noProof/>
          </w:rPr>
          <w:fldChar w:fldCharType="end"/>
        </w:r>
      </w:ins>
    </w:p>
    <w:p w14:paraId="1BF51FC4" w14:textId="77777777" w:rsidR="00F95B9C" w:rsidRDefault="00F95B9C">
      <w:pPr>
        <w:pStyle w:val="TableofFigures"/>
        <w:tabs>
          <w:tab w:val="right" w:leader="dot" w:pos="8494"/>
        </w:tabs>
        <w:rPr>
          <w:ins w:id="601" w:author="Peto" w:date="2018-06-10T16:57:00Z"/>
          <w:rFonts w:eastAsiaTheme="minorEastAsia" w:cstheme="minorBidi"/>
          <w:smallCaps w:val="0"/>
          <w:noProof/>
          <w:sz w:val="22"/>
          <w:szCs w:val="22"/>
        </w:rPr>
      </w:pPr>
      <w:ins w:id="602"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"_Toc516413268"</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3.2: Dobrovoľník počas merania bioimpedančným monitorom MBM.</w:t>
        </w:r>
        <w:r>
          <w:rPr>
            <w:noProof/>
            <w:webHidden/>
          </w:rPr>
          <w:tab/>
        </w:r>
        <w:r>
          <w:rPr>
            <w:noProof/>
            <w:webHidden/>
          </w:rPr>
          <w:fldChar w:fldCharType="begin"/>
        </w:r>
        <w:r>
          <w:rPr>
            <w:noProof/>
            <w:webHidden/>
          </w:rPr>
          <w:instrText xml:space="preserve"> PAGEREF _Toc516413268 \h </w:instrText>
        </w:r>
      </w:ins>
      <w:r>
        <w:rPr>
          <w:noProof/>
          <w:webHidden/>
        </w:rPr>
      </w:r>
      <w:r>
        <w:rPr>
          <w:noProof/>
          <w:webHidden/>
        </w:rPr>
        <w:fldChar w:fldCharType="separate"/>
      </w:r>
      <w:ins w:id="603" w:author="Peto" w:date="2018-06-10T16:57:00Z">
        <w:r>
          <w:rPr>
            <w:noProof/>
            <w:webHidden/>
          </w:rPr>
          <w:t>38</w:t>
        </w:r>
        <w:r>
          <w:rPr>
            <w:noProof/>
            <w:webHidden/>
          </w:rPr>
          <w:fldChar w:fldCharType="end"/>
        </w:r>
        <w:r w:rsidRPr="005D42A7">
          <w:rPr>
            <w:rStyle w:val="Hyperlink"/>
            <w:noProof/>
          </w:rPr>
          <w:fldChar w:fldCharType="end"/>
        </w:r>
      </w:ins>
    </w:p>
    <w:p w14:paraId="25D07620" w14:textId="77777777" w:rsidR="00F95B9C" w:rsidRDefault="00F95B9C">
      <w:pPr>
        <w:pStyle w:val="TableofFigures"/>
        <w:tabs>
          <w:tab w:val="right" w:leader="dot" w:pos="8494"/>
        </w:tabs>
        <w:rPr>
          <w:ins w:id="604" w:author="Peto" w:date="2018-06-10T16:57:00Z"/>
          <w:rFonts w:eastAsiaTheme="minorEastAsia" w:cstheme="minorBidi"/>
          <w:smallCaps w:val="0"/>
          <w:noProof/>
          <w:sz w:val="22"/>
          <w:szCs w:val="22"/>
        </w:rPr>
      </w:pPr>
      <w:ins w:id="605"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"_Toc516413269"</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3.3: Problémový tvar signálu -dZ/dt max. Nízky pomer signál-šum</w:t>
        </w:r>
        <w:r>
          <w:rPr>
            <w:noProof/>
            <w:webHidden/>
          </w:rPr>
          <w:tab/>
        </w:r>
        <w:r>
          <w:rPr>
            <w:noProof/>
            <w:webHidden/>
          </w:rPr>
          <w:fldChar w:fldCharType="begin"/>
        </w:r>
        <w:r>
          <w:rPr>
            <w:noProof/>
            <w:webHidden/>
          </w:rPr>
          <w:instrText xml:space="preserve"> PAGEREF _Toc516413269 \h </w:instrText>
        </w:r>
      </w:ins>
      <w:r>
        <w:rPr>
          <w:noProof/>
          <w:webHidden/>
        </w:rPr>
      </w:r>
      <w:r>
        <w:rPr>
          <w:noProof/>
          <w:webHidden/>
        </w:rPr>
        <w:fldChar w:fldCharType="separate"/>
      </w:r>
      <w:ins w:id="606" w:author="Peto" w:date="2018-06-10T16:57:00Z">
        <w:r>
          <w:rPr>
            <w:noProof/>
            <w:webHidden/>
          </w:rPr>
          <w:t>39</w:t>
        </w:r>
        <w:r>
          <w:rPr>
            <w:noProof/>
            <w:webHidden/>
          </w:rPr>
          <w:fldChar w:fldCharType="end"/>
        </w:r>
        <w:r w:rsidRPr="005D42A7">
          <w:rPr>
            <w:rStyle w:val="Hyperlink"/>
            <w:noProof/>
          </w:rPr>
          <w:fldChar w:fldCharType="end"/>
        </w:r>
      </w:ins>
    </w:p>
    <w:p w14:paraId="49506DE2" w14:textId="77777777" w:rsidR="00F95B9C" w:rsidRDefault="00F95B9C">
      <w:pPr>
        <w:pStyle w:val="TableofFigures"/>
        <w:tabs>
          <w:tab w:val="right" w:leader="dot" w:pos="8494"/>
        </w:tabs>
        <w:rPr>
          <w:ins w:id="607" w:author="Peto" w:date="2018-06-10T16:57:00Z"/>
          <w:rFonts w:eastAsiaTheme="minorEastAsia" w:cstheme="minorBidi"/>
          <w:smallCaps w:val="0"/>
          <w:noProof/>
          <w:sz w:val="22"/>
          <w:szCs w:val="22"/>
        </w:rPr>
      </w:pPr>
      <w:ins w:id="608"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"_Toc516413270"</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 xml:space="preserve">Obrázok 3.4: Problémový tvar signálu </w:t>
        </w:r>
        <w:r w:rsidRPr="005D42A7">
          <w:rPr>
            <w:rStyle w:val="Hyperlink"/>
            <w:i/>
            <w:noProof/>
            <w:lang w:val="sk-SK" w:bidi="en-US"/>
          </w:rPr>
          <w:t>-dZ/dt</w:t>
        </w:r>
        <w:r w:rsidRPr="005D42A7">
          <w:rPr>
            <w:rStyle w:val="Hyperlink"/>
            <w:noProof/>
            <w:lang w:val="sk-SK" w:bidi="en-US"/>
          </w:rPr>
          <w:t>. V signály prítomný druhý vrchol -dZ/dt max</w:t>
        </w:r>
        <w:r>
          <w:rPr>
            <w:noProof/>
            <w:webHidden/>
          </w:rPr>
          <w:tab/>
        </w:r>
        <w:r>
          <w:rPr>
            <w:noProof/>
            <w:webHidden/>
          </w:rPr>
          <w:fldChar w:fldCharType="begin"/>
        </w:r>
        <w:r>
          <w:rPr>
            <w:noProof/>
            <w:webHidden/>
          </w:rPr>
          <w:instrText xml:space="preserve"> PAGEREF _Toc516413270 \h </w:instrText>
        </w:r>
      </w:ins>
      <w:r>
        <w:rPr>
          <w:noProof/>
          <w:webHidden/>
        </w:rPr>
      </w:r>
      <w:r>
        <w:rPr>
          <w:noProof/>
          <w:webHidden/>
        </w:rPr>
        <w:fldChar w:fldCharType="separate"/>
      </w:r>
      <w:ins w:id="609" w:author="Peto" w:date="2018-06-10T16:57:00Z">
        <w:r>
          <w:rPr>
            <w:noProof/>
            <w:webHidden/>
          </w:rPr>
          <w:t>40</w:t>
        </w:r>
        <w:r>
          <w:rPr>
            <w:noProof/>
            <w:webHidden/>
          </w:rPr>
          <w:fldChar w:fldCharType="end"/>
        </w:r>
        <w:r w:rsidRPr="005D42A7">
          <w:rPr>
            <w:rStyle w:val="Hyperlink"/>
            <w:noProof/>
          </w:rPr>
          <w:fldChar w:fldCharType="end"/>
        </w:r>
      </w:ins>
    </w:p>
    <w:p w14:paraId="2D946326" w14:textId="77777777" w:rsidR="00F95B9C" w:rsidRDefault="00F95B9C">
      <w:pPr>
        <w:pStyle w:val="TableofFigures"/>
        <w:tabs>
          <w:tab w:val="right" w:leader="dot" w:pos="8494"/>
        </w:tabs>
        <w:rPr>
          <w:ins w:id="610" w:author="Peto" w:date="2018-06-10T16:57:00Z"/>
          <w:rFonts w:eastAsiaTheme="minorEastAsia" w:cstheme="minorBidi"/>
          <w:smallCaps w:val="0"/>
          <w:noProof/>
          <w:sz w:val="22"/>
          <w:szCs w:val="22"/>
        </w:rPr>
      </w:pPr>
      <w:ins w:id="611"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"_Toc516413271"</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 xml:space="preserve">Obrázok 3.5: Problémový tvar signálu </w:t>
        </w:r>
        <w:r w:rsidRPr="005D42A7">
          <w:rPr>
            <w:rStyle w:val="Hyperlink"/>
            <w:i/>
            <w:noProof/>
            <w:lang w:val="sk-SK" w:bidi="en-US"/>
          </w:rPr>
          <w:t>-dZ/dt</w:t>
        </w:r>
        <w:r w:rsidRPr="005D42A7">
          <w:rPr>
            <w:rStyle w:val="Hyperlink"/>
            <w:noProof/>
            <w:lang w:val="sk-SK" w:bidi="en-US"/>
          </w:rPr>
          <w:t>. Vrchol -dZ/dt max je rozdvojený</w:t>
        </w:r>
        <w:r>
          <w:rPr>
            <w:noProof/>
            <w:webHidden/>
          </w:rPr>
          <w:tab/>
        </w:r>
        <w:r>
          <w:rPr>
            <w:noProof/>
            <w:webHidden/>
          </w:rPr>
          <w:fldChar w:fldCharType="begin"/>
        </w:r>
        <w:r>
          <w:rPr>
            <w:noProof/>
            <w:webHidden/>
          </w:rPr>
          <w:instrText xml:space="preserve"> PAGEREF _Toc516413271 \h </w:instrText>
        </w:r>
      </w:ins>
      <w:r>
        <w:rPr>
          <w:noProof/>
          <w:webHidden/>
        </w:rPr>
      </w:r>
      <w:r>
        <w:rPr>
          <w:noProof/>
          <w:webHidden/>
        </w:rPr>
        <w:fldChar w:fldCharType="separate"/>
      </w:r>
      <w:ins w:id="612" w:author="Peto" w:date="2018-06-10T16:57:00Z">
        <w:r>
          <w:rPr>
            <w:noProof/>
            <w:webHidden/>
          </w:rPr>
          <w:t>40</w:t>
        </w:r>
        <w:r>
          <w:rPr>
            <w:noProof/>
            <w:webHidden/>
          </w:rPr>
          <w:fldChar w:fldCharType="end"/>
        </w:r>
        <w:r w:rsidRPr="005D42A7">
          <w:rPr>
            <w:rStyle w:val="Hyperlink"/>
            <w:noProof/>
          </w:rPr>
          <w:fldChar w:fldCharType="end"/>
        </w:r>
      </w:ins>
    </w:p>
    <w:p w14:paraId="30AC7FCC" w14:textId="77777777" w:rsidR="00F95B9C" w:rsidRDefault="00F95B9C">
      <w:pPr>
        <w:pStyle w:val="TableofFigures"/>
        <w:tabs>
          <w:tab w:val="right" w:leader="dot" w:pos="8494"/>
        </w:tabs>
        <w:rPr>
          <w:ins w:id="613" w:author="Peto" w:date="2018-06-10T16:57:00Z"/>
          <w:rFonts w:eastAsiaTheme="minorEastAsia" w:cstheme="minorBidi"/>
          <w:smallCaps w:val="0"/>
          <w:noProof/>
          <w:sz w:val="22"/>
          <w:szCs w:val="22"/>
        </w:rPr>
      </w:pPr>
      <w:ins w:id="614"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"_Toc516413272"</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 xml:space="preserve">Obrázok 3.6: Problémový tvar signálu </w:t>
        </w:r>
        <w:r w:rsidRPr="005D42A7">
          <w:rPr>
            <w:rStyle w:val="Hyperlink"/>
            <w:i/>
            <w:noProof/>
            <w:lang w:val="sk-SK" w:bidi="en-US"/>
          </w:rPr>
          <w:t xml:space="preserve">-dZ/dt. </w:t>
        </w:r>
        <w:r w:rsidRPr="005D42A7">
          <w:rPr>
            <w:rStyle w:val="Hyperlink"/>
            <w:noProof/>
            <w:lang w:val="sk-SK" w:bidi="en-US"/>
          </w:rPr>
          <w:t xml:space="preserve">Pravdepodobne nefyziologické rozdiely v po sebe nasledujúcich hodnotách </w:t>
        </w:r>
        <w:r w:rsidRPr="005D42A7">
          <w:rPr>
            <w:rStyle w:val="Hyperlink"/>
            <w:i/>
            <w:noProof/>
            <w:lang w:val="sk-SK" w:bidi="en-US"/>
          </w:rPr>
          <w:t>-dZ/dt max</w:t>
        </w:r>
        <w:r>
          <w:rPr>
            <w:noProof/>
            <w:webHidden/>
          </w:rPr>
          <w:tab/>
        </w:r>
        <w:r>
          <w:rPr>
            <w:noProof/>
            <w:webHidden/>
          </w:rPr>
          <w:fldChar w:fldCharType="begin"/>
        </w:r>
        <w:r>
          <w:rPr>
            <w:noProof/>
            <w:webHidden/>
          </w:rPr>
          <w:instrText xml:space="preserve"> PAGEREF _Toc516413272 \h </w:instrText>
        </w:r>
      </w:ins>
      <w:r>
        <w:rPr>
          <w:noProof/>
          <w:webHidden/>
        </w:rPr>
      </w:r>
      <w:r>
        <w:rPr>
          <w:noProof/>
          <w:webHidden/>
        </w:rPr>
        <w:fldChar w:fldCharType="separate"/>
      </w:r>
      <w:ins w:id="615" w:author="Peto" w:date="2018-06-10T16:57:00Z">
        <w:r>
          <w:rPr>
            <w:noProof/>
            <w:webHidden/>
          </w:rPr>
          <w:t>40</w:t>
        </w:r>
        <w:r>
          <w:rPr>
            <w:noProof/>
            <w:webHidden/>
          </w:rPr>
          <w:fldChar w:fldCharType="end"/>
        </w:r>
        <w:r w:rsidRPr="005D42A7">
          <w:rPr>
            <w:rStyle w:val="Hyperlink"/>
            <w:noProof/>
          </w:rPr>
          <w:fldChar w:fldCharType="end"/>
        </w:r>
      </w:ins>
    </w:p>
    <w:p w14:paraId="64AF8A87" w14:textId="77777777" w:rsidR="00F95B9C" w:rsidRDefault="00F95B9C">
      <w:pPr>
        <w:pStyle w:val="TableofFigures"/>
        <w:tabs>
          <w:tab w:val="right" w:leader="dot" w:pos="8494"/>
        </w:tabs>
        <w:rPr>
          <w:ins w:id="616" w:author="Peto" w:date="2018-06-10T16:57:00Z"/>
          <w:rFonts w:eastAsiaTheme="minorEastAsia" w:cstheme="minorBidi"/>
          <w:smallCaps w:val="0"/>
          <w:noProof/>
          <w:sz w:val="22"/>
          <w:szCs w:val="22"/>
        </w:rPr>
      </w:pPr>
      <w:ins w:id="617"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"_Toc516413273"</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3.7: Spektrum prvého srdečného zvuku S1 subjektu A.</w:t>
        </w:r>
        <w:r>
          <w:rPr>
            <w:noProof/>
            <w:webHidden/>
          </w:rPr>
          <w:tab/>
        </w:r>
        <w:r>
          <w:rPr>
            <w:noProof/>
            <w:webHidden/>
          </w:rPr>
          <w:fldChar w:fldCharType="begin"/>
        </w:r>
        <w:r>
          <w:rPr>
            <w:noProof/>
            <w:webHidden/>
          </w:rPr>
          <w:instrText xml:space="preserve"> PAGEREF _Toc516413273 \h </w:instrText>
        </w:r>
      </w:ins>
      <w:r>
        <w:rPr>
          <w:noProof/>
          <w:webHidden/>
        </w:rPr>
      </w:r>
      <w:r>
        <w:rPr>
          <w:noProof/>
          <w:webHidden/>
        </w:rPr>
        <w:fldChar w:fldCharType="separate"/>
      </w:r>
      <w:ins w:id="618" w:author="Peto" w:date="2018-06-10T16:57:00Z">
        <w:r>
          <w:rPr>
            <w:noProof/>
            <w:webHidden/>
          </w:rPr>
          <w:t>42</w:t>
        </w:r>
        <w:r>
          <w:rPr>
            <w:noProof/>
            <w:webHidden/>
          </w:rPr>
          <w:fldChar w:fldCharType="end"/>
        </w:r>
        <w:r w:rsidRPr="005D42A7">
          <w:rPr>
            <w:rStyle w:val="Hyperlink"/>
            <w:noProof/>
          </w:rPr>
          <w:fldChar w:fldCharType="end"/>
        </w:r>
      </w:ins>
    </w:p>
    <w:p w14:paraId="3D623994" w14:textId="77777777" w:rsidR="00F95B9C" w:rsidRDefault="00F95B9C">
      <w:pPr>
        <w:pStyle w:val="TableofFigures"/>
        <w:tabs>
          <w:tab w:val="right" w:leader="dot" w:pos="8494"/>
        </w:tabs>
        <w:rPr>
          <w:ins w:id="619" w:author="Peto" w:date="2018-06-10T16:57:00Z"/>
          <w:rFonts w:eastAsiaTheme="minorEastAsia" w:cstheme="minorBidi"/>
          <w:smallCaps w:val="0"/>
          <w:noProof/>
          <w:sz w:val="22"/>
          <w:szCs w:val="22"/>
        </w:rPr>
      </w:pPr>
      <w:ins w:id="620"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"_Toc516413274"</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3.8 Spektrum prvého srdečného zvuku S1 subjektu B.</w:t>
        </w:r>
        <w:r>
          <w:rPr>
            <w:noProof/>
            <w:webHidden/>
          </w:rPr>
          <w:tab/>
        </w:r>
        <w:r>
          <w:rPr>
            <w:noProof/>
            <w:webHidden/>
          </w:rPr>
          <w:fldChar w:fldCharType="begin"/>
        </w:r>
        <w:r>
          <w:rPr>
            <w:noProof/>
            <w:webHidden/>
          </w:rPr>
          <w:instrText xml:space="preserve"> PAGEREF _Toc516413274 \h </w:instrText>
        </w:r>
      </w:ins>
      <w:r>
        <w:rPr>
          <w:noProof/>
          <w:webHidden/>
        </w:rPr>
      </w:r>
      <w:r>
        <w:rPr>
          <w:noProof/>
          <w:webHidden/>
        </w:rPr>
        <w:fldChar w:fldCharType="separate"/>
      </w:r>
      <w:ins w:id="621" w:author="Peto" w:date="2018-06-10T16:57:00Z">
        <w:r>
          <w:rPr>
            <w:noProof/>
            <w:webHidden/>
          </w:rPr>
          <w:t>42</w:t>
        </w:r>
        <w:r>
          <w:rPr>
            <w:noProof/>
            <w:webHidden/>
          </w:rPr>
          <w:fldChar w:fldCharType="end"/>
        </w:r>
        <w:r w:rsidRPr="005D42A7">
          <w:rPr>
            <w:rStyle w:val="Hyperlink"/>
            <w:noProof/>
          </w:rPr>
          <w:fldChar w:fldCharType="end"/>
        </w:r>
      </w:ins>
    </w:p>
    <w:p w14:paraId="7C47C91D" w14:textId="77777777" w:rsidR="00F95B9C" w:rsidRDefault="00F95B9C">
      <w:pPr>
        <w:pStyle w:val="TableofFigures"/>
        <w:tabs>
          <w:tab w:val="right" w:leader="dot" w:pos="8494"/>
        </w:tabs>
        <w:rPr>
          <w:ins w:id="622" w:author="Peto" w:date="2018-06-10T16:57:00Z"/>
          <w:rFonts w:eastAsiaTheme="minorEastAsia" w:cstheme="minorBidi"/>
          <w:smallCaps w:val="0"/>
          <w:noProof/>
          <w:sz w:val="22"/>
          <w:szCs w:val="22"/>
        </w:rPr>
      </w:pPr>
      <w:ins w:id="623"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"_Toc516413275"</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3.9 Spektrum prvého srdečného zvuku S1 pre 30 ľudí.</w:t>
        </w:r>
        <w:r>
          <w:rPr>
            <w:noProof/>
            <w:webHidden/>
          </w:rPr>
          <w:tab/>
        </w:r>
        <w:r>
          <w:rPr>
            <w:noProof/>
            <w:webHidden/>
          </w:rPr>
          <w:fldChar w:fldCharType="begin"/>
        </w:r>
        <w:r>
          <w:rPr>
            <w:noProof/>
            <w:webHidden/>
          </w:rPr>
          <w:instrText xml:space="preserve"> PAGEREF _Toc516413275 \h </w:instrText>
        </w:r>
      </w:ins>
      <w:r>
        <w:rPr>
          <w:noProof/>
          <w:webHidden/>
        </w:rPr>
      </w:r>
      <w:r>
        <w:rPr>
          <w:noProof/>
          <w:webHidden/>
        </w:rPr>
        <w:fldChar w:fldCharType="separate"/>
      </w:r>
      <w:ins w:id="624" w:author="Peto" w:date="2018-06-10T16:57:00Z">
        <w:r>
          <w:rPr>
            <w:noProof/>
            <w:webHidden/>
          </w:rPr>
          <w:t>42</w:t>
        </w:r>
        <w:r>
          <w:rPr>
            <w:noProof/>
            <w:webHidden/>
          </w:rPr>
          <w:fldChar w:fldCharType="end"/>
        </w:r>
        <w:r w:rsidRPr="005D42A7">
          <w:rPr>
            <w:rStyle w:val="Hyperlink"/>
            <w:noProof/>
          </w:rPr>
          <w:fldChar w:fldCharType="end"/>
        </w:r>
      </w:ins>
    </w:p>
    <w:p w14:paraId="68FB6261" w14:textId="77777777" w:rsidR="00F95B9C" w:rsidRDefault="00F95B9C">
      <w:pPr>
        <w:pStyle w:val="TableofFigures"/>
        <w:tabs>
          <w:tab w:val="right" w:leader="dot" w:pos="8494"/>
        </w:tabs>
        <w:rPr>
          <w:ins w:id="625" w:author="Peto" w:date="2018-06-10T16:57:00Z"/>
          <w:rFonts w:eastAsiaTheme="minorEastAsia" w:cstheme="minorBidi"/>
          <w:smallCaps w:val="0"/>
          <w:noProof/>
          <w:sz w:val="22"/>
          <w:szCs w:val="22"/>
        </w:rPr>
      </w:pPr>
      <w:ins w:id="626"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"_Toc516413276"</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3.10: Detekcia prvého srdečného zvuku – S1</w:t>
        </w:r>
        <w:r>
          <w:rPr>
            <w:noProof/>
            <w:webHidden/>
          </w:rPr>
          <w:tab/>
        </w:r>
        <w:r>
          <w:rPr>
            <w:noProof/>
            <w:webHidden/>
          </w:rPr>
          <w:fldChar w:fldCharType="begin"/>
        </w:r>
        <w:r>
          <w:rPr>
            <w:noProof/>
            <w:webHidden/>
          </w:rPr>
          <w:instrText xml:space="preserve"> PAGEREF _Toc516413276 \h </w:instrText>
        </w:r>
      </w:ins>
      <w:r>
        <w:rPr>
          <w:noProof/>
          <w:webHidden/>
        </w:rPr>
      </w:r>
      <w:r>
        <w:rPr>
          <w:noProof/>
          <w:webHidden/>
        </w:rPr>
        <w:fldChar w:fldCharType="separate"/>
      </w:r>
      <w:ins w:id="627" w:author="Peto" w:date="2018-06-10T16:57:00Z">
        <w:r>
          <w:rPr>
            <w:noProof/>
            <w:webHidden/>
          </w:rPr>
          <w:t>47</w:t>
        </w:r>
        <w:r>
          <w:rPr>
            <w:noProof/>
            <w:webHidden/>
          </w:rPr>
          <w:fldChar w:fldCharType="end"/>
        </w:r>
        <w:r w:rsidRPr="005D42A7">
          <w:rPr>
            <w:rStyle w:val="Hyperlink"/>
            <w:noProof/>
          </w:rPr>
          <w:fldChar w:fldCharType="end"/>
        </w:r>
      </w:ins>
    </w:p>
    <w:p w14:paraId="0EFA2564" w14:textId="77777777" w:rsidR="00F95B9C" w:rsidRDefault="00F95B9C">
      <w:pPr>
        <w:pStyle w:val="TableofFigures"/>
        <w:tabs>
          <w:tab w:val="right" w:leader="dot" w:pos="8494"/>
        </w:tabs>
        <w:rPr>
          <w:ins w:id="628" w:author="Peto" w:date="2018-06-10T16:57:00Z"/>
          <w:rFonts w:eastAsiaTheme="minorEastAsia" w:cstheme="minorBidi"/>
          <w:smallCaps w:val="0"/>
          <w:noProof/>
          <w:sz w:val="22"/>
          <w:szCs w:val="22"/>
        </w:rPr>
      </w:pPr>
      <w:ins w:id="629"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"_Toc516413277"</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3.11: Korelačne koeficienty respiračnej krivky a 10 oneskorených R-S1 kriviek.</w:t>
        </w:r>
        <w:r>
          <w:rPr>
            <w:noProof/>
            <w:webHidden/>
          </w:rPr>
          <w:tab/>
        </w:r>
        <w:r>
          <w:rPr>
            <w:noProof/>
            <w:webHidden/>
          </w:rPr>
          <w:fldChar w:fldCharType="begin"/>
        </w:r>
        <w:r>
          <w:rPr>
            <w:noProof/>
            <w:webHidden/>
          </w:rPr>
          <w:instrText xml:space="preserve"> PAGEREF _Toc516413277 \h </w:instrText>
        </w:r>
      </w:ins>
      <w:r>
        <w:rPr>
          <w:noProof/>
          <w:webHidden/>
        </w:rPr>
      </w:r>
      <w:r>
        <w:rPr>
          <w:noProof/>
          <w:webHidden/>
        </w:rPr>
        <w:fldChar w:fldCharType="separate"/>
      </w:r>
      <w:ins w:id="630" w:author="Peto" w:date="2018-06-10T16:57:00Z">
        <w:r>
          <w:rPr>
            <w:noProof/>
            <w:webHidden/>
          </w:rPr>
          <w:t>48</w:t>
        </w:r>
        <w:r>
          <w:rPr>
            <w:noProof/>
            <w:webHidden/>
          </w:rPr>
          <w:fldChar w:fldCharType="end"/>
        </w:r>
        <w:r w:rsidRPr="005D42A7">
          <w:rPr>
            <w:rStyle w:val="Hyperlink"/>
            <w:noProof/>
          </w:rPr>
          <w:fldChar w:fldCharType="end"/>
        </w:r>
      </w:ins>
    </w:p>
    <w:p w14:paraId="2D79345D" w14:textId="77777777" w:rsidR="00F95B9C" w:rsidRDefault="00F95B9C">
      <w:pPr>
        <w:pStyle w:val="TableofFigures"/>
        <w:tabs>
          <w:tab w:val="right" w:leader="dot" w:pos="8494"/>
        </w:tabs>
        <w:rPr>
          <w:ins w:id="631" w:author="Peto" w:date="2018-06-10T16:57:00Z"/>
          <w:rFonts w:eastAsiaTheme="minorEastAsia" w:cstheme="minorBidi"/>
          <w:smallCaps w:val="0"/>
          <w:noProof/>
          <w:sz w:val="22"/>
          <w:szCs w:val="22"/>
        </w:rPr>
      </w:pPr>
      <w:ins w:id="632"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"_Toc516413278"</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3.12: Detekcia parametrov obehovej sústavy</w:t>
        </w:r>
        <w:r>
          <w:rPr>
            <w:noProof/>
            <w:webHidden/>
          </w:rPr>
          <w:tab/>
        </w:r>
        <w:r>
          <w:rPr>
            <w:noProof/>
            <w:webHidden/>
          </w:rPr>
          <w:fldChar w:fldCharType="begin"/>
        </w:r>
        <w:r>
          <w:rPr>
            <w:noProof/>
            <w:webHidden/>
          </w:rPr>
          <w:instrText xml:space="preserve"> PAGEREF _Toc516413278 \h </w:instrText>
        </w:r>
      </w:ins>
      <w:r>
        <w:rPr>
          <w:noProof/>
          <w:webHidden/>
        </w:rPr>
      </w:r>
      <w:r>
        <w:rPr>
          <w:noProof/>
          <w:webHidden/>
        </w:rPr>
        <w:fldChar w:fldCharType="separate"/>
      </w:r>
      <w:ins w:id="633" w:author="Peto" w:date="2018-06-10T16:57:00Z">
        <w:r>
          <w:rPr>
            <w:noProof/>
            <w:webHidden/>
          </w:rPr>
          <w:t>54</w:t>
        </w:r>
        <w:r>
          <w:rPr>
            <w:noProof/>
            <w:webHidden/>
          </w:rPr>
          <w:fldChar w:fldCharType="end"/>
        </w:r>
        <w:r w:rsidRPr="005D42A7">
          <w:rPr>
            <w:rStyle w:val="Hyperlink"/>
            <w:noProof/>
          </w:rPr>
          <w:fldChar w:fldCharType="end"/>
        </w:r>
      </w:ins>
    </w:p>
    <w:p w14:paraId="1DDA8EC2" w14:textId="77777777" w:rsidR="00F95B9C" w:rsidRDefault="00F95B9C">
      <w:pPr>
        <w:pStyle w:val="TableofFigures"/>
        <w:tabs>
          <w:tab w:val="right" w:leader="dot" w:pos="8494"/>
        </w:tabs>
        <w:rPr>
          <w:ins w:id="634" w:author="Peto" w:date="2018-06-10T16:57:00Z"/>
          <w:rFonts w:eastAsiaTheme="minorEastAsia" w:cstheme="minorBidi"/>
          <w:smallCaps w:val="0"/>
          <w:noProof/>
          <w:sz w:val="22"/>
          <w:szCs w:val="22"/>
        </w:rPr>
      </w:pPr>
      <w:ins w:id="635"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"_Toc516413279"</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 xml:space="preserve">Obrázok 3.13: Popisná štatistika parametra </w:t>
        </w:r>
        <m:oMath>
          <m:r>
            <m:rPr>
              <m:sty m:val="p"/>
            </m:rPr>
            <w:rPr>
              <w:rStyle w:val="Hyperlink"/>
              <w:rFonts w:ascii="Cambria Math" w:hAnsi="Cambria Math"/>
              <w:noProof/>
              <w:lang w:val="sk-SK" w:bidi="en-US"/>
            </w:rPr>
            <m:t>-dZ4(t)/dtmax</m:t>
          </m:r>
        </m:oMath>
        <w:r w:rsidRPr="005D42A7">
          <w:rPr>
            <w:rStyle w:val="Hyperlink"/>
            <w:b/>
            <w:noProof/>
            <w:lang w:val="sk-SK" w:bidi="en-US"/>
          </w:rPr>
          <w:t>.</w:t>
        </w:r>
        <w:r>
          <w:rPr>
            <w:noProof/>
            <w:webHidden/>
          </w:rPr>
          <w:tab/>
        </w:r>
        <w:r>
          <w:rPr>
            <w:noProof/>
            <w:webHidden/>
          </w:rPr>
          <w:fldChar w:fldCharType="begin"/>
        </w:r>
        <w:r>
          <w:rPr>
            <w:noProof/>
            <w:webHidden/>
          </w:rPr>
          <w:instrText xml:space="preserve"> PAGEREF _Toc516413279 \h </w:instrText>
        </w:r>
      </w:ins>
      <w:r>
        <w:rPr>
          <w:noProof/>
          <w:webHidden/>
        </w:rPr>
      </w:r>
      <w:r>
        <w:rPr>
          <w:noProof/>
          <w:webHidden/>
        </w:rPr>
        <w:fldChar w:fldCharType="separate"/>
      </w:r>
      <w:ins w:id="636" w:author="Peto" w:date="2018-06-10T16:57:00Z">
        <w:r>
          <w:rPr>
            <w:noProof/>
            <w:webHidden/>
          </w:rPr>
          <w:t>57</w:t>
        </w:r>
        <w:r>
          <w:rPr>
            <w:noProof/>
            <w:webHidden/>
          </w:rPr>
          <w:fldChar w:fldCharType="end"/>
        </w:r>
        <w:r w:rsidRPr="005D42A7">
          <w:rPr>
            <w:rStyle w:val="Hyperlink"/>
            <w:noProof/>
          </w:rPr>
          <w:fldChar w:fldCharType="end"/>
        </w:r>
      </w:ins>
    </w:p>
    <w:p w14:paraId="64A35A14" w14:textId="77777777" w:rsidR="00F95B9C" w:rsidRDefault="00F95B9C">
      <w:pPr>
        <w:pStyle w:val="TableofFigures"/>
        <w:tabs>
          <w:tab w:val="right" w:leader="dot" w:pos="8494"/>
        </w:tabs>
        <w:rPr>
          <w:ins w:id="637" w:author="Peto" w:date="2018-06-10T16:57:00Z"/>
          <w:rFonts w:eastAsiaTheme="minorEastAsia" w:cstheme="minorBidi"/>
          <w:smallCaps w:val="0"/>
          <w:noProof/>
          <w:sz w:val="22"/>
          <w:szCs w:val="22"/>
        </w:rPr>
      </w:pPr>
      <w:ins w:id="638"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"_Toc516413280"</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rPr>
          <w:t>Obrázok 3.14: Vytvorenie lineárne interpolovanej krivky parametra.</w:t>
        </w:r>
        <w:r>
          <w:rPr>
            <w:noProof/>
            <w:webHidden/>
          </w:rPr>
          <w:tab/>
        </w:r>
        <w:r>
          <w:rPr>
            <w:noProof/>
            <w:webHidden/>
          </w:rPr>
          <w:fldChar w:fldCharType="begin"/>
        </w:r>
        <w:r>
          <w:rPr>
            <w:noProof/>
            <w:webHidden/>
          </w:rPr>
          <w:instrText xml:space="preserve"> PAGEREF _Toc516413280 \h </w:instrText>
        </w:r>
      </w:ins>
      <w:r>
        <w:rPr>
          <w:noProof/>
          <w:webHidden/>
        </w:rPr>
      </w:r>
      <w:r>
        <w:rPr>
          <w:noProof/>
          <w:webHidden/>
        </w:rPr>
        <w:fldChar w:fldCharType="separate"/>
      </w:r>
      <w:ins w:id="639" w:author="Peto" w:date="2018-06-10T16:57:00Z">
        <w:r>
          <w:rPr>
            <w:noProof/>
            <w:webHidden/>
          </w:rPr>
          <w:t>64</w:t>
        </w:r>
        <w:r>
          <w:rPr>
            <w:noProof/>
            <w:webHidden/>
          </w:rPr>
          <w:fldChar w:fldCharType="end"/>
        </w:r>
        <w:r w:rsidRPr="005D42A7">
          <w:rPr>
            <w:rStyle w:val="Hyperlink"/>
            <w:noProof/>
          </w:rPr>
          <w:fldChar w:fldCharType="end"/>
        </w:r>
      </w:ins>
    </w:p>
    <w:p w14:paraId="69C3948B" w14:textId="0B1AF835" w:rsidR="00F95B9C" w:rsidRDefault="00F95B9C">
      <w:pPr>
        <w:pStyle w:val="TableofFigures"/>
        <w:tabs>
          <w:tab w:val="right" w:leader="dot" w:pos="8494"/>
        </w:tabs>
        <w:rPr>
          <w:ins w:id="640" w:author="Peto" w:date="2018-06-10T16:57:00Z"/>
          <w:rFonts w:eastAsiaTheme="minorEastAsia" w:cstheme="minorBidi"/>
          <w:smallCaps w:val="0"/>
          <w:noProof/>
          <w:sz w:val="22"/>
          <w:szCs w:val="22"/>
        </w:rPr>
      </w:pPr>
      <w:ins w:id="641"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"_Toc516413281"</w:instrText>
        </w:r>
        <w:r w:rsidRPr="005D42A7">
          <w:rPr>
            <w:rStyle w:val="Hyperlink"/>
            <w:noProof/>
          </w:rPr>
          <w:instrText xml:space="preserve"> </w:instrText>
        </w:r>
        <w:r w:rsidRPr="005D42A7">
          <w:rPr>
            <w:rStyle w:val="Hyperlink"/>
            <w:noProof/>
          </w:rPr>
          <w:fldChar w:fldCharType="separate"/>
        </w:r>
        <w:r w:rsidRPr="005D42A7">
          <w:rPr>
            <w:rStyle w:val="Hyperlink"/>
            <w:noProof/>
            <w:lang w:bidi="en-US"/>
          </w:rPr>
          <w:t xml:space="preserve"> Obrázok 3.15: LI postupnosti hemodynamických parametrov.</w:t>
        </w:r>
        <w:r>
          <w:rPr>
            <w:noProof/>
            <w:webHidden/>
          </w:rPr>
          <w:tab/>
        </w:r>
        <w:r>
          <w:rPr>
            <w:noProof/>
            <w:webHidden/>
          </w:rPr>
          <w:fldChar w:fldCharType="begin"/>
        </w:r>
        <w:r>
          <w:rPr>
            <w:noProof/>
            <w:webHidden/>
          </w:rPr>
          <w:instrText xml:space="preserve"> PAGEREF _Toc516413281 \h </w:instrText>
        </w:r>
      </w:ins>
      <w:r>
        <w:rPr>
          <w:noProof/>
          <w:webHidden/>
        </w:rPr>
      </w:r>
      <w:r>
        <w:rPr>
          <w:noProof/>
          <w:webHidden/>
        </w:rPr>
        <w:fldChar w:fldCharType="separate"/>
      </w:r>
      <w:ins w:id="642" w:author="Peto" w:date="2018-06-10T16:57:00Z">
        <w:r>
          <w:rPr>
            <w:noProof/>
            <w:webHidden/>
          </w:rPr>
          <w:t>65</w:t>
        </w:r>
        <w:r>
          <w:rPr>
            <w:noProof/>
            <w:webHidden/>
          </w:rPr>
          <w:fldChar w:fldCharType="end"/>
        </w:r>
        <w:r w:rsidRPr="005D42A7">
          <w:rPr>
            <w:rStyle w:val="Hyperlink"/>
            <w:noProof/>
          </w:rPr>
          <w:fldChar w:fldCharType="end"/>
        </w:r>
      </w:ins>
    </w:p>
    <w:p w14:paraId="0F268C30" w14:textId="24B0CA25" w:rsidR="00F95B9C" w:rsidRDefault="00F95B9C">
      <w:pPr>
        <w:pStyle w:val="TableofFigures"/>
        <w:tabs>
          <w:tab w:val="right" w:leader="dot" w:pos="8494"/>
        </w:tabs>
        <w:rPr>
          <w:ins w:id="643" w:author="Peto" w:date="2018-06-10T16:57:00Z"/>
          <w:rFonts w:eastAsiaTheme="minorEastAsia" w:cstheme="minorBidi"/>
          <w:smallCaps w:val="0"/>
          <w:noProof/>
          <w:sz w:val="22"/>
          <w:szCs w:val="22"/>
        </w:rPr>
      </w:pPr>
      <w:ins w:id="644"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"_Toc516413282"</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 xml:space="preserve"> Obrázok 3.16: Polárne diagramy znázorňujú odozvu kardiovaskulárnych parametrov na hlboké dýchanie s periodou  10 sekund .</w:t>
        </w:r>
        <w:r>
          <w:rPr>
            <w:noProof/>
            <w:webHidden/>
          </w:rPr>
          <w:tab/>
        </w:r>
        <w:r>
          <w:rPr>
            <w:noProof/>
            <w:webHidden/>
          </w:rPr>
          <w:fldChar w:fldCharType="begin"/>
        </w:r>
        <w:r>
          <w:rPr>
            <w:noProof/>
            <w:webHidden/>
          </w:rPr>
          <w:instrText xml:space="preserve"> PAGEREF _Toc516413282 \h </w:instrText>
        </w:r>
      </w:ins>
      <w:r>
        <w:rPr>
          <w:noProof/>
          <w:webHidden/>
        </w:rPr>
      </w:r>
      <w:r>
        <w:rPr>
          <w:noProof/>
          <w:webHidden/>
        </w:rPr>
        <w:fldChar w:fldCharType="separate"/>
      </w:r>
      <w:ins w:id="645" w:author="Peto" w:date="2018-06-10T16:57:00Z">
        <w:r>
          <w:rPr>
            <w:noProof/>
            <w:webHidden/>
          </w:rPr>
          <w:t>69</w:t>
        </w:r>
        <w:r>
          <w:rPr>
            <w:noProof/>
            <w:webHidden/>
          </w:rPr>
          <w:fldChar w:fldCharType="end"/>
        </w:r>
        <w:r w:rsidRPr="005D42A7">
          <w:rPr>
            <w:rStyle w:val="Hyperlink"/>
            <w:noProof/>
          </w:rPr>
          <w:fldChar w:fldCharType="end"/>
        </w:r>
      </w:ins>
    </w:p>
    <w:p w14:paraId="54DCD24C" w14:textId="77777777" w:rsidR="00F95B9C" w:rsidRDefault="00F95B9C">
      <w:pPr>
        <w:pStyle w:val="TableofFigures"/>
        <w:tabs>
          <w:tab w:val="right" w:leader="dot" w:pos="8494"/>
        </w:tabs>
        <w:rPr>
          <w:ins w:id="646" w:author="Peto" w:date="2018-06-10T16:57:00Z"/>
          <w:rFonts w:eastAsiaTheme="minorEastAsia" w:cstheme="minorBidi"/>
          <w:smallCaps w:val="0"/>
          <w:noProof/>
          <w:sz w:val="22"/>
          <w:szCs w:val="22"/>
        </w:rPr>
      </w:pPr>
      <w:ins w:id="647"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"_Toc516413283"</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3.17: SV z impedancie krku a jeho porovnanie s meraním SV echokardiografiou</w:t>
        </w:r>
        <w:r>
          <w:rPr>
            <w:noProof/>
            <w:webHidden/>
          </w:rPr>
          <w:tab/>
        </w:r>
        <w:r>
          <w:rPr>
            <w:noProof/>
            <w:webHidden/>
          </w:rPr>
          <w:fldChar w:fldCharType="begin"/>
        </w:r>
        <w:r>
          <w:rPr>
            <w:noProof/>
            <w:webHidden/>
          </w:rPr>
          <w:instrText xml:space="preserve"> PAGEREF _Toc516413283 \h </w:instrText>
        </w:r>
      </w:ins>
      <w:r>
        <w:rPr>
          <w:noProof/>
          <w:webHidden/>
        </w:rPr>
      </w:r>
      <w:r>
        <w:rPr>
          <w:noProof/>
          <w:webHidden/>
        </w:rPr>
        <w:fldChar w:fldCharType="separate"/>
      </w:r>
      <w:ins w:id="648" w:author="Peto" w:date="2018-06-10T16:57:00Z">
        <w:r>
          <w:rPr>
            <w:noProof/>
            <w:webHidden/>
          </w:rPr>
          <w:t>76</w:t>
        </w:r>
        <w:r>
          <w:rPr>
            <w:noProof/>
            <w:webHidden/>
          </w:rPr>
          <w:fldChar w:fldCharType="end"/>
        </w:r>
        <w:r w:rsidRPr="005D42A7">
          <w:rPr>
            <w:rStyle w:val="Hyperlink"/>
            <w:noProof/>
          </w:rPr>
          <w:fldChar w:fldCharType="end"/>
        </w:r>
      </w:ins>
    </w:p>
    <w:p w14:paraId="367C84AD" w14:textId="77777777" w:rsidR="00F95B9C" w:rsidRDefault="00F95B9C">
      <w:pPr>
        <w:pStyle w:val="TableofFigures"/>
        <w:tabs>
          <w:tab w:val="right" w:leader="dot" w:pos="8494"/>
        </w:tabs>
        <w:rPr>
          <w:ins w:id="649" w:author="Peto" w:date="2018-06-10T16:57:00Z"/>
          <w:rFonts w:eastAsiaTheme="minorEastAsia" w:cstheme="minorBidi"/>
          <w:smallCaps w:val="0"/>
          <w:noProof/>
          <w:sz w:val="22"/>
          <w:szCs w:val="22"/>
        </w:rPr>
      </w:pPr>
      <w:ins w:id="650"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"_Toc516413284"</w:instrText>
        </w:r>
        <w:r w:rsidRPr="005D42A7">
          <w:rPr>
            <w:rStyle w:val="Hyperlink"/>
            <w:noProof/>
          </w:rPr>
          <w:instrText xml:space="preserve"> </w:instrText>
        </w:r>
        <w:r w:rsidRPr="005D42A7">
          <w:rPr>
            <w:rStyle w:val="Hyperlink"/>
            <w:noProof/>
          </w:rPr>
          <w:fldChar w:fldCharType="separate"/>
        </w:r>
        <w:r w:rsidRPr="005D42A7">
          <w:rPr>
            <w:rStyle w:val="Hyperlink"/>
            <w:noProof/>
            <w:lang w:bidi="en-US"/>
          </w:rPr>
          <w:t xml:space="preserve">Obrázok 3.18. </w:t>
        </w:r>
        <w:r w:rsidRPr="005D42A7">
          <w:rPr>
            <w:rStyle w:val="Hyperlink"/>
            <w:noProof/>
            <w:lang w:val="sk-SK" w:bidi="en-US"/>
          </w:rPr>
          <w:t>Výpočet SV z impedancie hrudníka a jeho porovnanie s meraním SV echokardiografiou</w:t>
        </w:r>
        <w:r>
          <w:rPr>
            <w:noProof/>
            <w:webHidden/>
          </w:rPr>
          <w:tab/>
        </w:r>
        <w:r>
          <w:rPr>
            <w:noProof/>
            <w:webHidden/>
          </w:rPr>
          <w:fldChar w:fldCharType="begin"/>
        </w:r>
        <w:r>
          <w:rPr>
            <w:noProof/>
            <w:webHidden/>
          </w:rPr>
          <w:instrText xml:space="preserve"> PAGEREF _Toc516413284 \h </w:instrText>
        </w:r>
      </w:ins>
      <w:r>
        <w:rPr>
          <w:noProof/>
          <w:webHidden/>
        </w:rPr>
      </w:r>
      <w:r>
        <w:rPr>
          <w:noProof/>
          <w:webHidden/>
        </w:rPr>
        <w:fldChar w:fldCharType="separate"/>
      </w:r>
      <w:ins w:id="651" w:author="Peto" w:date="2018-06-10T16:57:00Z">
        <w:r>
          <w:rPr>
            <w:noProof/>
            <w:webHidden/>
          </w:rPr>
          <w:t>77</w:t>
        </w:r>
        <w:r>
          <w:rPr>
            <w:noProof/>
            <w:webHidden/>
          </w:rPr>
          <w:fldChar w:fldCharType="end"/>
        </w:r>
        <w:r w:rsidRPr="005D42A7">
          <w:rPr>
            <w:rStyle w:val="Hyperlink"/>
            <w:noProof/>
          </w:rPr>
          <w:fldChar w:fldCharType="end"/>
        </w:r>
      </w:ins>
    </w:p>
    <w:p w14:paraId="61FABD3C" w14:textId="77777777" w:rsidR="00F95B9C" w:rsidRDefault="00F95B9C">
      <w:pPr>
        <w:pStyle w:val="TableofFigures"/>
        <w:tabs>
          <w:tab w:val="right" w:leader="dot" w:pos="8494"/>
        </w:tabs>
        <w:rPr>
          <w:ins w:id="652" w:author="Peto" w:date="2018-06-10T16:57:00Z"/>
          <w:rFonts w:eastAsiaTheme="minorEastAsia" w:cstheme="minorBidi"/>
          <w:smallCaps w:val="0"/>
          <w:noProof/>
          <w:sz w:val="22"/>
          <w:szCs w:val="22"/>
        </w:rPr>
      </w:pPr>
      <w:ins w:id="653"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"_Toc516413285"</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3.19: Bland Altmanova analýza zhody medzi meraním SV z impedancie krku a echokardiografiou.</w:t>
        </w:r>
        <w:r>
          <w:rPr>
            <w:noProof/>
            <w:webHidden/>
          </w:rPr>
          <w:tab/>
        </w:r>
        <w:r>
          <w:rPr>
            <w:noProof/>
            <w:webHidden/>
          </w:rPr>
          <w:fldChar w:fldCharType="begin"/>
        </w:r>
        <w:r>
          <w:rPr>
            <w:noProof/>
            <w:webHidden/>
          </w:rPr>
          <w:instrText xml:space="preserve"> PAGEREF _Toc516413285 \h </w:instrText>
        </w:r>
      </w:ins>
      <w:r>
        <w:rPr>
          <w:noProof/>
          <w:webHidden/>
        </w:rPr>
      </w:r>
      <w:r>
        <w:rPr>
          <w:noProof/>
          <w:webHidden/>
        </w:rPr>
        <w:fldChar w:fldCharType="separate"/>
      </w:r>
      <w:ins w:id="654" w:author="Peto" w:date="2018-06-10T16:57:00Z">
        <w:r>
          <w:rPr>
            <w:noProof/>
            <w:webHidden/>
          </w:rPr>
          <w:t>78</w:t>
        </w:r>
        <w:r>
          <w:rPr>
            <w:noProof/>
            <w:webHidden/>
          </w:rPr>
          <w:fldChar w:fldCharType="end"/>
        </w:r>
        <w:r w:rsidRPr="005D42A7">
          <w:rPr>
            <w:rStyle w:val="Hyperlink"/>
            <w:noProof/>
          </w:rPr>
          <w:fldChar w:fldCharType="end"/>
        </w:r>
      </w:ins>
    </w:p>
    <w:p w14:paraId="6B3A7F36" w14:textId="77777777" w:rsidR="00F95B9C" w:rsidRDefault="00F95B9C">
      <w:pPr>
        <w:pStyle w:val="TableofFigures"/>
        <w:tabs>
          <w:tab w:val="right" w:leader="dot" w:pos="8494"/>
        </w:tabs>
        <w:rPr>
          <w:ins w:id="655" w:author="Peto" w:date="2018-06-10T16:57:00Z"/>
          <w:rFonts w:eastAsiaTheme="minorEastAsia" w:cstheme="minorBidi"/>
          <w:smallCaps w:val="0"/>
          <w:noProof/>
          <w:sz w:val="22"/>
          <w:szCs w:val="22"/>
        </w:rPr>
      </w:pPr>
      <w:ins w:id="656"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"_Toc516413286"</w:instrText>
        </w:r>
        <w:r w:rsidRPr="005D42A7">
          <w:rPr>
            <w:rStyle w:val="Hyperlink"/>
            <w:noProof/>
          </w:rPr>
          <w:instrText xml:space="preserve"> </w:instrText>
        </w:r>
        <w:r w:rsidRPr="005D42A7">
          <w:rPr>
            <w:rStyle w:val="Hyperlink"/>
            <w:noProof/>
          </w:rPr>
          <w:fldChar w:fldCharType="separate"/>
        </w:r>
        <w:r w:rsidRPr="005D42A7">
          <w:rPr>
            <w:rStyle w:val="Hyperlink"/>
            <w:noProof/>
            <w:lang w:bidi="en-US"/>
          </w:rPr>
          <w:t xml:space="preserve">Obrázok 3.20: </w:t>
        </w:r>
        <w:r w:rsidRPr="005D42A7">
          <w:rPr>
            <w:rStyle w:val="Hyperlink"/>
            <w:noProof/>
            <w:lang w:val="sk-SK" w:bidi="en-US"/>
          </w:rPr>
          <w:t>Bland Altmanova analýza zhody medzi meraním SV z impedancie hrudníka a echokardiografiou.</w:t>
        </w:r>
        <w:r>
          <w:rPr>
            <w:noProof/>
            <w:webHidden/>
          </w:rPr>
          <w:tab/>
        </w:r>
        <w:r>
          <w:rPr>
            <w:noProof/>
            <w:webHidden/>
          </w:rPr>
          <w:fldChar w:fldCharType="begin"/>
        </w:r>
        <w:r>
          <w:rPr>
            <w:noProof/>
            <w:webHidden/>
          </w:rPr>
          <w:instrText xml:space="preserve"> PAGEREF _Toc516413286 \h </w:instrText>
        </w:r>
      </w:ins>
      <w:r>
        <w:rPr>
          <w:noProof/>
          <w:webHidden/>
        </w:rPr>
      </w:r>
      <w:r>
        <w:rPr>
          <w:noProof/>
          <w:webHidden/>
        </w:rPr>
        <w:fldChar w:fldCharType="separate"/>
      </w:r>
      <w:ins w:id="657" w:author="Peto" w:date="2018-06-10T16:57:00Z">
        <w:r>
          <w:rPr>
            <w:noProof/>
            <w:webHidden/>
          </w:rPr>
          <w:t>79</w:t>
        </w:r>
        <w:r>
          <w:rPr>
            <w:noProof/>
            <w:webHidden/>
          </w:rPr>
          <w:fldChar w:fldCharType="end"/>
        </w:r>
        <w:r w:rsidRPr="005D42A7">
          <w:rPr>
            <w:rStyle w:val="Hyperlink"/>
            <w:noProof/>
          </w:rPr>
          <w:fldChar w:fldCharType="end"/>
        </w:r>
      </w:ins>
    </w:p>
    <w:p w14:paraId="3E2F2158" w14:textId="77777777" w:rsidR="00F95B9C" w:rsidRDefault="00F95B9C">
      <w:pPr>
        <w:pStyle w:val="TableofFigures"/>
        <w:tabs>
          <w:tab w:val="right" w:leader="dot" w:pos="8494"/>
        </w:tabs>
        <w:rPr>
          <w:ins w:id="658" w:author="Peto" w:date="2018-06-10T16:57:00Z"/>
          <w:rFonts w:eastAsiaTheme="minorEastAsia" w:cstheme="minorBidi"/>
          <w:smallCaps w:val="0"/>
          <w:noProof/>
          <w:sz w:val="22"/>
          <w:szCs w:val="22"/>
        </w:rPr>
      </w:pPr>
      <w:ins w:id="659" w:author="Peto" w:date="2018-06-10T16:57:00Z">
        <w:r w:rsidRPr="005D42A7">
          <w:rPr>
            <w:rStyle w:val="Hyperlink"/>
            <w:noProof/>
          </w:rPr>
          <w:lastRenderedPageBreak/>
          <w:fldChar w:fldCharType="begin"/>
        </w:r>
        <w:r w:rsidRPr="005D42A7">
          <w:rPr>
            <w:rStyle w:val="Hyperlink"/>
            <w:noProof/>
          </w:rPr>
          <w:instrText xml:space="preserve"> </w:instrText>
        </w:r>
        <w:r>
          <w:rPr>
            <w:noProof/>
          </w:rPr>
          <w:instrText>HYPERLINK \l "_Toc516413287"</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3.21: Relatívne zmeny SV subjektu 53 pri záťaži.</w:t>
        </w:r>
        <w:r>
          <w:rPr>
            <w:noProof/>
            <w:webHidden/>
          </w:rPr>
          <w:tab/>
        </w:r>
        <w:r>
          <w:rPr>
            <w:noProof/>
            <w:webHidden/>
          </w:rPr>
          <w:fldChar w:fldCharType="begin"/>
        </w:r>
        <w:r>
          <w:rPr>
            <w:noProof/>
            <w:webHidden/>
          </w:rPr>
          <w:instrText xml:space="preserve"> PAGEREF _Toc516413287 \h </w:instrText>
        </w:r>
      </w:ins>
      <w:r>
        <w:rPr>
          <w:noProof/>
          <w:webHidden/>
        </w:rPr>
      </w:r>
      <w:r>
        <w:rPr>
          <w:noProof/>
          <w:webHidden/>
        </w:rPr>
        <w:fldChar w:fldCharType="separate"/>
      </w:r>
      <w:ins w:id="660" w:author="Peto" w:date="2018-06-10T16:57:00Z">
        <w:r>
          <w:rPr>
            <w:noProof/>
            <w:webHidden/>
          </w:rPr>
          <w:t>81</w:t>
        </w:r>
        <w:r>
          <w:rPr>
            <w:noProof/>
            <w:webHidden/>
          </w:rPr>
          <w:fldChar w:fldCharType="end"/>
        </w:r>
        <w:r w:rsidRPr="005D42A7">
          <w:rPr>
            <w:rStyle w:val="Hyperlink"/>
            <w:noProof/>
          </w:rPr>
          <w:fldChar w:fldCharType="end"/>
        </w:r>
      </w:ins>
    </w:p>
    <w:p w14:paraId="311F0802" w14:textId="77777777" w:rsidR="00F95B9C" w:rsidRDefault="00F95B9C">
      <w:pPr>
        <w:pStyle w:val="TableofFigures"/>
        <w:tabs>
          <w:tab w:val="right" w:leader="dot" w:pos="8494"/>
        </w:tabs>
        <w:rPr>
          <w:ins w:id="661" w:author="Peto" w:date="2018-06-10T16:57:00Z"/>
          <w:rFonts w:eastAsiaTheme="minorEastAsia" w:cstheme="minorBidi"/>
          <w:smallCaps w:val="0"/>
          <w:noProof/>
          <w:sz w:val="22"/>
          <w:szCs w:val="22"/>
        </w:rPr>
      </w:pPr>
      <w:ins w:id="662"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"_Toc516413288"</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3.22: Relatívne zmeny SV subjektu 49 pri záťaži.</w:t>
        </w:r>
        <w:r>
          <w:rPr>
            <w:noProof/>
            <w:webHidden/>
          </w:rPr>
          <w:tab/>
        </w:r>
        <w:r>
          <w:rPr>
            <w:noProof/>
            <w:webHidden/>
          </w:rPr>
          <w:fldChar w:fldCharType="begin"/>
        </w:r>
        <w:r>
          <w:rPr>
            <w:noProof/>
            <w:webHidden/>
          </w:rPr>
          <w:instrText xml:space="preserve"> PAGEREF _Toc516413288 \h </w:instrText>
        </w:r>
      </w:ins>
      <w:r>
        <w:rPr>
          <w:noProof/>
          <w:webHidden/>
        </w:rPr>
      </w:r>
      <w:r>
        <w:rPr>
          <w:noProof/>
          <w:webHidden/>
        </w:rPr>
        <w:fldChar w:fldCharType="separate"/>
      </w:r>
      <w:ins w:id="663" w:author="Peto" w:date="2018-06-10T16:57:00Z">
        <w:r>
          <w:rPr>
            <w:noProof/>
            <w:webHidden/>
          </w:rPr>
          <w:t>82</w:t>
        </w:r>
        <w:r>
          <w:rPr>
            <w:noProof/>
            <w:webHidden/>
          </w:rPr>
          <w:fldChar w:fldCharType="end"/>
        </w:r>
        <w:r w:rsidRPr="005D42A7">
          <w:rPr>
            <w:rStyle w:val="Hyperlink"/>
            <w:noProof/>
          </w:rPr>
          <w:fldChar w:fldCharType="end"/>
        </w:r>
      </w:ins>
    </w:p>
    <w:p w14:paraId="0F9DD74A" w14:textId="77777777" w:rsidR="00B85020" w:rsidDel="00F95B9C" w:rsidRDefault="00B85020">
      <w:pPr>
        <w:pStyle w:val="TableofFigures"/>
        <w:tabs>
          <w:tab w:val="right" w:leader="dot" w:pos="8494"/>
        </w:tabs>
        <w:rPr>
          <w:del w:id="664" w:author="Peto" w:date="2018-06-10T16:57:00Z"/>
          <w:rFonts w:eastAsiaTheme="minorEastAsia" w:cstheme="minorBidi"/>
          <w:smallCaps w:val="0"/>
          <w:noProof/>
          <w:sz w:val="22"/>
          <w:szCs w:val="22"/>
        </w:rPr>
      </w:pPr>
      <w:del w:id="665" w:author="Peto" w:date="2018-06-10T16:57:00Z">
        <w:r w:rsidRPr="00F95B9C" w:rsidDel="00F95B9C">
          <w:rPr>
            <w:rPrChange w:id="666" w:author="Peto" w:date="2018-06-10T16:57:00Z">
              <w:rPr>
                <w:rStyle w:val="Hyperlink"/>
                <w:noProof/>
                <w:lang w:val="sk-SK" w:bidi="en-US"/>
              </w:rPr>
            </w:rPrChange>
          </w:rPr>
          <w:delText>Obrázok 1.1:Mechanická analógia2-prvkového Windkesselovho modelu</w:delText>
        </w:r>
        <w:r w:rsidDel="00F95B9C">
          <w:rPr>
            <w:noProof/>
            <w:webHidden/>
          </w:rPr>
          <w:tab/>
          <w:delText>7</w:delText>
        </w:r>
      </w:del>
    </w:p>
    <w:p w14:paraId="3558F518" w14:textId="77777777" w:rsidR="00B85020" w:rsidDel="00F95B9C" w:rsidRDefault="00B85020">
      <w:pPr>
        <w:pStyle w:val="TableofFigures"/>
        <w:tabs>
          <w:tab w:val="right" w:leader="dot" w:pos="8494"/>
        </w:tabs>
        <w:rPr>
          <w:del w:id="667" w:author="Peto" w:date="2018-06-10T16:57:00Z"/>
          <w:rFonts w:eastAsiaTheme="minorEastAsia" w:cstheme="minorBidi"/>
          <w:smallCaps w:val="0"/>
          <w:noProof/>
          <w:sz w:val="22"/>
          <w:szCs w:val="22"/>
        </w:rPr>
      </w:pPr>
      <w:del w:id="668" w:author="Peto" w:date="2018-06-10T16:57:00Z">
        <w:r w:rsidRPr="00F95B9C" w:rsidDel="00F95B9C">
          <w:rPr>
            <w:rPrChange w:id="669" w:author="Peto" w:date="2018-06-10T16:57:00Z">
              <w:rPr>
                <w:rStyle w:val="Hyperlink"/>
                <w:noProof/>
                <w:lang w:val="sk-SK" w:bidi="en-US"/>
              </w:rPr>
            </w:rPrChange>
          </w:rPr>
          <w:delText>Obrázok 1.2:Náhradná el. schéma 2-dielneho Windkesselovho modelu</w:delText>
        </w:r>
        <w:r w:rsidDel="00F95B9C">
          <w:rPr>
            <w:noProof/>
            <w:webHidden/>
          </w:rPr>
          <w:tab/>
          <w:delText>8</w:delText>
        </w:r>
      </w:del>
    </w:p>
    <w:p w14:paraId="30BF70F0" w14:textId="77777777" w:rsidR="00B85020" w:rsidDel="00F95B9C" w:rsidRDefault="00B85020">
      <w:pPr>
        <w:pStyle w:val="TableofFigures"/>
        <w:tabs>
          <w:tab w:val="right" w:leader="dot" w:pos="8494"/>
        </w:tabs>
        <w:rPr>
          <w:del w:id="670" w:author="Peto" w:date="2018-06-10T16:57:00Z"/>
          <w:rFonts w:eastAsiaTheme="minorEastAsia" w:cstheme="minorBidi"/>
          <w:smallCaps w:val="0"/>
          <w:noProof/>
          <w:sz w:val="22"/>
          <w:szCs w:val="22"/>
        </w:rPr>
      </w:pPr>
      <w:del w:id="671" w:author="Peto" w:date="2018-06-10T16:57:00Z">
        <w:r w:rsidRPr="00F95B9C" w:rsidDel="00F95B9C">
          <w:rPr>
            <w:rPrChange w:id="672" w:author="Peto" w:date="2018-06-10T16:57:00Z">
              <w:rPr>
                <w:rStyle w:val="Hyperlink"/>
                <w:noProof/>
                <w:lang w:val="sk-SK" w:bidi="en-US"/>
              </w:rPr>
            </w:rPrChange>
          </w:rPr>
          <w:delText>Obrázok 1.3: Tvar krivky arteriálneho krvného tlaku v rôznych artériách</w:delText>
        </w:r>
        <w:r w:rsidDel="00F95B9C">
          <w:rPr>
            <w:noProof/>
            <w:webHidden/>
          </w:rPr>
          <w:tab/>
          <w:delText>9</w:delText>
        </w:r>
      </w:del>
    </w:p>
    <w:p w14:paraId="3B5C6B26" w14:textId="77777777" w:rsidR="00B85020" w:rsidDel="00F95B9C" w:rsidRDefault="00B85020">
      <w:pPr>
        <w:pStyle w:val="TableofFigures"/>
        <w:tabs>
          <w:tab w:val="right" w:leader="dot" w:pos="8494"/>
        </w:tabs>
        <w:rPr>
          <w:del w:id="673" w:author="Peto" w:date="2018-06-10T16:57:00Z"/>
          <w:rFonts w:eastAsiaTheme="minorEastAsia" w:cstheme="minorBidi"/>
          <w:smallCaps w:val="0"/>
          <w:noProof/>
          <w:sz w:val="22"/>
          <w:szCs w:val="22"/>
        </w:rPr>
      </w:pPr>
      <w:del w:id="674" w:author="Peto" w:date="2018-06-10T16:57:00Z">
        <w:r w:rsidRPr="00F95B9C" w:rsidDel="00F95B9C">
          <w:rPr>
            <w:rPrChange w:id="675" w:author="Peto" w:date="2018-06-10T16:57:00Z">
              <w:rPr>
                <w:rStyle w:val="Hyperlink"/>
                <w:noProof/>
                <w:lang w:val="sk-SK" w:bidi="en-US"/>
              </w:rPr>
            </w:rPrChange>
          </w:rPr>
          <w:delText>Obrázok 1.4: Mechanická a elektrická analógia 2,3 a 4 dielneho Windkesselovho modelu</w:delText>
        </w:r>
        <w:r w:rsidDel="00F95B9C">
          <w:rPr>
            <w:noProof/>
            <w:webHidden/>
          </w:rPr>
          <w:tab/>
          <w:delText>10</w:delText>
        </w:r>
      </w:del>
    </w:p>
    <w:p w14:paraId="638760FA" w14:textId="77777777" w:rsidR="00B85020" w:rsidDel="00F95B9C" w:rsidRDefault="00B85020">
      <w:pPr>
        <w:pStyle w:val="TableofFigures"/>
        <w:tabs>
          <w:tab w:val="right" w:leader="dot" w:pos="8494"/>
        </w:tabs>
        <w:rPr>
          <w:del w:id="676" w:author="Peto" w:date="2018-06-10T16:57:00Z"/>
          <w:rFonts w:eastAsiaTheme="minorEastAsia" w:cstheme="minorBidi"/>
          <w:smallCaps w:val="0"/>
          <w:noProof/>
          <w:sz w:val="22"/>
          <w:szCs w:val="22"/>
        </w:rPr>
      </w:pPr>
      <w:del w:id="677" w:author="Peto" w:date="2018-06-10T16:57:00Z">
        <w:r w:rsidRPr="00F95B9C" w:rsidDel="00F95B9C">
          <w:rPr>
            <w:rPrChange w:id="678" w:author="Peto" w:date="2018-06-10T16:57:00Z">
              <w:rPr>
                <w:rStyle w:val="Hyperlink"/>
                <w:noProof/>
                <w:lang w:val="sk-SK" w:bidi="en-US"/>
              </w:rPr>
            </w:rPrChange>
          </w:rPr>
          <w:delText>Obrázok 1.5: Elektrická schéma paralelne zapojených odporov hrudníka.</w:delText>
        </w:r>
        <w:r w:rsidDel="00F95B9C">
          <w:rPr>
            <w:noProof/>
            <w:webHidden/>
          </w:rPr>
          <w:tab/>
          <w:delText>15</w:delText>
        </w:r>
      </w:del>
    </w:p>
    <w:p w14:paraId="5BA03E4B" w14:textId="77777777" w:rsidR="00B85020" w:rsidDel="00F95B9C" w:rsidRDefault="00B85020">
      <w:pPr>
        <w:pStyle w:val="TableofFigures"/>
        <w:tabs>
          <w:tab w:val="right" w:leader="dot" w:pos="8494"/>
        </w:tabs>
        <w:rPr>
          <w:del w:id="679" w:author="Peto" w:date="2018-06-10T16:57:00Z"/>
          <w:rFonts w:eastAsiaTheme="minorEastAsia" w:cstheme="minorBidi"/>
          <w:smallCaps w:val="0"/>
          <w:noProof/>
          <w:sz w:val="22"/>
          <w:szCs w:val="22"/>
        </w:rPr>
      </w:pPr>
      <w:del w:id="680" w:author="Peto" w:date="2018-06-10T16:57:00Z">
        <w:r w:rsidRPr="00F95B9C" w:rsidDel="00F95B9C">
          <w:rPr>
            <w:rPrChange w:id="681" w:author="Peto" w:date="2018-06-10T16:57:00Z">
              <w:rPr>
                <w:rStyle w:val="Hyperlink"/>
                <w:noProof/>
                <w:lang w:val="sk-SK" w:bidi="en-US"/>
              </w:rPr>
            </w:rPrChange>
          </w:rPr>
          <w:delText>Obrázok 1.6:Princíp zmeny vodivosti krvi</w:delText>
        </w:r>
        <w:r w:rsidDel="00F95B9C">
          <w:rPr>
            <w:noProof/>
            <w:webHidden/>
          </w:rPr>
          <w:tab/>
          <w:delText>16</w:delText>
        </w:r>
      </w:del>
    </w:p>
    <w:p w14:paraId="2D82BD88" w14:textId="77777777" w:rsidR="00B85020" w:rsidDel="00F95B9C" w:rsidRDefault="00B85020">
      <w:pPr>
        <w:pStyle w:val="TableofFigures"/>
        <w:tabs>
          <w:tab w:val="right" w:leader="dot" w:pos="8494"/>
        </w:tabs>
        <w:rPr>
          <w:del w:id="682" w:author="Peto" w:date="2018-06-10T16:57:00Z"/>
          <w:rFonts w:eastAsiaTheme="minorEastAsia" w:cstheme="minorBidi"/>
          <w:smallCaps w:val="0"/>
          <w:noProof/>
          <w:sz w:val="22"/>
          <w:szCs w:val="22"/>
        </w:rPr>
      </w:pPr>
      <w:del w:id="683" w:author="Peto" w:date="2018-06-10T16:57:00Z">
        <w:r w:rsidRPr="00F95B9C" w:rsidDel="00F95B9C">
          <w:rPr>
            <w:rPrChange w:id="684" w:author="Peto" w:date="2018-06-10T16:57:00Z">
              <w:rPr>
                <w:rStyle w:val="Hyperlink"/>
                <w:noProof/>
                <w:lang w:val="sk-SK" w:bidi="en-US"/>
              </w:rPr>
            </w:rPrChange>
          </w:rPr>
          <w:delText>Obrázok 1.7: Vzťah zmeny rýchlosti krvi a vodivosti krvi</w:delText>
        </w:r>
        <w:r w:rsidDel="00F95B9C">
          <w:rPr>
            <w:noProof/>
            <w:webHidden/>
          </w:rPr>
          <w:tab/>
          <w:delText>17</w:delText>
        </w:r>
      </w:del>
    </w:p>
    <w:p w14:paraId="0BADCEAB" w14:textId="77777777" w:rsidR="00B85020" w:rsidDel="00F95B9C" w:rsidRDefault="00B85020">
      <w:pPr>
        <w:pStyle w:val="TableofFigures"/>
        <w:tabs>
          <w:tab w:val="right" w:leader="dot" w:pos="8494"/>
        </w:tabs>
        <w:rPr>
          <w:del w:id="685" w:author="Peto" w:date="2018-06-10T16:57:00Z"/>
          <w:rFonts w:eastAsiaTheme="minorEastAsia" w:cstheme="minorBidi"/>
          <w:smallCaps w:val="0"/>
          <w:noProof/>
          <w:sz w:val="22"/>
          <w:szCs w:val="22"/>
        </w:rPr>
      </w:pPr>
      <w:del w:id="686" w:author="Peto" w:date="2018-06-10T16:57:00Z">
        <w:r w:rsidRPr="00F95B9C" w:rsidDel="00F95B9C">
          <w:rPr>
            <w:rPrChange w:id="687" w:author="Peto" w:date="2018-06-10T16:57:00Z">
              <w:rPr>
                <w:rStyle w:val="Hyperlink"/>
                <w:noProof/>
                <w:lang w:val="sk-SK" w:bidi="en-US"/>
              </w:rPr>
            </w:rPrChange>
          </w:rPr>
          <w:delText xml:space="preserve">Obrázok 1.8: Spätná extrapolácia </w:delText>
        </w:r>
        <m:oMath>
          <m:r>
            <m:rPr>
              <m:sty m:val="p"/>
            </m:rPr>
            <w:rPr>
              <w:rPrChange w:id="688" w:author="Peto" w:date="2018-06-10T16:57:00Z">
                <w:rPr>
                  <w:rStyle w:val="Hyperlink"/>
                  <w:rFonts w:ascii="Cambria Math" w:hAnsi="Cambria Math"/>
                  <w:noProof/>
                  <w:lang w:val="sk-SK" w:bidi="en-US"/>
                </w:rPr>
              </w:rPrChange>
            </w:rPr>
            <m:t>∆Zmax⁡</m:t>
          </m:r>
        </m:oMath>
        <w:r w:rsidRPr="00F95B9C" w:rsidDel="00F95B9C">
          <w:rPr>
            <w:rPrChange w:id="689" w:author="Peto" w:date="2018-06-10T16:57:00Z">
              <w:rPr>
                <w:rStyle w:val="Hyperlink"/>
                <w:noProof/>
                <w:lang w:val="sk-SK" w:bidi="en-US"/>
              </w:rPr>
            </w:rPrChange>
          </w:rPr>
          <w:delText xml:space="preserve"> a dopredná extrapolácia </w:delText>
        </w:r>
        <m:oMath>
          <m:r>
            <m:rPr>
              <m:sty m:val="p"/>
            </m:rPr>
            <w:rPr>
              <w:rPrChange w:id="690" w:author="Peto" w:date="2018-06-10T16:57:00Z">
                <w:rPr>
                  <w:rStyle w:val="Hyperlink"/>
                  <w:rFonts w:ascii="Cambria Math" w:hAnsi="Cambria Math"/>
                  <w:noProof/>
                  <w:lang w:val="sk-SK" w:bidi="en-US"/>
                </w:rPr>
              </w:rPrChange>
            </w:rPr>
            <m:t>-dZ/dtmax</m:t>
          </m:r>
        </m:oMath>
        <w:r w:rsidDel="00F95B9C">
          <w:rPr>
            <w:noProof/>
            <w:webHidden/>
          </w:rPr>
          <w:tab/>
          <w:delText>19</w:delText>
        </w:r>
      </w:del>
    </w:p>
    <w:p w14:paraId="25DE3BCE" w14:textId="77777777" w:rsidR="00B85020" w:rsidDel="00F95B9C" w:rsidRDefault="00B85020">
      <w:pPr>
        <w:pStyle w:val="TableofFigures"/>
        <w:tabs>
          <w:tab w:val="right" w:leader="dot" w:pos="8494"/>
        </w:tabs>
        <w:rPr>
          <w:del w:id="691" w:author="Peto" w:date="2018-06-10T16:57:00Z"/>
          <w:rFonts w:eastAsiaTheme="minorEastAsia" w:cstheme="minorBidi"/>
          <w:smallCaps w:val="0"/>
          <w:noProof/>
          <w:sz w:val="22"/>
          <w:szCs w:val="22"/>
        </w:rPr>
      </w:pPr>
      <w:del w:id="692" w:author="Peto" w:date="2018-06-10T16:57:00Z">
        <w:r w:rsidRPr="00F95B9C" w:rsidDel="00F95B9C">
          <w:rPr>
            <w:rPrChange w:id="693" w:author="Peto" w:date="2018-06-10T16:57:00Z">
              <w:rPr>
                <w:rStyle w:val="Hyperlink"/>
                <w:noProof/>
                <w:lang w:val="sk-SK" w:bidi="en-US"/>
              </w:rPr>
            </w:rPrChange>
          </w:rPr>
          <w:delText>Obrázok 1.9: Vzťah maximálneho toku krvi a </w:delText>
        </w:r>
        <m:oMath>
          <m:r>
            <m:rPr>
              <m:sty m:val="p"/>
            </m:rPr>
            <w:rPr>
              <w:rPrChange w:id="694" w:author="Peto" w:date="2018-06-10T16:57:00Z">
                <w:rPr>
                  <w:rStyle w:val="Hyperlink"/>
                  <w:rFonts w:ascii="Cambria Math" w:hAnsi="Cambria Math"/>
                  <w:noProof/>
                  <w:lang w:val="sk-SK" w:bidi="en-US"/>
                </w:rPr>
              </w:rPrChange>
            </w:rPr>
            <m:t>-dZ/dtmax</m:t>
          </m:r>
        </m:oMath>
        <w:r w:rsidDel="00F95B9C">
          <w:rPr>
            <w:noProof/>
            <w:webHidden/>
          </w:rPr>
          <w:tab/>
          <w:delText>23</w:delText>
        </w:r>
      </w:del>
    </w:p>
    <w:p w14:paraId="59A924D4" w14:textId="77777777" w:rsidR="00B85020" w:rsidDel="00F95B9C" w:rsidRDefault="00B85020">
      <w:pPr>
        <w:pStyle w:val="TableofFigures"/>
        <w:tabs>
          <w:tab w:val="right" w:leader="dot" w:pos="8494"/>
        </w:tabs>
        <w:rPr>
          <w:del w:id="695" w:author="Peto" w:date="2018-06-10T16:57:00Z"/>
          <w:rFonts w:eastAsiaTheme="minorEastAsia" w:cstheme="minorBidi"/>
          <w:smallCaps w:val="0"/>
          <w:noProof/>
          <w:sz w:val="22"/>
          <w:szCs w:val="22"/>
        </w:rPr>
      </w:pPr>
      <w:del w:id="696" w:author="Peto" w:date="2018-06-10T16:57:00Z">
        <w:r w:rsidRPr="00F95B9C" w:rsidDel="00F95B9C">
          <w:rPr>
            <w:rPrChange w:id="697" w:author="Peto" w:date="2018-06-10T16:57:00Z">
              <w:rPr>
                <w:rStyle w:val="Hyperlink"/>
                <w:noProof/>
                <w:lang w:val="sk-SK" w:bidi="en-US"/>
              </w:rPr>
            </w:rPrChange>
          </w:rPr>
          <w:delText>Obrázok 1.10: Identifikovanie povodu -dZ/dtmax z krivky dP/dt</w:delText>
        </w:r>
        <w:r w:rsidDel="00F95B9C">
          <w:rPr>
            <w:noProof/>
            <w:webHidden/>
          </w:rPr>
          <w:tab/>
          <w:delText>24</w:delText>
        </w:r>
      </w:del>
    </w:p>
    <w:p w14:paraId="48F6AE6F" w14:textId="77777777" w:rsidR="00B85020" w:rsidDel="00F95B9C" w:rsidRDefault="00B85020">
      <w:pPr>
        <w:pStyle w:val="TableofFigures"/>
        <w:tabs>
          <w:tab w:val="right" w:leader="dot" w:pos="8494"/>
        </w:tabs>
        <w:rPr>
          <w:del w:id="698" w:author="Peto" w:date="2018-06-10T16:57:00Z"/>
          <w:rFonts w:eastAsiaTheme="minorEastAsia" w:cstheme="minorBidi"/>
          <w:smallCaps w:val="0"/>
          <w:noProof/>
          <w:sz w:val="22"/>
          <w:szCs w:val="22"/>
        </w:rPr>
      </w:pPr>
      <w:del w:id="699" w:author="Peto" w:date="2018-06-10T16:57:00Z">
        <w:r w:rsidRPr="00F95B9C" w:rsidDel="00F95B9C">
          <w:rPr>
            <w:rPrChange w:id="700" w:author="Peto" w:date="2018-06-10T16:57:00Z">
              <w:rPr>
                <w:rStyle w:val="Hyperlink"/>
                <w:noProof/>
                <w:lang w:val="sk-SK" w:bidi="en-US"/>
              </w:rPr>
            </w:rPrChange>
          </w:rPr>
          <w:delText>Obrázok 1.11: Rôzne tvary krivky -dZ/dt; počiatok systoly – B bod a koniec systoly – X bod</w:delText>
        </w:r>
        <w:r w:rsidDel="00F95B9C">
          <w:rPr>
            <w:noProof/>
            <w:webHidden/>
          </w:rPr>
          <w:tab/>
          <w:delText>29</w:delText>
        </w:r>
      </w:del>
    </w:p>
    <w:p w14:paraId="3A8EB4DC" w14:textId="77777777" w:rsidR="00B85020" w:rsidDel="00F95B9C" w:rsidRDefault="00B85020">
      <w:pPr>
        <w:pStyle w:val="TableofFigures"/>
        <w:tabs>
          <w:tab w:val="right" w:leader="dot" w:pos="8494"/>
        </w:tabs>
        <w:rPr>
          <w:del w:id="701" w:author="Peto" w:date="2018-06-10T16:57:00Z"/>
          <w:rFonts w:eastAsiaTheme="minorEastAsia" w:cstheme="minorBidi"/>
          <w:smallCaps w:val="0"/>
          <w:noProof/>
          <w:sz w:val="22"/>
          <w:szCs w:val="22"/>
        </w:rPr>
      </w:pPr>
      <w:del w:id="702" w:author="Peto" w:date="2018-06-10T16:57:00Z">
        <w:r w:rsidRPr="00F95B9C" w:rsidDel="00F95B9C">
          <w:rPr>
            <w:rPrChange w:id="703" w:author="Peto" w:date="2018-06-10T16:57:00Z">
              <w:rPr>
                <w:rStyle w:val="Hyperlink"/>
                <w:noProof/>
                <w:lang w:val="sk-SK" w:bidi="en-US"/>
              </w:rPr>
            </w:rPrChange>
          </w:rPr>
          <w:delText>Obrázok 3.1: Poloha meraných hemodynamických signálov na ľudskom tele.</w:delText>
        </w:r>
        <w:r w:rsidDel="00F95B9C">
          <w:rPr>
            <w:noProof/>
            <w:webHidden/>
          </w:rPr>
          <w:tab/>
          <w:delText>37</w:delText>
        </w:r>
      </w:del>
    </w:p>
    <w:p w14:paraId="0FBD4247" w14:textId="77777777" w:rsidR="00B85020" w:rsidDel="00F95B9C" w:rsidRDefault="00B85020">
      <w:pPr>
        <w:pStyle w:val="TableofFigures"/>
        <w:tabs>
          <w:tab w:val="right" w:leader="dot" w:pos="8494"/>
        </w:tabs>
        <w:rPr>
          <w:del w:id="704" w:author="Peto" w:date="2018-06-10T16:57:00Z"/>
          <w:rFonts w:eastAsiaTheme="minorEastAsia" w:cstheme="minorBidi"/>
          <w:smallCaps w:val="0"/>
          <w:noProof/>
          <w:sz w:val="22"/>
          <w:szCs w:val="22"/>
        </w:rPr>
      </w:pPr>
      <w:del w:id="705" w:author="Peto" w:date="2018-06-10T16:57:00Z">
        <w:r w:rsidRPr="00F95B9C" w:rsidDel="00F95B9C">
          <w:rPr>
            <w:rPrChange w:id="706" w:author="Peto" w:date="2018-06-10T16:57:00Z">
              <w:rPr>
                <w:rStyle w:val="Hyperlink"/>
                <w:noProof/>
                <w:lang w:val="sk-SK" w:bidi="en-US"/>
              </w:rPr>
            </w:rPrChange>
          </w:rPr>
          <w:delText>Obrázok 3.2: Dobrovoľník počas merania bioimpedančným monitorom MBM.</w:delText>
        </w:r>
        <w:r w:rsidDel="00F95B9C">
          <w:rPr>
            <w:noProof/>
            <w:webHidden/>
          </w:rPr>
          <w:tab/>
          <w:delText>39</w:delText>
        </w:r>
      </w:del>
    </w:p>
    <w:p w14:paraId="6AA455E9" w14:textId="77777777" w:rsidR="00B85020" w:rsidDel="00F95B9C" w:rsidRDefault="00B85020">
      <w:pPr>
        <w:pStyle w:val="TableofFigures"/>
        <w:tabs>
          <w:tab w:val="right" w:leader="dot" w:pos="8494"/>
        </w:tabs>
        <w:rPr>
          <w:del w:id="707" w:author="Peto" w:date="2018-06-10T16:57:00Z"/>
          <w:rFonts w:eastAsiaTheme="minorEastAsia" w:cstheme="minorBidi"/>
          <w:smallCaps w:val="0"/>
          <w:noProof/>
          <w:sz w:val="22"/>
          <w:szCs w:val="22"/>
        </w:rPr>
      </w:pPr>
      <w:del w:id="708" w:author="Peto" w:date="2018-06-10T16:57:00Z">
        <w:r w:rsidRPr="00F95B9C" w:rsidDel="00F95B9C">
          <w:rPr>
            <w:rPrChange w:id="709" w:author="Peto" w:date="2018-06-10T16:57:00Z">
              <w:rPr>
                <w:rStyle w:val="Hyperlink"/>
                <w:noProof/>
                <w:lang w:val="sk-SK" w:bidi="en-US"/>
              </w:rPr>
            </w:rPrChange>
          </w:rPr>
          <w:delText>Obrázok 3.3: Problémový tvar signálu -dZ/dt max. Nízky pomer signál-šum</w:delText>
        </w:r>
        <w:r w:rsidDel="00F95B9C">
          <w:rPr>
            <w:noProof/>
            <w:webHidden/>
          </w:rPr>
          <w:tab/>
          <w:delText>40</w:delText>
        </w:r>
      </w:del>
    </w:p>
    <w:p w14:paraId="3D80CDB8" w14:textId="77777777" w:rsidR="00B85020" w:rsidDel="00F95B9C" w:rsidRDefault="00B85020">
      <w:pPr>
        <w:pStyle w:val="TableofFigures"/>
        <w:tabs>
          <w:tab w:val="right" w:leader="dot" w:pos="8494"/>
        </w:tabs>
        <w:rPr>
          <w:del w:id="710" w:author="Peto" w:date="2018-06-10T16:57:00Z"/>
          <w:rFonts w:eastAsiaTheme="minorEastAsia" w:cstheme="minorBidi"/>
          <w:smallCaps w:val="0"/>
          <w:noProof/>
          <w:sz w:val="22"/>
          <w:szCs w:val="22"/>
        </w:rPr>
      </w:pPr>
      <w:del w:id="711" w:author="Peto" w:date="2018-06-10T16:57:00Z">
        <w:r w:rsidRPr="00F95B9C" w:rsidDel="00F95B9C">
          <w:rPr>
            <w:rPrChange w:id="712" w:author="Peto" w:date="2018-06-10T16:57:00Z">
              <w:rPr>
                <w:rStyle w:val="Hyperlink"/>
                <w:noProof/>
                <w:lang w:val="sk-SK" w:bidi="en-US"/>
              </w:rPr>
            </w:rPrChange>
          </w:rPr>
          <w:delText>Obrázok 3.4: Problémový tvar signálu -dZ/dt. V signály prítomný druhý vrchol -dZ/dt max</w:delText>
        </w:r>
        <w:r w:rsidDel="00F95B9C">
          <w:rPr>
            <w:noProof/>
            <w:webHidden/>
          </w:rPr>
          <w:tab/>
          <w:delText>41</w:delText>
        </w:r>
      </w:del>
    </w:p>
    <w:p w14:paraId="1160F246" w14:textId="77777777" w:rsidR="00B85020" w:rsidDel="00F95B9C" w:rsidRDefault="00B85020">
      <w:pPr>
        <w:pStyle w:val="TableofFigures"/>
        <w:tabs>
          <w:tab w:val="right" w:leader="dot" w:pos="8494"/>
        </w:tabs>
        <w:rPr>
          <w:del w:id="713" w:author="Peto" w:date="2018-06-10T16:57:00Z"/>
          <w:rFonts w:eastAsiaTheme="minorEastAsia" w:cstheme="minorBidi"/>
          <w:smallCaps w:val="0"/>
          <w:noProof/>
          <w:sz w:val="22"/>
          <w:szCs w:val="22"/>
        </w:rPr>
      </w:pPr>
      <w:del w:id="714" w:author="Peto" w:date="2018-06-10T16:57:00Z">
        <w:r w:rsidRPr="00F95B9C" w:rsidDel="00F95B9C">
          <w:rPr>
            <w:rPrChange w:id="715" w:author="Peto" w:date="2018-06-10T16:57:00Z">
              <w:rPr>
                <w:rStyle w:val="Hyperlink"/>
                <w:noProof/>
                <w:lang w:val="sk-SK" w:bidi="en-US"/>
              </w:rPr>
            </w:rPrChange>
          </w:rPr>
          <w:delText>Obrázok 3.5: Problémový tvar signálu -dZ/dt. Vrchol -dZ/dt max je rozdvojený</w:delText>
        </w:r>
        <w:r w:rsidDel="00F95B9C">
          <w:rPr>
            <w:noProof/>
            <w:webHidden/>
          </w:rPr>
          <w:tab/>
          <w:delText>41</w:delText>
        </w:r>
      </w:del>
    </w:p>
    <w:p w14:paraId="4F3B2685" w14:textId="77777777" w:rsidR="00B85020" w:rsidDel="00F95B9C" w:rsidRDefault="00B85020">
      <w:pPr>
        <w:pStyle w:val="TableofFigures"/>
        <w:tabs>
          <w:tab w:val="right" w:leader="dot" w:pos="8494"/>
        </w:tabs>
        <w:rPr>
          <w:del w:id="716" w:author="Peto" w:date="2018-06-10T16:57:00Z"/>
          <w:rFonts w:eastAsiaTheme="minorEastAsia" w:cstheme="minorBidi"/>
          <w:smallCaps w:val="0"/>
          <w:noProof/>
          <w:sz w:val="22"/>
          <w:szCs w:val="22"/>
        </w:rPr>
      </w:pPr>
      <w:del w:id="717" w:author="Peto" w:date="2018-06-10T16:57:00Z">
        <w:r w:rsidRPr="00F95B9C" w:rsidDel="00F95B9C">
          <w:rPr>
            <w:rPrChange w:id="718" w:author="Peto" w:date="2018-06-10T16:57:00Z">
              <w:rPr>
                <w:rStyle w:val="Hyperlink"/>
                <w:noProof/>
                <w:lang w:val="sk-SK" w:bidi="en-US"/>
              </w:rPr>
            </w:rPrChange>
          </w:rPr>
          <w:delText>Obrázok 3.6: Problémový tvar signálu -dZ/dt. Pravdepodobne nefyziologické rozdiely v po sebe nasledujúcich hodnotách -dZ/dt max</w:delText>
        </w:r>
        <w:r w:rsidDel="00F95B9C">
          <w:rPr>
            <w:noProof/>
            <w:webHidden/>
          </w:rPr>
          <w:tab/>
          <w:delText>41</w:delText>
        </w:r>
      </w:del>
    </w:p>
    <w:p w14:paraId="2B4193E9" w14:textId="77777777" w:rsidR="00B85020" w:rsidDel="00F95B9C" w:rsidRDefault="00B85020">
      <w:pPr>
        <w:pStyle w:val="TableofFigures"/>
        <w:tabs>
          <w:tab w:val="right" w:leader="dot" w:pos="8494"/>
        </w:tabs>
        <w:rPr>
          <w:del w:id="719" w:author="Peto" w:date="2018-06-10T16:57:00Z"/>
          <w:rFonts w:eastAsiaTheme="minorEastAsia" w:cstheme="minorBidi"/>
          <w:smallCaps w:val="0"/>
          <w:noProof/>
          <w:sz w:val="22"/>
          <w:szCs w:val="22"/>
        </w:rPr>
      </w:pPr>
      <w:del w:id="720" w:author="Peto" w:date="2018-06-10T16:57:00Z">
        <w:r w:rsidRPr="00F95B9C" w:rsidDel="00F95B9C">
          <w:rPr>
            <w:rPrChange w:id="721" w:author="Peto" w:date="2018-06-10T16:57:00Z">
              <w:rPr>
                <w:rStyle w:val="Hyperlink"/>
                <w:noProof/>
                <w:lang w:val="sk-SK" w:bidi="en-US"/>
              </w:rPr>
            </w:rPrChange>
          </w:rPr>
          <w:delText>Obrázok 3.7: Spektrum prvého srdečného zvuku S1 subjektu A.</w:delText>
        </w:r>
        <w:r w:rsidDel="00F95B9C">
          <w:rPr>
            <w:noProof/>
            <w:webHidden/>
          </w:rPr>
          <w:tab/>
          <w:delText>43</w:delText>
        </w:r>
      </w:del>
    </w:p>
    <w:p w14:paraId="0DD41216" w14:textId="77777777" w:rsidR="00B85020" w:rsidDel="00F95B9C" w:rsidRDefault="00B85020">
      <w:pPr>
        <w:pStyle w:val="TableofFigures"/>
        <w:tabs>
          <w:tab w:val="right" w:leader="dot" w:pos="8494"/>
        </w:tabs>
        <w:rPr>
          <w:del w:id="722" w:author="Peto" w:date="2018-06-10T16:57:00Z"/>
          <w:rFonts w:eastAsiaTheme="minorEastAsia" w:cstheme="minorBidi"/>
          <w:smallCaps w:val="0"/>
          <w:noProof/>
          <w:sz w:val="22"/>
          <w:szCs w:val="22"/>
        </w:rPr>
      </w:pPr>
      <w:del w:id="723" w:author="Peto" w:date="2018-06-10T16:57:00Z">
        <w:r w:rsidRPr="00F95B9C" w:rsidDel="00F95B9C">
          <w:rPr>
            <w:rPrChange w:id="724" w:author="Peto" w:date="2018-06-10T16:57:00Z">
              <w:rPr>
                <w:rStyle w:val="Hyperlink"/>
                <w:noProof/>
                <w:lang w:val="sk-SK" w:bidi="en-US"/>
              </w:rPr>
            </w:rPrChange>
          </w:rPr>
          <w:delText>Obrázok 3.8 Spektrum prvého srdečného zvuku S1 subjektu B.</w:delText>
        </w:r>
        <w:r w:rsidDel="00F95B9C">
          <w:rPr>
            <w:noProof/>
            <w:webHidden/>
          </w:rPr>
          <w:tab/>
          <w:delText>43</w:delText>
        </w:r>
      </w:del>
    </w:p>
    <w:p w14:paraId="1BC69190" w14:textId="77777777" w:rsidR="00B85020" w:rsidDel="00F95B9C" w:rsidRDefault="00B85020">
      <w:pPr>
        <w:pStyle w:val="TableofFigures"/>
        <w:tabs>
          <w:tab w:val="right" w:leader="dot" w:pos="8494"/>
        </w:tabs>
        <w:rPr>
          <w:del w:id="725" w:author="Peto" w:date="2018-06-10T16:57:00Z"/>
          <w:rFonts w:eastAsiaTheme="minorEastAsia" w:cstheme="minorBidi"/>
          <w:smallCaps w:val="0"/>
          <w:noProof/>
          <w:sz w:val="22"/>
          <w:szCs w:val="22"/>
        </w:rPr>
      </w:pPr>
      <w:del w:id="726" w:author="Peto" w:date="2018-06-10T16:57:00Z">
        <w:r w:rsidRPr="00F95B9C" w:rsidDel="00F95B9C">
          <w:rPr>
            <w:rPrChange w:id="727" w:author="Peto" w:date="2018-06-10T16:57:00Z">
              <w:rPr>
                <w:rStyle w:val="Hyperlink"/>
                <w:noProof/>
                <w:lang w:val="sk-SK" w:bidi="en-US"/>
              </w:rPr>
            </w:rPrChange>
          </w:rPr>
          <w:delText>Obrázok 3.9 Spektrum prvého srdečného zvuku S1 pre 30 ľudí.</w:delText>
        </w:r>
        <w:r w:rsidDel="00F95B9C">
          <w:rPr>
            <w:noProof/>
            <w:webHidden/>
          </w:rPr>
          <w:tab/>
          <w:delText>43</w:delText>
        </w:r>
      </w:del>
    </w:p>
    <w:p w14:paraId="2BCB044D" w14:textId="77777777" w:rsidR="00B85020" w:rsidDel="00F95B9C" w:rsidRDefault="00B85020">
      <w:pPr>
        <w:pStyle w:val="TableofFigures"/>
        <w:tabs>
          <w:tab w:val="right" w:leader="dot" w:pos="8494"/>
        </w:tabs>
        <w:rPr>
          <w:del w:id="728" w:author="Peto" w:date="2018-06-10T16:57:00Z"/>
          <w:rFonts w:eastAsiaTheme="minorEastAsia" w:cstheme="minorBidi"/>
          <w:smallCaps w:val="0"/>
          <w:noProof/>
          <w:sz w:val="22"/>
          <w:szCs w:val="22"/>
        </w:rPr>
      </w:pPr>
      <w:del w:id="729" w:author="Peto" w:date="2018-06-10T16:57:00Z">
        <w:r w:rsidRPr="00F95B9C" w:rsidDel="00F95B9C">
          <w:rPr>
            <w:rPrChange w:id="730" w:author="Peto" w:date="2018-06-10T16:57:00Z">
              <w:rPr>
                <w:rStyle w:val="Hyperlink"/>
                <w:noProof/>
                <w:lang w:val="sk-SK" w:bidi="en-US"/>
              </w:rPr>
            </w:rPrChange>
          </w:rPr>
          <w:delText>Obrázok 3.10: Detekcia prvého srdečného zvuku – S1</w:delText>
        </w:r>
        <w:r w:rsidDel="00F95B9C">
          <w:rPr>
            <w:noProof/>
            <w:webHidden/>
          </w:rPr>
          <w:tab/>
          <w:delText>48</w:delText>
        </w:r>
      </w:del>
    </w:p>
    <w:p w14:paraId="2670C049" w14:textId="77777777" w:rsidR="00B85020" w:rsidDel="00F95B9C" w:rsidRDefault="00B85020">
      <w:pPr>
        <w:pStyle w:val="TableofFigures"/>
        <w:tabs>
          <w:tab w:val="right" w:leader="dot" w:pos="8494"/>
        </w:tabs>
        <w:rPr>
          <w:del w:id="731" w:author="Peto" w:date="2018-06-10T16:57:00Z"/>
          <w:rFonts w:eastAsiaTheme="minorEastAsia" w:cstheme="minorBidi"/>
          <w:smallCaps w:val="0"/>
          <w:noProof/>
          <w:sz w:val="22"/>
          <w:szCs w:val="22"/>
        </w:rPr>
      </w:pPr>
      <w:del w:id="732" w:author="Peto" w:date="2018-06-10T16:57:00Z">
        <w:r w:rsidRPr="00F95B9C" w:rsidDel="00F95B9C">
          <w:rPr>
            <w:rPrChange w:id="733" w:author="Peto" w:date="2018-06-10T16:57:00Z">
              <w:rPr>
                <w:rStyle w:val="Hyperlink"/>
                <w:noProof/>
                <w:lang w:val="sk-SK" w:bidi="en-US"/>
              </w:rPr>
            </w:rPrChange>
          </w:rPr>
          <w:delText>Obrázok 3.11: Korelačne koeficienty respiračnej krivky a 10 oneskorených R-S1 kriviek.</w:delText>
        </w:r>
        <w:r w:rsidDel="00F95B9C">
          <w:rPr>
            <w:noProof/>
            <w:webHidden/>
          </w:rPr>
          <w:tab/>
          <w:delText>49</w:delText>
        </w:r>
      </w:del>
    </w:p>
    <w:p w14:paraId="4E8D80D8" w14:textId="77777777" w:rsidR="00B85020" w:rsidDel="00F95B9C" w:rsidRDefault="00B85020">
      <w:pPr>
        <w:pStyle w:val="TableofFigures"/>
        <w:tabs>
          <w:tab w:val="right" w:leader="dot" w:pos="8494"/>
        </w:tabs>
        <w:rPr>
          <w:del w:id="734" w:author="Peto" w:date="2018-06-10T16:57:00Z"/>
          <w:rFonts w:eastAsiaTheme="minorEastAsia" w:cstheme="minorBidi"/>
          <w:smallCaps w:val="0"/>
          <w:noProof/>
          <w:sz w:val="22"/>
          <w:szCs w:val="22"/>
        </w:rPr>
      </w:pPr>
      <w:del w:id="735" w:author="Peto" w:date="2018-06-10T16:57:00Z">
        <w:r w:rsidRPr="00F95B9C" w:rsidDel="00F95B9C">
          <w:rPr>
            <w:rPrChange w:id="736" w:author="Peto" w:date="2018-06-10T16:57:00Z">
              <w:rPr>
                <w:rStyle w:val="Hyperlink"/>
                <w:noProof/>
                <w:lang w:val="sk-SK" w:bidi="en-US"/>
              </w:rPr>
            </w:rPrChange>
          </w:rPr>
          <w:delText>Obrázok 3.12: Detekcia parametrov obehovej sústavy</w:delText>
        </w:r>
        <w:r w:rsidDel="00F95B9C">
          <w:rPr>
            <w:noProof/>
            <w:webHidden/>
          </w:rPr>
          <w:tab/>
          <w:delText>55</w:delText>
        </w:r>
      </w:del>
    </w:p>
    <w:p w14:paraId="2594AD85" w14:textId="77777777" w:rsidR="00B85020" w:rsidDel="00F95B9C" w:rsidRDefault="00B85020">
      <w:pPr>
        <w:pStyle w:val="TableofFigures"/>
        <w:tabs>
          <w:tab w:val="right" w:leader="dot" w:pos="8494"/>
        </w:tabs>
        <w:rPr>
          <w:del w:id="737" w:author="Peto" w:date="2018-06-10T16:57:00Z"/>
          <w:rFonts w:eastAsiaTheme="minorEastAsia" w:cstheme="minorBidi"/>
          <w:smallCaps w:val="0"/>
          <w:noProof/>
          <w:sz w:val="22"/>
          <w:szCs w:val="22"/>
        </w:rPr>
      </w:pPr>
      <w:del w:id="738" w:author="Peto" w:date="2018-06-10T16:57:00Z">
        <w:r w:rsidRPr="00F95B9C" w:rsidDel="00F95B9C">
          <w:rPr>
            <w:rPrChange w:id="739" w:author="Peto" w:date="2018-06-10T16:57:00Z">
              <w:rPr>
                <w:rStyle w:val="Hyperlink"/>
                <w:noProof/>
                <w:lang w:val="sk-SK" w:bidi="en-US"/>
              </w:rPr>
            </w:rPrChange>
          </w:rPr>
          <w:delText xml:space="preserve">Obrázok 3.13: Popisná štatistika parametra </w:delText>
        </w:r>
        <m:oMath>
          <m:r>
            <m:rPr>
              <m:sty m:val="p"/>
            </m:rPr>
            <w:rPr>
              <w:rPrChange w:id="740" w:author="Peto" w:date="2018-06-10T16:57:00Z">
                <w:rPr>
                  <w:rStyle w:val="Hyperlink"/>
                  <w:rFonts w:ascii="Cambria Math" w:hAnsi="Cambria Math"/>
                  <w:noProof/>
                  <w:lang w:val="sk-SK" w:bidi="en-US"/>
                </w:rPr>
              </w:rPrChange>
            </w:rPr>
            <m:t>-dZ4(t)/dtmax</m:t>
          </m:r>
        </m:oMath>
        <w:r w:rsidRPr="00F95B9C" w:rsidDel="00F95B9C">
          <w:rPr>
            <w:rPrChange w:id="741" w:author="Peto" w:date="2018-06-10T16:57:00Z">
              <w:rPr>
                <w:rStyle w:val="Hyperlink"/>
                <w:b/>
                <w:noProof/>
                <w:lang w:val="sk-SK" w:bidi="en-US"/>
              </w:rPr>
            </w:rPrChange>
          </w:rPr>
          <w:delText>.</w:delText>
        </w:r>
        <w:r w:rsidDel="00F95B9C">
          <w:rPr>
            <w:noProof/>
            <w:webHidden/>
          </w:rPr>
          <w:tab/>
          <w:delText>58</w:delText>
        </w:r>
      </w:del>
    </w:p>
    <w:p w14:paraId="53D192FE" w14:textId="77777777" w:rsidR="00B85020" w:rsidDel="00F95B9C" w:rsidRDefault="00B85020">
      <w:pPr>
        <w:pStyle w:val="TableofFigures"/>
        <w:tabs>
          <w:tab w:val="right" w:leader="dot" w:pos="8494"/>
        </w:tabs>
        <w:rPr>
          <w:del w:id="742" w:author="Peto" w:date="2018-06-10T16:57:00Z"/>
          <w:rFonts w:eastAsiaTheme="minorEastAsia" w:cstheme="minorBidi"/>
          <w:smallCaps w:val="0"/>
          <w:noProof/>
          <w:sz w:val="22"/>
          <w:szCs w:val="22"/>
        </w:rPr>
      </w:pPr>
      <w:del w:id="743" w:author="Peto" w:date="2018-06-10T16:57:00Z">
        <w:r w:rsidRPr="00F95B9C" w:rsidDel="00F95B9C">
          <w:rPr>
            <w:rPrChange w:id="744" w:author="Peto" w:date="2018-06-10T16:57:00Z">
              <w:rPr>
                <w:rStyle w:val="Hyperlink"/>
                <w:noProof/>
                <w:lang w:val="sk-SK"/>
              </w:rPr>
            </w:rPrChange>
          </w:rPr>
          <w:delText>Obrázok 3.14: Vytvorenie lineárne interpolovanej krivky parametra</w:delText>
        </w:r>
        <w:r w:rsidDel="00F95B9C">
          <w:rPr>
            <w:noProof/>
            <w:webHidden/>
          </w:rPr>
          <w:tab/>
          <w:delText>65</w:delText>
        </w:r>
      </w:del>
    </w:p>
    <w:p w14:paraId="2A0105A6" w14:textId="7EFB5C8A" w:rsidR="00B85020" w:rsidDel="00F95B9C" w:rsidRDefault="00B85020">
      <w:pPr>
        <w:pStyle w:val="TableofFigures"/>
        <w:tabs>
          <w:tab w:val="right" w:leader="dot" w:pos="8494"/>
        </w:tabs>
        <w:rPr>
          <w:del w:id="745" w:author="Peto" w:date="2018-06-10T16:57:00Z"/>
          <w:rFonts w:eastAsiaTheme="minorEastAsia" w:cstheme="minorBidi"/>
          <w:smallCaps w:val="0"/>
          <w:noProof/>
          <w:sz w:val="22"/>
          <w:szCs w:val="22"/>
        </w:rPr>
      </w:pPr>
      <w:del w:id="746" w:author="Peto" w:date="2018-06-10T16:57:00Z">
        <w:r w:rsidRPr="00F95B9C" w:rsidDel="00F95B9C">
          <w:rPr>
            <w:rPrChange w:id="747" w:author="Peto" w:date="2018-06-10T16:57:00Z">
              <w:rPr>
                <w:rStyle w:val="Hyperlink"/>
                <w:noProof/>
                <w:lang w:bidi="en-US"/>
              </w:rPr>
            </w:rPrChange>
          </w:rPr>
          <w:delText xml:space="preserve"> Obrázok 3.15: LI postupnosti hemodynamických parametrov.</w:delText>
        </w:r>
        <w:r w:rsidDel="00F95B9C">
          <w:rPr>
            <w:noProof/>
            <w:webHidden/>
          </w:rPr>
          <w:tab/>
          <w:delText>66</w:delText>
        </w:r>
      </w:del>
    </w:p>
    <w:p w14:paraId="04426FF3" w14:textId="0C1A207C" w:rsidR="00B85020" w:rsidDel="00F95B9C" w:rsidRDefault="00B85020">
      <w:pPr>
        <w:pStyle w:val="TableofFigures"/>
        <w:tabs>
          <w:tab w:val="right" w:leader="dot" w:pos="8494"/>
        </w:tabs>
        <w:rPr>
          <w:del w:id="748" w:author="Peto" w:date="2018-06-10T16:57:00Z"/>
          <w:rFonts w:eastAsiaTheme="minorEastAsia" w:cstheme="minorBidi"/>
          <w:smallCaps w:val="0"/>
          <w:noProof/>
          <w:sz w:val="22"/>
          <w:szCs w:val="22"/>
        </w:rPr>
      </w:pPr>
      <w:del w:id="749" w:author="Peto" w:date="2018-06-10T16:57:00Z">
        <w:r w:rsidRPr="00F95B9C" w:rsidDel="00F95B9C">
          <w:rPr>
            <w:rPrChange w:id="750" w:author="Peto" w:date="2018-06-10T16:57:00Z">
              <w:rPr>
                <w:rStyle w:val="Hyperlink"/>
                <w:noProof/>
                <w:lang w:val="sk-SK" w:bidi="en-US"/>
              </w:rPr>
            </w:rPrChange>
          </w:rPr>
          <w:delText xml:space="preserve"> Obrázok 3.16: Polárne diagramy znázorňujú odozvu kardiovaskulárnych parametrov na hlboké dýchanie (0,1Hz).</w:delText>
        </w:r>
        <w:r w:rsidDel="00F95B9C">
          <w:rPr>
            <w:noProof/>
            <w:webHidden/>
          </w:rPr>
          <w:tab/>
          <w:delText>70</w:delText>
        </w:r>
      </w:del>
    </w:p>
    <w:p w14:paraId="03CD6B10" w14:textId="77777777" w:rsidR="00B85020" w:rsidDel="00F95B9C" w:rsidRDefault="00B85020">
      <w:pPr>
        <w:pStyle w:val="TableofFigures"/>
        <w:tabs>
          <w:tab w:val="right" w:leader="dot" w:pos="8494"/>
        </w:tabs>
        <w:rPr>
          <w:del w:id="751" w:author="Peto" w:date="2018-06-10T16:57:00Z"/>
          <w:rFonts w:eastAsiaTheme="minorEastAsia" w:cstheme="minorBidi"/>
          <w:smallCaps w:val="0"/>
          <w:noProof/>
          <w:sz w:val="22"/>
          <w:szCs w:val="22"/>
        </w:rPr>
      </w:pPr>
      <w:del w:id="752" w:author="Peto" w:date="2018-06-10T16:57:00Z">
        <w:r w:rsidRPr="00F95B9C" w:rsidDel="00F95B9C">
          <w:rPr>
            <w:rPrChange w:id="753" w:author="Peto" w:date="2018-06-10T16:57:00Z">
              <w:rPr>
                <w:rStyle w:val="Hyperlink"/>
                <w:noProof/>
                <w:lang w:val="sk-SK" w:bidi="en-US"/>
              </w:rPr>
            </w:rPrChange>
          </w:rPr>
          <w:delText>Obrázok 3.17: Výpočet SV z impedancie krku a jeho porovnanie s meraním SV echokardiografiou</w:delText>
        </w:r>
        <w:r w:rsidDel="00F95B9C">
          <w:rPr>
            <w:noProof/>
            <w:webHidden/>
          </w:rPr>
          <w:tab/>
          <w:delText>77</w:delText>
        </w:r>
      </w:del>
    </w:p>
    <w:p w14:paraId="7A90F79C" w14:textId="77777777" w:rsidR="00B85020" w:rsidDel="00F95B9C" w:rsidRDefault="00B85020">
      <w:pPr>
        <w:pStyle w:val="TableofFigures"/>
        <w:tabs>
          <w:tab w:val="right" w:leader="dot" w:pos="8494"/>
        </w:tabs>
        <w:rPr>
          <w:del w:id="754" w:author="Peto" w:date="2018-06-10T16:57:00Z"/>
          <w:rFonts w:eastAsiaTheme="minorEastAsia" w:cstheme="minorBidi"/>
          <w:smallCaps w:val="0"/>
          <w:noProof/>
          <w:sz w:val="22"/>
          <w:szCs w:val="22"/>
        </w:rPr>
      </w:pPr>
      <w:del w:id="755" w:author="Peto" w:date="2018-06-10T16:57:00Z">
        <w:r w:rsidRPr="00F95B9C" w:rsidDel="00F95B9C">
          <w:rPr>
            <w:rPrChange w:id="756" w:author="Peto" w:date="2018-06-10T16:57:00Z">
              <w:rPr>
                <w:rStyle w:val="Hyperlink"/>
                <w:noProof/>
                <w:lang w:bidi="en-US"/>
              </w:rPr>
            </w:rPrChange>
          </w:rPr>
          <w:delText>Obrázok 3.18. Výpočet SV z impedancie hrudníka a jeho porovnanie s meraním SV echokardiografiou</w:delText>
        </w:r>
        <w:r w:rsidDel="00F95B9C">
          <w:rPr>
            <w:noProof/>
            <w:webHidden/>
          </w:rPr>
          <w:tab/>
          <w:delText>78</w:delText>
        </w:r>
      </w:del>
    </w:p>
    <w:p w14:paraId="267821B8" w14:textId="77777777" w:rsidR="00B85020" w:rsidDel="00F95B9C" w:rsidRDefault="00B85020">
      <w:pPr>
        <w:pStyle w:val="TableofFigures"/>
        <w:tabs>
          <w:tab w:val="right" w:leader="dot" w:pos="8494"/>
        </w:tabs>
        <w:rPr>
          <w:del w:id="757" w:author="Peto" w:date="2018-06-10T16:57:00Z"/>
          <w:rFonts w:eastAsiaTheme="minorEastAsia" w:cstheme="minorBidi"/>
          <w:smallCaps w:val="0"/>
          <w:noProof/>
          <w:sz w:val="22"/>
          <w:szCs w:val="22"/>
        </w:rPr>
      </w:pPr>
      <w:del w:id="758" w:author="Peto" w:date="2018-06-10T16:57:00Z">
        <w:r w:rsidRPr="00F95B9C" w:rsidDel="00F95B9C">
          <w:rPr>
            <w:rPrChange w:id="759" w:author="Peto" w:date="2018-06-10T16:57:00Z">
              <w:rPr>
                <w:rStyle w:val="Hyperlink"/>
                <w:noProof/>
                <w:lang w:val="sk-SK" w:bidi="en-US"/>
              </w:rPr>
            </w:rPrChange>
          </w:rPr>
          <w:delText>Obrázok 3.19: Bland Altmanova analýza zhody medzi meraním SV z impedancie krku a echokardiografiou.</w:delText>
        </w:r>
        <w:r w:rsidDel="00F95B9C">
          <w:rPr>
            <w:noProof/>
            <w:webHidden/>
          </w:rPr>
          <w:tab/>
          <w:delText>79</w:delText>
        </w:r>
      </w:del>
    </w:p>
    <w:p w14:paraId="69B26808" w14:textId="77777777" w:rsidR="00B85020" w:rsidDel="00F95B9C" w:rsidRDefault="00B85020">
      <w:pPr>
        <w:pStyle w:val="TableofFigures"/>
        <w:tabs>
          <w:tab w:val="right" w:leader="dot" w:pos="8494"/>
        </w:tabs>
        <w:rPr>
          <w:del w:id="760" w:author="Peto" w:date="2018-06-10T16:57:00Z"/>
          <w:rFonts w:eastAsiaTheme="minorEastAsia" w:cstheme="minorBidi"/>
          <w:smallCaps w:val="0"/>
          <w:noProof/>
          <w:sz w:val="22"/>
          <w:szCs w:val="22"/>
        </w:rPr>
      </w:pPr>
      <w:del w:id="761" w:author="Peto" w:date="2018-06-10T16:57:00Z">
        <w:r w:rsidRPr="00F95B9C" w:rsidDel="00F95B9C">
          <w:rPr>
            <w:rPrChange w:id="762" w:author="Peto" w:date="2018-06-10T16:57:00Z">
              <w:rPr>
                <w:rStyle w:val="Hyperlink"/>
                <w:noProof/>
                <w:lang w:bidi="en-US"/>
              </w:rPr>
            </w:rPrChange>
          </w:rPr>
          <w:delText>Obrázok 3.20: Bland Altmanova analýza zhody medzi meraním SV z impedancie hrudníka a echokardiografiou.</w:delText>
        </w:r>
        <w:r w:rsidDel="00F95B9C">
          <w:rPr>
            <w:noProof/>
            <w:webHidden/>
          </w:rPr>
          <w:tab/>
          <w:delText>80</w:delText>
        </w:r>
      </w:del>
    </w:p>
    <w:p w14:paraId="7C4DF316" w14:textId="77777777" w:rsidR="00B85020" w:rsidDel="00F95B9C" w:rsidRDefault="00B85020">
      <w:pPr>
        <w:pStyle w:val="TableofFigures"/>
        <w:tabs>
          <w:tab w:val="right" w:leader="dot" w:pos="8494"/>
        </w:tabs>
        <w:rPr>
          <w:del w:id="763" w:author="Peto" w:date="2018-06-10T16:57:00Z"/>
          <w:rFonts w:eastAsiaTheme="minorEastAsia" w:cstheme="minorBidi"/>
          <w:smallCaps w:val="0"/>
          <w:noProof/>
          <w:sz w:val="22"/>
          <w:szCs w:val="22"/>
        </w:rPr>
      </w:pPr>
      <w:del w:id="764" w:author="Peto" w:date="2018-06-10T16:57:00Z">
        <w:r w:rsidRPr="00F95B9C" w:rsidDel="00F95B9C">
          <w:rPr>
            <w:rPrChange w:id="765" w:author="Peto" w:date="2018-06-10T16:57:00Z">
              <w:rPr>
                <w:rStyle w:val="Hyperlink"/>
                <w:noProof/>
                <w:lang w:val="sk-SK" w:bidi="en-US"/>
              </w:rPr>
            </w:rPrChange>
          </w:rPr>
          <w:delText>Obrázok 3.21: Relatívne zmeny SV subjektu 53 pri záťaži.</w:delText>
        </w:r>
        <w:r w:rsidDel="00F95B9C">
          <w:rPr>
            <w:noProof/>
            <w:webHidden/>
          </w:rPr>
          <w:tab/>
          <w:delText>82</w:delText>
        </w:r>
      </w:del>
    </w:p>
    <w:p w14:paraId="5573A0AE" w14:textId="77777777" w:rsidR="00B85020" w:rsidDel="00F95B9C" w:rsidRDefault="00B85020">
      <w:pPr>
        <w:pStyle w:val="TableofFigures"/>
        <w:tabs>
          <w:tab w:val="right" w:leader="dot" w:pos="8494"/>
        </w:tabs>
        <w:rPr>
          <w:del w:id="766" w:author="Peto" w:date="2018-06-10T16:57:00Z"/>
          <w:rFonts w:eastAsiaTheme="minorEastAsia" w:cstheme="minorBidi"/>
          <w:smallCaps w:val="0"/>
          <w:noProof/>
          <w:sz w:val="22"/>
          <w:szCs w:val="22"/>
        </w:rPr>
      </w:pPr>
      <w:del w:id="767" w:author="Peto" w:date="2018-06-10T16:57:00Z">
        <w:r w:rsidRPr="00F95B9C" w:rsidDel="00F95B9C">
          <w:rPr>
            <w:rPrChange w:id="768" w:author="Peto" w:date="2018-06-10T16:57:00Z">
              <w:rPr>
                <w:rStyle w:val="Hyperlink"/>
                <w:noProof/>
                <w:lang w:val="sk-SK" w:bidi="en-US"/>
              </w:rPr>
            </w:rPrChange>
          </w:rPr>
          <w:delText>Obrázok 3.22: Relatívne zmeny SV subjektu 49 pri záťaži.</w:delText>
        </w:r>
        <w:r w:rsidDel="00F95B9C">
          <w:rPr>
            <w:noProof/>
            <w:webHidden/>
          </w:rPr>
          <w:tab/>
          <w:delText>83</w:delText>
        </w:r>
      </w:del>
    </w:p>
    <w:p w14:paraId="5C3C64F5" w14:textId="77777777" w:rsidR="00CE547F" w:rsidRPr="00FA362E" w:rsidRDefault="00CE547F" w:rsidP="00CE547F">
      <w:pPr>
        <w:rPr>
          <w:lang w:val="sk-SK"/>
        </w:rPr>
      </w:pPr>
      <w:r w:rsidRPr="00FA362E">
        <w:rPr>
          <w:lang w:val="sk-SK"/>
        </w:rPr>
        <w:fldChar w:fldCharType="end"/>
      </w:r>
    </w:p>
    <w:p w14:paraId="13F9F136" w14:textId="77777777" w:rsidR="00CE547F" w:rsidRPr="00FA362E" w:rsidRDefault="00CE547F" w:rsidP="00CE547F">
      <w:pPr>
        <w:overflowPunct/>
        <w:autoSpaceDE/>
        <w:autoSpaceDN/>
        <w:adjustRightInd/>
        <w:spacing w:line="240" w:lineRule="auto"/>
        <w:textAlignment w:val="auto"/>
        <w:rPr>
          <w:lang w:val="sk-SK"/>
        </w:rPr>
      </w:pPr>
      <w:r w:rsidRPr="00FA362E">
        <w:rPr>
          <w:lang w:val="sk-SK"/>
        </w:rPr>
        <w:br w:type="page"/>
      </w:r>
    </w:p>
    <w:p w14:paraId="76A74ECC" w14:textId="77777777" w:rsidR="00CE547F" w:rsidRDefault="00CE547F" w:rsidP="00CE547F">
      <w:pPr>
        <w:pStyle w:val="Heading1"/>
        <w:numPr>
          <w:ilvl w:val="0"/>
          <w:numId w:val="0"/>
        </w:numPr>
        <w:ind w:left="432" w:hanging="432"/>
        <w:rPr>
          <w:lang w:val="sk-SK"/>
        </w:rPr>
      </w:pPr>
      <w:bookmarkStart w:id="769" w:name="_Toc516413199"/>
      <w:r w:rsidRPr="00FA362E">
        <w:rPr>
          <w:lang w:val="sk-SK"/>
        </w:rPr>
        <w:lastRenderedPageBreak/>
        <w:t>ZOZNAM TABULIEK</w:t>
      </w:r>
      <w:bookmarkEnd w:id="769"/>
    </w:p>
    <w:p w14:paraId="6CC36C60" w14:textId="77777777" w:rsidR="003E40AE" w:rsidRDefault="003E40AE" w:rsidP="003E40AE">
      <w:pPr>
        <w:rPr>
          <w:lang w:val="sk-SK"/>
        </w:rPr>
      </w:pPr>
    </w:p>
    <w:p w14:paraId="1D09921D" w14:textId="77777777" w:rsidR="00F95B9C" w:rsidRDefault="003E40AE">
      <w:pPr>
        <w:pStyle w:val="TableofFigures"/>
        <w:tabs>
          <w:tab w:val="right" w:leader="dot" w:pos="8494"/>
        </w:tabs>
        <w:rPr>
          <w:ins w:id="770" w:author="Peto" w:date="2018-06-10T16:57:00Z"/>
          <w:rFonts w:eastAsiaTheme="minorEastAsia" w:cstheme="minorBidi"/>
          <w:smallCaps w:val="0"/>
          <w:noProof/>
          <w:sz w:val="22"/>
          <w:szCs w:val="22"/>
        </w:rPr>
      </w:pPr>
      <w:r>
        <w:rPr>
          <w:lang w:val="sk-SK"/>
        </w:rPr>
        <w:fldChar w:fldCharType="begin"/>
      </w:r>
      <w:r>
        <w:rPr>
          <w:lang w:val="sk-SK"/>
        </w:rPr>
        <w:instrText xml:space="preserve"> TOC \h \z \c "Tabuľka" </w:instrText>
      </w:r>
      <w:r>
        <w:rPr>
          <w:lang w:val="sk-SK"/>
        </w:rPr>
        <w:fldChar w:fldCharType="separate"/>
      </w:r>
      <w:ins w:id="771" w:author="Peto" w:date="2018-06-10T16:57:00Z">
        <w:r w:rsidR="00F95B9C" w:rsidRPr="007B49D3">
          <w:rPr>
            <w:rStyle w:val="Hyperlink"/>
            <w:noProof/>
          </w:rPr>
          <w:fldChar w:fldCharType="begin"/>
        </w:r>
        <w:r w:rsidR="00F95B9C" w:rsidRPr="007B49D3">
          <w:rPr>
            <w:rStyle w:val="Hyperlink"/>
            <w:noProof/>
          </w:rPr>
          <w:instrText xml:space="preserve"> </w:instrText>
        </w:r>
        <w:r w:rsidR="00F95B9C">
          <w:rPr>
            <w:noProof/>
          </w:rPr>
          <w:instrText>HYPERLINK \l "_Toc516413289"</w:instrText>
        </w:r>
        <w:r w:rsidR="00F95B9C" w:rsidRPr="007B49D3">
          <w:rPr>
            <w:rStyle w:val="Hyperlink"/>
            <w:noProof/>
          </w:rPr>
          <w:instrText xml:space="preserve"> </w:instrText>
        </w:r>
        <w:r w:rsidR="00F95B9C" w:rsidRPr="007B49D3">
          <w:rPr>
            <w:rStyle w:val="Hyperlink"/>
            <w:noProof/>
          </w:rPr>
          <w:fldChar w:fldCharType="separate"/>
        </w:r>
        <w:r w:rsidR="00F95B9C" w:rsidRPr="007B49D3">
          <w:rPr>
            <w:rStyle w:val="Hyperlink"/>
            <w:noProof/>
            <w:lang w:val="sk-SK" w:bidi="en-US"/>
          </w:rPr>
          <w:t>Tabuľka 1: Komponenty obehovej sústavy.</w:t>
        </w:r>
        <w:r w:rsidR="00F95B9C">
          <w:rPr>
            <w:noProof/>
            <w:webHidden/>
          </w:rPr>
          <w:tab/>
        </w:r>
        <w:r w:rsidR="00F95B9C">
          <w:rPr>
            <w:noProof/>
            <w:webHidden/>
          </w:rPr>
          <w:fldChar w:fldCharType="begin"/>
        </w:r>
        <w:r w:rsidR="00F95B9C">
          <w:rPr>
            <w:noProof/>
            <w:webHidden/>
          </w:rPr>
          <w:instrText xml:space="preserve"> PAGEREF _Toc516413289 \h </w:instrText>
        </w:r>
      </w:ins>
      <w:r w:rsidR="00F95B9C">
        <w:rPr>
          <w:noProof/>
          <w:webHidden/>
        </w:rPr>
      </w:r>
      <w:r w:rsidR="00F95B9C">
        <w:rPr>
          <w:noProof/>
          <w:webHidden/>
        </w:rPr>
        <w:fldChar w:fldCharType="separate"/>
      </w:r>
      <w:ins w:id="772" w:author="Peto" w:date="2018-06-10T16:58:00Z">
        <w:r w:rsidR="00F95B9C">
          <w:rPr>
            <w:noProof/>
            <w:webHidden/>
          </w:rPr>
          <w:t>4</w:t>
        </w:r>
      </w:ins>
      <w:ins w:id="773" w:author="Peto" w:date="2018-06-10T16:57:00Z">
        <w:r w:rsidR="00F95B9C">
          <w:rPr>
            <w:noProof/>
            <w:webHidden/>
          </w:rPr>
          <w:fldChar w:fldCharType="end"/>
        </w:r>
        <w:r w:rsidR="00F95B9C" w:rsidRPr="007B49D3">
          <w:rPr>
            <w:rStyle w:val="Hyperlink"/>
            <w:noProof/>
          </w:rPr>
          <w:fldChar w:fldCharType="end"/>
        </w:r>
      </w:ins>
    </w:p>
    <w:p w14:paraId="133725F9" w14:textId="77777777" w:rsidR="00F95B9C" w:rsidRDefault="00F95B9C">
      <w:pPr>
        <w:pStyle w:val="TableofFigures"/>
        <w:tabs>
          <w:tab w:val="right" w:leader="dot" w:pos="8494"/>
        </w:tabs>
        <w:rPr>
          <w:ins w:id="774" w:author="Peto" w:date="2018-06-10T16:57:00Z"/>
          <w:rFonts w:eastAsiaTheme="minorEastAsia" w:cstheme="minorBidi"/>
          <w:smallCaps w:val="0"/>
          <w:noProof/>
          <w:sz w:val="22"/>
          <w:szCs w:val="22"/>
        </w:rPr>
      </w:pPr>
      <w:ins w:id="775" w:author="Peto" w:date="2018-06-10T16:57:00Z">
        <w:r w:rsidRPr="007B49D3">
          <w:rPr>
            <w:rStyle w:val="Hyperlink"/>
            <w:noProof/>
          </w:rPr>
          <w:fldChar w:fldCharType="begin"/>
        </w:r>
        <w:r w:rsidRPr="007B49D3">
          <w:rPr>
            <w:rStyle w:val="Hyperlink"/>
            <w:noProof/>
          </w:rPr>
          <w:instrText xml:space="preserve"> </w:instrText>
        </w:r>
        <w:r>
          <w:rPr>
            <w:noProof/>
          </w:rPr>
          <w:instrText>HYPERLINK \l "_Toc516413290"</w:instrText>
        </w:r>
        <w:r w:rsidRPr="007B49D3">
          <w:rPr>
            <w:rStyle w:val="Hyperlink"/>
            <w:noProof/>
          </w:rPr>
          <w:instrText xml:space="preserve"> </w:instrText>
        </w:r>
        <w:r w:rsidRPr="007B49D3">
          <w:rPr>
            <w:rStyle w:val="Hyperlink"/>
            <w:noProof/>
          </w:rPr>
          <w:fldChar w:fldCharType="separate"/>
        </w:r>
        <w:r w:rsidRPr="007B49D3">
          <w:rPr>
            <w:rStyle w:val="Hyperlink"/>
            <w:noProof/>
            <w:lang w:val="sk-SK" w:bidi="en-US"/>
          </w:rPr>
          <w:t>Tabuľka 2: Charakteristiky meraných dobrovoľníkov.</w:t>
        </w:r>
        <w:r>
          <w:rPr>
            <w:noProof/>
            <w:webHidden/>
          </w:rPr>
          <w:tab/>
        </w:r>
        <w:r>
          <w:rPr>
            <w:noProof/>
            <w:webHidden/>
          </w:rPr>
          <w:fldChar w:fldCharType="begin"/>
        </w:r>
        <w:r>
          <w:rPr>
            <w:noProof/>
            <w:webHidden/>
          </w:rPr>
          <w:instrText xml:space="preserve"> PAGEREF _Toc516413290 \h </w:instrText>
        </w:r>
      </w:ins>
      <w:r>
        <w:rPr>
          <w:noProof/>
          <w:webHidden/>
        </w:rPr>
      </w:r>
      <w:r>
        <w:rPr>
          <w:noProof/>
          <w:webHidden/>
        </w:rPr>
        <w:fldChar w:fldCharType="separate"/>
      </w:r>
      <w:ins w:id="776" w:author="Peto" w:date="2018-06-10T16:58:00Z">
        <w:r>
          <w:rPr>
            <w:noProof/>
            <w:webHidden/>
          </w:rPr>
          <w:t>34</w:t>
        </w:r>
      </w:ins>
      <w:ins w:id="777" w:author="Peto" w:date="2018-06-10T16:57:00Z">
        <w:r>
          <w:rPr>
            <w:noProof/>
            <w:webHidden/>
          </w:rPr>
          <w:fldChar w:fldCharType="end"/>
        </w:r>
        <w:r w:rsidRPr="007B49D3">
          <w:rPr>
            <w:rStyle w:val="Hyperlink"/>
            <w:noProof/>
          </w:rPr>
          <w:fldChar w:fldCharType="end"/>
        </w:r>
      </w:ins>
    </w:p>
    <w:p w14:paraId="45B88737" w14:textId="77777777" w:rsidR="00F95B9C" w:rsidRDefault="00F95B9C">
      <w:pPr>
        <w:pStyle w:val="TableofFigures"/>
        <w:tabs>
          <w:tab w:val="right" w:leader="dot" w:pos="8494"/>
        </w:tabs>
        <w:rPr>
          <w:ins w:id="778" w:author="Peto" w:date="2018-06-10T16:57:00Z"/>
          <w:rFonts w:eastAsiaTheme="minorEastAsia" w:cstheme="minorBidi"/>
          <w:smallCaps w:val="0"/>
          <w:noProof/>
          <w:sz w:val="22"/>
          <w:szCs w:val="22"/>
        </w:rPr>
      </w:pPr>
      <w:ins w:id="779" w:author="Peto" w:date="2018-06-10T16:57:00Z">
        <w:r w:rsidRPr="007B49D3">
          <w:rPr>
            <w:rStyle w:val="Hyperlink"/>
            <w:noProof/>
          </w:rPr>
          <w:fldChar w:fldCharType="begin"/>
        </w:r>
        <w:r w:rsidRPr="007B49D3">
          <w:rPr>
            <w:rStyle w:val="Hyperlink"/>
            <w:noProof/>
          </w:rPr>
          <w:instrText xml:space="preserve"> </w:instrText>
        </w:r>
        <w:r>
          <w:rPr>
            <w:noProof/>
          </w:rPr>
          <w:instrText>HYPERLINK \l "_Toc516413291"</w:instrText>
        </w:r>
        <w:r w:rsidRPr="007B49D3">
          <w:rPr>
            <w:rStyle w:val="Hyperlink"/>
            <w:noProof/>
          </w:rPr>
          <w:instrText xml:space="preserve"> </w:instrText>
        </w:r>
        <w:r w:rsidRPr="007B49D3">
          <w:rPr>
            <w:rStyle w:val="Hyperlink"/>
            <w:noProof/>
          </w:rPr>
          <w:fldChar w:fldCharType="separate"/>
        </w:r>
        <w:r w:rsidRPr="007B49D3">
          <w:rPr>
            <w:rStyle w:val="Hyperlink"/>
            <w:noProof/>
            <w:lang w:bidi="en-US"/>
          </w:rPr>
          <w:t>Tabuľka 3:</w:t>
        </w:r>
        <w:r w:rsidRPr="007B49D3">
          <w:rPr>
            <w:rStyle w:val="Hyperlink"/>
            <w:noProof/>
            <w:lang w:val="sk-SK" w:bidi="en-US"/>
          </w:rPr>
          <w:t xml:space="preserve"> Tabuľka pásmových filtrov so spodnými a hornými hraničnými frekvenciami.</w:t>
        </w:r>
        <w:r>
          <w:rPr>
            <w:noProof/>
            <w:webHidden/>
          </w:rPr>
          <w:tab/>
        </w:r>
        <w:r>
          <w:rPr>
            <w:noProof/>
            <w:webHidden/>
          </w:rPr>
          <w:fldChar w:fldCharType="begin"/>
        </w:r>
        <w:r>
          <w:rPr>
            <w:noProof/>
            <w:webHidden/>
          </w:rPr>
          <w:instrText xml:space="preserve"> PAGEREF _Toc516413291 \h </w:instrText>
        </w:r>
      </w:ins>
      <w:r>
        <w:rPr>
          <w:noProof/>
          <w:webHidden/>
        </w:rPr>
      </w:r>
      <w:r>
        <w:rPr>
          <w:noProof/>
          <w:webHidden/>
        </w:rPr>
        <w:fldChar w:fldCharType="separate"/>
      </w:r>
      <w:ins w:id="780" w:author="Peto" w:date="2018-06-10T16:58:00Z">
        <w:r>
          <w:rPr>
            <w:noProof/>
            <w:webHidden/>
          </w:rPr>
          <w:t>44</w:t>
        </w:r>
      </w:ins>
      <w:ins w:id="781" w:author="Peto" w:date="2018-06-10T16:57:00Z">
        <w:r>
          <w:rPr>
            <w:noProof/>
            <w:webHidden/>
          </w:rPr>
          <w:fldChar w:fldCharType="end"/>
        </w:r>
        <w:r w:rsidRPr="007B49D3">
          <w:rPr>
            <w:rStyle w:val="Hyperlink"/>
            <w:noProof/>
          </w:rPr>
          <w:fldChar w:fldCharType="end"/>
        </w:r>
      </w:ins>
    </w:p>
    <w:p w14:paraId="532826F1" w14:textId="77777777" w:rsidR="00F95B9C" w:rsidRDefault="00F95B9C">
      <w:pPr>
        <w:pStyle w:val="TableofFigures"/>
        <w:tabs>
          <w:tab w:val="right" w:leader="dot" w:pos="8494"/>
        </w:tabs>
        <w:rPr>
          <w:ins w:id="782" w:author="Peto" w:date="2018-06-10T16:57:00Z"/>
          <w:rFonts w:eastAsiaTheme="minorEastAsia" w:cstheme="minorBidi"/>
          <w:smallCaps w:val="0"/>
          <w:noProof/>
          <w:sz w:val="22"/>
          <w:szCs w:val="22"/>
        </w:rPr>
      </w:pPr>
      <w:ins w:id="783" w:author="Peto" w:date="2018-06-10T16:57:00Z">
        <w:r w:rsidRPr="007B49D3">
          <w:rPr>
            <w:rStyle w:val="Hyperlink"/>
            <w:noProof/>
          </w:rPr>
          <w:fldChar w:fldCharType="begin"/>
        </w:r>
        <w:r w:rsidRPr="007B49D3">
          <w:rPr>
            <w:rStyle w:val="Hyperlink"/>
            <w:noProof/>
          </w:rPr>
          <w:instrText xml:space="preserve"> </w:instrText>
        </w:r>
        <w:r>
          <w:rPr>
            <w:noProof/>
          </w:rPr>
          <w:instrText>HYPERLINK \l "_Toc516413292"</w:instrText>
        </w:r>
        <w:r w:rsidRPr="007B49D3">
          <w:rPr>
            <w:rStyle w:val="Hyperlink"/>
            <w:noProof/>
          </w:rPr>
          <w:instrText xml:space="preserve"> </w:instrText>
        </w:r>
        <w:r w:rsidRPr="007B49D3">
          <w:rPr>
            <w:rStyle w:val="Hyperlink"/>
            <w:noProof/>
          </w:rPr>
          <w:fldChar w:fldCharType="separate"/>
        </w:r>
        <w:r w:rsidRPr="007B49D3">
          <w:rPr>
            <w:rStyle w:val="Hyperlink"/>
            <w:noProof/>
            <w:lang w:val="sk-SK" w:bidi="en-US"/>
          </w:rPr>
          <w:t>Tabuľka 4: Stupne rozkladu DWT a im prislúchajúce frekvenčné pásma.</w:t>
        </w:r>
        <w:r>
          <w:rPr>
            <w:noProof/>
            <w:webHidden/>
          </w:rPr>
          <w:tab/>
        </w:r>
        <w:r>
          <w:rPr>
            <w:noProof/>
            <w:webHidden/>
          </w:rPr>
          <w:fldChar w:fldCharType="begin"/>
        </w:r>
        <w:r>
          <w:rPr>
            <w:noProof/>
            <w:webHidden/>
          </w:rPr>
          <w:instrText xml:space="preserve"> PAGEREF _Toc516413292 \h </w:instrText>
        </w:r>
      </w:ins>
      <w:r>
        <w:rPr>
          <w:noProof/>
          <w:webHidden/>
        </w:rPr>
      </w:r>
      <w:r>
        <w:rPr>
          <w:noProof/>
          <w:webHidden/>
        </w:rPr>
        <w:fldChar w:fldCharType="separate"/>
      </w:r>
      <w:ins w:id="784" w:author="Peto" w:date="2018-06-10T16:58:00Z">
        <w:r>
          <w:rPr>
            <w:noProof/>
            <w:webHidden/>
          </w:rPr>
          <w:t>44</w:t>
        </w:r>
      </w:ins>
      <w:ins w:id="785" w:author="Peto" w:date="2018-06-10T16:57:00Z">
        <w:r>
          <w:rPr>
            <w:noProof/>
            <w:webHidden/>
          </w:rPr>
          <w:fldChar w:fldCharType="end"/>
        </w:r>
        <w:r w:rsidRPr="007B49D3">
          <w:rPr>
            <w:rStyle w:val="Hyperlink"/>
            <w:noProof/>
          </w:rPr>
          <w:fldChar w:fldCharType="end"/>
        </w:r>
      </w:ins>
    </w:p>
    <w:p w14:paraId="466ABCD9" w14:textId="77777777" w:rsidR="00F95B9C" w:rsidRDefault="00F95B9C">
      <w:pPr>
        <w:pStyle w:val="TableofFigures"/>
        <w:tabs>
          <w:tab w:val="right" w:leader="dot" w:pos="8494"/>
        </w:tabs>
        <w:rPr>
          <w:ins w:id="786" w:author="Peto" w:date="2018-06-10T16:57:00Z"/>
          <w:rFonts w:eastAsiaTheme="minorEastAsia" w:cstheme="minorBidi"/>
          <w:smallCaps w:val="0"/>
          <w:noProof/>
          <w:sz w:val="22"/>
          <w:szCs w:val="22"/>
        </w:rPr>
      </w:pPr>
      <w:ins w:id="787" w:author="Peto" w:date="2018-06-10T16:57:00Z">
        <w:r w:rsidRPr="007B49D3">
          <w:rPr>
            <w:rStyle w:val="Hyperlink"/>
            <w:noProof/>
          </w:rPr>
          <w:fldChar w:fldCharType="begin"/>
        </w:r>
        <w:r w:rsidRPr="007B49D3">
          <w:rPr>
            <w:rStyle w:val="Hyperlink"/>
            <w:noProof/>
          </w:rPr>
          <w:instrText xml:space="preserve"> </w:instrText>
        </w:r>
        <w:r>
          <w:rPr>
            <w:noProof/>
          </w:rPr>
          <w:instrText>HYPERLINK \l "_Toc516413293"</w:instrText>
        </w:r>
        <w:r w:rsidRPr="007B49D3">
          <w:rPr>
            <w:rStyle w:val="Hyperlink"/>
            <w:noProof/>
          </w:rPr>
          <w:instrText xml:space="preserve"> </w:instrText>
        </w:r>
        <w:r w:rsidRPr="007B49D3">
          <w:rPr>
            <w:rStyle w:val="Hyperlink"/>
            <w:noProof/>
          </w:rPr>
          <w:fldChar w:fldCharType="separate"/>
        </w:r>
        <w:r w:rsidRPr="007B49D3">
          <w:rPr>
            <w:rStyle w:val="Hyperlink"/>
            <w:noProof/>
            <w:lang w:val="sk-SK" w:bidi="en-US"/>
          </w:rPr>
          <w:t>Tabuľka 5: Tabuľka filtrov DWT s najnižším (pravý stĺpec) a najvyšším (prvý riadok) stupňom rozkladu.</w:t>
        </w:r>
        <w:r>
          <w:rPr>
            <w:noProof/>
            <w:webHidden/>
          </w:rPr>
          <w:tab/>
        </w:r>
        <w:r>
          <w:rPr>
            <w:noProof/>
            <w:webHidden/>
          </w:rPr>
          <w:fldChar w:fldCharType="begin"/>
        </w:r>
        <w:r>
          <w:rPr>
            <w:noProof/>
            <w:webHidden/>
          </w:rPr>
          <w:instrText xml:space="preserve"> PAGEREF _Toc516413293 \h </w:instrText>
        </w:r>
      </w:ins>
      <w:r>
        <w:rPr>
          <w:noProof/>
          <w:webHidden/>
        </w:rPr>
      </w:r>
      <w:r>
        <w:rPr>
          <w:noProof/>
          <w:webHidden/>
        </w:rPr>
        <w:fldChar w:fldCharType="separate"/>
      </w:r>
      <w:ins w:id="788" w:author="Peto" w:date="2018-06-10T16:58:00Z">
        <w:r>
          <w:rPr>
            <w:noProof/>
            <w:webHidden/>
          </w:rPr>
          <w:t>45</w:t>
        </w:r>
      </w:ins>
      <w:ins w:id="789" w:author="Peto" w:date="2018-06-10T16:57:00Z">
        <w:r>
          <w:rPr>
            <w:noProof/>
            <w:webHidden/>
          </w:rPr>
          <w:fldChar w:fldCharType="end"/>
        </w:r>
        <w:r w:rsidRPr="007B49D3">
          <w:rPr>
            <w:rStyle w:val="Hyperlink"/>
            <w:noProof/>
          </w:rPr>
          <w:fldChar w:fldCharType="end"/>
        </w:r>
      </w:ins>
    </w:p>
    <w:p w14:paraId="07DBADBF" w14:textId="77777777" w:rsidR="00F95B9C" w:rsidRDefault="00F95B9C">
      <w:pPr>
        <w:pStyle w:val="TableofFigures"/>
        <w:tabs>
          <w:tab w:val="right" w:leader="dot" w:pos="8494"/>
        </w:tabs>
        <w:rPr>
          <w:ins w:id="790" w:author="Peto" w:date="2018-06-10T16:57:00Z"/>
          <w:rFonts w:eastAsiaTheme="minorEastAsia" w:cstheme="minorBidi"/>
          <w:smallCaps w:val="0"/>
          <w:noProof/>
          <w:sz w:val="22"/>
          <w:szCs w:val="22"/>
        </w:rPr>
      </w:pPr>
      <w:ins w:id="791" w:author="Peto" w:date="2018-06-10T16:57:00Z">
        <w:r w:rsidRPr="007B49D3">
          <w:rPr>
            <w:rStyle w:val="Hyperlink"/>
            <w:noProof/>
          </w:rPr>
          <w:fldChar w:fldCharType="begin"/>
        </w:r>
        <w:r w:rsidRPr="007B49D3">
          <w:rPr>
            <w:rStyle w:val="Hyperlink"/>
            <w:noProof/>
          </w:rPr>
          <w:instrText xml:space="preserve"> </w:instrText>
        </w:r>
        <w:r>
          <w:rPr>
            <w:noProof/>
          </w:rPr>
          <w:instrText>HYPERLINK \l "_Toc516413294"</w:instrText>
        </w:r>
        <w:r w:rsidRPr="007B49D3">
          <w:rPr>
            <w:rStyle w:val="Hyperlink"/>
            <w:noProof/>
          </w:rPr>
          <w:instrText xml:space="preserve"> </w:instrText>
        </w:r>
        <w:r w:rsidRPr="007B49D3">
          <w:rPr>
            <w:rStyle w:val="Hyperlink"/>
            <w:noProof/>
          </w:rPr>
          <w:fldChar w:fldCharType="separate"/>
        </w:r>
        <w:r w:rsidRPr="007B49D3">
          <w:rPr>
            <w:rStyle w:val="Hyperlink"/>
            <w:noProof/>
            <w:lang w:bidi="en-US"/>
          </w:rPr>
          <w:t xml:space="preserve">Tabuľka 6: </w:t>
        </w:r>
        <w:r w:rsidRPr="007B49D3">
          <w:rPr>
            <w:rStyle w:val="Hyperlink"/>
            <w:noProof/>
            <w:lang w:val="sk-SK" w:bidi="en-US"/>
          </w:rPr>
          <w:t>Maxima korelácií medzi respiráciou a S1 po filtrácií rôznymi pásmovými filtrami</w:t>
        </w:r>
        <w:r>
          <w:rPr>
            <w:noProof/>
            <w:webHidden/>
          </w:rPr>
          <w:tab/>
        </w:r>
        <w:r>
          <w:rPr>
            <w:noProof/>
            <w:webHidden/>
          </w:rPr>
          <w:fldChar w:fldCharType="begin"/>
        </w:r>
        <w:r>
          <w:rPr>
            <w:noProof/>
            <w:webHidden/>
          </w:rPr>
          <w:instrText xml:space="preserve"> PAGEREF _Toc516413294 \h </w:instrText>
        </w:r>
      </w:ins>
      <w:r>
        <w:rPr>
          <w:noProof/>
          <w:webHidden/>
        </w:rPr>
      </w:r>
      <w:r>
        <w:rPr>
          <w:noProof/>
          <w:webHidden/>
        </w:rPr>
        <w:fldChar w:fldCharType="separate"/>
      </w:r>
      <w:ins w:id="792" w:author="Peto" w:date="2018-06-10T16:58:00Z">
        <w:r>
          <w:rPr>
            <w:noProof/>
            <w:webHidden/>
          </w:rPr>
          <w:t>49</w:t>
        </w:r>
      </w:ins>
      <w:ins w:id="793" w:author="Peto" w:date="2018-06-10T16:57:00Z">
        <w:r>
          <w:rPr>
            <w:noProof/>
            <w:webHidden/>
          </w:rPr>
          <w:fldChar w:fldCharType="end"/>
        </w:r>
        <w:r w:rsidRPr="007B49D3">
          <w:rPr>
            <w:rStyle w:val="Hyperlink"/>
            <w:noProof/>
          </w:rPr>
          <w:fldChar w:fldCharType="end"/>
        </w:r>
      </w:ins>
    </w:p>
    <w:p w14:paraId="11A534DB" w14:textId="77777777" w:rsidR="00F95B9C" w:rsidRDefault="00F95B9C">
      <w:pPr>
        <w:pStyle w:val="TableofFigures"/>
        <w:tabs>
          <w:tab w:val="right" w:leader="dot" w:pos="8494"/>
        </w:tabs>
        <w:rPr>
          <w:ins w:id="794" w:author="Peto" w:date="2018-06-10T16:57:00Z"/>
          <w:rFonts w:eastAsiaTheme="minorEastAsia" w:cstheme="minorBidi"/>
          <w:smallCaps w:val="0"/>
          <w:noProof/>
          <w:sz w:val="22"/>
          <w:szCs w:val="22"/>
        </w:rPr>
      </w:pPr>
      <w:ins w:id="795" w:author="Peto" w:date="2018-06-10T16:57:00Z">
        <w:r w:rsidRPr="007B49D3">
          <w:rPr>
            <w:rStyle w:val="Hyperlink"/>
            <w:noProof/>
          </w:rPr>
          <w:fldChar w:fldCharType="begin"/>
        </w:r>
        <w:r w:rsidRPr="007B49D3">
          <w:rPr>
            <w:rStyle w:val="Hyperlink"/>
            <w:noProof/>
          </w:rPr>
          <w:instrText xml:space="preserve"> </w:instrText>
        </w:r>
        <w:r>
          <w:rPr>
            <w:noProof/>
          </w:rPr>
          <w:instrText>HYPERLINK \l "_Toc516413295"</w:instrText>
        </w:r>
        <w:r w:rsidRPr="007B49D3">
          <w:rPr>
            <w:rStyle w:val="Hyperlink"/>
            <w:noProof/>
          </w:rPr>
          <w:instrText xml:space="preserve"> </w:instrText>
        </w:r>
        <w:r w:rsidRPr="007B49D3">
          <w:rPr>
            <w:rStyle w:val="Hyperlink"/>
            <w:noProof/>
          </w:rPr>
          <w:fldChar w:fldCharType="separate"/>
        </w:r>
        <w:r w:rsidRPr="007B49D3">
          <w:rPr>
            <w:rStyle w:val="Hyperlink"/>
            <w:noProof/>
            <w:lang w:val="sk-SK" w:bidi="en-US"/>
          </w:rPr>
          <w:t>Tabuľka 7: Mediány korelácií medzi R-S1 krivkou a respiráciou 30 dobrovoľníkov</w:t>
        </w:r>
        <w:r>
          <w:rPr>
            <w:noProof/>
            <w:webHidden/>
          </w:rPr>
          <w:tab/>
        </w:r>
        <w:r>
          <w:rPr>
            <w:noProof/>
            <w:webHidden/>
          </w:rPr>
          <w:fldChar w:fldCharType="begin"/>
        </w:r>
        <w:r>
          <w:rPr>
            <w:noProof/>
            <w:webHidden/>
          </w:rPr>
          <w:instrText xml:space="preserve"> PAGEREF _Toc516413295 \h </w:instrText>
        </w:r>
      </w:ins>
      <w:r>
        <w:rPr>
          <w:noProof/>
          <w:webHidden/>
        </w:rPr>
      </w:r>
      <w:r>
        <w:rPr>
          <w:noProof/>
          <w:webHidden/>
        </w:rPr>
        <w:fldChar w:fldCharType="separate"/>
      </w:r>
      <w:ins w:id="796" w:author="Peto" w:date="2018-06-10T16:58:00Z">
        <w:r>
          <w:rPr>
            <w:noProof/>
            <w:webHidden/>
          </w:rPr>
          <w:t>51</w:t>
        </w:r>
      </w:ins>
      <w:ins w:id="797" w:author="Peto" w:date="2018-06-10T16:57:00Z">
        <w:r>
          <w:rPr>
            <w:noProof/>
            <w:webHidden/>
          </w:rPr>
          <w:fldChar w:fldCharType="end"/>
        </w:r>
        <w:r w:rsidRPr="007B49D3">
          <w:rPr>
            <w:rStyle w:val="Hyperlink"/>
            <w:noProof/>
          </w:rPr>
          <w:fldChar w:fldCharType="end"/>
        </w:r>
      </w:ins>
    </w:p>
    <w:p w14:paraId="09E97F71" w14:textId="77777777" w:rsidR="00F95B9C" w:rsidRDefault="00F95B9C">
      <w:pPr>
        <w:pStyle w:val="TableofFigures"/>
        <w:tabs>
          <w:tab w:val="right" w:leader="dot" w:pos="8494"/>
        </w:tabs>
        <w:rPr>
          <w:ins w:id="798" w:author="Peto" w:date="2018-06-10T16:57:00Z"/>
          <w:rFonts w:eastAsiaTheme="minorEastAsia" w:cstheme="minorBidi"/>
          <w:smallCaps w:val="0"/>
          <w:noProof/>
          <w:sz w:val="22"/>
          <w:szCs w:val="22"/>
        </w:rPr>
      </w:pPr>
      <w:ins w:id="799" w:author="Peto" w:date="2018-06-10T16:57:00Z">
        <w:r w:rsidRPr="007B49D3">
          <w:rPr>
            <w:rStyle w:val="Hyperlink"/>
            <w:noProof/>
          </w:rPr>
          <w:fldChar w:fldCharType="begin"/>
        </w:r>
        <w:r w:rsidRPr="007B49D3">
          <w:rPr>
            <w:rStyle w:val="Hyperlink"/>
            <w:noProof/>
          </w:rPr>
          <w:instrText xml:space="preserve"> </w:instrText>
        </w:r>
        <w:r>
          <w:rPr>
            <w:noProof/>
          </w:rPr>
          <w:instrText>HYPERLINK \l "_Toc516413296"</w:instrText>
        </w:r>
        <w:r w:rsidRPr="007B49D3">
          <w:rPr>
            <w:rStyle w:val="Hyperlink"/>
            <w:noProof/>
          </w:rPr>
          <w:instrText xml:space="preserve"> </w:instrText>
        </w:r>
        <w:r w:rsidRPr="007B49D3">
          <w:rPr>
            <w:rStyle w:val="Hyperlink"/>
            <w:noProof/>
          </w:rPr>
          <w:fldChar w:fldCharType="separate"/>
        </w:r>
        <w:r w:rsidRPr="007B49D3">
          <w:rPr>
            <w:rStyle w:val="Hyperlink"/>
            <w:noProof/>
            <w:lang w:bidi="en-US"/>
          </w:rPr>
          <w:t>Tabuľka 8: Popisná štatistika hodnoty parametrov počas spontnánneho dýchania pre 30</w:t>
        </w:r>
        <w:r w:rsidRPr="007B49D3">
          <w:rPr>
            <w:rStyle w:val="Hyperlink"/>
            <w:noProof/>
            <w:lang w:val="sk-SK" w:bidi="en-US"/>
          </w:rPr>
          <w:t xml:space="preserve"> dobrovoľníkov.</w:t>
        </w:r>
        <w:r>
          <w:rPr>
            <w:noProof/>
            <w:webHidden/>
          </w:rPr>
          <w:tab/>
        </w:r>
        <w:r>
          <w:rPr>
            <w:noProof/>
            <w:webHidden/>
          </w:rPr>
          <w:fldChar w:fldCharType="begin"/>
        </w:r>
        <w:r>
          <w:rPr>
            <w:noProof/>
            <w:webHidden/>
          </w:rPr>
          <w:instrText xml:space="preserve"> PAGEREF _Toc516413296 \h </w:instrText>
        </w:r>
      </w:ins>
      <w:r>
        <w:rPr>
          <w:noProof/>
          <w:webHidden/>
        </w:rPr>
      </w:r>
      <w:r>
        <w:rPr>
          <w:noProof/>
          <w:webHidden/>
        </w:rPr>
        <w:fldChar w:fldCharType="separate"/>
      </w:r>
      <w:ins w:id="800" w:author="Peto" w:date="2018-06-10T16:58:00Z">
        <w:r>
          <w:rPr>
            <w:noProof/>
            <w:webHidden/>
          </w:rPr>
          <w:t>58</w:t>
        </w:r>
      </w:ins>
      <w:ins w:id="801" w:author="Peto" w:date="2018-06-10T16:57:00Z">
        <w:r>
          <w:rPr>
            <w:noProof/>
            <w:webHidden/>
          </w:rPr>
          <w:fldChar w:fldCharType="end"/>
        </w:r>
        <w:r w:rsidRPr="007B49D3">
          <w:rPr>
            <w:rStyle w:val="Hyperlink"/>
            <w:noProof/>
          </w:rPr>
          <w:fldChar w:fldCharType="end"/>
        </w:r>
      </w:ins>
    </w:p>
    <w:p w14:paraId="5DCAC945" w14:textId="77777777" w:rsidR="00F95B9C" w:rsidRDefault="00F95B9C">
      <w:pPr>
        <w:pStyle w:val="TableofFigures"/>
        <w:tabs>
          <w:tab w:val="right" w:leader="dot" w:pos="8494"/>
        </w:tabs>
        <w:rPr>
          <w:ins w:id="802" w:author="Peto" w:date="2018-06-10T16:57:00Z"/>
          <w:rFonts w:eastAsiaTheme="minorEastAsia" w:cstheme="minorBidi"/>
          <w:smallCaps w:val="0"/>
          <w:noProof/>
          <w:sz w:val="22"/>
          <w:szCs w:val="22"/>
        </w:rPr>
      </w:pPr>
      <w:ins w:id="803" w:author="Peto" w:date="2018-06-10T16:57:00Z">
        <w:r w:rsidRPr="007B49D3">
          <w:rPr>
            <w:rStyle w:val="Hyperlink"/>
            <w:noProof/>
          </w:rPr>
          <w:fldChar w:fldCharType="begin"/>
        </w:r>
        <w:r w:rsidRPr="007B49D3">
          <w:rPr>
            <w:rStyle w:val="Hyperlink"/>
            <w:noProof/>
          </w:rPr>
          <w:instrText xml:space="preserve"> </w:instrText>
        </w:r>
        <w:r>
          <w:rPr>
            <w:noProof/>
          </w:rPr>
          <w:instrText>HYPERLINK \l "_Toc516413297"</w:instrText>
        </w:r>
        <w:r w:rsidRPr="007B49D3">
          <w:rPr>
            <w:rStyle w:val="Hyperlink"/>
            <w:noProof/>
          </w:rPr>
          <w:instrText xml:space="preserve"> </w:instrText>
        </w:r>
        <w:r w:rsidRPr="007B49D3">
          <w:rPr>
            <w:rStyle w:val="Hyperlink"/>
            <w:noProof/>
          </w:rPr>
          <w:fldChar w:fldCharType="separate"/>
        </w:r>
        <w:r w:rsidRPr="007B49D3">
          <w:rPr>
            <w:rStyle w:val="Hyperlink"/>
            <w:noProof/>
            <w:lang w:bidi="en-US"/>
          </w:rPr>
          <w:t>Tabuľka 9: Popisná štatistika výchylky parametrov počas spontnánneho dýchania pre 30</w:t>
        </w:r>
        <w:r w:rsidRPr="007B49D3">
          <w:rPr>
            <w:rStyle w:val="Hyperlink"/>
            <w:noProof/>
            <w:lang w:val="sk-SK" w:bidi="en-US"/>
          </w:rPr>
          <w:t xml:space="preserve"> dobrovoľníkov.</w:t>
        </w:r>
        <w:r>
          <w:rPr>
            <w:noProof/>
            <w:webHidden/>
          </w:rPr>
          <w:tab/>
        </w:r>
        <w:r>
          <w:rPr>
            <w:noProof/>
            <w:webHidden/>
          </w:rPr>
          <w:fldChar w:fldCharType="begin"/>
        </w:r>
        <w:r>
          <w:rPr>
            <w:noProof/>
            <w:webHidden/>
          </w:rPr>
          <w:instrText xml:space="preserve"> PAGEREF _Toc516413297 \h </w:instrText>
        </w:r>
      </w:ins>
      <w:r>
        <w:rPr>
          <w:noProof/>
          <w:webHidden/>
        </w:rPr>
      </w:r>
      <w:r>
        <w:rPr>
          <w:noProof/>
          <w:webHidden/>
        </w:rPr>
        <w:fldChar w:fldCharType="separate"/>
      </w:r>
      <w:ins w:id="804" w:author="Peto" w:date="2018-06-10T16:58:00Z">
        <w:r>
          <w:rPr>
            <w:noProof/>
            <w:webHidden/>
          </w:rPr>
          <w:t>60</w:t>
        </w:r>
      </w:ins>
      <w:ins w:id="805" w:author="Peto" w:date="2018-06-10T16:57:00Z">
        <w:r>
          <w:rPr>
            <w:noProof/>
            <w:webHidden/>
          </w:rPr>
          <w:fldChar w:fldCharType="end"/>
        </w:r>
        <w:r w:rsidRPr="007B49D3">
          <w:rPr>
            <w:rStyle w:val="Hyperlink"/>
            <w:noProof/>
          </w:rPr>
          <w:fldChar w:fldCharType="end"/>
        </w:r>
      </w:ins>
    </w:p>
    <w:p w14:paraId="47985740" w14:textId="77777777" w:rsidR="00F95B9C" w:rsidRDefault="00F95B9C">
      <w:pPr>
        <w:pStyle w:val="TableofFigures"/>
        <w:tabs>
          <w:tab w:val="right" w:leader="dot" w:pos="8494"/>
        </w:tabs>
        <w:rPr>
          <w:ins w:id="806" w:author="Peto" w:date="2018-06-10T16:57:00Z"/>
          <w:rFonts w:eastAsiaTheme="minorEastAsia" w:cstheme="minorBidi"/>
          <w:smallCaps w:val="0"/>
          <w:noProof/>
          <w:sz w:val="22"/>
          <w:szCs w:val="22"/>
        </w:rPr>
      </w:pPr>
      <w:ins w:id="807" w:author="Peto" w:date="2018-06-10T16:57:00Z">
        <w:r w:rsidRPr="007B49D3">
          <w:rPr>
            <w:rStyle w:val="Hyperlink"/>
            <w:noProof/>
          </w:rPr>
          <w:fldChar w:fldCharType="begin"/>
        </w:r>
        <w:r w:rsidRPr="007B49D3">
          <w:rPr>
            <w:rStyle w:val="Hyperlink"/>
            <w:noProof/>
          </w:rPr>
          <w:instrText xml:space="preserve"> </w:instrText>
        </w:r>
        <w:r>
          <w:rPr>
            <w:noProof/>
          </w:rPr>
          <w:instrText>HYPERLINK \l "_Toc516413298"</w:instrText>
        </w:r>
        <w:r w:rsidRPr="007B49D3">
          <w:rPr>
            <w:rStyle w:val="Hyperlink"/>
            <w:noProof/>
          </w:rPr>
          <w:instrText xml:space="preserve"> </w:instrText>
        </w:r>
        <w:r w:rsidRPr="007B49D3">
          <w:rPr>
            <w:rStyle w:val="Hyperlink"/>
            <w:noProof/>
          </w:rPr>
          <w:fldChar w:fldCharType="separate"/>
        </w:r>
        <w:r w:rsidRPr="007B49D3">
          <w:rPr>
            <w:rStyle w:val="Hyperlink"/>
            <w:noProof/>
            <w:lang w:bidi="en-US"/>
          </w:rPr>
          <w:t>Tabuľka 10: Popisná štatistika hodnoty parametrov počas hlbokého dýchania pre 30</w:t>
        </w:r>
        <w:r w:rsidRPr="007B49D3">
          <w:rPr>
            <w:rStyle w:val="Hyperlink"/>
            <w:noProof/>
            <w:lang w:val="sk-SK" w:bidi="en-US"/>
          </w:rPr>
          <w:t xml:space="preserve"> dobrovoľníkov.</w:t>
        </w:r>
        <w:r>
          <w:rPr>
            <w:noProof/>
            <w:webHidden/>
          </w:rPr>
          <w:tab/>
        </w:r>
        <w:r>
          <w:rPr>
            <w:noProof/>
            <w:webHidden/>
          </w:rPr>
          <w:fldChar w:fldCharType="begin"/>
        </w:r>
        <w:r>
          <w:rPr>
            <w:noProof/>
            <w:webHidden/>
          </w:rPr>
          <w:instrText xml:space="preserve"> PAGEREF _Toc516413298 \h </w:instrText>
        </w:r>
      </w:ins>
      <w:r>
        <w:rPr>
          <w:noProof/>
          <w:webHidden/>
        </w:rPr>
      </w:r>
      <w:r>
        <w:rPr>
          <w:noProof/>
          <w:webHidden/>
        </w:rPr>
        <w:fldChar w:fldCharType="separate"/>
      </w:r>
      <w:ins w:id="808" w:author="Peto" w:date="2018-06-10T16:58:00Z">
        <w:r>
          <w:rPr>
            <w:noProof/>
            <w:webHidden/>
          </w:rPr>
          <w:t>61</w:t>
        </w:r>
      </w:ins>
      <w:ins w:id="809" w:author="Peto" w:date="2018-06-10T16:57:00Z">
        <w:r>
          <w:rPr>
            <w:noProof/>
            <w:webHidden/>
          </w:rPr>
          <w:fldChar w:fldCharType="end"/>
        </w:r>
        <w:r w:rsidRPr="007B49D3">
          <w:rPr>
            <w:rStyle w:val="Hyperlink"/>
            <w:noProof/>
          </w:rPr>
          <w:fldChar w:fldCharType="end"/>
        </w:r>
      </w:ins>
    </w:p>
    <w:p w14:paraId="3A57FD67" w14:textId="77777777" w:rsidR="00F95B9C" w:rsidRDefault="00F95B9C">
      <w:pPr>
        <w:pStyle w:val="TableofFigures"/>
        <w:tabs>
          <w:tab w:val="right" w:leader="dot" w:pos="8494"/>
        </w:tabs>
        <w:rPr>
          <w:ins w:id="810" w:author="Peto" w:date="2018-06-10T16:57:00Z"/>
          <w:rFonts w:eastAsiaTheme="minorEastAsia" w:cstheme="minorBidi"/>
          <w:smallCaps w:val="0"/>
          <w:noProof/>
          <w:sz w:val="22"/>
          <w:szCs w:val="22"/>
        </w:rPr>
      </w:pPr>
      <w:ins w:id="811" w:author="Peto" w:date="2018-06-10T16:57:00Z">
        <w:r w:rsidRPr="007B49D3">
          <w:rPr>
            <w:rStyle w:val="Hyperlink"/>
            <w:noProof/>
          </w:rPr>
          <w:fldChar w:fldCharType="begin"/>
        </w:r>
        <w:r w:rsidRPr="007B49D3">
          <w:rPr>
            <w:rStyle w:val="Hyperlink"/>
            <w:noProof/>
          </w:rPr>
          <w:instrText xml:space="preserve"> </w:instrText>
        </w:r>
        <w:r>
          <w:rPr>
            <w:noProof/>
          </w:rPr>
          <w:instrText>HYPERLINK \l "_Toc516413299"</w:instrText>
        </w:r>
        <w:r w:rsidRPr="007B49D3">
          <w:rPr>
            <w:rStyle w:val="Hyperlink"/>
            <w:noProof/>
          </w:rPr>
          <w:instrText xml:space="preserve"> </w:instrText>
        </w:r>
        <w:r w:rsidRPr="007B49D3">
          <w:rPr>
            <w:rStyle w:val="Hyperlink"/>
            <w:noProof/>
          </w:rPr>
          <w:fldChar w:fldCharType="separate"/>
        </w:r>
        <w:r w:rsidRPr="007B49D3">
          <w:rPr>
            <w:rStyle w:val="Hyperlink"/>
            <w:noProof/>
            <w:lang w:bidi="en-US"/>
          </w:rPr>
          <w:t>Tabuľka 11: Popisná štatistika výchylky parametrov počas spont</w:t>
        </w:r>
        <w:r w:rsidRPr="007B49D3">
          <w:rPr>
            <w:rStyle w:val="Hyperlink"/>
            <w:noProof/>
            <w:lang w:val="sk-SK" w:bidi="en-US"/>
          </w:rPr>
          <w:t>ánneho</w:t>
        </w:r>
        <w:r w:rsidRPr="007B49D3">
          <w:rPr>
            <w:rStyle w:val="Hyperlink"/>
            <w:noProof/>
            <w:lang w:bidi="en-US"/>
          </w:rPr>
          <w:t xml:space="preserve"> dýchania pre 30</w:t>
        </w:r>
        <w:r w:rsidRPr="007B49D3">
          <w:rPr>
            <w:rStyle w:val="Hyperlink"/>
            <w:noProof/>
            <w:lang w:val="sk-SK" w:bidi="en-US"/>
          </w:rPr>
          <w:t xml:space="preserve"> dobrovoľníkov.</w:t>
        </w:r>
        <w:r>
          <w:rPr>
            <w:noProof/>
            <w:webHidden/>
          </w:rPr>
          <w:tab/>
        </w:r>
        <w:r>
          <w:rPr>
            <w:noProof/>
            <w:webHidden/>
          </w:rPr>
          <w:fldChar w:fldCharType="begin"/>
        </w:r>
        <w:r>
          <w:rPr>
            <w:noProof/>
            <w:webHidden/>
          </w:rPr>
          <w:instrText xml:space="preserve"> PAGEREF _Toc516413299 \h </w:instrText>
        </w:r>
      </w:ins>
      <w:r>
        <w:rPr>
          <w:noProof/>
          <w:webHidden/>
        </w:rPr>
      </w:r>
      <w:r>
        <w:rPr>
          <w:noProof/>
          <w:webHidden/>
        </w:rPr>
        <w:fldChar w:fldCharType="separate"/>
      </w:r>
      <w:ins w:id="812" w:author="Peto" w:date="2018-06-10T16:58:00Z">
        <w:r>
          <w:rPr>
            <w:noProof/>
            <w:webHidden/>
          </w:rPr>
          <w:t>62</w:t>
        </w:r>
      </w:ins>
      <w:ins w:id="813" w:author="Peto" w:date="2018-06-10T16:57:00Z">
        <w:r>
          <w:rPr>
            <w:noProof/>
            <w:webHidden/>
          </w:rPr>
          <w:fldChar w:fldCharType="end"/>
        </w:r>
        <w:r w:rsidRPr="007B49D3">
          <w:rPr>
            <w:rStyle w:val="Hyperlink"/>
            <w:noProof/>
          </w:rPr>
          <w:fldChar w:fldCharType="end"/>
        </w:r>
      </w:ins>
    </w:p>
    <w:p w14:paraId="5CA13960" w14:textId="77777777" w:rsidR="00F95B9C" w:rsidRDefault="00F95B9C">
      <w:pPr>
        <w:pStyle w:val="TableofFigures"/>
        <w:tabs>
          <w:tab w:val="right" w:leader="dot" w:pos="8494"/>
        </w:tabs>
        <w:rPr>
          <w:ins w:id="814" w:author="Peto" w:date="2018-06-10T16:57:00Z"/>
          <w:rFonts w:eastAsiaTheme="minorEastAsia" w:cstheme="minorBidi"/>
          <w:smallCaps w:val="0"/>
          <w:noProof/>
          <w:sz w:val="22"/>
          <w:szCs w:val="22"/>
        </w:rPr>
      </w:pPr>
      <w:ins w:id="815" w:author="Peto" w:date="2018-06-10T16:57:00Z">
        <w:r w:rsidRPr="007B49D3">
          <w:rPr>
            <w:rStyle w:val="Hyperlink"/>
            <w:noProof/>
          </w:rPr>
          <w:fldChar w:fldCharType="begin"/>
        </w:r>
        <w:r w:rsidRPr="007B49D3">
          <w:rPr>
            <w:rStyle w:val="Hyperlink"/>
            <w:noProof/>
          </w:rPr>
          <w:instrText xml:space="preserve"> </w:instrText>
        </w:r>
        <w:r>
          <w:rPr>
            <w:noProof/>
          </w:rPr>
          <w:instrText>HYPERLINK \l "_Toc516413300"</w:instrText>
        </w:r>
        <w:r w:rsidRPr="007B49D3">
          <w:rPr>
            <w:rStyle w:val="Hyperlink"/>
            <w:noProof/>
          </w:rPr>
          <w:instrText xml:space="preserve"> </w:instrText>
        </w:r>
        <w:r w:rsidRPr="007B49D3">
          <w:rPr>
            <w:rStyle w:val="Hyperlink"/>
            <w:noProof/>
          </w:rPr>
          <w:fldChar w:fldCharType="separate"/>
        </w:r>
        <w:r w:rsidRPr="007B49D3">
          <w:rPr>
            <w:rStyle w:val="Hyperlink"/>
            <w:noProof/>
            <w:lang w:bidi="en-US"/>
          </w:rPr>
          <w:t>Tabuľka 12: Porovnanie h</w:t>
        </w:r>
        <w:r w:rsidRPr="007B49D3">
          <w:rPr>
            <w:rStyle w:val="Hyperlink"/>
            <w:noProof/>
            <w:lang w:val="sk-SK" w:bidi="en-US"/>
          </w:rPr>
          <w:t>odnota bioimpedančných parametov z literatúry a našej práce.</w:t>
        </w:r>
        <w:r>
          <w:rPr>
            <w:noProof/>
            <w:webHidden/>
          </w:rPr>
          <w:tab/>
        </w:r>
        <w:r>
          <w:rPr>
            <w:noProof/>
            <w:webHidden/>
          </w:rPr>
          <w:fldChar w:fldCharType="begin"/>
        </w:r>
        <w:r>
          <w:rPr>
            <w:noProof/>
            <w:webHidden/>
          </w:rPr>
          <w:instrText xml:space="preserve"> PAGEREF _Toc516413300 \h </w:instrText>
        </w:r>
      </w:ins>
      <w:r>
        <w:rPr>
          <w:noProof/>
          <w:webHidden/>
        </w:rPr>
      </w:r>
      <w:r>
        <w:rPr>
          <w:noProof/>
          <w:webHidden/>
        </w:rPr>
        <w:fldChar w:fldCharType="separate"/>
      </w:r>
      <w:ins w:id="816" w:author="Peto" w:date="2018-06-10T16:58:00Z">
        <w:r>
          <w:rPr>
            <w:noProof/>
            <w:webHidden/>
          </w:rPr>
          <w:t>63</w:t>
        </w:r>
      </w:ins>
      <w:ins w:id="817" w:author="Peto" w:date="2018-06-10T16:57:00Z">
        <w:r>
          <w:rPr>
            <w:noProof/>
            <w:webHidden/>
          </w:rPr>
          <w:fldChar w:fldCharType="end"/>
        </w:r>
        <w:r w:rsidRPr="007B49D3">
          <w:rPr>
            <w:rStyle w:val="Hyperlink"/>
            <w:noProof/>
          </w:rPr>
          <w:fldChar w:fldCharType="end"/>
        </w:r>
      </w:ins>
    </w:p>
    <w:p w14:paraId="3022F35D" w14:textId="77777777" w:rsidR="00F95B9C" w:rsidRDefault="00F95B9C">
      <w:pPr>
        <w:pStyle w:val="TableofFigures"/>
        <w:tabs>
          <w:tab w:val="right" w:leader="dot" w:pos="8494"/>
        </w:tabs>
        <w:rPr>
          <w:ins w:id="818" w:author="Peto" w:date="2018-06-10T16:57:00Z"/>
          <w:rFonts w:eastAsiaTheme="minorEastAsia" w:cstheme="minorBidi"/>
          <w:smallCaps w:val="0"/>
          <w:noProof/>
          <w:sz w:val="22"/>
          <w:szCs w:val="22"/>
        </w:rPr>
      </w:pPr>
      <w:ins w:id="819" w:author="Peto" w:date="2018-06-10T16:57:00Z">
        <w:r w:rsidRPr="007B49D3">
          <w:rPr>
            <w:rStyle w:val="Hyperlink"/>
            <w:noProof/>
          </w:rPr>
          <w:fldChar w:fldCharType="begin"/>
        </w:r>
        <w:r w:rsidRPr="007B49D3">
          <w:rPr>
            <w:rStyle w:val="Hyperlink"/>
            <w:noProof/>
          </w:rPr>
          <w:instrText xml:space="preserve"> </w:instrText>
        </w:r>
        <w:r>
          <w:rPr>
            <w:noProof/>
          </w:rPr>
          <w:instrText>HYPERLINK \l "_Toc516413301"</w:instrText>
        </w:r>
        <w:r w:rsidRPr="007B49D3">
          <w:rPr>
            <w:rStyle w:val="Hyperlink"/>
            <w:noProof/>
          </w:rPr>
          <w:instrText xml:space="preserve"> </w:instrText>
        </w:r>
        <w:r w:rsidRPr="007B49D3">
          <w:rPr>
            <w:rStyle w:val="Hyperlink"/>
            <w:noProof/>
          </w:rPr>
          <w:fldChar w:fldCharType="separate"/>
        </w:r>
        <w:r w:rsidRPr="007B49D3">
          <w:rPr>
            <w:rStyle w:val="Hyperlink"/>
            <w:noProof/>
            <w:lang w:bidi="en-US"/>
          </w:rPr>
          <w:t xml:space="preserve">Tabuľka 13: </w:t>
        </w:r>
        <w:r w:rsidRPr="007B49D3">
          <w:rPr>
            <w:rStyle w:val="Hyperlink"/>
            <w:noProof/>
            <w:highlight w:val="yellow"/>
            <w:lang w:val="sk-SK" w:bidi="en-US"/>
          </w:rPr>
          <w:t>Sila väzba</w:t>
        </w:r>
        <w:r w:rsidRPr="007B49D3">
          <w:rPr>
            <w:rStyle w:val="Hyperlink"/>
            <w:noProof/>
            <w:lang w:val="sk-SK" w:bidi="en-US"/>
          </w:rPr>
          <w:t xml:space="preserve"> (C) parametrov na dýchanie a ich oneskorenie reakcie (PS) na dýchanie.</w:t>
        </w:r>
        <w:r>
          <w:rPr>
            <w:noProof/>
            <w:webHidden/>
          </w:rPr>
          <w:tab/>
        </w:r>
        <w:r>
          <w:rPr>
            <w:noProof/>
            <w:webHidden/>
          </w:rPr>
          <w:fldChar w:fldCharType="begin"/>
        </w:r>
        <w:r>
          <w:rPr>
            <w:noProof/>
            <w:webHidden/>
          </w:rPr>
          <w:instrText xml:space="preserve"> PAGEREF _Toc516413301 \h </w:instrText>
        </w:r>
      </w:ins>
      <w:r>
        <w:rPr>
          <w:noProof/>
          <w:webHidden/>
        </w:rPr>
      </w:r>
      <w:r>
        <w:rPr>
          <w:noProof/>
          <w:webHidden/>
        </w:rPr>
        <w:fldChar w:fldCharType="separate"/>
      </w:r>
      <w:ins w:id="820" w:author="Peto" w:date="2018-06-10T16:58:00Z">
        <w:r>
          <w:rPr>
            <w:noProof/>
            <w:webHidden/>
          </w:rPr>
          <w:t>68</w:t>
        </w:r>
      </w:ins>
      <w:ins w:id="821" w:author="Peto" w:date="2018-06-10T16:57:00Z">
        <w:r>
          <w:rPr>
            <w:noProof/>
            <w:webHidden/>
          </w:rPr>
          <w:fldChar w:fldCharType="end"/>
        </w:r>
        <w:r w:rsidRPr="007B49D3">
          <w:rPr>
            <w:rStyle w:val="Hyperlink"/>
            <w:noProof/>
          </w:rPr>
          <w:fldChar w:fldCharType="end"/>
        </w:r>
      </w:ins>
    </w:p>
    <w:p w14:paraId="47DF084F" w14:textId="77777777" w:rsidR="00F95B9C" w:rsidRDefault="00F95B9C">
      <w:pPr>
        <w:pStyle w:val="TableofFigures"/>
        <w:tabs>
          <w:tab w:val="right" w:leader="dot" w:pos="8494"/>
        </w:tabs>
        <w:rPr>
          <w:ins w:id="822" w:author="Peto" w:date="2018-06-10T16:57:00Z"/>
          <w:rFonts w:eastAsiaTheme="minorEastAsia" w:cstheme="minorBidi"/>
          <w:smallCaps w:val="0"/>
          <w:noProof/>
          <w:sz w:val="22"/>
          <w:szCs w:val="22"/>
        </w:rPr>
      </w:pPr>
      <w:ins w:id="823" w:author="Peto" w:date="2018-06-10T16:57:00Z">
        <w:r w:rsidRPr="007B49D3">
          <w:rPr>
            <w:rStyle w:val="Hyperlink"/>
            <w:noProof/>
          </w:rPr>
          <w:fldChar w:fldCharType="begin"/>
        </w:r>
        <w:r w:rsidRPr="007B49D3">
          <w:rPr>
            <w:rStyle w:val="Hyperlink"/>
            <w:noProof/>
          </w:rPr>
          <w:instrText xml:space="preserve"> </w:instrText>
        </w:r>
        <w:r>
          <w:rPr>
            <w:noProof/>
          </w:rPr>
          <w:instrText>HYPERLINK \l "_Toc516413302"</w:instrText>
        </w:r>
        <w:r w:rsidRPr="007B49D3">
          <w:rPr>
            <w:rStyle w:val="Hyperlink"/>
            <w:noProof/>
          </w:rPr>
          <w:instrText xml:space="preserve"> </w:instrText>
        </w:r>
        <w:r w:rsidRPr="007B49D3">
          <w:rPr>
            <w:rStyle w:val="Hyperlink"/>
            <w:noProof/>
          </w:rPr>
          <w:fldChar w:fldCharType="separate"/>
        </w:r>
        <w:r w:rsidRPr="007B49D3">
          <w:rPr>
            <w:rStyle w:val="Hyperlink"/>
            <w:noProof/>
            <w:lang w:val="sk-SK" w:bidi="en-US"/>
          </w:rPr>
          <w:t>Tabuľka 14: priemerné hodnoty a výchylky hemodynamických parametrov</w:t>
        </w:r>
        <w:r>
          <w:rPr>
            <w:noProof/>
            <w:webHidden/>
          </w:rPr>
          <w:tab/>
        </w:r>
        <w:r>
          <w:rPr>
            <w:noProof/>
            <w:webHidden/>
          </w:rPr>
          <w:fldChar w:fldCharType="begin"/>
        </w:r>
        <w:r>
          <w:rPr>
            <w:noProof/>
            <w:webHidden/>
          </w:rPr>
          <w:instrText xml:space="preserve"> PAGEREF _Toc516413302 \h </w:instrText>
        </w:r>
      </w:ins>
      <w:r>
        <w:rPr>
          <w:noProof/>
          <w:webHidden/>
        </w:rPr>
      </w:r>
      <w:r>
        <w:rPr>
          <w:noProof/>
          <w:webHidden/>
        </w:rPr>
        <w:fldChar w:fldCharType="separate"/>
      </w:r>
      <w:ins w:id="824" w:author="Peto" w:date="2018-06-10T16:58:00Z">
        <w:r>
          <w:rPr>
            <w:noProof/>
            <w:webHidden/>
          </w:rPr>
          <w:t>71</w:t>
        </w:r>
      </w:ins>
      <w:ins w:id="825" w:author="Peto" w:date="2018-06-10T16:57:00Z">
        <w:r>
          <w:rPr>
            <w:noProof/>
            <w:webHidden/>
          </w:rPr>
          <w:fldChar w:fldCharType="end"/>
        </w:r>
        <w:r w:rsidRPr="007B49D3">
          <w:rPr>
            <w:rStyle w:val="Hyperlink"/>
            <w:noProof/>
          </w:rPr>
          <w:fldChar w:fldCharType="end"/>
        </w:r>
      </w:ins>
    </w:p>
    <w:p w14:paraId="524E8A27" w14:textId="77777777" w:rsidR="00F95B9C" w:rsidRDefault="00F95B9C">
      <w:pPr>
        <w:pStyle w:val="TableofFigures"/>
        <w:tabs>
          <w:tab w:val="right" w:leader="dot" w:pos="8494"/>
        </w:tabs>
        <w:rPr>
          <w:ins w:id="826" w:author="Peto" w:date="2018-06-10T16:57:00Z"/>
          <w:rFonts w:eastAsiaTheme="minorEastAsia" w:cstheme="minorBidi"/>
          <w:smallCaps w:val="0"/>
          <w:noProof/>
          <w:sz w:val="22"/>
          <w:szCs w:val="22"/>
        </w:rPr>
      </w:pPr>
      <w:ins w:id="827" w:author="Peto" w:date="2018-06-10T16:57:00Z">
        <w:r w:rsidRPr="007B49D3">
          <w:rPr>
            <w:rStyle w:val="Hyperlink"/>
            <w:noProof/>
          </w:rPr>
          <w:fldChar w:fldCharType="begin"/>
        </w:r>
        <w:r w:rsidRPr="007B49D3">
          <w:rPr>
            <w:rStyle w:val="Hyperlink"/>
            <w:noProof/>
          </w:rPr>
          <w:instrText xml:space="preserve"> </w:instrText>
        </w:r>
        <w:r>
          <w:rPr>
            <w:noProof/>
          </w:rPr>
          <w:instrText>HYPERLINK \l "_Toc516413303"</w:instrText>
        </w:r>
        <w:r w:rsidRPr="007B49D3">
          <w:rPr>
            <w:rStyle w:val="Hyperlink"/>
            <w:noProof/>
          </w:rPr>
          <w:instrText xml:space="preserve"> </w:instrText>
        </w:r>
        <w:r w:rsidRPr="007B49D3">
          <w:rPr>
            <w:rStyle w:val="Hyperlink"/>
            <w:noProof/>
          </w:rPr>
          <w:fldChar w:fldCharType="separate"/>
        </w:r>
        <w:r w:rsidRPr="007B49D3">
          <w:rPr>
            <w:rStyle w:val="Hyperlink"/>
            <w:noProof/>
            <w:lang w:bidi="en-US"/>
          </w:rPr>
          <w:t xml:space="preserve">Tabuľka 15: </w:t>
        </w:r>
        <w:r w:rsidRPr="007B49D3">
          <w:rPr>
            <w:rStyle w:val="Hyperlink"/>
            <w:noProof/>
            <w:lang w:val="sk-SK" w:bidi="en-US"/>
          </w:rPr>
          <w:t>Charakteristiky meraných ľudí po transplantácii srdca.</w:t>
        </w:r>
        <w:r>
          <w:rPr>
            <w:noProof/>
            <w:webHidden/>
          </w:rPr>
          <w:tab/>
        </w:r>
        <w:r>
          <w:rPr>
            <w:noProof/>
            <w:webHidden/>
          </w:rPr>
          <w:fldChar w:fldCharType="begin"/>
        </w:r>
        <w:r>
          <w:rPr>
            <w:noProof/>
            <w:webHidden/>
          </w:rPr>
          <w:instrText xml:space="preserve"> PAGEREF _Toc516413303 \h </w:instrText>
        </w:r>
      </w:ins>
      <w:r>
        <w:rPr>
          <w:noProof/>
          <w:webHidden/>
        </w:rPr>
      </w:r>
      <w:r>
        <w:rPr>
          <w:noProof/>
          <w:webHidden/>
        </w:rPr>
        <w:fldChar w:fldCharType="separate"/>
      </w:r>
      <w:ins w:id="828" w:author="Peto" w:date="2018-06-10T16:58:00Z">
        <w:r>
          <w:rPr>
            <w:noProof/>
            <w:webHidden/>
          </w:rPr>
          <w:t>73</w:t>
        </w:r>
      </w:ins>
      <w:ins w:id="829" w:author="Peto" w:date="2018-06-10T16:57:00Z">
        <w:r>
          <w:rPr>
            <w:noProof/>
            <w:webHidden/>
          </w:rPr>
          <w:fldChar w:fldCharType="end"/>
        </w:r>
        <w:r w:rsidRPr="007B49D3">
          <w:rPr>
            <w:rStyle w:val="Hyperlink"/>
            <w:noProof/>
          </w:rPr>
          <w:fldChar w:fldCharType="end"/>
        </w:r>
      </w:ins>
    </w:p>
    <w:p w14:paraId="2A16D0A3" w14:textId="77777777" w:rsidR="00F95B9C" w:rsidRDefault="00F95B9C">
      <w:pPr>
        <w:pStyle w:val="TableofFigures"/>
        <w:tabs>
          <w:tab w:val="right" w:leader="dot" w:pos="8494"/>
        </w:tabs>
        <w:rPr>
          <w:ins w:id="830" w:author="Peto" w:date="2018-06-10T16:57:00Z"/>
          <w:rFonts w:eastAsiaTheme="minorEastAsia" w:cstheme="minorBidi"/>
          <w:smallCaps w:val="0"/>
          <w:noProof/>
          <w:sz w:val="22"/>
          <w:szCs w:val="22"/>
        </w:rPr>
      </w:pPr>
      <w:ins w:id="831" w:author="Peto" w:date="2018-06-10T16:57:00Z">
        <w:r w:rsidRPr="007B49D3">
          <w:rPr>
            <w:rStyle w:val="Hyperlink"/>
            <w:noProof/>
          </w:rPr>
          <w:fldChar w:fldCharType="begin"/>
        </w:r>
        <w:r w:rsidRPr="007B49D3">
          <w:rPr>
            <w:rStyle w:val="Hyperlink"/>
            <w:noProof/>
          </w:rPr>
          <w:instrText xml:space="preserve"> </w:instrText>
        </w:r>
        <w:r>
          <w:rPr>
            <w:noProof/>
          </w:rPr>
          <w:instrText>HYPERLINK \l "_Toc516413304"</w:instrText>
        </w:r>
        <w:r w:rsidRPr="007B49D3">
          <w:rPr>
            <w:rStyle w:val="Hyperlink"/>
            <w:noProof/>
          </w:rPr>
          <w:instrText xml:space="preserve"> </w:instrText>
        </w:r>
        <w:r w:rsidRPr="007B49D3">
          <w:rPr>
            <w:rStyle w:val="Hyperlink"/>
            <w:noProof/>
          </w:rPr>
          <w:fldChar w:fldCharType="separate"/>
        </w:r>
        <w:r w:rsidRPr="007B49D3">
          <w:rPr>
            <w:rStyle w:val="Hyperlink"/>
            <w:noProof/>
            <w:lang w:val="sk-SK" w:bidi="en-US"/>
          </w:rPr>
          <w:t>Tabuľka 16: Legenda pre Obrázok 3.21 a Obrázok 3.22.</w:t>
        </w:r>
        <w:r>
          <w:rPr>
            <w:noProof/>
            <w:webHidden/>
          </w:rPr>
          <w:tab/>
        </w:r>
        <w:r>
          <w:rPr>
            <w:noProof/>
            <w:webHidden/>
          </w:rPr>
          <w:fldChar w:fldCharType="begin"/>
        </w:r>
        <w:r>
          <w:rPr>
            <w:noProof/>
            <w:webHidden/>
          </w:rPr>
          <w:instrText xml:space="preserve"> PAGEREF _Toc516413304 \h </w:instrText>
        </w:r>
      </w:ins>
      <w:r>
        <w:rPr>
          <w:noProof/>
          <w:webHidden/>
        </w:rPr>
      </w:r>
      <w:r>
        <w:rPr>
          <w:noProof/>
          <w:webHidden/>
        </w:rPr>
        <w:fldChar w:fldCharType="separate"/>
      </w:r>
      <w:ins w:id="832" w:author="Peto" w:date="2018-06-10T16:58:00Z">
        <w:r>
          <w:rPr>
            <w:noProof/>
            <w:webHidden/>
          </w:rPr>
          <w:t>83</w:t>
        </w:r>
      </w:ins>
      <w:ins w:id="833" w:author="Peto" w:date="2018-06-10T16:57:00Z">
        <w:r>
          <w:rPr>
            <w:noProof/>
            <w:webHidden/>
          </w:rPr>
          <w:fldChar w:fldCharType="end"/>
        </w:r>
        <w:r w:rsidRPr="007B49D3">
          <w:rPr>
            <w:rStyle w:val="Hyperlink"/>
            <w:noProof/>
          </w:rPr>
          <w:fldChar w:fldCharType="end"/>
        </w:r>
      </w:ins>
    </w:p>
    <w:p w14:paraId="10DBAD34" w14:textId="77777777" w:rsidR="00B85020" w:rsidDel="00F95B9C" w:rsidRDefault="00B85020">
      <w:pPr>
        <w:pStyle w:val="TableofFigures"/>
        <w:tabs>
          <w:tab w:val="right" w:leader="dot" w:pos="8494"/>
        </w:tabs>
        <w:rPr>
          <w:del w:id="834" w:author="Peto" w:date="2018-06-10T16:57:00Z"/>
          <w:rFonts w:eastAsiaTheme="minorEastAsia" w:cstheme="minorBidi"/>
          <w:smallCaps w:val="0"/>
          <w:noProof/>
          <w:sz w:val="22"/>
          <w:szCs w:val="22"/>
        </w:rPr>
      </w:pPr>
      <w:del w:id="835" w:author="Peto" w:date="2018-06-10T16:57:00Z">
        <w:r w:rsidRPr="00F95B9C" w:rsidDel="00F95B9C">
          <w:rPr>
            <w:rPrChange w:id="836" w:author="Peto" w:date="2018-06-10T16:57:00Z">
              <w:rPr>
                <w:rStyle w:val="Hyperlink"/>
                <w:noProof/>
                <w:lang w:val="sk-SK" w:bidi="en-US"/>
              </w:rPr>
            </w:rPrChange>
          </w:rPr>
          <w:delText>Tabuľka 1: Komponenty obehovej sústavy.</w:delText>
        </w:r>
        <w:r w:rsidDel="00F95B9C">
          <w:rPr>
            <w:noProof/>
            <w:webHidden/>
          </w:rPr>
          <w:tab/>
          <w:delText>5</w:delText>
        </w:r>
      </w:del>
    </w:p>
    <w:p w14:paraId="56904C93" w14:textId="77777777" w:rsidR="00B85020" w:rsidDel="00F95B9C" w:rsidRDefault="00B85020">
      <w:pPr>
        <w:pStyle w:val="TableofFigures"/>
        <w:tabs>
          <w:tab w:val="right" w:leader="dot" w:pos="8494"/>
        </w:tabs>
        <w:rPr>
          <w:del w:id="837" w:author="Peto" w:date="2018-06-10T16:57:00Z"/>
          <w:rFonts w:eastAsiaTheme="minorEastAsia" w:cstheme="minorBidi"/>
          <w:smallCaps w:val="0"/>
          <w:noProof/>
          <w:sz w:val="22"/>
          <w:szCs w:val="22"/>
        </w:rPr>
      </w:pPr>
      <w:del w:id="838" w:author="Peto" w:date="2018-06-10T16:57:00Z">
        <w:r w:rsidRPr="00F95B9C" w:rsidDel="00F95B9C">
          <w:rPr>
            <w:rPrChange w:id="839" w:author="Peto" w:date="2018-06-10T16:57:00Z">
              <w:rPr>
                <w:rStyle w:val="Hyperlink"/>
                <w:noProof/>
                <w:lang w:val="sk-SK" w:bidi="en-US"/>
              </w:rPr>
            </w:rPrChange>
          </w:rPr>
          <w:delText>Tabuľka 2: Charakteristiky meraných dobrovoľníkov.</w:delText>
        </w:r>
        <w:r w:rsidDel="00F95B9C">
          <w:rPr>
            <w:noProof/>
            <w:webHidden/>
          </w:rPr>
          <w:tab/>
          <w:delText>35</w:delText>
        </w:r>
      </w:del>
    </w:p>
    <w:p w14:paraId="78D69571" w14:textId="77777777" w:rsidR="00B85020" w:rsidDel="00F95B9C" w:rsidRDefault="00B85020">
      <w:pPr>
        <w:pStyle w:val="TableofFigures"/>
        <w:tabs>
          <w:tab w:val="right" w:leader="dot" w:pos="8494"/>
        </w:tabs>
        <w:rPr>
          <w:del w:id="840" w:author="Peto" w:date="2018-06-10T16:57:00Z"/>
          <w:rFonts w:eastAsiaTheme="minorEastAsia" w:cstheme="minorBidi"/>
          <w:smallCaps w:val="0"/>
          <w:noProof/>
          <w:sz w:val="22"/>
          <w:szCs w:val="22"/>
        </w:rPr>
      </w:pPr>
      <w:del w:id="841" w:author="Peto" w:date="2018-06-10T16:57:00Z">
        <w:r w:rsidRPr="00F95B9C" w:rsidDel="00F95B9C">
          <w:rPr>
            <w:rPrChange w:id="842" w:author="Peto" w:date="2018-06-10T16:57:00Z">
              <w:rPr>
                <w:rStyle w:val="Hyperlink"/>
                <w:noProof/>
                <w:lang w:bidi="en-US"/>
              </w:rPr>
            </w:rPrChange>
          </w:rPr>
          <w:delText>Tabuľka 3: Tabuľka pásmových filtrov so spodnými a hornými hraničnými frekvenciami.</w:delText>
        </w:r>
        <w:r w:rsidDel="00F95B9C">
          <w:rPr>
            <w:noProof/>
            <w:webHidden/>
          </w:rPr>
          <w:tab/>
          <w:delText>45</w:delText>
        </w:r>
      </w:del>
    </w:p>
    <w:p w14:paraId="5B2FFB6C" w14:textId="77777777" w:rsidR="00B85020" w:rsidDel="00F95B9C" w:rsidRDefault="00B85020">
      <w:pPr>
        <w:pStyle w:val="TableofFigures"/>
        <w:tabs>
          <w:tab w:val="right" w:leader="dot" w:pos="8494"/>
        </w:tabs>
        <w:rPr>
          <w:del w:id="843" w:author="Peto" w:date="2018-06-10T16:57:00Z"/>
          <w:rFonts w:eastAsiaTheme="minorEastAsia" w:cstheme="minorBidi"/>
          <w:smallCaps w:val="0"/>
          <w:noProof/>
          <w:sz w:val="22"/>
          <w:szCs w:val="22"/>
        </w:rPr>
      </w:pPr>
      <w:del w:id="844" w:author="Peto" w:date="2018-06-10T16:57:00Z">
        <w:r w:rsidRPr="00F95B9C" w:rsidDel="00F95B9C">
          <w:rPr>
            <w:rPrChange w:id="845" w:author="Peto" w:date="2018-06-10T16:57:00Z">
              <w:rPr>
                <w:rStyle w:val="Hyperlink"/>
                <w:noProof/>
                <w:lang w:val="sk-SK" w:bidi="en-US"/>
              </w:rPr>
            </w:rPrChange>
          </w:rPr>
          <w:delText>Tabuľka 4: Stupne rozkladu DWT a im prislúchajúce frekvenčné pásma.</w:delText>
        </w:r>
        <w:r w:rsidDel="00F95B9C">
          <w:rPr>
            <w:noProof/>
            <w:webHidden/>
          </w:rPr>
          <w:tab/>
          <w:delText>45</w:delText>
        </w:r>
      </w:del>
    </w:p>
    <w:p w14:paraId="5ACD4350" w14:textId="77777777" w:rsidR="00B85020" w:rsidDel="00F95B9C" w:rsidRDefault="00B85020">
      <w:pPr>
        <w:pStyle w:val="TableofFigures"/>
        <w:tabs>
          <w:tab w:val="right" w:leader="dot" w:pos="8494"/>
        </w:tabs>
        <w:rPr>
          <w:del w:id="846" w:author="Peto" w:date="2018-06-10T16:57:00Z"/>
          <w:rFonts w:eastAsiaTheme="minorEastAsia" w:cstheme="minorBidi"/>
          <w:smallCaps w:val="0"/>
          <w:noProof/>
          <w:sz w:val="22"/>
          <w:szCs w:val="22"/>
        </w:rPr>
      </w:pPr>
      <w:del w:id="847" w:author="Peto" w:date="2018-06-10T16:57:00Z">
        <w:r w:rsidRPr="00F95B9C" w:rsidDel="00F95B9C">
          <w:rPr>
            <w:rPrChange w:id="848" w:author="Peto" w:date="2018-06-10T16:57:00Z">
              <w:rPr>
                <w:rStyle w:val="Hyperlink"/>
                <w:noProof/>
                <w:lang w:val="sk-SK" w:bidi="en-US"/>
              </w:rPr>
            </w:rPrChange>
          </w:rPr>
          <w:delText>Tabuľka 5: Tabuľka filtrov DWT s najnižším (pravý stĺpec) a najvyšším (prvý riadok) stupňom rozkladu.</w:delText>
        </w:r>
        <w:r w:rsidDel="00F95B9C">
          <w:rPr>
            <w:noProof/>
            <w:webHidden/>
          </w:rPr>
          <w:tab/>
          <w:delText>46</w:delText>
        </w:r>
      </w:del>
    </w:p>
    <w:p w14:paraId="0F9C2F2E" w14:textId="77777777" w:rsidR="00B85020" w:rsidDel="00F95B9C" w:rsidRDefault="00B85020">
      <w:pPr>
        <w:pStyle w:val="TableofFigures"/>
        <w:tabs>
          <w:tab w:val="right" w:leader="dot" w:pos="8494"/>
        </w:tabs>
        <w:rPr>
          <w:del w:id="849" w:author="Peto" w:date="2018-06-10T16:57:00Z"/>
          <w:rFonts w:eastAsiaTheme="minorEastAsia" w:cstheme="minorBidi"/>
          <w:smallCaps w:val="0"/>
          <w:noProof/>
          <w:sz w:val="22"/>
          <w:szCs w:val="22"/>
        </w:rPr>
      </w:pPr>
      <w:del w:id="850" w:author="Peto" w:date="2018-06-10T16:57:00Z">
        <w:r w:rsidRPr="00F95B9C" w:rsidDel="00F95B9C">
          <w:rPr>
            <w:rPrChange w:id="851" w:author="Peto" w:date="2018-06-10T16:57:00Z">
              <w:rPr>
                <w:rStyle w:val="Hyperlink"/>
                <w:noProof/>
                <w:lang w:bidi="en-US"/>
              </w:rPr>
            </w:rPrChange>
          </w:rPr>
          <w:delText>Tabuľka 6: Maxima korelácií medzi respiráciou a S1 po filtrácií rôznymi pásmovými filtrami</w:delText>
        </w:r>
        <w:r w:rsidDel="00F95B9C">
          <w:rPr>
            <w:noProof/>
            <w:webHidden/>
          </w:rPr>
          <w:tab/>
          <w:delText>50</w:delText>
        </w:r>
      </w:del>
    </w:p>
    <w:p w14:paraId="75CAA663" w14:textId="77777777" w:rsidR="00B85020" w:rsidDel="00F95B9C" w:rsidRDefault="00B85020">
      <w:pPr>
        <w:pStyle w:val="TableofFigures"/>
        <w:tabs>
          <w:tab w:val="right" w:leader="dot" w:pos="8494"/>
        </w:tabs>
        <w:rPr>
          <w:del w:id="852" w:author="Peto" w:date="2018-06-10T16:57:00Z"/>
          <w:rFonts w:eastAsiaTheme="minorEastAsia" w:cstheme="minorBidi"/>
          <w:smallCaps w:val="0"/>
          <w:noProof/>
          <w:sz w:val="22"/>
          <w:szCs w:val="22"/>
        </w:rPr>
      </w:pPr>
      <w:del w:id="853" w:author="Peto" w:date="2018-06-10T16:57:00Z">
        <w:r w:rsidRPr="00F95B9C" w:rsidDel="00F95B9C">
          <w:rPr>
            <w:rPrChange w:id="854" w:author="Peto" w:date="2018-06-10T16:57:00Z">
              <w:rPr>
                <w:rStyle w:val="Hyperlink"/>
                <w:noProof/>
                <w:lang w:val="sk-SK" w:bidi="en-US"/>
              </w:rPr>
            </w:rPrChange>
          </w:rPr>
          <w:delText>Tabuľka 7: Mediány korelácií medzi R-S1 krivkou a respiráciou 30 dobrovoľníkov</w:delText>
        </w:r>
        <w:r w:rsidDel="00F95B9C">
          <w:rPr>
            <w:noProof/>
            <w:webHidden/>
          </w:rPr>
          <w:tab/>
          <w:delText>52</w:delText>
        </w:r>
      </w:del>
    </w:p>
    <w:p w14:paraId="7A5E2A62" w14:textId="77777777" w:rsidR="00B85020" w:rsidDel="00F95B9C" w:rsidRDefault="00B85020">
      <w:pPr>
        <w:pStyle w:val="TableofFigures"/>
        <w:tabs>
          <w:tab w:val="right" w:leader="dot" w:pos="8494"/>
        </w:tabs>
        <w:rPr>
          <w:del w:id="855" w:author="Peto" w:date="2018-06-10T16:57:00Z"/>
          <w:rFonts w:eastAsiaTheme="minorEastAsia" w:cstheme="minorBidi"/>
          <w:smallCaps w:val="0"/>
          <w:noProof/>
          <w:sz w:val="22"/>
          <w:szCs w:val="22"/>
        </w:rPr>
      </w:pPr>
      <w:del w:id="856" w:author="Peto" w:date="2018-06-10T16:57:00Z">
        <w:r w:rsidRPr="00F95B9C" w:rsidDel="00F95B9C">
          <w:rPr>
            <w:rPrChange w:id="857" w:author="Peto" w:date="2018-06-10T16:57:00Z">
              <w:rPr>
                <w:rStyle w:val="Hyperlink"/>
                <w:noProof/>
                <w:lang w:bidi="en-US"/>
              </w:rPr>
            </w:rPrChange>
          </w:rPr>
          <w:delText>Tabuľka 8: Popisná štatistika hodnoty parametrov počas spontnánneho dýchania pre 30 dobrovoľníkov.</w:delText>
        </w:r>
        <w:r w:rsidDel="00F95B9C">
          <w:rPr>
            <w:noProof/>
            <w:webHidden/>
          </w:rPr>
          <w:tab/>
          <w:delText>59</w:delText>
        </w:r>
      </w:del>
    </w:p>
    <w:p w14:paraId="098CECB6" w14:textId="77777777" w:rsidR="00B85020" w:rsidDel="00F95B9C" w:rsidRDefault="00B85020">
      <w:pPr>
        <w:pStyle w:val="TableofFigures"/>
        <w:tabs>
          <w:tab w:val="right" w:leader="dot" w:pos="8494"/>
        </w:tabs>
        <w:rPr>
          <w:del w:id="858" w:author="Peto" w:date="2018-06-10T16:57:00Z"/>
          <w:rFonts w:eastAsiaTheme="minorEastAsia" w:cstheme="minorBidi"/>
          <w:smallCaps w:val="0"/>
          <w:noProof/>
          <w:sz w:val="22"/>
          <w:szCs w:val="22"/>
        </w:rPr>
      </w:pPr>
      <w:del w:id="859" w:author="Peto" w:date="2018-06-10T16:57:00Z">
        <w:r w:rsidRPr="00F95B9C" w:rsidDel="00F95B9C">
          <w:rPr>
            <w:rPrChange w:id="860" w:author="Peto" w:date="2018-06-10T16:57:00Z">
              <w:rPr>
                <w:rStyle w:val="Hyperlink"/>
                <w:noProof/>
                <w:lang w:bidi="en-US"/>
              </w:rPr>
            </w:rPrChange>
          </w:rPr>
          <w:delText>Tabuľka 9: Popisná štatistika výchylky parametrov počas spontnánneho dýchania pre 30 dobrovoľníkov.</w:delText>
        </w:r>
        <w:r w:rsidDel="00F95B9C">
          <w:rPr>
            <w:noProof/>
            <w:webHidden/>
          </w:rPr>
          <w:tab/>
          <w:delText>60</w:delText>
        </w:r>
      </w:del>
    </w:p>
    <w:p w14:paraId="7E61C660" w14:textId="77777777" w:rsidR="00B85020" w:rsidDel="00F95B9C" w:rsidRDefault="00B85020">
      <w:pPr>
        <w:pStyle w:val="TableofFigures"/>
        <w:tabs>
          <w:tab w:val="right" w:leader="dot" w:pos="8494"/>
        </w:tabs>
        <w:rPr>
          <w:del w:id="861" w:author="Peto" w:date="2018-06-10T16:57:00Z"/>
          <w:rFonts w:eastAsiaTheme="minorEastAsia" w:cstheme="minorBidi"/>
          <w:smallCaps w:val="0"/>
          <w:noProof/>
          <w:sz w:val="22"/>
          <w:szCs w:val="22"/>
        </w:rPr>
      </w:pPr>
      <w:del w:id="862" w:author="Peto" w:date="2018-06-10T16:57:00Z">
        <w:r w:rsidRPr="00F95B9C" w:rsidDel="00F95B9C">
          <w:rPr>
            <w:rPrChange w:id="863" w:author="Peto" w:date="2018-06-10T16:57:00Z">
              <w:rPr>
                <w:rStyle w:val="Hyperlink"/>
                <w:noProof/>
                <w:lang w:bidi="en-US"/>
              </w:rPr>
            </w:rPrChange>
          </w:rPr>
          <w:delText>Tabuľka 10: Popisná štatistika hodnoty parametrov počas hlbokého dýchania pre 30 dobrovoľníkov.</w:delText>
        </w:r>
        <w:r w:rsidDel="00F95B9C">
          <w:rPr>
            <w:noProof/>
            <w:webHidden/>
          </w:rPr>
          <w:tab/>
          <w:delText>62</w:delText>
        </w:r>
      </w:del>
    </w:p>
    <w:p w14:paraId="08043CED" w14:textId="77777777" w:rsidR="00B85020" w:rsidDel="00F95B9C" w:rsidRDefault="00B85020">
      <w:pPr>
        <w:pStyle w:val="TableofFigures"/>
        <w:tabs>
          <w:tab w:val="right" w:leader="dot" w:pos="8494"/>
        </w:tabs>
        <w:rPr>
          <w:del w:id="864" w:author="Peto" w:date="2018-06-10T16:57:00Z"/>
          <w:rFonts w:eastAsiaTheme="minorEastAsia" w:cstheme="minorBidi"/>
          <w:smallCaps w:val="0"/>
          <w:noProof/>
          <w:sz w:val="22"/>
          <w:szCs w:val="22"/>
        </w:rPr>
      </w:pPr>
      <w:del w:id="865" w:author="Peto" w:date="2018-06-10T16:57:00Z">
        <w:r w:rsidRPr="00F95B9C" w:rsidDel="00F95B9C">
          <w:rPr>
            <w:rPrChange w:id="866" w:author="Peto" w:date="2018-06-10T16:57:00Z">
              <w:rPr>
                <w:rStyle w:val="Hyperlink"/>
                <w:noProof/>
                <w:lang w:bidi="en-US"/>
              </w:rPr>
            </w:rPrChange>
          </w:rPr>
          <w:delText>Tabuľka 11: Popisná štatistika výchylky parametrov počas spontánneho dýchania pre 30 dobrovoľníkov.</w:delText>
        </w:r>
        <w:r w:rsidDel="00F95B9C">
          <w:rPr>
            <w:noProof/>
            <w:webHidden/>
          </w:rPr>
          <w:tab/>
          <w:delText>63</w:delText>
        </w:r>
      </w:del>
    </w:p>
    <w:p w14:paraId="25A200E1" w14:textId="77777777" w:rsidR="00B85020" w:rsidDel="00F95B9C" w:rsidRDefault="00B85020">
      <w:pPr>
        <w:pStyle w:val="TableofFigures"/>
        <w:tabs>
          <w:tab w:val="right" w:leader="dot" w:pos="8494"/>
        </w:tabs>
        <w:rPr>
          <w:del w:id="867" w:author="Peto" w:date="2018-06-10T16:57:00Z"/>
          <w:rFonts w:eastAsiaTheme="minorEastAsia" w:cstheme="minorBidi"/>
          <w:smallCaps w:val="0"/>
          <w:noProof/>
          <w:sz w:val="22"/>
          <w:szCs w:val="22"/>
        </w:rPr>
      </w:pPr>
      <w:del w:id="868" w:author="Peto" w:date="2018-06-10T16:57:00Z">
        <w:r w:rsidRPr="00F95B9C" w:rsidDel="00F95B9C">
          <w:rPr>
            <w:rPrChange w:id="869" w:author="Peto" w:date="2018-06-10T16:57:00Z">
              <w:rPr>
                <w:rStyle w:val="Hyperlink"/>
                <w:noProof/>
                <w:lang w:bidi="en-US"/>
              </w:rPr>
            </w:rPrChange>
          </w:rPr>
          <w:delText>Tabuľka 12: Porovnanie hodnota bioimpedančných parametov z literatúry a našej práce.</w:delText>
        </w:r>
        <w:r w:rsidDel="00F95B9C">
          <w:rPr>
            <w:noProof/>
            <w:webHidden/>
          </w:rPr>
          <w:tab/>
          <w:delText>64</w:delText>
        </w:r>
      </w:del>
    </w:p>
    <w:p w14:paraId="530874BB" w14:textId="77777777" w:rsidR="00B85020" w:rsidDel="00F95B9C" w:rsidRDefault="00B85020">
      <w:pPr>
        <w:pStyle w:val="TableofFigures"/>
        <w:tabs>
          <w:tab w:val="right" w:leader="dot" w:pos="8494"/>
        </w:tabs>
        <w:rPr>
          <w:del w:id="870" w:author="Peto" w:date="2018-06-10T16:57:00Z"/>
          <w:rFonts w:eastAsiaTheme="minorEastAsia" w:cstheme="minorBidi"/>
          <w:smallCaps w:val="0"/>
          <w:noProof/>
          <w:sz w:val="22"/>
          <w:szCs w:val="22"/>
        </w:rPr>
      </w:pPr>
      <w:del w:id="871" w:author="Peto" w:date="2018-06-10T16:57:00Z">
        <w:r w:rsidRPr="00F95B9C" w:rsidDel="00F95B9C">
          <w:rPr>
            <w:rPrChange w:id="872" w:author="Peto" w:date="2018-06-10T16:57:00Z">
              <w:rPr>
                <w:rStyle w:val="Hyperlink"/>
                <w:noProof/>
                <w:lang w:bidi="en-US"/>
              </w:rPr>
            </w:rPrChange>
          </w:rPr>
          <w:delText>Tabuľka 13: Sila väzba (C) parametrov na dýchanie a ich oneskorenie reakcie (PS) na dýchanie.</w:delText>
        </w:r>
        <w:r w:rsidDel="00F95B9C">
          <w:rPr>
            <w:noProof/>
            <w:webHidden/>
          </w:rPr>
          <w:tab/>
          <w:delText>69</w:delText>
        </w:r>
      </w:del>
    </w:p>
    <w:p w14:paraId="0672FE3B" w14:textId="77777777" w:rsidR="00B85020" w:rsidDel="00F95B9C" w:rsidRDefault="00B85020">
      <w:pPr>
        <w:pStyle w:val="TableofFigures"/>
        <w:tabs>
          <w:tab w:val="right" w:leader="dot" w:pos="8494"/>
        </w:tabs>
        <w:rPr>
          <w:del w:id="873" w:author="Peto" w:date="2018-06-10T16:57:00Z"/>
          <w:rFonts w:eastAsiaTheme="minorEastAsia" w:cstheme="minorBidi"/>
          <w:smallCaps w:val="0"/>
          <w:noProof/>
          <w:sz w:val="22"/>
          <w:szCs w:val="22"/>
        </w:rPr>
      </w:pPr>
      <w:del w:id="874" w:author="Peto" w:date="2018-06-10T16:57:00Z">
        <w:r w:rsidRPr="00F95B9C" w:rsidDel="00F95B9C">
          <w:rPr>
            <w:rPrChange w:id="875" w:author="Peto" w:date="2018-06-10T16:57:00Z">
              <w:rPr>
                <w:rStyle w:val="Hyperlink"/>
                <w:noProof/>
                <w:lang w:val="sk-SK" w:bidi="en-US"/>
              </w:rPr>
            </w:rPrChange>
          </w:rPr>
          <w:delText>Tabuľka 14: priemerné hodnoty a výchylky hemodynamických parametrov</w:delText>
        </w:r>
        <w:r w:rsidDel="00F95B9C">
          <w:rPr>
            <w:noProof/>
            <w:webHidden/>
          </w:rPr>
          <w:tab/>
          <w:delText>72</w:delText>
        </w:r>
      </w:del>
    </w:p>
    <w:p w14:paraId="048FDE2D" w14:textId="77777777" w:rsidR="00B85020" w:rsidDel="00F95B9C" w:rsidRDefault="00B85020">
      <w:pPr>
        <w:pStyle w:val="TableofFigures"/>
        <w:tabs>
          <w:tab w:val="right" w:leader="dot" w:pos="8494"/>
        </w:tabs>
        <w:rPr>
          <w:del w:id="876" w:author="Peto" w:date="2018-06-10T16:57:00Z"/>
          <w:rFonts w:eastAsiaTheme="minorEastAsia" w:cstheme="minorBidi"/>
          <w:smallCaps w:val="0"/>
          <w:noProof/>
          <w:sz w:val="22"/>
          <w:szCs w:val="22"/>
        </w:rPr>
      </w:pPr>
      <w:del w:id="877" w:author="Peto" w:date="2018-06-10T16:57:00Z">
        <w:r w:rsidRPr="00F95B9C" w:rsidDel="00F95B9C">
          <w:rPr>
            <w:rPrChange w:id="878" w:author="Peto" w:date="2018-06-10T16:57:00Z">
              <w:rPr>
                <w:rStyle w:val="Hyperlink"/>
                <w:noProof/>
                <w:lang w:bidi="en-US"/>
              </w:rPr>
            </w:rPrChange>
          </w:rPr>
          <w:delText>Tabuľka 15: Charakteristiky meraných ľudí po transplantácii srdca.</w:delText>
        </w:r>
        <w:r w:rsidDel="00F95B9C">
          <w:rPr>
            <w:noProof/>
            <w:webHidden/>
          </w:rPr>
          <w:tab/>
          <w:delText>74</w:delText>
        </w:r>
      </w:del>
    </w:p>
    <w:p w14:paraId="1E4B156E" w14:textId="77777777" w:rsidR="00B85020" w:rsidDel="00F95B9C" w:rsidRDefault="00B85020">
      <w:pPr>
        <w:pStyle w:val="TableofFigures"/>
        <w:tabs>
          <w:tab w:val="right" w:leader="dot" w:pos="8494"/>
        </w:tabs>
        <w:rPr>
          <w:del w:id="879" w:author="Peto" w:date="2018-06-10T16:57:00Z"/>
          <w:rFonts w:eastAsiaTheme="minorEastAsia" w:cstheme="minorBidi"/>
          <w:smallCaps w:val="0"/>
          <w:noProof/>
          <w:sz w:val="22"/>
          <w:szCs w:val="22"/>
        </w:rPr>
      </w:pPr>
      <w:del w:id="880" w:author="Peto" w:date="2018-06-10T16:57:00Z">
        <w:r w:rsidRPr="00F95B9C" w:rsidDel="00F95B9C">
          <w:rPr>
            <w:rPrChange w:id="881" w:author="Peto" w:date="2018-06-10T16:57:00Z">
              <w:rPr>
                <w:rStyle w:val="Hyperlink"/>
                <w:noProof/>
                <w:lang w:val="sk-SK" w:bidi="en-US"/>
              </w:rPr>
            </w:rPrChange>
          </w:rPr>
          <w:delText>Tabuľka 16: Legenda pre Obrázok 3.21 a Obrázok 3.22.</w:delText>
        </w:r>
        <w:r w:rsidDel="00F95B9C">
          <w:rPr>
            <w:noProof/>
            <w:webHidden/>
          </w:rPr>
          <w:tab/>
          <w:delText>84</w:delText>
        </w:r>
      </w:del>
    </w:p>
    <w:p w14:paraId="2021926B" w14:textId="77777777" w:rsidR="003E40AE" w:rsidRPr="003E40AE" w:rsidRDefault="003E40AE" w:rsidP="003E40AE">
      <w:pPr>
        <w:rPr>
          <w:lang w:val="sk-SK"/>
        </w:rPr>
        <w:sectPr w:rsidR="003E40AE" w:rsidRPr="003E40AE" w:rsidSect="00452ADC">
          <w:headerReference w:type="default" r:id="rId16"/>
          <w:footerReference w:type="default" r:id="rId17"/>
          <w:headerReference w:type="first" r:id="rId18"/>
          <w:footerReference w:type="first" r:id="rId19"/>
          <w:pgSz w:w="11907" w:h="16840" w:code="9"/>
          <w:pgMar w:top="1418" w:right="1418" w:bottom="1418" w:left="1985" w:header="737" w:footer="737" w:gutter="0"/>
          <w:pgNumType w:fmt="upperRoman" w:start="1"/>
          <w:cols w:space="708"/>
          <w:noEndnote/>
          <w:titlePg/>
        </w:sectPr>
      </w:pPr>
      <w:r>
        <w:rPr>
          <w:lang w:val="sk-SK"/>
        </w:rPr>
        <w:fldChar w:fldCharType="end"/>
      </w:r>
    </w:p>
    <w:p w14:paraId="0B86F26E" w14:textId="77777777" w:rsidR="00CE547F" w:rsidRPr="00FA362E" w:rsidRDefault="00CE547F" w:rsidP="00CE547F">
      <w:pPr>
        <w:pStyle w:val="Heading1"/>
        <w:numPr>
          <w:ilvl w:val="0"/>
          <w:numId w:val="0"/>
        </w:numPr>
        <w:tabs>
          <w:tab w:val="num" w:pos="1070"/>
        </w:tabs>
        <w:ind w:left="432" w:hanging="432"/>
        <w:rPr>
          <w:lang w:val="sk-SK"/>
        </w:rPr>
      </w:pPr>
      <w:bookmarkStart w:id="882" w:name="_Toc516413200"/>
      <w:r w:rsidRPr="00FA362E">
        <w:rPr>
          <w:lang w:val="sk-SK"/>
        </w:rPr>
        <w:lastRenderedPageBreak/>
        <w:t>Úvod</w:t>
      </w:r>
      <w:bookmarkEnd w:id="7"/>
      <w:bookmarkEnd w:id="882"/>
    </w:p>
    <w:p w14:paraId="530F256D" w14:textId="010EC220" w:rsidR="00CE547F" w:rsidRPr="00FA362E" w:rsidDel="00544D5F" w:rsidRDefault="00CE547F" w:rsidP="00CE547F">
      <w:pPr>
        <w:rPr>
          <w:del w:id="883" w:author="Peto" w:date="2018-06-04T05:46:00Z"/>
          <w:lang w:val="sk-SK"/>
        </w:rPr>
      </w:pPr>
      <w:r w:rsidRPr="00FA362E">
        <w:rPr>
          <w:lang w:val="sk-SK"/>
        </w:rPr>
        <w:t xml:space="preserve">Srdcovocievne ochorenia sú v súčasnosti celosvetovo najčastejšou príčinou smrti </w:t>
      </w:r>
      <w:r w:rsidRPr="00FA362E">
        <w:rPr>
          <w:lang w:val="sk-SK"/>
        </w:rPr>
        <w:fldChar w:fldCharType="begin"/>
      </w:r>
      <w:r w:rsidR="00AD692D">
        <w:rPr>
          <w:lang w:val="sk-SK"/>
        </w:rPr>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00AD692D" w:rsidRPr="00AD692D">
        <w:rPr>
          <w:noProof/>
          <w:vertAlign w:val="superscript"/>
          <w:lang w:val="sk-SK"/>
        </w:rPr>
        <w:t>1</w:t>
      </w:r>
      <w:r w:rsidRPr="00FA362E">
        <w:rPr>
          <w:lang w:val="sk-SK"/>
        </w:rPr>
        <w:fldChar w:fldCharType="end"/>
      </w:r>
      <w:r w:rsidRPr="00FA362E">
        <w:rPr>
          <w:lang w:val="sk-SK"/>
        </w:rPr>
        <w:t xml:space="preserve">. Predpokladá sa že v roku 2015 až 17.7 milióna ľudí zomrelo v dôsledku srdcovocievnych ochorení, čo predstavuje 31% zo všetkých úmrtí na svete </w:t>
      </w:r>
      <w:r w:rsidRPr="00FA362E">
        <w:rPr>
          <w:lang w:val="sk-SK"/>
        </w:rPr>
        <w:fldChar w:fldCharType="begin"/>
      </w:r>
      <w:r w:rsidR="00AD692D">
        <w:rPr>
          <w:lang w:val="sk-SK"/>
        </w:rPr>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00AD692D" w:rsidRPr="00AD692D">
        <w:rPr>
          <w:noProof/>
          <w:vertAlign w:val="superscript"/>
          <w:lang w:val="sk-SK"/>
        </w:rPr>
        <w:t>1</w:t>
      </w:r>
      <w:r w:rsidRPr="00FA362E">
        <w:rPr>
          <w:lang w:val="sk-SK"/>
        </w:rPr>
        <w:fldChar w:fldCharType="end"/>
      </w:r>
      <w:r w:rsidRPr="00FA362E">
        <w:rPr>
          <w:lang w:val="sk-SK"/>
        </w:rPr>
        <w:t xml:space="preserve">. Ischemická choroba srdca z toho tvorila 7,4 milióna úmrtí a srdcový infarkt 6,7 milióna úmrtí </w:t>
      </w:r>
      <w:r w:rsidRPr="00FA362E">
        <w:rPr>
          <w:lang w:val="sk-SK"/>
        </w:rPr>
        <w:fldChar w:fldCharType="begin"/>
      </w:r>
      <w:r w:rsidR="00AD692D">
        <w:rPr>
          <w:lang w:val="sk-SK"/>
        </w:rPr>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00AD692D" w:rsidRPr="00AD692D">
        <w:rPr>
          <w:noProof/>
          <w:vertAlign w:val="superscript"/>
          <w:lang w:val="sk-SK"/>
        </w:rPr>
        <w:t>1</w:t>
      </w:r>
      <w:r w:rsidRPr="00FA362E">
        <w:rPr>
          <w:lang w:val="sk-SK"/>
        </w:rPr>
        <w:fldChar w:fldCharType="end"/>
      </w:r>
      <w:r w:rsidRPr="00FA362E">
        <w:rPr>
          <w:lang w:val="sk-SK"/>
        </w:rPr>
        <w:t xml:space="preserve">. Väčšina týchto ochorení je spojená so životným štýlom. Hlavnými rizikovými faktormi sú nezdravé stravovanie a obezita, nízka fyzická aktivita, užívanie tabaku a alkohol </w:t>
      </w:r>
      <w:r w:rsidRPr="00FA362E">
        <w:rPr>
          <w:lang w:val="sk-SK"/>
        </w:rPr>
        <w:fldChar w:fldCharType="begin"/>
      </w:r>
      <w:r w:rsidR="00AD692D">
        <w:rPr>
          <w:lang w:val="sk-SK"/>
        </w:rPr>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00AD692D" w:rsidRPr="00AD692D">
        <w:rPr>
          <w:noProof/>
          <w:vertAlign w:val="superscript"/>
          <w:lang w:val="sk-SK"/>
        </w:rPr>
        <w:t>1</w:t>
      </w:r>
      <w:r w:rsidRPr="00FA362E">
        <w:rPr>
          <w:lang w:val="sk-SK"/>
        </w:rPr>
        <w:fldChar w:fldCharType="end"/>
      </w:r>
      <w:r w:rsidRPr="00FA362E">
        <w:rPr>
          <w:lang w:val="sk-SK"/>
        </w:rPr>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14:paraId="071B9AAC" w14:textId="319FBC7B" w:rsidR="00CE547F" w:rsidRPr="00FA362E" w:rsidDel="00544D5F" w:rsidRDefault="00CE547F" w:rsidP="00CE547F">
      <w:pPr>
        <w:rPr>
          <w:del w:id="884" w:author="Peto" w:date="2018-06-04T05:46:00Z"/>
          <w:lang w:val="sk-SK"/>
        </w:rPr>
      </w:pPr>
    </w:p>
    <w:p w14:paraId="49096451" w14:textId="7D7C60FA" w:rsidR="00CE547F" w:rsidRPr="00FA362E" w:rsidDel="00544D5F" w:rsidRDefault="00CE547F" w:rsidP="00544D5F">
      <w:pPr>
        <w:rPr>
          <w:del w:id="885" w:author="Peto" w:date="2018-06-04T05:48:00Z"/>
          <w:lang w:val="sk-SK"/>
        </w:rPr>
      </w:pPr>
      <w:r w:rsidRPr="00FA362E">
        <w:rPr>
          <w:lang w:val="sk-SK"/>
        </w:rPr>
        <w:t>Činnosť srdcovocievneho systému je popísaná hemodynamickými parametrami</w:t>
      </w:r>
      <w:ins w:id="886" w:author="Peto" w:date="2018-06-04T05:46:00Z">
        <w:r w:rsidR="00544D5F">
          <w:rPr>
            <w:lang w:val="sk-SK"/>
          </w:rPr>
          <w:t>.</w:t>
        </w:r>
      </w:ins>
      <w:del w:id="887" w:author="Peto" w:date="2018-06-04T05:46:00Z">
        <w:r w:rsidRPr="00FA362E" w:rsidDel="00544D5F">
          <w:rPr>
            <w:lang w:val="sk-SK"/>
          </w:rPr>
          <w:delText>, m</w:delText>
        </w:r>
      </w:del>
      <w:del w:id="888" w:author="Peto" w:date="2018-06-04T05:47:00Z">
        <w:r w:rsidRPr="00FA362E" w:rsidDel="00544D5F">
          <w:rPr>
            <w:lang w:val="sk-SK"/>
          </w:rPr>
          <w:delText>edzi</w:delText>
        </w:r>
      </w:del>
      <w:ins w:id="889" w:author="Peto" w:date="2018-06-04T05:47:00Z">
        <w:r w:rsidR="00544D5F">
          <w:rPr>
            <w:lang w:val="sk-SK"/>
          </w:rPr>
          <w:t xml:space="preserve"> Medzi dôležit</w:t>
        </w:r>
      </w:ins>
      <w:ins w:id="890" w:author="Peto" w:date="2018-06-04T05:48:00Z">
        <w:r w:rsidR="00544D5F">
          <w:rPr>
            <w:lang w:val="sk-SK"/>
          </w:rPr>
          <w:t>é hemodynamické parametre patrí</w:t>
        </w:r>
      </w:ins>
      <w:del w:id="891" w:author="Peto" w:date="2018-06-04T05:48:00Z">
        <w:r w:rsidRPr="00FA362E" w:rsidDel="00544D5F">
          <w:rPr>
            <w:lang w:val="sk-SK"/>
          </w:rPr>
          <w:delText xml:space="preserve"> ktoré patria: </w:delText>
        </w:r>
      </w:del>
    </w:p>
    <w:p w14:paraId="085A5B3C" w14:textId="71AE88DB" w:rsidR="00CE547F" w:rsidRPr="00FA362E" w:rsidDel="00544D5F" w:rsidRDefault="00CE547F">
      <w:pPr>
        <w:rPr>
          <w:del w:id="892" w:author="Peto" w:date="2018-06-04T05:48:00Z"/>
          <w:lang w:val="sk-SK"/>
        </w:rPr>
        <w:pPrChange w:id="893" w:author="Peto" w:date="2018-06-04T05:48:00Z">
          <w:pPr>
            <w:pStyle w:val="ListParagraph"/>
            <w:numPr>
              <w:numId w:val="21"/>
            </w:numPr>
            <w:ind w:left="720" w:hanging="360"/>
          </w:pPr>
        </w:pPrChange>
      </w:pPr>
      <w:del w:id="894" w:author="Peto" w:date="2018-06-04T05:48:00Z">
        <w:r w:rsidRPr="00FA362E" w:rsidDel="00544D5F">
          <w:rPr>
            <w:lang w:val="sk-SK"/>
          </w:rPr>
          <w:delText xml:space="preserve">tep </w:delText>
        </w:r>
      </w:del>
    </w:p>
    <w:p w14:paraId="0D6ABE2E" w14:textId="596E8061" w:rsidR="00CE547F" w:rsidRPr="00FA362E" w:rsidDel="00544D5F" w:rsidRDefault="00CE547F">
      <w:pPr>
        <w:rPr>
          <w:del w:id="895" w:author="Peto" w:date="2018-06-04T05:48:00Z"/>
          <w:lang w:val="sk-SK"/>
        </w:rPr>
        <w:pPrChange w:id="896" w:author="Peto" w:date="2018-06-04T05:48:00Z">
          <w:pPr>
            <w:pStyle w:val="ListParagraph"/>
            <w:numPr>
              <w:numId w:val="21"/>
            </w:numPr>
            <w:ind w:left="720" w:hanging="360"/>
          </w:pPr>
        </w:pPrChange>
      </w:pPr>
      <w:del w:id="897" w:author="Peto" w:date="2018-06-04T05:48:00Z">
        <w:r w:rsidRPr="00FA362E" w:rsidDel="00544D5F">
          <w:rPr>
            <w:lang w:val="sk-SK"/>
          </w:rPr>
          <w:delText xml:space="preserve">tepový objem, </w:delText>
        </w:r>
      </w:del>
    </w:p>
    <w:p w14:paraId="530E92B9" w14:textId="540244E4" w:rsidR="00CE547F" w:rsidRPr="00FA362E" w:rsidDel="00544D5F" w:rsidRDefault="00CE547F">
      <w:pPr>
        <w:rPr>
          <w:del w:id="898" w:author="Peto" w:date="2018-06-04T05:48:00Z"/>
          <w:lang w:val="sk-SK"/>
        </w:rPr>
        <w:pPrChange w:id="899" w:author="Peto" w:date="2018-06-04T05:48:00Z">
          <w:pPr>
            <w:pStyle w:val="ListParagraph"/>
            <w:numPr>
              <w:numId w:val="21"/>
            </w:numPr>
            <w:ind w:left="720" w:hanging="360"/>
          </w:pPr>
        </w:pPrChange>
      </w:pPr>
      <w:del w:id="900" w:author="Peto" w:date="2018-06-04T05:48:00Z">
        <w:r w:rsidRPr="00FA362E" w:rsidDel="00544D5F">
          <w:rPr>
            <w:lang w:val="sk-SK"/>
          </w:rPr>
          <w:delText>srdcový výdaj</w:delText>
        </w:r>
      </w:del>
    </w:p>
    <w:p w14:paraId="711F9CE5" w14:textId="531C11CF" w:rsidR="00CE547F" w:rsidRPr="00FA362E" w:rsidDel="00544D5F" w:rsidRDefault="00CE547F">
      <w:pPr>
        <w:rPr>
          <w:del w:id="901" w:author="Peto" w:date="2018-06-04T05:48:00Z"/>
          <w:lang w:val="sk-SK"/>
        </w:rPr>
        <w:pPrChange w:id="902" w:author="Peto" w:date="2018-06-04T05:48:00Z">
          <w:pPr>
            <w:pStyle w:val="ListParagraph"/>
            <w:numPr>
              <w:numId w:val="21"/>
            </w:numPr>
            <w:ind w:left="720" w:hanging="360"/>
          </w:pPr>
        </w:pPrChange>
      </w:pPr>
      <w:del w:id="903" w:author="Peto" w:date="2018-06-04T05:48:00Z">
        <w:r w:rsidRPr="00FA362E" w:rsidDel="00544D5F">
          <w:rPr>
            <w:lang w:val="sk-SK"/>
          </w:rPr>
          <w:delText>krvný tlak</w:delText>
        </w:r>
      </w:del>
    </w:p>
    <w:p w14:paraId="64D2E74A" w14:textId="710DAF2F" w:rsidR="00CE547F" w:rsidRPr="00FA362E" w:rsidDel="00096C27" w:rsidRDefault="00CE547F">
      <w:pPr>
        <w:rPr>
          <w:del w:id="904" w:author="Peto" w:date="2018-06-10T19:22:00Z"/>
          <w:lang w:val="sk-SK"/>
        </w:rPr>
        <w:pPrChange w:id="905" w:author="Peto" w:date="2018-06-04T05:48:00Z">
          <w:pPr>
            <w:pStyle w:val="ListParagraph"/>
            <w:numPr>
              <w:numId w:val="21"/>
            </w:numPr>
            <w:ind w:left="720" w:hanging="360"/>
          </w:pPr>
        </w:pPrChange>
      </w:pPr>
      <w:del w:id="906" w:author="Peto" w:date="2018-06-04T05:48:00Z">
        <w:r w:rsidRPr="00FA362E" w:rsidDel="00544D5F">
          <w:rPr>
            <w:lang w:val="sk-SK"/>
          </w:rPr>
          <w:delText>tok krvi</w:delText>
        </w:r>
      </w:del>
      <w:r w:rsidRPr="00FA362E">
        <w:rPr>
          <w:lang w:val="sk-SK"/>
        </w:rPr>
        <w:t xml:space="preserve"> </w:t>
      </w:r>
    </w:p>
    <w:p w14:paraId="09FFE385" w14:textId="35069B95" w:rsidR="00CE547F" w:rsidRPr="00FA362E" w:rsidDel="00096C27" w:rsidRDefault="00CE547F">
      <w:pPr>
        <w:rPr>
          <w:del w:id="907" w:author="Peto" w:date="2018-06-10T19:22:00Z"/>
          <w:lang w:val="sk-SK"/>
        </w:rPr>
        <w:pPrChange w:id="908" w:author="Peto" w:date="2018-06-10T19:22:00Z">
          <w:pPr>
            <w:pStyle w:val="ListParagraph"/>
            <w:ind w:left="720"/>
          </w:pPr>
        </w:pPrChange>
      </w:pPr>
    </w:p>
    <w:p w14:paraId="38C80C6E" w14:textId="4158C450" w:rsidR="00CE547F" w:rsidRPr="00FA362E" w:rsidRDefault="00CE547F" w:rsidP="00CE547F">
      <w:pPr>
        <w:rPr>
          <w:lang w:val="sk-SK"/>
        </w:rPr>
      </w:pPr>
      <w:del w:id="909" w:author="Peto" w:date="2018-06-04T05:48:00Z">
        <w:r w:rsidRPr="00FA362E" w:rsidDel="00544D5F">
          <w:rPr>
            <w:lang w:val="sk-SK"/>
          </w:rPr>
          <w:delText>S</w:delText>
        </w:r>
      </w:del>
      <w:ins w:id="910" w:author="Peto" w:date="2018-06-04T05:48:00Z">
        <w:r w:rsidR="00544D5F">
          <w:rPr>
            <w:lang w:val="sk-SK"/>
          </w:rPr>
          <w:t>s</w:t>
        </w:r>
      </w:ins>
      <w:r w:rsidRPr="00FA362E">
        <w:rPr>
          <w:lang w:val="sk-SK"/>
        </w:rPr>
        <w:t xml:space="preserve">rdcový výdaj (CO – cardiac output) </w:t>
      </w:r>
      <w:del w:id="911" w:author="Peto" w:date="2018-06-04T05:49:00Z">
        <w:r w:rsidRPr="00FA362E" w:rsidDel="00544D5F">
          <w:rPr>
            <w:lang w:val="sk-SK"/>
          </w:rPr>
          <w:delText>je dôležitou diagnostickou veličinou popisujúcou činnosť obehového systému</w:delText>
        </w:r>
      </w:del>
      <w:r w:rsidRPr="00FA362E">
        <w:rPr>
          <w:lang w:val="sk-SK"/>
        </w:rPr>
        <w:t>. CO vyjadruje objem krvi vypudenej ľavou komorou za jednu minútu. Pozostáva zo súčtu tepových objemov (SV – stroke volume) za jednu minútu, pričom hodnota SV vyjadruje objem krvi vypudenej ľavou komorou jediným srdcovým sťahom.</w:t>
      </w:r>
    </w:p>
    <w:p w14:paraId="6D91AAC1" w14:textId="77777777" w:rsidR="00CE547F" w:rsidRPr="00FA362E" w:rsidRDefault="00CE547F" w:rsidP="00CE547F">
      <w:pPr>
        <w:rPr>
          <w:lang w:val="sk-SK"/>
        </w:rPr>
      </w:pPr>
    </w:p>
    <w:p w14:paraId="0850A34E" w14:textId="29259C58" w:rsidR="00CE547F" w:rsidRPr="00FA362E" w:rsidRDefault="00CE547F" w:rsidP="00CE547F">
      <w:pPr>
        <w:rPr>
          <w:lang w:val="sk-SK"/>
        </w:rPr>
      </w:pPr>
      <w:r w:rsidRPr="00FA362E">
        <w:rPr>
          <w:lang w:val="sk-SK"/>
        </w:rPr>
        <w:t>Táto práca sa zaoberá stanovením parametrov potrebných pre výpočet SV. Tieto parametre sa detekujú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w:t>
      </w:r>
      <w:ins w:id="912" w:author="Peto" w:date="2018-06-10T12:08:00Z">
        <w:r w:rsidR="00065AA6">
          <w:rPr>
            <w:lang w:val="sk-SK"/>
          </w:rPr>
          <w:t xml:space="preserve"> </w:t>
        </w:r>
      </w:ins>
      <w:r w:rsidRPr="00FA362E">
        <w:rPr>
          <w:lang w:val="sk-SK"/>
        </w:rPr>
        <w:fldChar w:fldCharType="begin"/>
      </w:r>
      <w:r w:rsidR="00AD692D">
        <w:rPr>
          <w:lang w:val="sk-SK"/>
        </w:rPr>
        <w:instrText xml:space="preserve"> ADDIN EN.CITE &lt;EndNote&gt;&lt;Cite&gt;&lt;Author&gt;Baura&lt;/Author&gt;&lt;Year&gt;2002&lt;/Year&gt;&lt;IDText&gt;System theory and practical applications of biomedical signals&lt;/IDText&gt;&lt;DisplayText&gt;&lt;style face="superscript"&gt;2&lt;/style&gt;&lt;/DisplayText&gt;&lt;record&gt;&lt;titles&gt;&lt;title&gt;System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00AD692D" w:rsidRPr="00AD692D">
        <w:rPr>
          <w:noProof/>
          <w:vertAlign w:val="superscript"/>
          <w:lang w:val="sk-SK"/>
        </w:rPr>
        <w:t>2</w:t>
      </w:r>
      <w:r w:rsidRPr="00FA362E">
        <w:rPr>
          <w:lang w:val="sk-SK"/>
        </w:rPr>
        <w:fldChar w:fldCharType="end"/>
      </w:r>
      <w:r w:rsidRPr="00FA362E">
        <w:rPr>
          <w:lang w:val="sk-SK"/>
        </w:rPr>
        <w:t xml:space="preserve">. Meranie kardiovaskulárnych parametrov pomocou bioimpedancie v súčasnosti púta pozornosť ako nádejná metóda pre jej neinvazívnosť a nenáročnosť na obsluhu </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xml:space="preserve">. SV slúži na diagnostikovanie srdca. Pri niektorých ochoreniach ako napríklad ischemickej chorobe srdca, chybách na chlopniach a zápaloch dochádza k poklesu CO. </w:t>
      </w:r>
    </w:p>
    <w:p w14:paraId="18959E1C" w14:textId="3457FEC1" w:rsidR="00CE547F" w:rsidRPr="00FA362E" w:rsidRDefault="00CE547F" w:rsidP="00CE547F">
      <w:pPr>
        <w:rPr>
          <w:lang w:val="sk-SK"/>
        </w:rPr>
      </w:pPr>
      <w:r w:rsidRPr="00FA362E">
        <w:rPr>
          <w:lang w:val="sk-SK"/>
        </w:rPr>
        <w:lastRenderedPageBreak/>
        <w:t>Aj keď je i</w:t>
      </w:r>
      <w:commentRangeStart w:id="913"/>
      <w:r w:rsidRPr="00FA362E">
        <w:rPr>
          <w:lang w:val="sk-SK"/>
        </w:rPr>
        <w:t xml:space="preserve">mpedančná kardiografia známa metodika už od 50-tych rokov </w:t>
      </w:r>
      <w:r w:rsidRPr="00FA362E">
        <w:rPr>
          <w:lang w:val="sk-SK"/>
        </w:rPr>
        <w:fldChar w:fldCharType="begin"/>
      </w:r>
      <w:r w:rsidR="00AD692D">
        <w:rPr>
          <w:lang w:val="sk-SK"/>
        </w:rPr>
        <w:instrText xml:space="preserve"> ADDIN EN.CITE &lt;EndNote&gt;&lt;Cite&gt;&lt;Author&gt;Nyboer&lt;/Author&gt;&lt;Year&gt;1950&lt;/Year&gt;&lt;IDText&gt;ELECTRICAL IMPEDANCE PLETHYSMOGRAPHY - A PHYSICAL AND PHYSIOLOGIC APPROACH TO PERIPHERAL VASCULAR STUDY&lt;/IDText&gt;&lt;DisplayText&gt;&lt;style face="superscript"&gt;4&lt;/style&gt;&lt;/DisplayText&gt;&lt;record&gt;&lt;keywords&gt;&lt;keyword&gt;Cardiovascular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00AD692D" w:rsidRPr="00AD692D">
        <w:rPr>
          <w:noProof/>
          <w:vertAlign w:val="superscript"/>
          <w:lang w:val="sk-SK"/>
        </w:rPr>
        <w:t>4</w:t>
      </w:r>
      <w:r w:rsidRPr="00FA362E">
        <w:rPr>
          <w:lang w:val="sk-SK"/>
        </w:rPr>
        <w:fldChar w:fldCharType="end"/>
      </w:r>
      <w:r w:rsidRPr="00FA362E">
        <w:rPr>
          <w:lang w:val="sk-SK"/>
        </w:rPr>
        <w:t xml:space="preserve">, jej využitie v klinickej praxi je obmedzené, hlavne </w:t>
      </w:r>
      <w:commentRangeEnd w:id="913"/>
      <w:r w:rsidRPr="00FA362E">
        <w:rPr>
          <w:rStyle w:val="CommentReference"/>
          <w:lang w:val="sk-SK"/>
        </w:rPr>
        <w:commentReference w:id="913"/>
      </w:r>
      <w:r w:rsidRPr="00FA362E">
        <w:rPr>
          <w:lang w:val="sk-SK"/>
        </w:rPr>
        <w:t>pre slabú presnosť vo vypočítaných absolútnych hodnotách parametrov SV a CO</w:t>
      </w:r>
      <w:r w:rsidRPr="00FA362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YXRlIGZvcm1hdD0idXRjIj4xNTIwMDcxOTQ2PC9hZGRlZC1kYXRlPjxyZWYtdHlwZSBuYW1lPSJK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bnVtYmVyPjE8L3JlYy1udW1iZXI+PGxhc3QtdXBkYXRlZC1kYXRlIGZvcm1hdD0idXRjIj4xNTIw
MDcxOTQ2PC9sYXN0LXVwZGF0ZWQtZGF0ZT48YWNjZXNzaW9uLW51bT5XT1M6MDAwNDA5MjY0OTAw
MDEwPC9hY2Nlc3Npb24tbnVtPjxlbGVjdHJvbmljLXJlc291cmNlLW51bT4xMC40MDM3L2FqY2My
MDE3NDg4PC9lbGVjdHJvbmljLXJlc291cmNlLW51bT48dm9sdW1lPjI2PC92b2x1bWU+PC9yZWNv
cmQ+PC9DaXRlPjwvRW5kTm90ZT4A
</w:fldData>
        </w:fldChar>
      </w:r>
      <w:r w:rsidR="00AD692D">
        <w:rPr>
          <w:lang w:val="sk-SK"/>
        </w:rPr>
        <w:instrText xml:space="preserve"> ADDIN EN.CITE </w:instrText>
      </w:r>
      <w:r w:rsidR="00AD692D">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YXRlIGZvcm1hdD0idXRjIj4xNTIwMDcxOTQ2PC9hZGRlZC1kYXRlPjxyZWYtdHlwZSBuYW1lPSJK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bnVtYmVyPjE8L3JlYy1udW1iZXI+PGxhc3QtdXBkYXRlZC1kYXRlIGZvcm1hdD0idXRjIj4xNTIw
MDcxOTQ2PC9sYXN0LXVwZGF0ZWQtZGF0ZT48YWNjZXNzaW9uLW51bT5XT1M6MDAwNDA5MjY0OTAw
MDEwPC9hY2Nlc3Npb24tbnVtPjxlbGVjdHJvbmljLXJlc291cmNlLW51bT4xMC40MDM3L2FqY2My
MDE3NDg4PC9lbGVjdHJvbmljLXJlc291cmNlLW51bT48dm9sdW1lPjI2PC92b2x1bWU+PC9yZWNv
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5</w:t>
      </w:r>
      <w:r w:rsidRPr="00FA362E">
        <w:rPr>
          <w:lang w:val="sk-SK"/>
        </w:rPr>
        <w:fldChar w:fldCharType="end"/>
      </w:r>
      <w:r w:rsidRPr="00FA362E">
        <w:rPr>
          <w:lang w:val="sk-SK"/>
        </w:rPr>
        <w:t xml:space="preserve">. Táto nepresnosť má dva hlavné zdroje. Prvým je omezená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FA362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dmUgYW5kIGh5cGVydGVuc2l2ZSBwYXRpZW50czwvSURUZXh0PjxEaXNwbGF5VGV4dD48c3R5bGUg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</w:fldData>
        </w:fldChar>
      </w:r>
      <w:r w:rsidR="00AD692D">
        <w:rPr>
          <w:lang w:val="sk-SK"/>
        </w:rPr>
        <w:instrText xml:space="preserve"> ADDIN EN.CITE </w:instrText>
      </w:r>
      <w:r w:rsidR="00AD692D">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dmUgYW5kIGh5cGVydGVuc2l2ZSBwYXRpZW50czwvSURUZXh0PjxEaXNwbGF5VGV4dD48c3R5bGUg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6</w:t>
      </w:r>
      <w:r w:rsidRPr="00FA362E">
        <w:rPr>
          <w:lang w:val="sk-SK"/>
        </w:rPr>
        <w:fldChar w:fldCharType="end"/>
      </w:r>
      <w:r w:rsidRPr="00FA362E">
        <w:rPr>
          <w:lang w:val="sk-SK"/>
        </w:rPr>
        <w:t>.</w:t>
      </w:r>
    </w:p>
    <w:p w14:paraId="3EDF698B" w14:textId="77777777" w:rsidR="00CE547F" w:rsidRPr="00FA362E" w:rsidRDefault="00CE547F" w:rsidP="00CE547F">
      <w:pPr>
        <w:rPr>
          <w:lang w:val="sk-SK"/>
        </w:rPr>
      </w:pPr>
    </w:p>
    <w:p w14:paraId="1BE0DD61" w14:textId="06494FA4" w:rsidR="00CE547F" w:rsidRPr="00FA362E" w:rsidRDefault="00CE547F" w:rsidP="00CE547F">
      <w:pPr>
        <w:rPr>
          <w:lang w:val="sk-SK"/>
        </w:rPr>
      </w:pPr>
      <w:r w:rsidRPr="00FA362E">
        <w:rPr>
          <w:lang w:val="sk-SK"/>
        </w:rPr>
        <w:t>Druhým dôvodom je nejasný pôvodu bioimpedančného signálu</w:t>
      </w:r>
      <w:r w:rsidRPr="00FA362E">
        <w:rPr>
          <w:lang w:val="sk-SK"/>
        </w:rPr>
        <w:fldChar w:fldCharType="begin"/>
      </w:r>
      <w:r w:rsidR="00AD692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Impedanciu hrudníka totiž ovplyvňuje nielen krv vyvrhnutá srdcom počas systoly. Je to takisto dýchanie, kontrakcia svalov, žilný návrat, pľúcny obeh a zmeny v smere toku krvi v aorte počas systoly.</w:t>
      </w:r>
    </w:p>
    <w:p w14:paraId="1C998A96" w14:textId="77777777" w:rsidR="00CE547F" w:rsidRPr="00FA362E" w:rsidRDefault="00CE547F" w:rsidP="00CE547F">
      <w:pPr>
        <w:rPr>
          <w:lang w:val="sk-SK"/>
        </w:rPr>
      </w:pPr>
    </w:p>
    <w:p w14:paraId="496666BF" w14:textId="5A88FF85" w:rsidR="00CE547F" w:rsidRPr="00FA362E" w:rsidRDefault="00CE547F" w:rsidP="00CE547F">
      <w:pPr>
        <w:overflowPunct/>
        <w:autoSpaceDE/>
        <w:autoSpaceDN/>
        <w:adjustRightInd/>
        <w:textAlignment w:val="auto"/>
        <w:rPr>
          <w:lang w:val="sk-SK"/>
        </w:rPr>
      </w:pPr>
      <w:r w:rsidRPr="00FA362E">
        <w:rPr>
          <w:lang w:val="sk-SK"/>
        </w:rPr>
        <w:t xml:space="preserve">Pokrok v hardwari používanom na spracovanie signálov však prináša nové možnosti  na zlepšenie kvality signálu a na štúdium pôvodu signálu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 </w:instrText>
      </w:r>
      <w:r w:rsidR="00AD692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7</w:t>
      </w:r>
      <w:r w:rsidRPr="00FA362E">
        <w:rPr>
          <w:lang w:val="sk-SK"/>
        </w:rPr>
        <w:fldChar w:fldCharType="end"/>
      </w:r>
      <w:r w:rsidRPr="00FA362E">
        <w:rPr>
          <w:lang w:val="sk-SK"/>
        </w:rPr>
        <w:t>. Zvýšenie výpočtového výkonu počítačov umožňuje spracovať bioimpedančný signál súčasne z viacerých zdrojov na ľudskom tele v kratšom čase. Spolu s ďalšími signálmi ako EKG, srdcové zvuky a tlak krvi tak môžeme detailnejšie popísať zmeny na bioimpedančnom signáli. Väčšina štúdií, ktoré sa zaoberajú vlastnosťami hemodynamiky sa obmedzujú na vyšetrenie lokálnych charakteristík vybranej časti tela, alebo sa zaoberajú iba niektorými hemodynamickými parametrami. Toto obmedzuje detailné poznanie fyziologického mechanizmu, ktorý spôsobuje dynamické zmeny rozloženia a toku krvi v tele. V tejto práci predstavujeme novú metodiku na simultánne meranie toku krvi a rozloženia krvi v rôznych častiach tela založenom na paralelnom kontinuálnom viackanálovom meraní bioimpedancie spolu s neinvazívnym meraním krvného tlaku, EKG a srdcových zvukov.</w:t>
      </w:r>
    </w:p>
    <w:p w14:paraId="78808773" w14:textId="77777777" w:rsidR="00CE547F" w:rsidRPr="00FA362E" w:rsidRDefault="00CE547F" w:rsidP="00CE547F">
      <w:pPr>
        <w:rPr>
          <w:lang w:val="sk-SK"/>
        </w:rPr>
      </w:pPr>
      <w:r w:rsidRPr="00FA362E">
        <w:rPr>
          <w:lang w:val="sk-SK"/>
        </w:rPr>
        <w:br w:type="page"/>
      </w:r>
    </w:p>
    <w:p w14:paraId="75D92D5A" w14:textId="77777777" w:rsidR="00CE547F" w:rsidRPr="00FA362E" w:rsidRDefault="00CE547F" w:rsidP="00CE547F">
      <w:pPr>
        <w:pStyle w:val="Heading1"/>
        <w:numPr>
          <w:ilvl w:val="0"/>
          <w:numId w:val="26"/>
        </w:numPr>
        <w:spacing w:line="240" w:lineRule="auto"/>
        <w:rPr>
          <w:lang w:val="sk-SK"/>
        </w:rPr>
      </w:pPr>
      <w:bookmarkStart w:id="914" w:name="_Toc516413201"/>
      <w:r w:rsidRPr="00FA362E">
        <w:rPr>
          <w:lang w:val="sk-SK"/>
        </w:rPr>
        <w:lastRenderedPageBreak/>
        <w:t>Teoretická časť</w:t>
      </w:r>
      <w:bookmarkEnd w:id="914"/>
    </w:p>
    <w:p w14:paraId="27ADC929" w14:textId="233A5891" w:rsidR="00CE547F" w:rsidRPr="00FA362E" w:rsidRDefault="00CE547F" w:rsidP="00CE547F">
      <w:pPr>
        <w:rPr>
          <w:lang w:val="sk-SK"/>
        </w:rPr>
      </w:pPr>
      <w:r w:rsidRPr="00FA362E">
        <w:rPr>
          <w:color w:val="000000"/>
          <w:lang w:val="sk-SK"/>
        </w:rPr>
        <w:t xml:space="preserve">Srdce svojou pumpovacou činnosťou vytvára zmeny tlaku krvi v artériách, čo má za následok tok krvi od srdca smerom do periférií. </w:t>
      </w:r>
      <w:r w:rsidRPr="00FA362E">
        <w:rPr>
          <w:lang w:val="sk-SK"/>
        </w:rPr>
        <w:t xml:space="preserve">Srdce </w:t>
      </w:r>
      <w:ins w:id="915" w:author="Peto" w:date="2018-06-10T13:32:00Z">
        <w:r w:rsidR="00590CD4">
          <w:rPr>
            <w:lang w:val="sk-SK"/>
          </w:rPr>
          <w:t>váži</w:t>
        </w:r>
      </w:ins>
      <w:ins w:id="916" w:author="Peto" w:date="2018-06-10T13:28:00Z">
        <w:r w:rsidR="00590CD4">
          <w:rPr>
            <w:lang w:val="sk-SK"/>
          </w:rPr>
          <w:t xml:space="preserve"> približne 300 g</w:t>
        </w:r>
      </w:ins>
      <w:ins w:id="917" w:author="Peto" w:date="2018-06-10T13:32:00Z">
        <w:r w:rsidR="00590CD4">
          <w:rPr>
            <w:lang w:val="sk-SK"/>
          </w:rPr>
          <w:t xml:space="preserve"> a</w:t>
        </w:r>
      </w:ins>
      <w:ins w:id="918" w:author="Peto" w:date="2018-06-10T13:28:00Z">
        <w:r w:rsidR="00590CD4">
          <w:rPr>
            <w:lang w:val="sk-SK"/>
          </w:rPr>
          <w:t xml:space="preserve"> </w:t>
        </w:r>
      </w:ins>
      <w:del w:id="919" w:author="Peto" w:date="2018-06-10T13:28:00Z">
        <w:r w:rsidRPr="00FA362E" w:rsidDel="00590CD4">
          <w:rPr>
            <w:lang w:val="sk-SK"/>
          </w:rPr>
          <w:delText>sa s</w:delText>
        </w:r>
      </w:del>
      <w:ins w:id="920" w:author="Peto" w:date="2018-06-10T13:32:00Z">
        <w:r w:rsidR="00590CD4">
          <w:rPr>
            <w:lang w:val="sk-SK"/>
          </w:rPr>
          <w:t>s</w:t>
        </w:r>
      </w:ins>
      <w:r w:rsidRPr="00FA362E">
        <w:rPr>
          <w:lang w:val="sk-SK"/>
        </w:rPr>
        <w:t xml:space="preserve">kladá </w:t>
      </w:r>
      <w:ins w:id="921" w:author="Peto" w:date="2018-06-10T13:29:00Z">
        <w:r w:rsidR="00590CD4">
          <w:rPr>
            <w:lang w:val="sk-SK"/>
          </w:rPr>
          <w:t xml:space="preserve">sa z dvoch púmp, pravého a ľavého srdca. </w:t>
        </w:r>
      </w:ins>
      <w:ins w:id="922" w:author="Peto" w:date="2018-06-10T13:35:00Z">
        <w:r w:rsidR="000B7EE9">
          <w:rPr>
            <w:lang w:val="sk-SK"/>
          </w:rPr>
          <w:t xml:space="preserve">Pravé srdce pumpuje krv do </w:t>
        </w:r>
      </w:ins>
      <w:ins w:id="923" w:author="Peto" w:date="2018-06-10T13:37:00Z">
        <w:r w:rsidR="000B7EE9">
          <w:rPr>
            <w:lang w:val="sk-SK"/>
          </w:rPr>
          <w:t>pľúcneho</w:t>
        </w:r>
      </w:ins>
      <w:ins w:id="924" w:author="Peto" w:date="2018-06-10T13:36:00Z">
        <w:r w:rsidR="000B7EE9">
          <w:rPr>
            <w:lang w:val="sk-SK"/>
          </w:rPr>
          <w:t xml:space="preserve"> obehu, ľavé srdce pumpuje krv do </w:t>
        </w:r>
      </w:ins>
      <w:ins w:id="925" w:author="Peto" w:date="2018-06-10T13:37:00Z">
        <w:r w:rsidR="000B7EE9">
          <w:rPr>
            <w:lang w:val="sk-SK"/>
          </w:rPr>
          <w:t>systémového obehu</w:t>
        </w:r>
      </w:ins>
      <w:ins w:id="926" w:author="Peto" w:date="2018-06-10T13:36:00Z">
        <w:r w:rsidR="000B7EE9">
          <w:rPr>
            <w:lang w:val="sk-SK"/>
          </w:rPr>
          <w:t xml:space="preserve">. </w:t>
        </w:r>
      </w:ins>
      <w:ins w:id="927" w:author="Peto" w:date="2018-06-10T13:29:00Z">
        <w:r w:rsidR="00590CD4">
          <w:rPr>
            <w:lang w:val="sk-SK"/>
          </w:rPr>
          <w:t>Obidve pumpy vypudia približne 5l krvy za min</w:t>
        </w:r>
      </w:ins>
      <w:ins w:id="928" w:author="Peto" w:date="2018-06-10T13:31:00Z">
        <w:r w:rsidR="00590CD4">
          <w:rPr>
            <w:lang w:val="sk-SK"/>
          </w:rPr>
          <w:t>útu</w:t>
        </w:r>
      </w:ins>
      <w:ins w:id="929" w:author="Peto" w:date="2018-06-10T13:59:00Z">
        <w:r w:rsidR="00441EA7">
          <w:rPr>
            <w:lang w:val="sk-SK"/>
          </w:rPr>
          <w:t xml:space="preserve"> pre človeka vážiaceho 70kg v </w:t>
        </w:r>
      </w:ins>
      <w:ins w:id="930" w:author="Peto" w:date="2018-06-10T15:27:00Z">
        <w:r w:rsidR="00E132A9" w:rsidRPr="00FA362E">
          <w:rPr>
            <w:lang w:val="sk-SK"/>
          </w:rPr>
          <w:t>pokoji</w:t>
        </w:r>
      </w:ins>
      <w:ins w:id="931" w:author="Peto" w:date="2018-06-10T13:31:00Z">
        <w:r w:rsidR="00590CD4">
          <w:rPr>
            <w:lang w:val="sk-SK"/>
          </w:rPr>
          <w:t>.</w:t>
        </w:r>
      </w:ins>
      <w:ins w:id="932" w:author="Peto" w:date="2018-06-10T13:33:00Z">
        <w:r w:rsidR="00590CD4">
          <w:rPr>
            <w:lang w:val="sk-SK"/>
          </w:rPr>
          <w:t xml:space="preserve"> Tento objem sa </w:t>
        </w:r>
      </w:ins>
      <w:ins w:id="933" w:author="Peto" w:date="2018-06-10T13:34:00Z">
        <w:r w:rsidR="00590CD4">
          <w:rPr>
            <w:lang w:val="sk-SK"/>
          </w:rPr>
          <w:t xml:space="preserve">ľahko môže </w:t>
        </w:r>
      </w:ins>
      <w:ins w:id="934" w:author="Peto" w:date="2018-06-10T13:35:00Z">
        <w:r w:rsidR="00590CD4">
          <w:rPr>
            <w:lang w:val="sk-SK"/>
          </w:rPr>
          <w:t>zvýšiť</w:t>
        </w:r>
      </w:ins>
      <w:ins w:id="935" w:author="Peto" w:date="2018-06-10T13:34:00Z">
        <w:r w:rsidR="00590CD4">
          <w:rPr>
            <w:lang w:val="sk-SK"/>
          </w:rPr>
          <w:t xml:space="preserve"> až na 5-násobok počas </w:t>
        </w:r>
      </w:ins>
      <w:ins w:id="936" w:author="Peto" w:date="2018-06-10T13:35:00Z">
        <w:r w:rsidR="00590CD4">
          <w:rPr>
            <w:lang w:val="sk-SK"/>
          </w:rPr>
          <w:t>fyzickej</w:t>
        </w:r>
      </w:ins>
      <w:ins w:id="937" w:author="Peto" w:date="2018-06-10T13:34:00Z">
        <w:r w:rsidR="00590CD4">
          <w:rPr>
            <w:lang w:val="sk-SK"/>
          </w:rPr>
          <w:t xml:space="preserve"> záťaže.</w:t>
        </w:r>
      </w:ins>
      <w:ins w:id="938" w:author="Peto" w:date="2018-06-10T13:56:00Z">
        <w:r w:rsidR="00441EA7">
          <w:rPr>
            <w:lang w:val="sk-SK"/>
          </w:rPr>
          <w:t xml:space="preserve"> </w:t>
        </w:r>
      </w:ins>
      <w:r w:rsidR="00441EA7">
        <w:rPr>
          <w:lang w:val="sk-SK"/>
        </w:rPr>
        <w:fldChar w:fldCharType="begin"/>
      </w:r>
      <w:r w:rsidR="00AD692D">
        <w:rPr>
          <w:lang w:val="sk-SK"/>
        </w:rPr>
        <w:instrText xml:space="preserve"> ADDIN EN.CITE &lt;EndNote&gt;&lt;Cite&gt;&lt;Author&gt;Boron&lt;/Author&gt;&lt;Year&gt;2009&lt;/Year&gt;&lt;IDText&gt;Medical physiology :a cellular and molecular approach &lt;/IDText&gt;&lt;DisplayText&gt;&lt;style face="superscript"&gt;8&lt;/style&gt;&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441EA7">
        <w:rPr>
          <w:lang w:val="sk-SK"/>
        </w:rPr>
        <w:fldChar w:fldCharType="separate"/>
      </w:r>
      <w:r w:rsidR="00AD692D" w:rsidRPr="00AD692D">
        <w:rPr>
          <w:noProof/>
          <w:vertAlign w:val="superscript"/>
          <w:lang w:val="sk-SK"/>
        </w:rPr>
        <w:t>8</w:t>
      </w:r>
      <w:r w:rsidR="00441EA7">
        <w:rPr>
          <w:lang w:val="sk-SK"/>
        </w:rPr>
        <w:fldChar w:fldCharType="end"/>
      </w:r>
      <w:ins w:id="939" w:author="Peto" w:date="2018-06-10T13:34:00Z">
        <w:r w:rsidR="00590CD4">
          <w:rPr>
            <w:lang w:val="sk-SK"/>
          </w:rPr>
          <w:t xml:space="preserve"> </w:t>
        </w:r>
      </w:ins>
      <w:del w:id="940" w:author="Peto" w:date="2018-06-10T13:32:00Z">
        <w:r w:rsidRPr="00FA362E" w:rsidDel="00590CD4">
          <w:rPr>
            <w:lang w:val="sk-SK"/>
          </w:rPr>
          <w:delText xml:space="preserve">z dvoch predsiení a dvoch komôr. Predsiene zachytávajú krv pred vstupom do komôr. Komory potom krv vypudzujú do obehu </w:delText>
        </w:r>
        <w:r w:rsidRPr="00FA362E" w:rsidDel="00590CD4">
          <w:rPr>
            <w:lang w:val="sk-SK"/>
          </w:rPr>
          <w:fldChar w:fldCharType="begin"/>
        </w:r>
      </w:del>
      <w:r w:rsidR="00441EA7">
        <w:rPr>
          <w:lang w:val="sk-SK"/>
        </w:rPr>
        <w: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del w:id="941" w:author="Peto" w:date="2018-06-10T13:32:00Z">
        <w:r w:rsidRPr="00FA362E" w:rsidDel="00590CD4">
          <w:rPr>
            <w:lang w:val="sk-SK"/>
          </w:rPr>
          <w:fldChar w:fldCharType="separate"/>
        </w:r>
      </w:del>
      <w:r w:rsidR="00441EA7">
        <w:rPr>
          <w:noProof/>
          <w:lang w:val="sk-SK"/>
        </w:rPr>
        <w:t>[9]</w:t>
      </w:r>
      <w:del w:id="942" w:author="Peto" w:date="2018-06-10T13:32:00Z">
        <w:r w:rsidRPr="00FA362E" w:rsidDel="00590CD4">
          <w:rPr>
            <w:lang w:val="sk-SK"/>
          </w:rPr>
          <w:fldChar w:fldCharType="end"/>
        </w:r>
        <w:r w:rsidRPr="00FA362E" w:rsidDel="00590CD4">
          <w:rPr>
            <w:lang w:val="sk-SK"/>
          </w:rPr>
          <w:delText xml:space="preserve"> </w:delText>
        </w:r>
      </w:del>
      <w:r w:rsidRPr="00FA362E">
        <w:rPr>
          <w:lang w:val="sk-SK"/>
        </w:rPr>
        <w:t xml:space="preserve">. Množstvo krvi vypudené jediným sťahom </w:t>
      </w:r>
      <w:ins w:id="943" w:author="Peto" w:date="2018-06-10T15:05:00Z">
        <w:r w:rsidR="00F335F8">
          <w:rPr>
            <w:lang w:val="sk-SK"/>
          </w:rPr>
          <w:t xml:space="preserve">- </w:t>
        </w:r>
      </w:ins>
      <w:del w:id="944" w:author="Peto" w:date="2018-06-10T15:05:00Z">
        <w:r w:rsidRPr="00FA362E" w:rsidDel="00F335F8">
          <w:rPr>
            <w:lang w:val="sk-SK"/>
          </w:rPr>
          <w:delText>(</w:delText>
        </w:r>
      </w:del>
      <w:r w:rsidRPr="00FA362E">
        <w:rPr>
          <w:lang w:val="sk-SK"/>
        </w:rPr>
        <w:t xml:space="preserve">tepový objem </w:t>
      </w:r>
      <w:del w:id="945" w:author="Peto" w:date="2018-06-10T15:05:00Z">
        <w:r w:rsidRPr="00FA362E" w:rsidDel="00F335F8">
          <w:rPr>
            <w:lang w:val="sk-SK"/>
          </w:rPr>
          <w:delText>-</w:delText>
        </w:r>
      </w:del>
      <w:r w:rsidRPr="00FA362E">
        <w:rPr>
          <w:lang w:val="sk-SK"/>
        </w:rPr>
        <w:t xml:space="preserve"> </w:t>
      </w:r>
      <w:ins w:id="946" w:author="Peto" w:date="2018-06-10T15:05:00Z">
        <w:r w:rsidR="00F335F8">
          <w:rPr>
            <w:lang w:val="sk-SK"/>
          </w:rPr>
          <w:t>(</w:t>
        </w:r>
      </w:ins>
      <w:r w:rsidRPr="00FA362E">
        <w:rPr>
          <w:lang w:val="sk-SK"/>
        </w:rPr>
        <w:t>Stroke Volume-SV) je v pokoji asi 70ml</w:t>
      </w:r>
      <w:ins w:id="947" w:author="Peto" w:date="2018-06-10T16:55:00Z">
        <w:r w:rsidR="00EE4677">
          <w:rPr>
            <w:lang w:val="sk-SK"/>
          </w:rPr>
          <w:t xml:space="preserve"> </w:t>
        </w:r>
      </w:ins>
      <w:r w:rsidR="004B0F7D">
        <w:rPr>
          <w:lang w:val="sk-SK"/>
        </w:rPr>
        <w:fldChar w:fldCharType="begin"/>
      </w:r>
      <w:r w:rsidR="00AD692D">
        <w:rPr>
          <w:lang w:val="sk-SK"/>
        </w:rPr>
        <w:instrText xml:space="preserve"> ADDIN EN.CITE &lt;EndNote&gt;&lt;Cite&gt;&lt;Author&gt;Boron&lt;/Author&gt;&lt;Year&gt;2009&lt;/Year&gt;&lt;IDText&gt;Medical physiology :a cellular and molecular approach &lt;/IDText&gt;&lt;DisplayText&gt;&lt;style face="superscript"&gt;8&lt;/style&gt;&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4B0F7D">
        <w:rPr>
          <w:lang w:val="sk-SK"/>
        </w:rPr>
        <w:fldChar w:fldCharType="separate"/>
      </w:r>
      <w:r w:rsidR="00AD692D" w:rsidRPr="00AD692D">
        <w:rPr>
          <w:noProof/>
          <w:vertAlign w:val="superscript"/>
          <w:lang w:val="sk-SK"/>
        </w:rPr>
        <w:t>8</w:t>
      </w:r>
      <w:r w:rsidR="004B0F7D">
        <w:rPr>
          <w:lang w:val="sk-SK"/>
        </w:rPr>
        <w:fldChar w:fldCharType="end"/>
      </w:r>
      <w:r w:rsidRPr="00FA362E">
        <w:rPr>
          <w:lang w:val="sk-SK"/>
        </w:rPr>
        <w:t xml:space="preserve">. </w:t>
      </w:r>
      <w:del w:id="948" w:author="Peto" w:date="2018-06-10T15:05:00Z">
        <w:r w:rsidRPr="00FA362E" w:rsidDel="00F335F8">
          <w:rPr>
            <w:lang w:val="sk-SK"/>
          </w:rPr>
          <w:delText xml:space="preserve">Pri tepovej frekvencii 60 tepov za minútu, vypudí srdce za jednu minútu (minútový objem – Cardiac Output – CO) asi </w:delText>
        </w:r>
      </w:del>
      <w:del w:id="949" w:author="Peto" w:date="2018-06-10T13:21:00Z">
        <w:r w:rsidRPr="00FA362E" w:rsidDel="002B2A81">
          <w:rPr>
            <w:lang w:val="sk-SK"/>
          </w:rPr>
          <w:delText>4,2</w:delText>
        </w:r>
      </w:del>
      <w:del w:id="950" w:author="Peto" w:date="2018-06-10T15:05:00Z">
        <w:r w:rsidRPr="00FA362E" w:rsidDel="00F335F8">
          <w:rPr>
            <w:lang w:val="sk-SK"/>
          </w:rPr>
          <w:delText xml:space="preserve"> l krvi:</w:delText>
        </w:r>
      </w:del>
    </w:p>
    <w:p w14:paraId="510B0049" w14:textId="77777777" w:rsidR="00CE547F" w:rsidRPr="00FA362E" w:rsidRDefault="00CE547F" w:rsidP="00CE547F">
      <w:pPr>
        <w:pStyle w:val="Caption"/>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D6C4C34" w14:textId="77777777" w:rsidTr="00452ADC">
        <w:tc>
          <w:tcPr>
            <w:tcW w:w="704" w:type="dxa"/>
          </w:tcPr>
          <w:p w14:paraId="2E16DAEB" w14:textId="77777777" w:rsidR="00CE547F" w:rsidRPr="00FA362E" w:rsidRDefault="00CE547F" w:rsidP="00452ADC">
            <w:pPr>
              <w:jc w:val="center"/>
              <w:rPr>
                <w:color w:val="000000"/>
                <w:lang w:val="sk-SK"/>
              </w:rPr>
            </w:pPr>
          </w:p>
        </w:tc>
        <w:tc>
          <w:tcPr>
            <w:tcW w:w="7088" w:type="dxa"/>
            <w:vAlign w:val="center"/>
          </w:tcPr>
          <w:p w14:paraId="3DD94083" w14:textId="22F86EAC" w:rsidR="00CE547F" w:rsidRPr="00FA362E" w:rsidRDefault="00CE547F" w:rsidP="00F335F8">
            <w:pPr>
              <w:jc w:val="center"/>
              <w:rPr>
                <w:i/>
                <w:color w:val="000000"/>
                <w:lang w:val="sk-SK"/>
              </w:rPr>
            </w:pPr>
            <m:oMathPara>
              <m:oMath>
                <m:r>
                  <w:rPr>
                    <w:rFonts w:ascii="Cambria Math" w:hAnsi="Cambria Math"/>
                    <w:color w:val="000000"/>
                    <w:lang w:val="sk-SK"/>
                  </w:rPr>
                  <m:t>CO=SV*HR</m:t>
                </m:r>
                <m:r>
                  <w:del w:id="951" w:author="Peto" w:date="2018-06-10T15:05:00Z">
                    <w:rPr>
                      <w:rFonts w:ascii="Cambria Math" w:hAnsi="Cambria Math"/>
                      <w:color w:val="000000"/>
                      <w:lang w:val="sk-SK"/>
                    </w:rPr>
                    <m:t xml:space="preserve">=70 ml*60 </m:t>
                  </w:del>
                </m:r>
                <m:sSup>
                  <m:sSupPr>
                    <m:ctrlPr>
                      <w:del w:id="952" w:author="Peto" w:date="2018-06-10T15:05:00Z">
                        <w:rPr>
                          <w:rFonts w:ascii="Cambria Math" w:hAnsi="Cambria Math"/>
                          <w:i/>
                          <w:color w:val="000000"/>
                          <w:lang w:val="sk-SK"/>
                        </w:rPr>
                      </w:del>
                    </m:ctrlPr>
                  </m:sSupPr>
                  <m:e>
                    <m:r>
                      <w:del w:id="953" w:author="Peto" w:date="2018-06-10T15:05:00Z">
                        <w:rPr>
                          <w:rFonts w:ascii="Cambria Math" w:hAnsi="Cambria Math"/>
                          <w:color w:val="000000"/>
                          <w:lang w:val="sk-SK"/>
                        </w:rPr>
                        <m:t>min</m:t>
                      </w:del>
                    </m:r>
                  </m:e>
                  <m:sup>
                    <m:r>
                      <w:del w:id="954" w:author="Peto" w:date="2018-06-10T15:05:00Z">
                        <w:rPr>
                          <w:rFonts w:ascii="Cambria Math" w:hAnsi="Cambria Math"/>
                          <w:color w:val="000000"/>
                          <w:lang w:val="sk-SK"/>
                        </w:rPr>
                        <m:t>-1</m:t>
                      </w:del>
                    </m:r>
                  </m:sup>
                </m:sSup>
                <m:r>
                  <w:del w:id="955" w:author="Peto" w:date="2018-06-10T15:05:00Z">
                    <w:rPr>
                      <w:rFonts w:ascii="Cambria Math" w:hAnsi="Cambria Math"/>
                      <w:color w:val="000000"/>
                      <w:lang w:val="sk-SK"/>
                    </w:rPr>
                    <m:t>=4,2 l</m:t>
                  </w:del>
                </m:r>
                <m:sSup>
                  <m:sSupPr>
                    <m:ctrlPr>
                      <w:del w:id="956" w:author="Peto" w:date="2018-06-10T15:05:00Z">
                        <w:rPr>
                          <w:rFonts w:ascii="Cambria Math" w:hAnsi="Cambria Math"/>
                          <w:i/>
                          <w:color w:val="000000"/>
                          <w:lang w:val="sk-SK"/>
                        </w:rPr>
                      </w:del>
                    </m:ctrlPr>
                  </m:sSupPr>
                  <m:e>
                    <m:r>
                      <w:del w:id="957" w:author="Peto" w:date="2018-06-10T15:05:00Z">
                        <w:rPr>
                          <w:rFonts w:ascii="Cambria Math" w:hAnsi="Cambria Math"/>
                          <w:color w:val="000000"/>
                          <w:lang w:val="sk-SK"/>
                        </w:rPr>
                        <m:t>min</m:t>
                      </w:del>
                    </m:r>
                  </m:e>
                  <m:sup>
                    <m:r>
                      <w:del w:id="958" w:author="Peto" w:date="2018-06-10T15:05:00Z">
                        <w:rPr>
                          <w:rFonts w:ascii="Cambria Math" w:hAnsi="Cambria Math"/>
                          <w:color w:val="000000"/>
                          <w:lang w:val="sk-SK"/>
                        </w:rPr>
                        <m:t>-1</m:t>
                      </w:del>
                    </m:r>
                  </m:sup>
                </m:sSup>
              </m:oMath>
            </m:oMathPara>
          </w:p>
        </w:tc>
        <w:tc>
          <w:tcPr>
            <w:tcW w:w="702" w:type="dxa"/>
            <w:vAlign w:val="center"/>
          </w:tcPr>
          <w:p w14:paraId="528CC4F2"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959" w:author="Peto" w:date="2018-06-10T16:58:00Z">
              <w:r w:rsidR="00F95B9C" w:rsidRPr="00F95B9C">
                <w:rPr>
                  <w:noProof/>
                  <w:color w:val="000000"/>
                  <w:lang w:val="sk-SK"/>
                  <w:rPrChange w:id="960" w:author="Peto" w:date="2018-06-10T16:58:00Z">
                    <w:rPr>
                      <w:lang w:val="sk-SK"/>
                    </w:rPr>
                  </w:rPrChange>
                </w:rPr>
                <w:t>1</w:t>
              </w:r>
            </w:ins>
            <w:del w:id="961" w:author="Peto" w:date="2018-06-10T16:58:00Z">
              <w:r w:rsidR="00B85020" w:rsidRPr="00B85020" w:rsidDel="00F95B9C">
                <w:rPr>
                  <w:noProof/>
                  <w:color w:val="000000"/>
                  <w:lang w:val="sk-SK"/>
                </w:rPr>
                <w:delText>1</w:delText>
              </w:r>
            </w:del>
            <w:r w:rsidRPr="00FA362E">
              <w:rPr>
                <w:noProof/>
                <w:color w:val="000000"/>
                <w:lang w:val="sk-SK"/>
              </w:rPr>
              <w:fldChar w:fldCharType="end"/>
            </w:r>
            <w:r w:rsidRPr="00FA362E">
              <w:rPr>
                <w:color w:val="000000"/>
                <w:lang w:val="sk-SK"/>
              </w:rPr>
              <w:t>)</w:t>
            </w:r>
          </w:p>
        </w:tc>
      </w:tr>
    </w:tbl>
    <w:p w14:paraId="3EB4745B" w14:textId="77777777" w:rsidR="00CE547F" w:rsidRPr="00FA362E" w:rsidRDefault="00CE547F" w:rsidP="00CE547F">
      <w:pPr>
        <w:rPr>
          <w:lang w:val="sk-SK"/>
        </w:rPr>
      </w:pPr>
    </w:p>
    <w:p w14:paraId="2BE09E80" w14:textId="24BA28EB" w:rsidR="00CE547F" w:rsidRPr="00FA362E" w:rsidDel="00140D56" w:rsidRDefault="00CE547F" w:rsidP="00CE547F">
      <w:pPr>
        <w:rPr>
          <w:del w:id="962" w:author="Peto" w:date="2018-06-10T13:02:00Z"/>
          <w:lang w:val="sk-SK"/>
        </w:rPr>
      </w:pPr>
      <w:del w:id="963" w:author="Peto" w:date="2018-06-10T13:02:00Z">
        <w:r w:rsidRPr="00FA362E" w:rsidDel="00140D56">
          <w:rPr>
            <w:lang w:val="sk-SK"/>
          </w:rPr>
          <w:delText xml:space="preserve">Pri normálnom SV a tlaku je mechanická práca srdca 1,12 J </w:delText>
        </w:r>
        <w:r w:rsidRPr="00FA362E" w:rsidDel="00140D56">
          <w:rPr>
            <w:lang w:val="sk-SK"/>
          </w:rPr>
          <w:fldChar w:fldCharType="begin"/>
        </w:r>
        <w:r w:rsidR="004B0F7D" w:rsidDel="00140D56">
          <w:rPr>
            <w:lang w:val="sk-SK"/>
          </w:rPr>
          <w:delInstrText xml:space="preserve"> ADDIN EN.CITE &lt;EndNote&gt;&lt;Cite&gt;&lt;Author&gt;Hrazdira&lt;/Author&gt;&lt;Year&gt;2001&lt;/Year&gt;&lt;IDText&gt;Lékaøská biofyzika a pøístrojová technika&lt;/IDText&gt;&lt;DisplayText&gt;[10]&lt;/DisplayText&gt;&lt;record&gt;&lt;keywords&gt;&lt;keyword&gt;biohysics&lt;/keyword&gt;&lt;keyword&gt;medical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delInstrText>
        </w:r>
        <w:r w:rsidRPr="00FA362E" w:rsidDel="00140D56">
          <w:rPr>
            <w:lang w:val="sk-SK"/>
          </w:rPr>
          <w:fldChar w:fldCharType="separate"/>
        </w:r>
        <w:r w:rsidR="004B0F7D" w:rsidDel="00140D56">
          <w:rPr>
            <w:noProof/>
            <w:lang w:val="sk-SK"/>
          </w:rPr>
          <w:delText>[10]</w:delText>
        </w:r>
        <w:r w:rsidRPr="00FA362E" w:rsidDel="00140D56">
          <w:rPr>
            <w:lang w:val="sk-SK"/>
          </w:rPr>
          <w:fldChar w:fldCharType="end"/>
        </w:r>
        <w:r w:rsidRPr="00FA362E" w:rsidDel="00140D56">
          <w:rPr>
            <w:lang w:val="sk-SK"/>
          </w:rPr>
          <w:delText xml:space="preserve">.  80% tejto práce vykonáva ľavá komora, 20% vykonáva pravá komora </w:delText>
        </w:r>
        <w:r w:rsidRPr="00FA362E" w:rsidDel="00140D56">
          <w:rPr>
            <w:lang w:val="sk-SK"/>
          </w:rPr>
          <w:fldChar w:fldCharType="begin"/>
        </w:r>
        <w:r w:rsidR="004B0F7D" w:rsidDel="00140D56">
          <w:rPr>
            <w:lang w:val="sk-SK"/>
          </w:rPr>
          <w:delInstrText xml:space="preserve"> ADDIN EN.CITE &lt;EndNote&gt;&lt;Cite&gt;&lt;Author&gt;Hrazdira&lt;/Author&gt;&lt;Year&gt;2001&lt;/Year&gt;&lt;IDText&gt;Lékaøská biofyzika a pøístrojová technika&lt;/IDText&gt;&lt;DisplayText&gt;[10]&lt;/DisplayText&gt;&lt;record&gt;&lt;keywords&gt;&lt;keyword&gt;biohysics&lt;/keyword&gt;&lt;keyword&gt;medical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delInstrText>
        </w:r>
        <w:r w:rsidRPr="00FA362E" w:rsidDel="00140D56">
          <w:rPr>
            <w:lang w:val="sk-SK"/>
          </w:rPr>
          <w:fldChar w:fldCharType="separate"/>
        </w:r>
        <w:r w:rsidR="004B0F7D" w:rsidDel="00140D56">
          <w:rPr>
            <w:noProof/>
            <w:lang w:val="sk-SK"/>
          </w:rPr>
          <w:delText>[10]</w:delText>
        </w:r>
        <w:r w:rsidRPr="00FA362E" w:rsidDel="00140D56">
          <w:rPr>
            <w:lang w:val="sk-SK"/>
          </w:rPr>
          <w:fldChar w:fldCharType="end"/>
        </w:r>
        <w:r w:rsidRPr="00FA362E" w:rsidDel="00140D56">
          <w:rPr>
            <w:lang w:val="sk-SK"/>
          </w:rPr>
          <w:delText xml:space="preserve">. Pri hodnote tepu 70 sťahov srdca za minútu, dosahuje srdce výkon 13 W. Z celkového výkonu srdca sa 90% použije na udržanie tonu hladkej svaloviny a na samotný mechanický výkon sa použije len zvyšných 1,3W </w:delText>
        </w:r>
        <w:r w:rsidRPr="00FA362E" w:rsidDel="00140D56">
          <w:rPr>
            <w:lang w:val="sk-SK"/>
          </w:rPr>
          <w:fldChar w:fldCharType="begin"/>
        </w:r>
      </w:del>
      <w:r w:rsidR="00441EA7">
        <w:rPr>
          <w:lang w:val="sk-SK"/>
        </w:rPr>
        <w:instrText xml:space="preserve"> ADDIN EN.CITE &lt;EndNote&gt;&lt;Cite&gt;&lt;Author&gt;Hrazdira&lt;/Author&gt;&lt;Year&gt;2001&lt;/Year&gt;&lt;IDText&gt;Lékaøská biofyzika a pøístrojová technika&lt;/IDText&gt;&lt;DisplayText&gt;[9, 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del w:id="964" w:author="Peto" w:date="2018-06-10T13:02:00Z">
        <w:r w:rsidRPr="00FA362E" w:rsidDel="00140D56">
          <w:rPr>
            <w:lang w:val="sk-SK"/>
          </w:rPr>
          <w:fldChar w:fldCharType="separate"/>
        </w:r>
      </w:del>
      <w:r w:rsidR="00441EA7">
        <w:rPr>
          <w:noProof/>
          <w:lang w:val="sk-SK"/>
        </w:rPr>
        <w:t>[9, 10]</w:t>
      </w:r>
      <w:del w:id="965" w:author="Peto" w:date="2018-06-10T13:02:00Z">
        <w:r w:rsidRPr="00FA362E" w:rsidDel="00140D56">
          <w:rPr>
            <w:lang w:val="sk-SK"/>
          </w:rPr>
          <w:fldChar w:fldCharType="end"/>
        </w:r>
        <w:r w:rsidRPr="00FA362E" w:rsidDel="00140D56">
          <w:rPr>
            <w:lang w:val="sk-SK"/>
          </w:rPr>
          <w:delText xml:space="preserve">. </w:delText>
        </w:r>
      </w:del>
    </w:p>
    <w:p w14:paraId="632D6D5D" w14:textId="655B97CC" w:rsidR="00CE547F" w:rsidRDefault="00F335F8" w:rsidP="00CE547F">
      <w:pPr>
        <w:rPr>
          <w:ins w:id="966" w:author="Peto" w:date="2018-06-10T15:33:00Z"/>
          <w:lang w:val="sk-SK"/>
        </w:rPr>
      </w:pPr>
      <w:ins w:id="967" w:author="Peto" w:date="2018-06-10T15:06:00Z">
        <w:r>
          <w:rPr>
            <w:lang w:val="sk-SK"/>
          </w:rPr>
          <w:t xml:space="preserve">Veľkosť srdečného výdaj závisí na </w:t>
        </w:r>
      </w:ins>
      <w:ins w:id="968" w:author="Peto" w:date="2018-06-10T15:07:00Z">
        <w:r>
          <w:rPr>
            <w:lang w:val="sk-SK"/>
          </w:rPr>
          <w:t xml:space="preserve">veľkosti tela a je najlepšie normalizovaný k ploche tela. </w:t>
        </w:r>
      </w:ins>
      <w:ins w:id="969" w:author="Peto" w:date="2018-06-10T16:52:00Z">
        <w:r w:rsidR="00EE4677">
          <w:rPr>
            <w:lang w:val="sk-SK"/>
          </w:rPr>
          <w:t xml:space="preserve">Parametrom ktorý vyjadruje normalizovaný srdečný výdaj je </w:t>
        </w:r>
      </w:ins>
      <w:ins w:id="970" w:author="Peto" w:date="2018-06-10T15:07:00Z">
        <w:r w:rsidRPr="00F335F8">
          <w:rPr>
            <w:i/>
            <w:lang w:val="sk-SK"/>
            <w:rPrChange w:id="971" w:author="Peto" w:date="2018-06-10T15:08:00Z">
              <w:rPr>
                <w:lang w:val="sk-SK"/>
              </w:rPr>
            </w:rPrChange>
          </w:rPr>
          <w:t>Cardiac index</w:t>
        </w:r>
      </w:ins>
      <w:ins w:id="972" w:author="Peto" w:date="2018-06-10T16:52:00Z">
        <w:r w:rsidR="00EE4677">
          <w:rPr>
            <w:i/>
            <w:lang w:val="sk-SK"/>
          </w:rPr>
          <w:t>. Vyjadruje</w:t>
        </w:r>
      </w:ins>
      <w:ins w:id="973" w:author="Peto" w:date="2018-06-10T15:08:00Z">
        <w:r>
          <w:rPr>
            <w:lang w:val="sk-SK"/>
          </w:rPr>
          <w:t xml:space="preserve"> srdečný výdaj na meter štvorcový plochy tela. Normálna hodnota </w:t>
        </w:r>
        <w:r w:rsidRPr="00F335F8">
          <w:rPr>
            <w:i/>
            <w:lang w:val="sk-SK"/>
            <w:rPrChange w:id="974" w:author="Peto" w:date="2018-06-10T15:09:00Z">
              <w:rPr>
                <w:lang w:val="sk-SK"/>
              </w:rPr>
            </w:rPrChange>
          </w:rPr>
          <w:t>cardiac index</w:t>
        </w:r>
      </w:ins>
      <w:ins w:id="975" w:author="Peto" w:date="2018-06-10T15:09:00Z">
        <w:r w:rsidR="00BF3AA4">
          <w:rPr>
            <w:lang w:val="sk-SK"/>
          </w:rPr>
          <w:t xml:space="preserve"> je približne 3.0 l</w:t>
        </w:r>
      </w:ins>
      <w:ins w:id="976" w:author="Peto" w:date="2018-06-10T15:10:00Z">
        <w:r w:rsidR="00BF3AA4">
          <w:rPr>
            <w:lang w:val="sk-SK"/>
          </w:rPr>
          <w:t>/</w:t>
        </w:r>
      </w:ins>
      <w:ins w:id="977" w:author="Peto" w:date="2018-06-10T15:09:00Z">
        <w:r>
          <w:rPr>
            <w:lang w:val="sk-SK"/>
          </w:rPr>
          <w:t>(min m</w:t>
        </w:r>
      </w:ins>
      <w:ins w:id="978" w:author="Peto" w:date="2018-06-10T15:10:00Z">
        <w:r>
          <w:rPr>
            <w:vertAlign w:val="superscript"/>
            <w:lang w:val="sk-SK"/>
          </w:rPr>
          <w:t>2</w:t>
        </w:r>
        <w:r>
          <w:rPr>
            <w:lang w:val="sk-SK"/>
          </w:rPr>
          <w:t>)</w:t>
        </w:r>
      </w:ins>
      <w:r w:rsidR="00BF3AA4">
        <w:rPr>
          <w:lang w:val="sk-SK"/>
        </w:rPr>
        <w:fldChar w:fldCharType="begin"/>
      </w:r>
      <w:r w:rsidR="00AD692D">
        <w:rPr>
          <w:lang w:val="sk-SK"/>
        </w:rPr>
        <w:instrText xml:space="preserve"> ADDIN EN.CITE &lt;EndNote&gt;&lt;Cite&gt;&lt;Author&gt;Boron&lt;/Author&gt;&lt;Year&gt;2009&lt;/Year&gt;&lt;IDText&gt;Medical physiology :a cellular and molecular approach &lt;/IDText&gt;&lt;DisplayText&gt;&lt;style face="superscript"&gt;8&lt;/style&gt;&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BF3AA4">
        <w:rPr>
          <w:lang w:val="sk-SK"/>
        </w:rPr>
        <w:fldChar w:fldCharType="separate"/>
      </w:r>
      <w:r w:rsidR="00AD692D" w:rsidRPr="00AD692D">
        <w:rPr>
          <w:noProof/>
          <w:vertAlign w:val="superscript"/>
          <w:lang w:val="sk-SK"/>
        </w:rPr>
        <w:t>8</w:t>
      </w:r>
      <w:r w:rsidR="00BF3AA4">
        <w:rPr>
          <w:lang w:val="sk-SK"/>
        </w:rPr>
        <w:fldChar w:fldCharType="end"/>
      </w:r>
      <w:ins w:id="979" w:author="Peto" w:date="2018-06-10T15:33:00Z">
        <w:r w:rsidR="00E40519">
          <w:rPr>
            <w:lang w:val="sk-SK"/>
          </w:rPr>
          <w:t>.</w:t>
        </w:r>
      </w:ins>
    </w:p>
    <w:p w14:paraId="1E2D91EE" w14:textId="60BCA741" w:rsidR="00E40519" w:rsidRPr="00F335F8" w:rsidDel="00F46ABB" w:rsidRDefault="00E40519" w:rsidP="00CE547F">
      <w:pPr>
        <w:rPr>
          <w:del w:id="980" w:author="Peto" w:date="2018-06-10T16:51:00Z"/>
          <w:lang w:val="sk-SK"/>
        </w:rPr>
      </w:pPr>
    </w:p>
    <w:p w14:paraId="60C972F5" w14:textId="07052E2B" w:rsidR="00CE547F" w:rsidRPr="00FA362E" w:rsidDel="00F46ABB" w:rsidRDefault="00CE547F" w:rsidP="00CE547F">
      <w:pPr>
        <w:rPr>
          <w:del w:id="981" w:author="Peto" w:date="2018-06-10T16:51:00Z"/>
          <w:lang w:val="sk-SK"/>
        </w:rPr>
      </w:pPr>
      <w:del w:id="982" w:author="Peto" w:date="2018-06-10T16:51:00Z">
        <w:r w:rsidRPr="00FA362E" w:rsidDel="00F46ABB">
          <w:rPr>
            <w:lang w:val="sk-SK"/>
          </w:rPr>
          <w:delTex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delText>
        </w:r>
        <w:r w:rsidRPr="00FA362E" w:rsidDel="00F46ABB">
          <w:rPr>
            <w:lang w:val="sk-SK"/>
          </w:rPr>
          <w:fldChar w:fldCharType="begin"/>
        </w:r>
        <w:r w:rsidR="00441EA7" w:rsidDel="00F46ABB">
          <w:rPr>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w:delText>
        </w:r>
        <w:r w:rsidRPr="00FA362E" w:rsidDel="00F46ABB">
          <w:rPr>
            <w:lang w:val="sk-SK"/>
          </w:rPr>
          <w:fldChar w:fldCharType="end"/>
        </w:r>
        <w:r w:rsidRPr="00FA362E" w:rsidDel="00F46ABB">
          <w:rPr>
            <w:lang w:val="sk-SK"/>
          </w:rPr>
          <w:delTex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delText>
        </w:r>
        <w:r w:rsidRPr="00FA362E" w:rsidDel="00F46ABB">
          <w:rPr>
            <w:lang w:val="sk-SK"/>
          </w:rPr>
          <w:fldChar w:fldCharType="begin"/>
        </w:r>
        <w:r w:rsidR="00441EA7" w:rsidDel="00F46ABB">
          <w:rPr>
            <w:lang w:val="sk-SK"/>
          </w:rPr>
          <w:delInstrText xml:space="preserve"> ADDIN EN.CITE &lt;EndNote&gt;&lt;Cite&gt;&lt;Author&gt;BOROVANSKÝ&lt;/Author&gt;&lt;Year&gt;1955&lt;/Year&gt;&lt;IDText&gt;Soustavná anatomie člověka .&lt;/IDText&gt;&lt;DisplayText&gt;[9, 11]&lt;/DisplayText&gt;&lt;record&gt;&lt;titles&gt;&lt;title&gt;&lt;style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 11]</w:delText>
        </w:r>
        <w:r w:rsidRPr="00FA362E" w:rsidDel="00F46ABB">
          <w:rPr>
            <w:lang w:val="sk-SK"/>
          </w:rPr>
          <w:fldChar w:fldCharType="end"/>
        </w:r>
        <w:r w:rsidRPr="00FA362E" w:rsidDel="00F46ABB">
          <w:rPr>
            <w:lang w:val="sk-SK"/>
          </w:rPr>
          <w:delText>.</w:delText>
        </w:r>
      </w:del>
    </w:p>
    <w:p w14:paraId="2B4C099B" w14:textId="6CC8D600" w:rsidR="00CE547F" w:rsidRPr="00FA362E" w:rsidDel="00F46ABB" w:rsidRDefault="00CE547F" w:rsidP="00CE547F">
      <w:pPr>
        <w:rPr>
          <w:del w:id="983" w:author="Peto" w:date="2018-06-10T16:51:00Z"/>
          <w:lang w:val="sk-SK"/>
        </w:rPr>
      </w:pPr>
    </w:p>
    <w:p w14:paraId="1F1948AA" w14:textId="6FC6A88C" w:rsidR="00CE547F" w:rsidRPr="00FA362E" w:rsidDel="00F46ABB" w:rsidRDefault="00CE547F" w:rsidP="00CE547F">
      <w:pPr>
        <w:rPr>
          <w:del w:id="984" w:author="Peto" w:date="2018-06-10T16:51:00Z"/>
          <w:lang w:val="sk-SK"/>
        </w:rPr>
      </w:pPr>
      <w:del w:id="985" w:author="Peto" w:date="2018-06-10T16:51:00Z">
        <w:r w:rsidRPr="00FA362E" w:rsidDel="00F46ABB">
          <w:rPr>
            <w:lang w:val="sk-SK"/>
          </w:rPr>
          <w:delText>Cievy sa delia z hľadiska ich funkčnosti na 4 typy:</w:delText>
        </w:r>
      </w:del>
    </w:p>
    <w:p w14:paraId="280574EE" w14:textId="333CE817" w:rsidR="00CE547F" w:rsidRPr="00FA362E" w:rsidDel="00F46ABB" w:rsidRDefault="00CE547F" w:rsidP="00CE547F">
      <w:pPr>
        <w:rPr>
          <w:del w:id="986" w:author="Peto" w:date="2018-06-10T16:51:00Z"/>
          <w:lang w:val="sk-SK"/>
        </w:rPr>
      </w:pPr>
    </w:p>
    <w:p w14:paraId="746399C3" w14:textId="2D5BCCCF" w:rsidR="00CE547F" w:rsidRPr="00FA362E" w:rsidDel="00F46ABB" w:rsidRDefault="00CE547F" w:rsidP="00CE547F">
      <w:pPr>
        <w:pStyle w:val="ListParagraph"/>
        <w:numPr>
          <w:ilvl w:val="0"/>
          <w:numId w:val="25"/>
        </w:numPr>
        <w:rPr>
          <w:del w:id="987" w:author="Peto" w:date="2018-06-10T16:51:00Z"/>
          <w:b/>
          <w:lang w:val="sk-SK"/>
        </w:rPr>
      </w:pPr>
      <w:del w:id="988" w:author="Peto" w:date="2018-06-10T16:51:00Z">
        <w:r w:rsidRPr="00FA362E" w:rsidDel="00F46ABB">
          <w:rPr>
            <w:b/>
            <w:lang w:val="sk-SK"/>
          </w:rPr>
          <w:delText xml:space="preserve">Pružníkové cievy: </w:delText>
        </w:r>
        <w:r w:rsidRPr="00FA362E" w:rsidDel="00F46ABB">
          <w:rPr>
            <w:lang w:val="sk-SK"/>
          </w:rPr>
          <w:delText>veľké cievy, ktoré zaisťujú rýchly a plynulejší transport krvi do periférií. Patrí tu hlavne aorta. Vyznačujú sa elastickou stenou, v ktorej uchovajú časť kinetickej energie krvi pri systole ako potenciálnu energiu. Potenciálna energia sa mení spať na kinetickú pri poklese tlaku krvi v priebehu diastoly</w:delText>
        </w:r>
        <w:r w:rsidRPr="00FA362E" w:rsidDel="00F46ABB">
          <w:rPr>
            <w:lang w:val="sk-SK"/>
          </w:rPr>
          <w:fldChar w:fldCharType="begin"/>
        </w:r>
        <w:r w:rsidR="00441EA7" w:rsidDel="00F46ABB">
          <w:rPr>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w:delText>
        </w:r>
        <w:r w:rsidRPr="00FA362E" w:rsidDel="00F46ABB">
          <w:rPr>
            <w:lang w:val="sk-SK"/>
          </w:rPr>
          <w:fldChar w:fldCharType="end"/>
        </w:r>
        <w:r w:rsidRPr="00FA362E" w:rsidDel="00F46ABB">
          <w:rPr>
            <w:lang w:val="sk-SK"/>
          </w:rPr>
          <w:delText>.</w:delText>
        </w:r>
      </w:del>
    </w:p>
    <w:p w14:paraId="2C0EBCBC" w14:textId="10E96059" w:rsidR="00CE547F" w:rsidRPr="00FA362E" w:rsidDel="00F46ABB" w:rsidRDefault="00CE547F" w:rsidP="00CE547F">
      <w:pPr>
        <w:pStyle w:val="ListParagraph"/>
        <w:numPr>
          <w:ilvl w:val="0"/>
          <w:numId w:val="25"/>
        </w:numPr>
        <w:rPr>
          <w:del w:id="989" w:author="Peto" w:date="2018-06-10T16:51:00Z"/>
          <w:b/>
          <w:lang w:val="sk-SK"/>
        </w:rPr>
      </w:pPr>
      <w:del w:id="990" w:author="Peto" w:date="2018-06-10T16:51:00Z">
        <w:r w:rsidRPr="00FA362E" w:rsidDel="00F46ABB">
          <w:rPr>
            <w:b/>
            <w:lang w:val="sk-SK"/>
          </w:rPr>
          <w:delText xml:space="preserve">Rezistentné cievy: </w:delText>
        </w:r>
        <w:r w:rsidRPr="00FA362E" w:rsidDel="00F46ABB">
          <w:rPr>
            <w:lang w:val="sk-SK"/>
          </w:rPr>
          <w:delText>malé tepny a tepničky, ktoré regulujú prítok krvi k orgánom a tkanivám. Majú vo svojej stene pomerne veľké množstvo svaloviny. Sťahom a uvoľnením svaloviny tieto cievy regulujú prietok krvi cievou. Príkladom ich činnosti je zmena prekrvenia svalov pri svalovej záťaži. Uvoľnením hladkej svaloviny sa zväčší priesvit cievy a tým sa zvýši prítok krvi do svalu. Svojou činnosťou rezistentné cievy ovplyvňujú periférny odpor krvného riečiska</w:delText>
        </w:r>
        <w:r w:rsidRPr="00FA362E" w:rsidDel="00F46ABB">
          <w:rPr>
            <w:lang w:val="sk-SK"/>
          </w:rPr>
          <w:fldChar w:fldCharType="begin"/>
        </w:r>
        <w:r w:rsidR="00441EA7" w:rsidDel="00F46ABB">
          <w:rPr>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w:delText>
        </w:r>
        <w:r w:rsidRPr="00FA362E" w:rsidDel="00F46ABB">
          <w:rPr>
            <w:lang w:val="sk-SK"/>
          </w:rPr>
          <w:fldChar w:fldCharType="end"/>
        </w:r>
        <w:r w:rsidRPr="00FA362E" w:rsidDel="00F46ABB">
          <w:rPr>
            <w:lang w:val="sk-SK"/>
          </w:rPr>
          <w:delText>.</w:delText>
        </w:r>
      </w:del>
    </w:p>
    <w:p w14:paraId="4C6B4B8B" w14:textId="6C87CCC7" w:rsidR="00CE547F" w:rsidRPr="00FA362E" w:rsidDel="00F46ABB" w:rsidRDefault="00CE547F" w:rsidP="00CE547F">
      <w:pPr>
        <w:pStyle w:val="ListParagraph"/>
        <w:numPr>
          <w:ilvl w:val="0"/>
          <w:numId w:val="25"/>
        </w:numPr>
        <w:rPr>
          <w:del w:id="991" w:author="Peto" w:date="2018-06-10T16:51:00Z"/>
          <w:lang w:val="sk-SK"/>
        </w:rPr>
      </w:pPr>
      <w:del w:id="992" w:author="Peto" w:date="2018-06-10T16:51:00Z">
        <w:r w:rsidRPr="00FA362E" w:rsidDel="00F46ABB">
          <w:rPr>
            <w:b/>
            <w:lang w:val="sk-SK"/>
          </w:rPr>
          <w:delText xml:space="preserve">Kapacitné cievy: </w:delText>
        </w:r>
        <w:r w:rsidRPr="00FA362E" w:rsidDel="00F46ABB">
          <w:rPr>
            <w:lang w:val="sk-SK"/>
          </w:rPr>
          <w:delText xml:space="preserve">predovšetkým žily, vďaka svojej rozťažnosti pojmú väčší objem krvi. Slúžia ako rezervoár krvi a zabezpečujú žilný návrat </w:delText>
        </w:r>
        <w:r w:rsidRPr="00FA362E" w:rsidDel="00F46ABB">
          <w:rPr>
            <w:lang w:val="sk-SK"/>
          </w:rPr>
          <w:fldChar w:fldCharType="begin"/>
        </w:r>
        <w:r w:rsidR="00441EA7" w:rsidDel="00F46ABB">
          <w:rPr>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w:delText>
        </w:r>
        <w:r w:rsidRPr="00FA362E" w:rsidDel="00F46ABB">
          <w:rPr>
            <w:lang w:val="sk-SK"/>
          </w:rPr>
          <w:fldChar w:fldCharType="end"/>
        </w:r>
        <w:r w:rsidRPr="00FA362E" w:rsidDel="00F46ABB">
          <w:rPr>
            <w:lang w:val="sk-SK"/>
          </w:rPr>
          <w:delText xml:space="preserve">. </w:delText>
        </w:r>
      </w:del>
    </w:p>
    <w:p w14:paraId="4B3DE5C4" w14:textId="42A5D47A" w:rsidR="00CE547F" w:rsidRPr="00FA362E" w:rsidDel="00F46ABB" w:rsidRDefault="00CE547F" w:rsidP="00CE547F">
      <w:pPr>
        <w:pStyle w:val="ListParagraph"/>
        <w:numPr>
          <w:ilvl w:val="0"/>
          <w:numId w:val="25"/>
        </w:numPr>
        <w:rPr>
          <w:del w:id="993" w:author="Peto" w:date="2018-06-10T16:51:00Z"/>
          <w:lang w:val="sk-SK"/>
        </w:rPr>
      </w:pPr>
      <w:del w:id="994" w:author="Peto" w:date="2018-06-10T16:51:00Z">
        <w:r w:rsidRPr="00FA362E" w:rsidDel="00F46ABB">
          <w:rPr>
            <w:b/>
            <w:lang w:val="sk-SK"/>
          </w:rPr>
          <w:delText xml:space="preserve">Kapiláry: </w:delText>
        </w:r>
        <w:r w:rsidRPr="00FA362E" w:rsidDel="00F46ABB">
          <w:rPr>
            <w:lang w:val="sk-SK"/>
          </w:rPr>
          <w:delText xml:space="preserve">tvoria styčnú plochu medzi krvou a tkanivom. Nemajú schopnosť kontrakcie a ich priesvit sa mení pasívne ako výsledok aktivity prekapilárnych a postkapilárnych ciev </w:delText>
        </w:r>
        <w:r w:rsidRPr="00FA362E" w:rsidDel="00F46ABB">
          <w:rPr>
            <w:lang w:val="sk-SK"/>
          </w:rPr>
          <w:fldChar w:fldCharType="begin"/>
        </w:r>
        <w:r w:rsidR="00441EA7" w:rsidDel="00F46ABB">
          <w:rPr>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w:delText>
        </w:r>
        <w:r w:rsidRPr="00FA362E" w:rsidDel="00F46ABB">
          <w:rPr>
            <w:lang w:val="sk-SK"/>
          </w:rPr>
          <w:fldChar w:fldCharType="end"/>
        </w:r>
        <w:r w:rsidRPr="00FA362E" w:rsidDel="00F46ABB">
          <w:rPr>
            <w:lang w:val="sk-SK"/>
          </w:rPr>
          <w:delText xml:space="preserve">. </w:delText>
        </w:r>
      </w:del>
    </w:p>
    <w:p w14:paraId="20A47AFA" w14:textId="77777777" w:rsidR="00CE547F" w:rsidRPr="00FA362E" w:rsidRDefault="00CE547F" w:rsidP="00CE547F">
      <w:pPr>
        <w:rPr>
          <w:color w:val="000000"/>
          <w:lang w:val="sk-SK"/>
        </w:rPr>
      </w:pPr>
    </w:p>
    <w:p w14:paraId="610E9C70" w14:textId="1918D508" w:rsidR="00CE547F" w:rsidRPr="00FA362E" w:rsidRDefault="00CE547F" w:rsidP="00CE547F">
      <w:pPr>
        <w:rPr>
          <w:color w:val="000000"/>
          <w:lang w:val="sk-SK"/>
        </w:rPr>
      </w:pPr>
      <w:r w:rsidRPr="00FA362E">
        <w:rPr>
          <w:color w:val="000000"/>
          <w:lang w:val="sk-SK"/>
        </w:rPr>
        <w:t>Na popis toku krvi bolo spracovaných niekoľko modelov</w:t>
      </w:r>
      <w:ins w:id="995" w:author="Peto" w:date="2018-06-10T17:02:00Z">
        <w:r w:rsidR="004F0623">
          <w:rPr>
            <w:color w:val="000000"/>
            <w:lang w:val="sk-SK"/>
          </w:rPr>
          <w:t xml:space="preserve"> </w:t>
        </w:r>
      </w:ins>
      <w:r w:rsidRPr="00FA362E">
        <w:rPr>
          <w:color w:val="000000"/>
          <w:lang w:val="sk-SK"/>
        </w:rPr>
        <w:fldChar w:fldCharType="begin"/>
      </w:r>
      <w:r w:rsidR="00AD692D">
        <w:rPr>
          <w:color w:val="000000"/>
          <w:lang w:val="sk-SK"/>
        </w:rPr>
        <w:instrText xml:space="preserve"> ADDIN EN.CITE &lt;EndNote&gt;&lt;Cite&gt;&lt;Author&gt;Coleman&lt;/Author&gt;&lt;Year&gt;1985&lt;/Year&gt;&lt;RecNum&gt;0&lt;/RecNum&gt;&lt;IDText&gt;MATHEMATICAL-ANALYSIS OF CARDIOVASCULAR FUNCTION&lt;/IDText&gt;&lt;DisplayText&gt;&lt;style face="superscript"&gt;9&lt;/style&gt;&lt;/DisplayText&gt;&lt;record&gt;&lt;keywords&gt;&lt;keyword&gt;Engineering&lt;/keyword&gt;&lt;/keywords&gt;&lt;urls&gt;&lt;related-urls&gt;&lt;url&gt;&amp;lt;Go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A362E">
        <w:rPr>
          <w:color w:val="000000"/>
          <w:lang w:val="sk-SK"/>
        </w:rPr>
        <w:fldChar w:fldCharType="separate"/>
      </w:r>
      <w:r w:rsidR="00AD692D" w:rsidRPr="00AD692D">
        <w:rPr>
          <w:noProof/>
          <w:color w:val="000000"/>
          <w:vertAlign w:val="superscript"/>
          <w:lang w:val="sk-SK"/>
        </w:rPr>
        <w:t>9</w:t>
      </w:r>
      <w:r w:rsidRPr="00FA362E">
        <w:rPr>
          <w:color w:val="000000"/>
          <w:lang w:val="sk-SK"/>
        </w:rPr>
        <w:fldChar w:fldCharType="end"/>
      </w:r>
      <w:r w:rsidRPr="00FA362E">
        <w:rPr>
          <w:color w:val="000000"/>
          <w:lang w:val="sk-SK"/>
        </w:rPr>
        <w:t>, ktoré popisujú vzťah hemodynamických premenných ako tok, tlak a objem. Tieto modely umožňujú odhadnúť parametre obehovej sústavy, ktoré by sa inak len ťažko merali</w:t>
      </w:r>
      <w:del w:id="996" w:author="Peto" w:date="2018-06-10T16:54:00Z">
        <w:r w:rsidRPr="00FA362E" w:rsidDel="00EE4677">
          <w:rPr>
            <w:color w:val="000000"/>
            <w:lang w:val="sk-SK"/>
          </w:rPr>
          <w:fldChar w:fldCharType="begin"/>
        </w:r>
        <w:r w:rsidR="00441EA7" w:rsidDel="00EE4677">
          <w:rPr>
            <w:color w:val="000000"/>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EE4677">
          <w:rPr>
            <w:color w:val="000000"/>
            <w:lang w:val="sk-SK"/>
          </w:rPr>
          <w:fldChar w:fldCharType="separate"/>
        </w:r>
        <w:r w:rsidR="00441EA7" w:rsidDel="00EE4677">
          <w:rPr>
            <w:noProof/>
            <w:color w:val="000000"/>
            <w:lang w:val="sk-SK"/>
          </w:rPr>
          <w:delText>[9]</w:delText>
        </w:r>
        <w:r w:rsidRPr="00FA362E" w:rsidDel="00EE4677">
          <w:rPr>
            <w:color w:val="000000"/>
            <w:lang w:val="sk-SK"/>
          </w:rPr>
          <w:fldChar w:fldCharType="end"/>
        </w:r>
      </w:del>
      <w:r w:rsidRPr="00FA362E">
        <w:rPr>
          <w:color w:val="000000"/>
          <w:lang w:val="sk-SK"/>
        </w:rPr>
        <w:t xml:space="preserve">. Otázka, ktorý model najvernejšie popisuje hemodynamiku je stále otvorená. Ako elektrická analógia hemodynamických modelov boli spracované náhradné elektrické schémy hemodynamických modelov. Vzťah mechanických komponent obehovej sústavy a elektrických komponentov náhradnej elektrickej schémy ukazuje </w:t>
      </w:r>
      <w:r w:rsidRPr="00FA362E">
        <w:rPr>
          <w:color w:val="000000"/>
          <w:lang w:val="sk-SK"/>
        </w:rPr>
        <w:fldChar w:fldCharType="begin"/>
      </w:r>
      <w:r w:rsidRPr="00FA362E">
        <w:rPr>
          <w:color w:val="000000"/>
          <w:lang w:val="sk-SK"/>
        </w:rPr>
        <w:instrText xml:space="preserve"> REF _Ref510004507 \h </w:instrText>
      </w:r>
      <w:r w:rsidRPr="00FA362E">
        <w:rPr>
          <w:color w:val="000000"/>
          <w:lang w:val="sk-SK"/>
        </w:rPr>
      </w:r>
      <w:r w:rsidRPr="00FA362E">
        <w:rPr>
          <w:color w:val="000000"/>
          <w:lang w:val="sk-SK"/>
        </w:rPr>
        <w:fldChar w:fldCharType="separate"/>
      </w:r>
      <w:ins w:id="997" w:author="Peto" w:date="2018-06-10T16:58:00Z">
        <w:r w:rsidR="00F95B9C" w:rsidRPr="00FA362E">
          <w:rPr>
            <w:lang w:val="sk-SK"/>
          </w:rPr>
          <w:t xml:space="preserve">Tabuľka </w:t>
        </w:r>
        <w:r w:rsidR="00F95B9C">
          <w:rPr>
            <w:noProof/>
            <w:lang w:val="sk-SK"/>
          </w:rPr>
          <w:t>1</w:t>
        </w:r>
      </w:ins>
      <w:del w:id="998" w:author="Peto" w:date="2018-06-10T16:58:00Z">
        <w:r w:rsidR="00B85020" w:rsidRPr="00FA362E" w:rsidDel="00F95B9C">
          <w:rPr>
            <w:lang w:val="sk-SK"/>
          </w:rPr>
          <w:delText xml:space="preserve">Tabuľka </w:delText>
        </w:r>
        <w:r w:rsidR="00B85020" w:rsidDel="00F95B9C">
          <w:rPr>
            <w:noProof/>
            <w:lang w:val="sk-SK"/>
          </w:rPr>
          <w:delText>1</w:delText>
        </w:r>
      </w:del>
      <w:r w:rsidRPr="00FA362E">
        <w:rPr>
          <w:color w:val="000000"/>
          <w:lang w:val="sk-SK"/>
        </w:rPr>
        <w:fldChar w:fldCharType="end"/>
      </w:r>
      <w:r w:rsidRPr="00FA362E">
        <w:rPr>
          <w:color w:val="000000"/>
          <w:lang w:val="sk-SK"/>
        </w:rPr>
        <w:t xml:space="preserve">. </w:t>
      </w:r>
    </w:p>
    <w:p w14:paraId="089469CE" w14:textId="77777777" w:rsidR="00CE547F" w:rsidRPr="00FA362E" w:rsidRDefault="00CE547F" w:rsidP="00CE547F">
      <w:pPr>
        <w:rPr>
          <w:color w:val="000000"/>
          <w:lang w:val="sk-SK"/>
        </w:rPr>
      </w:pPr>
    </w:p>
    <w:tbl>
      <w:tblPr>
        <w:tblStyle w:val="TableGrid"/>
        <w:tblW w:w="0" w:type="auto"/>
        <w:jc w:val="center"/>
        <w:tblLook w:val="04A0" w:firstRow="1" w:lastRow="0" w:firstColumn="1" w:lastColumn="0" w:noHBand="0" w:noVBand="1"/>
      </w:tblPr>
      <w:tblGrid>
        <w:gridCol w:w="3489"/>
        <w:gridCol w:w="3489"/>
      </w:tblGrid>
      <w:tr w:rsidR="00CE547F" w:rsidRPr="00FA362E" w14:paraId="1C33460C" w14:textId="77777777" w:rsidTr="00452ADC">
        <w:trPr>
          <w:trHeight w:val="375"/>
          <w:jc w:val="center"/>
        </w:trPr>
        <w:tc>
          <w:tcPr>
            <w:tcW w:w="3489" w:type="dxa"/>
          </w:tcPr>
          <w:p w14:paraId="40ABB3A4" w14:textId="77777777" w:rsidR="00CE547F" w:rsidRPr="00FA362E" w:rsidRDefault="00CE547F" w:rsidP="00452ADC">
            <w:pPr>
              <w:rPr>
                <w:color w:val="000000"/>
                <w:lang w:val="sk-SK"/>
              </w:rPr>
            </w:pPr>
            <w:r w:rsidRPr="00FA362E">
              <w:rPr>
                <w:color w:val="000000"/>
                <w:lang w:val="sk-SK"/>
              </w:rPr>
              <w:t>Kardiovaskulárny parameter</w:t>
            </w:r>
          </w:p>
        </w:tc>
        <w:tc>
          <w:tcPr>
            <w:tcW w:w="3489" w:type="dxa"/>
          </w:tcPr>
          <w:p w14:paraId="16177013" w14:textId="77777777" w:rsidR="00CE547F" w:rsidRPr="00FA362E" w:rsidRDefault="00CE547F" w:rsidP="00452ADC">
            <w:pPr>
              <w:rPr>
                <w:color w:val="000000"/>
                <w:lang w:val="sk-SK"/>
              </w:rPr>
            </w:pPr>
            <w:r w:rsidRPr="00FA362E">
              <w:rPr>
                <w:color w:val="000000"/>
                <w:lang w:val="sk-SK"/>
              </w:rPr>
              <w:t>Elektrická komponenta</w:t>
            </w:r>
          </w:p>
        </w:tc>
      </w:tr>
      <w:tr w:rsidR="00CE547F" w:rsidRPr="00FA362E" w14:paraId="63C09BCD" w14:textId="77777777" w:rsidTr="00452ADC">
        <w:trPr>
          <w:trHeight w:val="388"/>
          <w:jc w:val="center"/>
        </w:trPr>
        <w:tc>
          <w:tcPr>
            <w:tcW w:w="3489" w:type="dxa"/>
          </w:tcPr>
          <w:p w14:paraId="7612F639" w14:textId="77777777" w:rsidR="00CE547F" w:rsidRPr="00FA362E" w:rsidRDefault="00CE547F" w:rsidP="00452ADC">
            <w:pPr>
              <w:rPr>
                <w:color w:val="000000"/>
                <w:lang w:val="sk-SK"/>
              </w:rPr>
            </w:pPr>
            <w:r w:rsidRPr="00FA362E">
              <w:rPr>
                <w:color w:val="000000"/>
                <w:lang w:val="sk-SK"/>
              </w:rPr>
              <w:t>Tok krvi, Q (ml/s)</w:t>
            </w:r>
          </w:p>
        </w:tc>
        <w:tc>
          <w:tcPr>
            <w:tcW w:w="3489" w:type="dxa"/>
          </w:tcPr>
          <w:p w14:paraId="507CEDEE" w14:textId="77777777" w:rsidR="00CE547F" w:rsidRPr="00FA362E" w:rsidRDefault="00CE547F" w:rsidP="00452ADC">
            <w:pPr>
              <w:rPr>
                <w:color w:val="000000"/>
                <w:lang w:val="sk-SK"/>
              </w:rPr>
            </w:pPr>
            <w:r w:rsidRPr="00FA362E">
              <w:rPr>
                <w:color w:val="000000"/>
                <w:lang w:val="sk-SK"/>
              </w:rPr>
              <w:t>Elektrický prúd I (A)</w:t>
            </w:r>
          </w:p>
        </w:tc>
      </w:tr>
      <w:tr w:rsidR="00CE547F" w:rsidRPr="00FA362E" w14:paraId="44553220" w14:textId="77777777" w:rsidTr="00452ADC">
        <w:trPr>
          <w:trHeight w:val="375"/>
          <w:jc w:val="center"/>
        </w:trPr>
        <w:tc>
          <w:tcPr>
            <w:tcW w:w="3489" w:type="dxa"/>
          </w:tcPr>
          <w:p w14:paraId="6F25E73A" w14:textId="77777777" w:rsidR="00CE547F" w:rsidRPr="00FA362E" w:rsidRDefault="00CE547F" w:rsidP="00452ADC">
            <w:pPr>
              <w:rPr>
                <w:color w:val="000000"/>
                <w:lang w:val="sk-SK"/>
              </w:rPr>
            </w:pPr>
            <w:r w:rsidRPr="00FA362E">
              <w:rPr>
                <w:color w:val="000000"/>
                <w:lang w:val="sk-SK"/>
              </w:rPr>
              <w:t>Arteriálny krvný tlak, P (mmHg)</w:t>
            </w:r>
          </w:p>
        </w:tc>
        <w:tc>
          <w:tcPr>
            <w:tcW w:w="3489" w:type="dxa"/>
          </w:tcPr>
          <w:p w14:paraId="1C24A185" w14:textId="77777777" w:rsidR="00CE547F" w:rsidRPr="00FA362E" w:rsidRDefault="00CE547F" w:rsidP="00452ADC">
            <w:pPr>
              <w:rPr>
                <w:color w:val="000000"/>
                <w:lang w:val="sk-SK"/>
              </w:rPr>
            </w:pPr>
            <w:r w:rsidRPr="00FA362E">
              <w:rPr>
                <w:color w:val="000000"/>
                <w:lang w:val="sk-SK"/>
              </w:rPr>
              <w:t>Elektrické napätie U (V)</w:t>
            </w:r>
          </w:p>
        </w:tc>
      </w:tr>
      <w:tr w:rsidR="00CE547F" w:rsidRPr="00FA362E" w14:paraId="641F41E0" w14:textId="77777777" w:rsidTr="00452ADC">
        <w:trPr>
          <w:trHeight w:val="375"/>
          <w:jc w:val="center"/>
        </w:trPr>
        <w:tc>
          <w:tcPr>
            <w:tcW w:w="3489" w:type="dxa"/>
          </w:tcPr>
          <w:p w14:paraId="1370C20E" w14:textId="77777777" w:rsidR="00CE547F" w:rsidRPr="00FA362E" w:rsidRDefault="00CE547F" w:rsidP="00452ADC">
            <w:pPr>
              <w:jc w:val="left"/>
              <w:rPr>
                <w:color w:val="000000"/>
                <w:lang w:val="sk-SK"/>
              </w:rPr>
            </w:pPr>
            <w:r w:rsidRPr="00FA362E">
              <w:rPr>
                <w:color w:val="000000"/>
                <w:lang w:val="sk-SK"/>
              </w:rPr>
              <w:t>Rozťažnosť artérií, C (ml/mmHg)</w:t>
            </w:r>
          </w:p>
        </w:tc>
        <w:tc>
          <w:tcPr>
            <w:tcW w:w="3489" w:type="dxa"/>
          </w:tcPr>
          <w:p w14:paraId="67D1510D" w14:textId="77777777" w:rsidR="00CE547F" w:rsidRPr="00FA362E" w:rsidRDefault="00CE547F" w:rsidP="00452ADC">
            <w:pPr>
              <w:rPr>
                <w:color w:val="000000"/>
                <w:lang w:val="sk-SK"/>
              </w:rPr>
            </w:pPr>
            <w:r w:rsidRPr="00FA362E">
              <w:rPr>
                <w:color w:val="000000"/>
                <w:lang w:val="sk-SK"/>
              </w:rPr>
              <w:t>Kapacita C (F)</w:t>
            </w:r>
          </w:p>
        </w:tc>
      </w:tr>
      <w:tr w:rsidR="00CE547F" w:rsidRPr="00FA362E" w14:paraId="4F88A1EB" w14:textId="77777777" w:rsidTr="00452ADC">
        <w:trPr>
          <w:trHeight w:val="375"/>
          <w:jc w:val="center"/>
        </w:trPr>
        <w:tc>
          <w:tcPr>
            <w:tcW w:w="3489" w:type="dxa"/>
          </w:tcPr>
          <w:p w14:paraId="1E2F2CA2" w14:textId="77777777" w:rsidR="00CE547F" w:rsidRPr="00FA362E" w:rsidRDefault="00CE547F" w:rsidP="00452ADC">
            <w:pPr>
              <w:rPr>
                <w:color w:val="000000"/>
                <w:lang w:val="sk-SK"/>
              </w:rPr>
            </w:pPr>
            <w:r w:rsidRPr="00FA362E">
              <w:rPr>
                <w:color w:val="000000"/>
                <w:lang w:val="sk-SK"/>
              </w:rPr>
              <w:t>Cievny odpor R (mmHg.s/ml)</w:t>
            </w:r>
          </w:p>
        </w:tc>
        <w:tc>
          <w:tcPr>
            <w:tcW w:w="3489" w:type="dxa"/>
          </w:tcPr>
          <w:p w14:paraId="12CFF8CE" w14:textId="77777777" w:rsidR="00CE547F" w:rsidRPr="00FA362E" w:rsidRDefault="00CE547F" w:rsidP="00452ADC">
            <w:pPr>
              <w:rPr>
                <w:color w:val="000000"/>
                <w:lang w:val="sk-SK"/>
              </w:rPr>
            </w:pPr>
            <w:r w:rsidRPr="00FA362E">
              <w:rPr>
                <w:color w:val="000000"/>
                <w:lang w:val="sk-SK"/>
              </w:rPr>
              <w:t>Rezistor R (Ω)</w:t>
            </w:r>
          </w:p>
        </w:tc>
      </w:tr>
      <w:tr w:rsidR="00CE547F" w:rsidRPr="00FA362E" w14:paraId="5773F874" w14:textId="77777777" w:rsidTr="00452ADC">
        <w:trPr>
          <w:trHeight w:val="388"/>
          <w:jc w:val="center"/>
        </w:trPr>
        <w:tc>
          <w:tcPr>
            <w:tcW w:w="3489" w:type="dxa"/>
          </w:tcPr>
          <w:p w14:paraId="47B89F38" w14:textId="77777777" w:rsidR="00CE547F" w:rsidRPr="00FA362E" w:rsidRDefault="00CE547F" w:rsidP="00452ADC">
            <w:pPr>
              <w:jc w:val="left"/>
              <w:rPr>
                <w:color w:val="000000"/>
                <w:lang w:val="sk-SK"/>
              </w:rPr>
            </w:pPr>
            <w:r w:rsidRPr="00FA362E">
              <w:rPr>
                <w:color w:val="000000"/>
                <w:lang w:val="sk-SK"/>
              </w:rPr>
              <w:t>Inertancia krvi, L (mmHg/(ml.s))</w:t>
            </w:r>
          </w:p>
        </w:tc>
        <w:tc>
          <w:tcPr>
            <w:tcW w:w="3489" w:type="dxa"/>
          </w:tcPr>
          <w:p w14:paraId="10C101EF" w14:textId="77777777" w:rsidR="00CE547F" w:rsidRPr="00FA362E" w:rsidRDefault="00CE547F" w:rsidP="00452ADC">
            <w:pPr>
              <w:rPr>
                <w:color w:val="000000"/>
                <w:lang w:val="sk-SK"/>
              </w:rPr>
            </w:pPr>
            <w:r w:rsidRPr="00FA362E">
              <w:rPr>
                <w:color w:val="000000"/>
                <w:lang w:val="sk-SK"/>
              </w:rPr>
              <w:t>Induktancia (L)</w:t>
            </w:r>
          </w:p>
        </w:tc>
      </w:tr>
      <w:tr w:rsidR="00CE547F" w:rsidRPr="00FA362E" w14:paraId="5D0898C2" w14:textId="77777777" w:rsidTr="00452ADC">
        <w:trPr>
          <w:trHeight w:val="375"/>
          <w:jc w:val="center"/>
        </w:trPr>
        <w:tc>
          <w:tcPr>
            <w:tcW w:w="3489" w:type="dxa"/>
          </w:tcPr>
          <w:p w14:paraId="170F50B0" w14:textId="2148D96A" w:rsidR="00CE547F" w:rsidRPr="00FA362E" w:rsidRDefault="00EE4677" w:rsidP="004F0623">
            <w:pPr>
              <w:rPr>
                <w:color w:val="000000"/>
                <w:lang w:val="sk-SK"/>
              </w:rPr>
            </w:pPr>
            <w:ins w:id="999" w:author="Peto" w:date="2018-06-10T16:54:00Z">
              <w:r w:rsidRPr="00FA362E">
                <w:rPr>
                  <w:color w:val="000000"/>
                  <w:lang w:val="sk-SK"/>
                </w:rPr>
                <w:lastRenderedPageBreak/>
                <w:t>Objem, V (ml)</w:t>
              </w:r>
            </w:ins>
            <w:del w:id="1000" w:author="Peto" w:date="2018-06-10T16:54:00Z">
              <w:r w:rsidR="00CE547F" w:rsidRPr="00FA362E" w:rsidDel="00EE4677">
                <w:rPr>
                  <w:color w:val="000000"/>
                  <w:lang w:val="sk-SK"/>
                </w:rPr>
                <w:delText>Náboj (C)</w:delText>
              </w:r>
            </w:del>
          </w:p>
        </w:tc>
        <w:tc>
          <w:tcPr>
            <w:tcW w:w="3489" w:type="dxa"/>
          </w:tcPr>
          <w:p w14:paraId="41971B8C" w14:textId="02C970AF" w:rsidR="00CE547F" w:rsidRPr="00FA362E" w:rsidRDefault="00EE4677" w:rsidP="00452ADC">
            <w:pPr>
              <w:rPr>
                <w:color w:val="000000"/>
                <w:lang w:val="sk-SK"/>
              </w:rPr>
            </w:pPr>
            <w:ins w:id="1001" w:author="Peto" w:date="2018-06-10T16:54:00Z">
              <w:r w:rsidRPr="00FA362E">
                <w:rPr>
                  <w:color w:val="000000"/>
                  <w:lang w:val="sk-SK"/>
                </w:rPr>
                <w:t>Náboj (C)</w:t>
              </w:r>
            </w:ins>
            <w:del w:id="1002" w:author="Peto" w:date="2018-06-10T16:54:00Z">
              <w:r w:rsidR="00CE547F" w:rsidRPr="00FA362E" w:rsidDel="00EE4677">
                <w:rPr>
                  <w:color w:val="000000"/>
                  <w:lang w:val="sk-SK"/>
                </w:rPr>
                <w:delText>Objem, V (ml)</w:delText>
              </w:r>
            </w:del>
          </w:p>
        </w:tc>
      </w:tr>
    </w:tbl>
    <w:p w14:paraId="2DD92E95" w14:textId="77777777" w:rsidR="00CE547F" w:rsidRPr="00FA362E" w:rsidRDefault="00CE547F" w:rsidP="00CE547F">
      <w:pPr>
        <w:pStyle w:val="Caption"/>
        <w:spacing w:before="120" w:after="0"/>
        <w:rPr>
          <w:vanish/>
          <w:color w:val="000000"/>
          <w:lang w:val="sk-SK"/>
          <w:specVanish/>
        </w:rPr>
      </w:pPr>
      <w:bookmarkStart w:id="1003" w:name="_Ref510004507"/>
      <w:bookmarkStart w:id="1004" w:name="_Toc513584971"/>
      <w:bookmarkStart w:id="1005" w:name="_Toc516413289"/>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1</w:t>
      </w:r>
      <w:r w:rsidRPr="00FA362E">
        <w:rPr>
          <w:lang w:val="sk-SK"/>
        </w:rPr>
        <w:fldChar w:fldCharType="end"/>
      </w:r>
      <w:bookmarkEnd w:id="1003"/>
      <w:r w:rsidRPr="00FA362E">
        <w:rPr>
          <w:lang w:val="sk-SK"/>
        </w:rPr>
        <w:t>: Komponenty obehovej sústavy.</w:t>
      </w:r>
      <w:bookmarkEnd w:id="1004"/>
      <w:bookmarkEnd w:id="1005"/>
      <w:r w:rsidRPr="00FA362E">
        <w:rPr>
          <w:lang w:val="sk-SK"/>
        </w:rPr>
        <w:t xml:space="preserve"> </w:t>
      </w:r>
    </w:p>
    <w:p w14:paraId="7FDCD760" w14:textId="2B9524FE" w:rsidR="00CE547F" w:rsidRPr="00FA362E" w:rsidRDefault="00CE547F" w:rsidP="00CE547F">
      <w:pPr>
        <w:spacing w:after="240"/>
        <w:jc w:val="center"/>
        <w:rPr>
          <w:color w:val="000000"/>
          <w:lang w:val="sk-SK"/>
        </w:rPr>
      </w:pPr>
      <w:r w:rsidRPr="00FA362E">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FA362E">
        <w:rPr>
          <w:rFonts w:eastAsiaTheme="majorEastAsia" w:cstheme="majorBidi"/>
          <w:spacing w:val="10"/>
          <w:sz w:val="22"/>
          <w:szCs w:val="18"/>
          <w:lang w:val="sk-SK" w:eastAsia="en-US" w:bidi="en-US"/>
        </w:rPr>
        <w:fldChar w:fldCharType="begin"/>
      </w:r>
      <w:r w:rsidR="00AD692D">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rFonts w:eastAsiaTheme="majorEastAsia" w:cstheme="majorBidi"/>
          <w:spacing w:val="10"/>
          <w:sz w:val="22"/>
          <w:szCs w:val="18"/>
          <w:lang w:val="sk-SK" w:eastAsia="en-US" w:bidi="en-US"/>
        </w:rPr>
        <w:fldChar w:fldCharType="separate"/>
      </w:r>
      <w:r w:rsidR="00AD692D" w:rsidRPr="00AD692D">
        <w:rPr>
          <w:rFonts w:eastAsiaTheme="majorEastAsia" w:cstheme="majorBidi"/>
          <w:noProof/>
          <w:spacing w:val="10"/>
          <w:sz w:val="22"/>
          <w:szCs w:val="18"/>
          <w:vertAlign w:val="superscript"/>
          <w:lang w:val="sk-SK" w:eastAsia="en-US" w:bidi="en-US"/>
        </w:rPr>
        <w:t>10</w:t>
      </w:r>
      <w:r w:rsidRPr="00FA362E">
        <w:rPr>
          <w:rFonts w:eastAsiaTheme="majorEastAsia" w:cstheme="majorBidi"/>
          <w:spacing w:val="10"/>
          <w:sz w:val="22"/>
          <w:szCs w:val="18"/>
          <w:lang w:val="sk-SK" w:eastAsia="en-US" w:bidi="en-US"/>
        </w:rPr>
        <w:fldChar w:fldCharType="end"/>
      </w:r>
      <w:r w:rsidRPr="00FA362E">
        <w:rPr>
          <w:color w:val="000000"/>
          <w:lang w:val="sk-SK"/>
        </w:rPr>
        <w:t>.</w:t>
      </w:r>
    </w:p>
    <w:p w14:paraId="563F887E" w14:textId="0FC92014" w:rsidR="00CE547F" w:rsidRPr="00FA362E" w:rsidRDefault="00CE547F" w:rsidP="00CE547F">
      <w:pPr>
        <w:rPr>
          <w:color w:val="000000"/>
          <w:lang w:val="sk-SK"/>
        </w:rPr>
      </w:pPr>
      <w:r w:rsidRPr="00FA362E">
        <w:rPr>
          <w:color w:val="000000"/>
          <w:lang w:val="sk-SK"/>
        </w:rPr>
        <w:t>Tok krvi v artériách je charakterizovaný troma základnými hemodynamickými parametrami ktoré zachytávajú elastické a odporové vlastnosti artérií a vlastnosti kvapaliny (krvi): rozťažnosť artérií, celkový periférny odpor a</w:t>
      </w:r>
      <w:ins w:id="1006" w:author="Peto" w:date="2018-06-10T16:54:00Z">
        <w:r w:rsidR="00EE4677">
          <w:rPr>
            <w:color w:val="000000"/>
            <w:lang w:val="sk-SK"/>
          </w:rPr>
          <w:t xml:space="preserve"> </w:t>
        </w:r>
      </w:ins>
      <w:r w:rsidRPr="00FA362E">
        <w:rPr>
          <w:color w:val="000000"/>
          <w:lang w:val="sk-SK"/>
        </w:rPr>
        <w:t xml:space="preserve">zotrvačnosť prúdenia krvi </w:t>
      </w:r>
      <w:r w:rsidRPr="00FA362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biBwcmVzc3VyZSB3YXZlIGFuYWx5c2lzPC9JRFRleHQ+PERpc3BsYXlUZXh0PjxzdHlsZSBmYWNl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</w:fldData>
        </w:fldChar>
      </w:r>
      <w:r w:rsidR="00AD692D">
        <w:rPr>
          <w:color w:val="000000"/>
          <w:lang w:val="sk-SK"/>
        </w:rPr>
        <w:instrText xml:space="preserve"> ADDIN EN.CITE </w:instrText>
      </w:r>
      <w:r w:rsidR="00AD692D">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biBwcmVzc3VyZSB3YXZlIGFuYWx5c2lzPC9JRFRleHQ+PERpc3BsYXlUZXh0PjxzdHlsZSBmYWNl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</w:fldData>
        </w:fldChar>
      </w:r>
      <w:r w:rsidR="00AD692D">
        <w:rPr>
          <w:color w:val="000000"/>
          <w:lang w:val="sk-SK"/>
        </w:rPr>
        <w:instrText xml:space="preserve"> ADDIN EN.CITE.DATA </w:instrText>
      </w:r>
      <w:r w:rsidR="00AD692D">
        <w:rPr>
          <w:color w:val="000000"/>
          <w:lang w:val="sk-SK"/>
        </w:rPr>
      </w:r>
      <w:r w:rsidR="00AD692D">
        <w:rPr>
          <w:color w:val="000000"/>
          <w:lang w:val="sk-SK"/>
        </w:rPr>
        <w:fldChar w:fldCharType="end"/>
      </w:r>
      <w:r w:rsidRPr="00FA362E">
        <w:rPr>
          <w:color w:val="000000"/>
          <w:lang w:val="sk-SK"/>
        </w:rPr>
      </w:r>
      <w:r w:rsidRPr="00FA362E">
        <w:rPr>
          <w:color w:val="000000"/>
          <w:lang w:val="sk-SK"/>
        </w:rPr>
        <w:fldChar w:fldCharType="separate"/>
      </w:r>
      <w:r w:rsidR="00AD692D" w:rsidRPr="00AD692D">
        <w:rPr>
          <w:noProof/>
          <w:color w:val="000000"/>
          <w:vertAlign w:val="superscript"/>
          <w:lang w:val="sk-SK"/>
        </w:rPr>
        <w:t>11</w:t>
      </w:r>
      <w:r w:rsidRPr="00FA362E">
        <w:rPr>
          <w:color w:val="000000"/>
          <w:lang w:val="sk-SK"/>
        </w:rPr>
        <w:fldChar w:fldCharType="end"/>
      </w:r>
      <w:r w:rsidRPr="00FA362E">
        <w:rPr>
          <w:color w:val="000000"/>
          <w:lang w:val="sk-SK"/>
        </w:rPr>
        <w:t>.</w:t>
      </w:r>
    </w:p>
    <w:p w14:paraId="5E64251C" w14:textId="77777777" w:rsidR="00CE547F" w:rsidRPr="00FA362E" w:rsidRDefault="00CE547F" w:rsidP="00CE547F">
      <w:pPr>
        <w:rPr>
          <w:color w:val="000000"/>
          <w:lang w:val="sk-SK"/>
        </w:rPr>
      </w:pPr>
    </w:p>
    <w:p w14:paraId="42F08D1F" w14:textId="77777777" w:rsidR="00CE547F" w:rsidRPr="00FA362E" w:rsidRDefault="00CE547F" w:rsidP="00CE547F">
      <w:pPr>
        <w:pStyle w:val="Heading2"/>
        <w:rPr>
          <w:lang w:val="sk-SK"/>
        </w:rPr>
      </w:pPr>
      <w:bookmarkStart w:id="1007" w:name="_Toc516413202"/>
      <w:r w:rsidRPr="00FA362E">
        <w:rPr>
          <w:lang w:val="sk-SK"/>
        </w:rPr>
        <w:t>Kardiovaskulárne parametre</w:t>
      </w:r>
      <w:bookmarkEnd w:id="1007"/>
    </w:p>
    <w:p w14:paraId="2162B1F5" w14:textId="77777777" w:rsidR="00CE547F" w:rsidRPr="00FA362E" w:rsidRDefault="00CE547F" w:rsidP="00CE547F">
      <w:pPr>
        <w:rPr>
          <w:lang w:val="sk-SK"/>
        </w:rPr>
      </w:pPr>
    </w:p>
    <w:p w14:paraId="6251D9B8" w14:textId="77777777" w:rsidR="00CE547F" w:rsidRPr="00FA362E" w:rsidRDefault="00CE547F" w:rsidP="00CE547F">
      <w:pPr>
        <w:pStyle w:val="Heading3"/>
        <w:rPr>
          <w:lang w:val="sk-SK"/>
        </w:rPr>
      </w:pPr>
      <w:bookmarkStart w:id="1008" w:name="_Toc516413203"/>
      <w:r w:rsidRPr="00FA362E">
        <w:rPr>
          <w:lang w:val="sk-SK"/>
        </w:rPr>
        <w:t>Rozťažnosť artérií</w:t>
      </w:r>
      <w:bookmarkEnd w:id="1008"/>
    </w:p>
    <w:p w14:paraId="791A6040" w14:textId="03C7F853" w:rsidR="00CE547F" w:rsidRPr="00FA362E" w:rsidRDefault="00CE547F" w:rsidP="00CE547F">
      <w:pPr>
        <w:rPr>
          <w:color w:val="000000"/>
          <w:lang w:val="sk-SK"/>
        </w:rPr>
      </w:pPr>
      <w:r w:rsidRPr="00FA362E">
        <w:rPr>
          <w:color w:val="000000"/>
          <w:lang w:val="sk-SK"/>
        </w:rPr>
        <w:t xml:space="preserve">Vďaka elasticite hlavne veľkých tepien, zvýšenie arteriálneho krvného tlaku spôsobí roztiahnutie veľkých tepien. Takmer 65% rozťažnosti artérií sa nachádza v proximálnej aorte, hlave v horných končatinách </w:t>
      </w:r>
      <w:r w:rsidRPr="00FA362E">
        <w:rPr>
          <w:color w:val="000000"/>
          <w:lang w:val="sk-SK"/>
        </w:rPr>
        <w:fldChar w:fldCharType="begin"/>
      </w:r>
      <w:r w:rsidR="00AD692D">
        <w:rPr>
          <w:color w:val="000000"/>
          <w:lang w:val="sk-SK"/>
        </w:rPr>
        <w:instrText xml:space="preserve"> ADDIN EN.CITE &lt;EndNote&gt;&lt;Cite&gt;&lt;Author&gt;Segers&lt;/Author&gt;&lt;Year&gt;1997&lt;/Year&gt;&lt;IDText&gt;A non-invasive pulse pressure method for the estimation of total arterial compliance&lt;/IDText&gt;&lt;DisplayText&gt;&lt;style face="superscript"&gt;12&lt;/style&gt;&lt;/DisplayText&gt;&lt;record&gt;&lt;keywords&gt;&lt;keyword&gt;Cardiovascular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FA362E">
        <w:rPr>
          <w:color w:val="000000"/>
          <w:lang w:val="sk-SK"/>
        </w:rPr>
        <w:fldChar w:fldCharType="separate"/>
      </w:r>
      <w:r w:rsidR="00AD692D" w:rsidRPr="00AD692D">
        <w:rPr>
          <w:noProof/>
          <w:color w:val="000000"/>
          <w:vertAlign w:val="superscript"/>
          <w:lang w:val="sk-SK"/>
        </w:rPr>
        <w:t>12</w:t>
      </w:r>
      <w:r w:rsidRPr="00FA362E">
        <w:rPr>
          <w:color w:val="000000"/>
          <w:lang w:val="sk-SK"/>
        </w:rPr>
        <w:fldChar w:fldCharType="end"/>
      </w:r>
      <w:r w:rsidRPr="00FA362E">
        <w:rPr>
          <w:color w:val="000000"/>
          <w:lang w:val="sk-SK"/>
        </w:rPr>
        <w:t>. Malé tepny majú menšiu rozťažnosť. Rozťažnosť je nelineárnou funkciou arteriálneho krvného tlaku (</w:t>
      </w:r>
      <w:r w:rsidRPr="00FA362E">
        <w:rPr>
          <w:color w:val="000000"/>
          <w:lang w:val="sk-SK"/>
        </w:rPr>
        <w:fldChar w:fldCharType="begin"/>
      </w:r>
      <w:r w:rsidRPr="00FA362E">
        <w:rPr>
          <w:color w:val="000000"/>
          <w:lang w:val="sk-SK"/>
        </w:rPr>
        <w:instrText xml:space="preserve"> REF roztaznost \h </w:instrText>
      </w:r>
      <w:r w:rsidRPr="00FA362E">
        <w:rPr>
          <w:color w:val="000000"/>
          <w:lang w:val="sk-SK"/>
        </w:rPr>
      </w:r>
      <w:r w:rsidRPr="00FA362E">
        <w:rPr>
          <w:color w:val="000000"/>
          <w:lang w:val="sk-SK"/>
        </w:rPr>
        <w:fldChar w:fldCharType="separate"/>
      </w:r>
      <w:r w:rsidR="00F95B9C">
        <w:rPr>
          <w:noProof/>
          <w:color w:val="000000"/>
          <w:lang w:val="sk-SK"/>
        </w:rPr>
        <w:t>2</w:t>
      </w:r>
      <w:r w:rsidRPr="00FA362E">
        <w:rPr>
          <w:color w:val="000000"/>
          <w:lang w:val="sk-SK"/>
        </w:rPr>
        <w:fldChar w:fldCharType="end"/>
      </w:r>
      <w:r w:rsidRPr="00FA362E">
        <w:rPr>
          <w:color w:val="000000"/>
          <w:lang w:val="sk-SK"/>
        </w:rPr>
        <w:t>)</w:t>
      </w:r>
    </w:p>
    <w:p w14:paraId="03EB737C" w14:textId="77777777" w:rsidR="00CE547F" w:rsidRPr="00FA362E" w:rsidRDefault="00CE547F" w:rsidP="00CE547F">
      <w:pPr>
        <w:pStyle w:val="Caption"/>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07249FE" w14:textId="77777777" w:rsidTr="00452ADC">
        <w:tc>
          <w:tcPr>
            <w:tcW w:w="704" w:type="dxa"/>
          </w:tcPr>
          <w:p w14:paraId="7ABA15D0" w14:textId="77777777" w:rsidR="00CE547F" w:rsidRPr="00FA362E" w:rsidRDefault="00CE547F" w:rsidP="00452ADC">
            <w:pPr>
              <w:jc w:val="center"/>
              <w:rPr>
                <w:color w:val="000000"/>
                <w:lang w:val="sk-SK"/>
              </w:rPr>
            </w:pPr>
          </w:p>
        </w:tc>
        <w:tc>
          <w:tcPr>
            <w:tcW w:w="7088" w:type="dxa"/>
            <w:vAlign w:val="center"/>
          </w:tcPr>
          <w:p w14:paraId="4FE3CE7D" w14:textId="77777777" w:rsidR="00CE547F" w:rsidRPr="00FA362E" w:rsidRDefault="00CE547F" w:rsidP="00452ADC">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14:paraId="71756A0C" w14:textId="77777777" w:rsidR="00CE547F" w:rsidRPr="00FA362E" w:rsidRDefault="00CE547F" w:rsidP="00452ADC">
            <w:pPr>
              <w:jc w:val="center"/>
              <w:rPr>
                <w:color w:val="000000"/>
                <w:lang w:val="sk-SK"/>
              </w:rPr>
            </w:pPr>
            <w:r w:rsidRPr="00FA362E">
              <w:rPr>
                <w:color w:val="000000"/>
                <w:lang w:val="sk-SK"/>
              </w:rPr>
              <w:t>(</w:t>
            </w:r>
            <w:bookmarkStart w:id="1009" w:name="roztaznost"/>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w:t>
            </w:r>
            <w:r w:rsidRPr="00FA362E">
              <w:rPr>
                <w:color w:val="000000"/>
                <w:lang w:val="sk-SK"/>
              </w:rPr>
              <w:fldChar w:fldCharType="end"/>
            </w:r>
            <w:bookmarkEnd w:id="1009"/>
            <w:r w:rsidRPr="00FA362E">
              <w:rPr>
                <w:color w:val="000000"/>
                <w:lang w:val="sk-SK"/>
              </w:rPr>
              <w:t>)</w:t>
            </w:r>
          </w:p>
        </w:tc>
      </w:tr>
    </w:tbl>
    <w:p w14:paraId="7B8D6405" w14:textId="77777777" w:rsidR="00CE547F" w:rsidRPr="00FA362E" w:rsidRDefault="00CE547F" w:rsidP="00CE547F">
      <w:pPr>
        <w:pStyle w:val="Heading3"/>
        <w:rPr>
          <w:rStyle w:val="Heading3Char"/>
          <w:lang w:val="sk-SK"/>
        </w:rPr>
      </w:pPr>
      <w:bookmarkStart w:id="1010" w:name="_Toc516413204"/>
      <w:r w:rsidRPr="00FA362E">
        <w:rPr>
          <w:lang w:val="sk-SK"/>
        </w:rPr>
        <w:t>Periférny odb</w:t>
      </w:r>
      <w:r w:rsidRPr="00FA362E">
        <w:rPr>
          <w:rStyle w:val="Heading3Char"/>
          <w:b/>
          <w:lang w:val="sk-SK"/>
        </w:rPr>
        <w:t>or</w:t>
      </w:r>
      <w:bookmarkEnd w:id="1010"/>
    </w:p>
    <w:p w14:paraId="7A431058" w14:textId="77777777" w:rsidR="00CE547F" w:rsidRPr="00FA362E" w:rsidRDefault="00CE547F" w:rsidP="00CE547F">
      <w:pPr>
        <w:rPr>
          <w:lang w:val="sk-SK"/>
        </w:rPr>
      </w:pPr>
    </w:p>
    <w:p w14:paraId="79D6FBF9" w14:textId="77777777" w:rsidR="00CE547F" w:rsidRPr="00FA362E" w:rsidRDefault="00CE547F" w:rsidP="00CE547F">
      <w:pPr>
        <w:rPr>
          <w:color w:val="000000"/>
          <w:lang w:val="sk-SK"/>
        </w:rPr>
      </w:pPr>
      <w:r w:rsidRPr="00FA362E">
        <w:rPr>
          <w:color w:val="000000"/>
          <w:lang w:val="sk-SK"/>
        </w:rPr>
        <w:t xml:space="preserve">Periférny odpor predstavuje odpor kladený toku krvi malými tepnami. Zachytáva pomer medzi poklesom arteriálneho tlaku v artérií a tokom krvi cez ňu. Vzťah geometrie tepny a periférneho odporu </w:t>
      </w:r>
      <w:r w:rsidRPr="00FA362E">
        <w:rPr>
          <w:i/>
          <w:color w:val="000000"/>
          <w:lang w:val="sk-SK"/>
        </w:rPr>
        <w:t xml:space="preserve">R </w:t>
      </w:r>
      <w:r w:rsidRPr="00FA362E">
        <w:rPr>
          <w:color w:val="000000"/>
          <w:lang w:val="sk-SK"/>
        </w:rPr>
        <w:t>vyjadruje Poiseuillov zákonom (</w:t>
      </w:r>
      <w:r w:rsidRPr="00FA362E">
        <w:rPr>
          <w:color w:val="000000"/>
          <w:lang w:val="sk-SK"/>
        </w:rPr>
        <w:fldChar w:fldCharType="begin"/>
      </w:r>
      <w:r w:rsidRPr="00FA362E">
        <w:rPr>
          <w:color w:val="000000"/>
          <w:lang w:val="sk-SK"/>
        </w:rPr>
        <w:instrText xml:space="preserve"> REF odpor \h </w:instrText>
      </w:r>
      <w:r w:rsidRPr="00FA362E">
        <w:rPr>
          <w:color w:val="000000"/>
          <w:lang w:val="sk-SK"/>
        </w:rPr>
      </w:r>
      <w:r w:rsidRPr="00FA362E">
        <w:rPr>
          <w:color w:val="000000"/>
          <w:lang w:val="sk-SK"/>
        </w:rPr>
        <w:fldChar w:fldCharType="separate"/>
      </w:r>
      <w:r w:rsidR="00F95B9C">
        <w:rPr>
          <w:noProof/>
          <w:color w:val="000000"/>
          <w:lang w:val="sk-SK"/>
        </w:rPr>
        <w:t>3</w:t>
      </w:r>
      <w:r w:rsidRPr="00FA362E">
        <w:rPr>
          <w:color w:val="000000"/>
          <w:lang w:val="sk-SK"/>
        </w:rPr>
        <w:fldChar w:fldCharType="end"/>
      </w:r>
      <w:r w:rsidRPr="00FA362E">
        <w:rPr>
          <w:color w:val="000000"/>
          <w:lang w:val="sk-SK"/>
        </w:rPr>
        <w:t>), za predpokladu laminárneho toku a tuhej uniformnej tepny:</w:t>
      </w:r>
    </w:p>
    <w:p w14:paraId="478D70F9" w14:textId="77777777" w:rsidR="00CE547F" w:rsidRPr="00FA362E" w:rsidRDefault="00CE547F" w:rsidP="00CE547F">
      <w:pPr>
        <w:rPr>
          <w:color w:val="000000"/>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B4EDE2B" w14:textId="77777777" w:rsidTr="00452ADC">
        <w:tc>
          <w:tcPr>
            <w:tcW w:w="704" w:type="dxa"/>
          </w:tcPr>
          <w:p w14:paraId="1833E17E" w14:textId="77777777" w:rsidR="00CE547F" w:rsidRPr="00FA362E" w:rsidRDefault="00CE547F" w:rsidP="00452ADC">
            <w:pPr>
              <w:jc w:val="center"/>
              <w:rPr>
                <w:color w:val="000000"/>
                <w:lang w:val="sk-SK"/>
              </w:rPr>
            </w:pPr>
          </w:p>
        </w:tc>
        <w:tc>
          <w:tcPr>
            <w:tcW w:w="7088" w:type="dxa"/>
            <w:vAlign w:val="center"/>
          </w:tcPr>
          <w:p w14:paraId="195E5ADE" w14:textId="77777777" w:rsidR="00CE547F" w:rsidRPr="00FA362E" w:rsidRDefault="00CE547F" w:rsidP="00452ADC">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oMath>
            </m:oMathPara>
          </w:p>
          <w:p w14:paraId="53D0C40C" w14:textId="77777777" w:rsidR="00CE547F" w:rsidRPr="00FA362E" w:rsidRDefault="00CE547F" w:rsidP="00452ADC">
            <w:pPr>
              <w:jc w:val="center"/>
              <w:rPr>
                <w:color w:val="000000"/>
                <w:lang w:val="sk-SK"/>
              </w:rPr>
            </w:pPr>
          </w:p>
        </w:tc>
        <w:tc>
          <w:tcPr>
            <w:tcW w:w="702" w:type="dxa"/>
            <w:vAlign w:val="center"/>
          </w:tcPr>
          <w:p w14:paraId="0AFDF28E" w14:textId="77777777" w:rsidR="00CE547F" w:rsidRPr="00FA362E" w:rsidRDefault="00CE547F" w:rsidP="00452ADC">
            <w:pPr>
              <w:jc w:val="center"/>
              <w:rPr>
                <w:color w:val="000000"/>
                <w:lang w:val="sk-SK"/>
              </w:rPr>
            </w:pPr>
            <w:r w:rsidRPr="00FA362E">
              <w:rPr>
                <w:color w:val="000000"/>
                <w:lang w:val="sk-SK"/>
              </w:rPr>
              <w:t>(</w:t>
            </w:r>
            <w:bookmarkStart w:id="1011" w:name="odpor"/>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3</w:t>
            </w:r>
            <w:r w:rsidRPr="00FA362E">
              <w:rPr>
                <w:color w:val="000000"/>
                <w:lang w:val="sk-SK"/>
              </w:rPr>
              <w:fldChar w:fldCharType="end"/>
            </w:r>
            <w:bookmarkEnd w:id="1011"/>
            <w:r w:rsidRPr="00FA362E">
              <w:rPr>
                <w:color w:val="000000"/>
                <w:lang w:val="sk-SK"/>
              </w:rPr>
              <w:t>)</w:t>
            </w:r>
          </w:p>
        </w:tc>
      </w:tr>
    </w:tbl>
    <w:p w14:paraId="2BADF462" w14:textId="7D981781" w:rsidR="00CE547F" w:rsidRPr="00FA362E" w:rsidRDefault="00CE547F" w:rsidP="00CE547F">
      <w:pPr>
        <w:rPr>
          <w:color w:val="000000"/>
          <w:lang w:val="sk-SK"/>
        </w:rPr>
      </w:pPr>
      <w:r w:rsidRPr="00FA362E">
        <w:rPr>
          <w:color w:val="000000"/>
          <w:lang w:val="sk-SK"/>
        </w:rPr>
        <w:t xml:space="preserve">, kde n je viskozita krvi, </w:t>
      </w:r>
      <w:r w:rsidRPr="00FA362E">
        <w:rPr>
          <w:i/>
          <w:color w:val="000000"/>
          <w:lang w:val="sk-SK"/>
        </w:rPr>
        <w:t>l</w:t>
      </w:r>
      <w:r w:rsidRPr="00FA362E">
        <w:rPr>
          <w:color w:val="000000"/>
          <w:lang w:val="sk-SK"/>
        </w:rPr>
        <w:t xml:space="preserve"> je dĺžka tuhej tepny a r je polomer tepny. Pre veľký počet neuniformných ciev sa však používa makroskopický odhad periférneho odporu </w:t>
      </w:r>
      <w:r w:rsidRPr="00FA362E">
        <w:rPr>
          <w:i/>
          <w:color w:val="000000"/>
          <w:lang w:val="sk-SK"/>
        </w:rPr>
        <w:t xml:space="preserve">R </w:t>
      </w:r>
      <w:r w:rsidRPr="00FA362E">
        <w:rPr>
          <w:color w:val="000000"/>
          <w:lang w:val="sk-SK"/>
        </w:rPr>
        <w:t xml:space="preserve">ako </w:t>
      </w:r>
      <w:r w:rsidRPr="00FA362E">
        <w:rPr>
          <w:color w:val="000000"/>
          <w:lang w:val="sk-SK"/>
        </w:rPr>
        <w:lastRenderedPageBreak/>
        <w:t xml:space="preserve">tlakového arteriálneho gradientu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oMath>
      <w:r w:rsidRPr="00FA362E">
        <w:rPr>
          <w:color w:val="000000"/>
          <w:lang w:val="sk-SK"/>
        </w:rPr>
        <w:t xml:space="preserve">a minútového objemového toku </w:t>
      </w:r>
      <w:r w:rsidRPr="00FA362E">
        <w:rPr>
          <w:i/>
          <w:color w:val="000000"/>
          <w:lang w:val="sk-SK"/>
        </w:rPr>
        <w:t xml:space="preserve">CO. </w:t>
      </w:r>
      <w:r w:rsidRPr="00FA362E">
        <w:rPr>
          <w:color w:val="000000"/>
          <w:lang w:val="sk-SK"/>
        </w:rPr>
        <w:t>Rovnica (</w:t>
      </w:r>
      <w:r w:rsidRPr="00FA362E">
        <w:rPr>
          <w:color w:val="000000"/>
          <w:lang w:val="sk-SK"/>
        </w:rPr>
        <w:fldChar w:fldCharType="begin"/>
      </w:r>
      <w:r w:rsidRPr="00FA362E">
        <w:rPr>
          <w:color w:val="000000"/>
          <w:lang w:val="sk-SK"/>
        </w:rPr>
        <w:instrText xml:space="preserve"> REF odpor2 \h </w:instrText>
      </w:r>
      <w:r w:rsidRPr="00FA362E">
        <w:rPr>
          <w:color w:val="000000"/>
          <w:lang w:val="sk-SK"/>
        </w:rPr>
      </w:r>
      <w:r w:rsidRPr="00FA362E">
        <w:rPr>
          <w:color w:val="000000"/>
          <w:lang w:val="sk-SK"/>
        </w:rPr>
        <w:fldChar w:fldCharType="separate"/>
      </w:r>
      <w:r w:rsidR="00F95B9C">
        <w:rPr>
          <w:noProof/>
          <w:color w:val="000000"/>
          <w:lang w:val="sk-SK"/>
        </w:rPr>
        <w:t>4</w:t>
      </w:r>
      <w:r w:rsidRPr="00FA362E">
        <w:rPr>
          <w:color w:val="000000"/>
          <w:lang w:val="sk-SK"/>
        </w:rPr>
        <w:fldChar w:fldCharType="end"/>
      </w:r>
      <w:r w:rsidRPr="00FA362E">
        <w:rPr>
          <w:color w:val="000000"/>
          <w:lang w:val="sk-SK"/>
        </w:rPr>
        <w:t>) udáva makroskopický odhad periférneho odporu</w:t>
      </w:r>
      <w:r w:rsidRPr="00FA362E">
        <w:rPr>
          <w:color w:val="000000"/>
          <w:lang w:val="sk-SK"/>
        </w:rPr>
        <w:fldChar w:fldCharType="begin"/>
      </w:r>
      <w:r w:rsidR="00AD692D">
        <w:rPr>
          <w:color w:val="000000"/>
          <w:lang w:val="sk-SK"/>
        </w:rPr>
        <w:instrText xml:space="preserve"> ADDIN EN.CITE &lt;EndNote&gt;&lt;Cite&gt;&lt;Author&gt;BINDER&lt;/Author&gt;&lt;Year&gt;2009&lt;/Year&gt;&lt;IDText&gt;Průběh pulsní vlny v závislosti na elasticitě cévního systému na arteria radialis &lt;/IDText&gt;&lt;DisplayText&gt;&lt;style face="superscript"&gt;13&lt;/style&gt;&lt;/DisplayText&gt;&lt;record&gt;&lt;contributors&gt;&lt;tertiary-authors&gt;&lt;author&gt;Jan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color w:val="000000"/>
          <w:lang w:val="sk-SK"/>
        </w:rPr>
        <w:fldChar w:fldCharType="separate"/>
      </w:r>
      <w:r w:rsidR="00AD692D" w:rsidRPr="00AD692D">
        <w:rPr>
          <w:noProof/>
          <w:color w:val="000000"/>
          <w:vertAlign w:val="superscript"/>
          <w:lang w:val="sk-SK"/>
        </w:rPr>
        <w:t>13</w:t>
      </w:r>
      <w:r w:rsidRPr="00FA362E">
        <w:rPr>
          <w:color w:val="000000"/>
          <w:lang w:val="sk-SK"/>
        </w:rPr>
        <w:fldChar w:fldCharType="end"/>
      </w:r>
      <w:r w:rsidRPr="00FA362E">
        <w:rPr>
          <w:color w:val="000000"/>
          <w:lang w:val="sk-SK"/>
        </w:rPr>
        <w:t>.</w:t>
      </w:r>
    </w:p>
    <w:p w14:paraId="4B85287F" w14:textId="77777777" w:rsidR="00CE547F" w:rsidRPr="00FA362E" w:rsidRDefault="00CE547F" w:rsidP="00CE547F">
      <w:pPr>
        <w:rPr>
          <w:color w:val="000000"/>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67F589A" w14:textId="77777777" w:rsidTr="00452ADC">
        <w:tc>
          <w:tcPr>
            <w:tcW w:w="704" w:type="dxa"/>
          </w:tcPr>
          <w:p w14:paraId="4E6F6242" w14:textId="77777777" w:rsidR="00CE547F" w:rsidRPr="00FA362E" w:rsidRDefault="00CE547F" w:rsidP="00452ADC">
            <w:pPr>
              <w:jc w:val="center"/>
              <w:rPr>
                <w:color w:val="000000"/>
                <w:lang w:val="sk-SK"/>
              </w:rPr>
            </w:pPr>
          </w:p>
        </w:tc>
        <w:tc>
          <w:tcPr>
            <w:tcW w:w="7088" w:type="dxa"/>
            <w:vAlign w:val="center"/>
          </w:tcPr>
          <w:p w14:paraId="22195AD1" w14:textId="77777777" w:rsidR="00CE547F" w:rsidRPr="00FA362E" w:rsidRDefault="00CE547F" w:rsidP="00452ADC">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14:paraId="41BDB96D" w14:textId="77777777" w:rsidR="00CE547F" w:rsidRPr="00FA362E" w:rsidRDefault="00CE547F" w:rsidP="00452ADC">
            <w:pPr>
              <w:jc w:val="center"/>
              <w:rPr>
                <w:color w:val="000000"/>
                <w:lang w:val="sk-SK"/>
              </w:rPr>
            </w:pPr>
            <w:r w:rsidRPr="00FA362E">
              <w:rPr>
                <w:color w:val="000000"/>
                <w:lang w:val="sk-SK"/>
              </w:rPr>
              <w:t>(</w:t>
            </w:r>
            <w:bookmarkStart w:id="1012" w:name="odpor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w:t>
            </w:r>
            <w:r w:rsidRPr="00FA362E">
              <w:rPr>
                <w:color w:val="000000"/>
                <w:lang w:val="sk-SK"/>
              </w:rPr>
              <w:fldChar w:fldCharType="end"/>
            </w:r>
            <w:bookmarkEnd w:id="1012"/>
            <w:r w:rsidRPr="00FA362E">
              <w:rPr>
                <w:color w:val="000000"/>
                <w:lang w:val="sk-SK"/>
              </w:rPr>
              <w:t>)</w:t>
            </w:r>
          </w:p>
        </w:tc>
      </w:tr>
    </w:tbl>
    <w:p w14:paraId="7E76C2CA" w14:textId="77777777" w:rsidR="00CE547F" w:rsidRPr="00FA362E" w:rsidRDefault="00CE547F" w:rsidP="00CE547F">
      <w:pPr>
        <w:pStyle w:val="Heading3"/>
        <w:rPr>
          <w:lang w:val="sk-SK"/>
        </w:rPr>
      </w:pPr>
      <w:bookmarkStart w:id="1013" w:name="_Toc516413205"/>
      <w:r w:rsidRPr="00FA362E">
        <w:rPr>
          <w:lang w:val="sk-SK"/>
        </w:rPr>
        <w:t>Intertancia krvi</w:t>
      </w:r>
      <w:bookmarkEnd w:id="1013"/>
    </w:p>
    <w:p w14:paraId="2D1BBE17" w14:textId="77777777" w:rsidR="00CE547F" w:rsidRPr="00FA362E" w:rsidRDefault="00CE547F" w:rsidP="00CE547F">
      <w:pPr>
        <w:rPr>
          <w:lang w:val="sk-SK"/>
        </w:rPr>
      </w:pPr>
      <w:r w:rsidRPr="00FA362E">
        <w:rPr>
          <w:lang w:val="sk-SK"/>
        </w:rPr>
        <w:t xml:space="preserve">Intertancia </w:t>
      </w:r>
      <w:r w:rsidRPr="00FA362E">
        <w:rPr>
          <w:i/>
          <w:lang w:val="sk-SK"/>
        </w:rPr>
        <w:t xml:space="preserve">L </w:t>
      </w:r>
      <w:r w:rsidRPr="00FA362E">
        <w:rPr>
          <w:lang w:val="sk-SK"/>
        </w:rPr>
        <w:t>popisuje zotrvačnosť toku krvi v cievach. Zachytáva pokles tlaku v tepne na základe veľkosti zmeny toku krvi, ako ukazuje rovnica (</w:t>
      </w:r>
      <w:r w:rsidRPr="00FA362E">
        <w:rPr>
          <w:lang w:val="sk-SK"/>
        </w:rPr>
        <w:fldChar w:fldCharType="begin"/>
      </w:r>
      <w:r w:rsidRPr="00FA362E">
        <w:rPr>
          <w:lang w:val="sk-SK"/>
        </w:rPr>
        <w:instrText xml:space="preserve"> REF intertancia \h </w:instrText>
      </w:r>
      <w:r w:rsidRPr="00FA362E">
        <w:rPr>
          <w:lang w:val="sk-SK"/>
        </w:rPr>
      </w:r>
      <w:r w:rsidRPr="00FA362E">
        <w:rPr>
          <w:lang w:val="sk-SK"/>
        </w:rPr>
        <w:fldChar w:fldCharType="separate"/>
      </w:r>
      <w:r w:rsidR="00F95B9C">
        <w:rPr>
          <w:noProof/>
          <w:color w:val="000000"/>
          <w:lang w:val="sk-SK"/>
        </w:rPr>
        <w:t>5</w:t>
      </w:r>
      <w:r w:rsidRPr="00FA362E">
        <w:rPr>
          <w:lang w:val="sk-SK"/>
        </w:rPr>
        <w:fldChar w:fldCharType="end"/>
      </w:r>
      <w:r w:rsidRPr="00FA362E">
        <w:rPr>
          <w:lang w:val="sk-SK"/>
        </w:rPr>
        <w:t>).</w:t>
      </w:r>
    </w:p>
    <w:p w14:paraId="1C5831D4"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92E5E9B" w14:textId="77777777" w:rsidTr="00452ADC">
        <w:tc>
          <w:tcPr>
            <w:tcW w:w="704" w:type="dxa"/>
          </w:tcPr>
          <w:p w14:paraId="7E7C51B4" w14:textId="77777777" w:rsidR="00CE547F" w:rsidRPr="00FA362E" w:rsidRDefault="00CE547F" w:rsidP="00452ADC">
            <w:pPr>
              <w:jc w:val="center"/>
              <w:rPr>
                <w:color w:val="000000"/>
                <w:lang w:val="sk-SK"/>
              </w:rPr>
            </w:pPr>
          </w:p>
        </w:tc>
        <w:tc>
          <w:tcPr>
            <w:tcW w:w="7088" w:type="dxa"/>
            <w:vAlign w:val="center"/>
          </w:tcPr>
          <w:p w14:paraId="02574F5F" w14:textId="77777777" w:rsidR="00CE547F" w:rsidRPr="00FA362E" w:rsidRDefault="00CE547F" w:rsidP="00452ADC">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oMath>
            </m:oMathPara>
          </w:p>
          <w:p w14:paraId="6A8C8F0E" w14:textId="77777777" w:rsidR="00CE547F" w:rsidRPr="00FA362E" w:rsidRDefault="00CE547F" w:rsidP="00452ADC">
            <w:pPr>
              <w:jc w:val="center"/>
              <w:rPr>
                <w:color w:val="000000"/>
                <w:lang w:val="sk-SK"/>
              </w:rPr>
            </w:pPr>
          </w:p>
        </w:tc>
        <w:tc>
          <w:tcPr>
            <w:tcW w:w="702" w:type="dxa"/>
            <w:vAlign w:val="center"/>
          </w:tcPr>
          <w:p w14:paraId="2D58F7FD" w14:textId="77777777" w:rsidR="00CE547F" w:rsidRPr="00FA362E" w:rsidRDefault="00CE547F" w:rsidP="00452ADC">
            <w:pPr>
              <w:jc w:val="center"/>
              <w:rPr>
                <w:color w:val="000000"/>
                <w:lang w:val="sk-SK"/>
              </w:rPr>
            </w:pPr>
            <w:r w:rsidRPr="00FA362E">
              <w:rPr>
                <w:color w:val="000000"/>
                <w:lang w:val="sk-SK"/>
              </w:rPr>
              <w:t>(</w:t>
            </w:r>
            <w:bookmarkStart w:id="1014" w:name="intertancia"/>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5</w:t>
            </w:r>
            <w:r w:rsidRPr="00FA362E">
              <w:rPr>
                <w:color w:val="000000"/>
                <w:lang w:val="sk-SK"/>
              </w:rPr>
              <w:fldChar w:fldCharType="end"/>
            </w:r>
            <w:bookmarkEnd w:id="1014"/>
            <w:r w:rsidRPr="00FA362E">
              <w:rPr>
                <w:color w:val="000000"/>
                <w:lang w:val="sk-SK"/>
              </w:rPr>
              <w:t>)</w:t>
            </w:r>
          </w:p>
        </w:tc>
      </w:tr>
    </w:tbl>
    <w:p w14:paraId="12F034E8" w14:textId="2693B779" w:rsidR="00CE547F" w:rsidRPr="00FA362E" w:rsidRDefault="00CE547F" w:rsidP="00CE547F">
      <w:pPr>
        <w:rPr>
          <w:color w:val="000000"/>
          <w:lang w:val="sk-SK"/>
        </w:rPr>
      </w:pPr>
      <w:r w:rsidRPr="00FA362E">
        <w:rPr>
          <w:color w:val="000000"/>
          <w:lang w:val="sk-SK"/>
        </w:rPr>
        <w:t xml:space="preserve">Kde </w:t>
      </w:r>
      <m:oMath>
        <m:r>
          <w:rPr>
            <w:rFonts w:ascii="Cambria Math" w:hAnsi="Cambria Math"/>
            <w:color w:val="000000"/>
            <w:lang w:val="sk-SK"/>
          </w:rPr>
          <m:t>Q(t)</m:t>
        </m:r>
      </m:oMath>
      <w:r w:rsidRPr="00FA362E">
        <w:rPr>
          <w:color w:val="000000"/>
          <w:lang w:val="sk-SK"/>
        </w:rPr>
        <w:t xml:space="preserve"> je tok krvi, </w:t>
      </w:r>
      <m:oMath>
        <m:r>
          <w:rPr>
            <w:rFonts w:ascii="Cambria Math" w:hAnsi="Cambria Math"/>
            <w:color w:val="000000"/>
            <w:lang w:val="sk-SK"/>
          </w:rPr>
          <m:t>∆P</m:t>
        </m:r>
      </m:oMath>
      <w:r w:rsidRPr="00FA362E">
        <w:rPr>
          <w:color w:val="000000"/>
          <w:lang w:val="sk-SK"/>
        </w:rPr>
        <w:t xml:space="preserve"> je pokles tlaku, r je polomer tepny, </w:t>
      </w:r>
      <w:r w:rsidRPr="00FA362E">
        <w:rPr>
          <w:i/>
          <w:color w:val="000000"/>
          <w:lang w:val="sk-SK"/>
        </w:rPr>
        <w:t>l</w:t>
      </w:r>
      <w:r w:rsidRPr="00FA362E">
        <w:rPr>
          <w:color w:val="000000"/>
          <w:lang w:val="sk-SK"/>
        </w:rPr>
        <w:t xml:space="preserve"> je dĺžka tepny a </w:t>
      </w:r>
      <m:oMath>
        <m:r>
          <w:rPr>
            <w:rFonts w:ascii="Cambria Math" w:hAnsi="Cambria Math"/>
            <w:color w:val="000000"/>
            <w:lang w:val="sk-SK"/>
          </w:rPr>
          <m:t>⍴</m:t>
        </m:r>
      </m:oMath>
      <w:r w:rsidRPr="00FA362E">
        <w:rPr>
          <w:color w:val="000000"/>
          <w:lang w:val="sk-SK"/>
        </w:rPr>
        <w:t xml:space="preserve"> je hustota krvi. Intertancia hrá vo veľkých tepnách najdôležitejšiu úlohu, naopak rezistivita je vo veľkých tepnách málo výrazná</w:t>
      </w:r>
      <w:r w:rsidRPr="00FA362E">
        <w:rPr>
          <w:color w:val="000000"/>
          <w:lang w:val="sk-SK"/>
        </w:rPr>
        <w:fldChar w:fldCharType="begin"/>
      </w:r>
      <w:r w:rsidR="00AD692D">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color w:val="000000"/>
          <w:lang w:val="sk-SK"/>
        </w:rPr>
        <w:fldChar w:fldCharType="separate"/>
      </w:r>
      <w:r w:rsidR="00AD692D" w:rsidRPr="00AD692D">
        <w:rPr>
          <w:noProof/>
          <w:color w:val="000000"/>
          <w:vertAlign w:val="superscript"/>
          <w:lang w:val="sk-SK"/>
        </w:rPr>
        <w:t>10</w:t>
      </w:r>
      <w:r w:rsidRPr="00FA362E">
        <w:rPr>
          <w:color w:val="000000"/>
          <w:lang w:val="sk-SK"/>
        </w:rPr>
        <w:fldChar w:fldCharType="end"/>
      </w:r>
      <w:r w:rsidRPr="00FA362E">
        <w:rPr>
          <w:color w:val="000000"/>
          <w:lang w:val="sk-SK"/>
        </w:rPr>
        <w:t>.</w:t>
      </w:r>
    </w:p>
    <w:p w14:paraId="242A5E88" w14:textId="77777777" w:rsidR="00CE547F" w:rsidRPr="00FA362E" w:rsidRDefault="00CE547F" w:rsidP="00CE547F">
      <w:pPr>
        <w:rPr>
          <w:color w:val="000000"/>
          <w:lang w:val="sk-SK"/>
        </w:rPr>
      </w:pPr>
    </w:p>
    <w:p w14:paraId="08794E5E" w14:textId="2386ADF6" w:rsidR="00CE547F" w:rsidRPr="00FA362E" w:rsidRDefault="00CE547F" w:rsidP="00CE547F">
      <w:pPr>
        <w:pStyle w:val="Heading2"/>
        <w:rPr>
          <w:lang w:val="sk-SK"/>
        </w:rPr>
      </w:pPr>
      <w:bookmarkStart w:id="1015" w:name="_Toc516413206"/>
      <w:r w:rsidRPr="00FA362E">
        <w:rPr>
          <w:lang w:val="sk-SK"/>
        </w:rPr>
        <w:t xml:space="preserve">Dvojprvkový </w:t>
      </w:r>
      <w:ins w:id="1016" w:author="Peto" w:date="2018-06-10T19:32:00Z">
        <w:r w:rsidR="00096C27">
          <w:rPr>
            <w:lang w:val="sk-SK"/>
          </w:rPr>
          <w:t>w</w:t>
        </w:r>
      </w:ins>
      <w:del w:id="1017" w:author="Peto" w:date="2018-06-10T19:32:00Z">
        <w:r w:rsidRPr="00FA362E" w:rsidDel="00096C27">
          <w:rPr>
            <w:lang w:val="sk-SK"/>
          </w:rPr>
          <w:delText>W</w:delText>
        </w:r>
      </w:del>
      <w:r w:rsidRPr="00FA362E">
        <w:rPr>
          <w:lang w:val="sk-SK"/>
        </w:rPr>
        <w:t>ind</w:t>
      </w:r>
      <w:del w:id="1018" w:author="Pavel Jurak" w:date="2018-05-31T16:06:00Z">
        <w:r w:rsidRPr="00FA362E" w:rsidDel="00286CBF">
          <w:rPr>
            <w:lang w:val="sk-SK"/>
          </w:rPr>
          <w:delText>e</w:delText>
        </w:r>
      </w:del>
      <w:r w:rsidRPr="00FA362E">
        <w:rPr>
          <w:lang w:val="sk-SK"/>
        </w:rPr>
        <w:t>k</w:t>
      </w:r>
      <w:ins w:id="1019" w:author="Pavel Jurak" w:date="2018-05-31T16:06:00Z">
        <w:r w:rsidR="00286CBF">
          <w:rPr>
            <w:lang w:val="sk-SK"/>
          </w:rPr>
          <w:t>e</w:t>
        </w:r>
      </w:ins>
      <w:r w:rsidRPr="00FA362E">
        <w:rPr>
          <w:lang w:val="sk-SK"/>
        </w:rPr>
        <w:t>sselov hemodynamický model</w:t>
      </w:r>
      <w:bookmarkEnd w:id="1015"/>
    </w:p>
    <w:p w14:paraId="30C02026" w14:textId="77777777" w:rsidR="00CE547F" w:rsidRPr="00FA362E" w:rsidRDefault="00CE547F" w:rsidP="00CE547F">
      <w:pPr>
        <w:rPr>
          <w:lang w:val="sk-SK"/>
        </w:rPr>
      </w:pPr>
    </w:p>
    <w:p w14:paraId="559E2DE4" w14:textId="289A457C" w:rsidR="00CE547F" w:rsidRPr="00FA362E" w:rsidRDefault="00CE547F" w:rsidP="00CE547F">
      <w:pPr>
        <w:rPr>
          <w:lang w:val="sk-SK"/>
        </w:rPr>
      </w:pPr>
      <w:r w:rsidRPr="00FA362E">
        <w:rPr>
          <w:lang w:val="sk-SK"/>
        </w:rPr>
        <w:t xml:space="preserve">Jedným z prvých modelov popisujúcich hemodynamiku bol dvojprvkový Windkesselov model. Srdce je v tomto modeli pumpa, ktorá zvyšuje tlak v aorte, tým rozťahuje aortu a súčasne tlačí krv do periférií </w:t>
      </w:r>
      <w:r w:rsidRPr="00FA362E">
        <w:rPr>
          <w:lang w:val="sk-SK"/>
        </w:rPr>
        <w:fldChar w:fldCharType="begin"/>
      </w:r>
      <w:r w:rsidR="00AD692D">
        <w:rPr>
          <w:lang w:val="sk-SK"/>
        </w:rPr>
        <w:instrText xml:space="preserve"> ADDIN EN.CITE &lt;EndNote&gt;&lt;Cite&gt;&lt;Author&gt;Coleman&lt;/Author&gt;&lt;Year&gt;1985&lt;/Year&gt;&lt;RecNum&gt;0&lt;/RecNum&gt;&lt;IDText&gt;MATHEMATICAL-ANALYSIS OF CARDIOVASCULAR FUNCTION&lt;/IDText&gt;&lt;DisplayText&gt;&lt;style face="superscript"&gt;9&lt;/style&gt;&lt;/DisplayText&gt;&lt;record&gt;&lt;keywords&gt;&lt;keyword&gt;Engineering&lt;/keyword&gt;&lt;/keywords&gt;&lt;urls&gt;&lt;related-urls&gt;&lt;url&gt;&amp;lt;Go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A362E">
        <w:rPr>
          <w:lang w:val="sk-SK"/>
        </w:rPr>
        <w:fldChar w:fldCharType="separate"/>
      </w:r>
      <w:r w:rsidR="00AD692D" w:rsidRPr="00AD692D">
        <w:rPr>
          <w:noProof/>
          <w:vertAlign w:val="superscript"/>
          <w:lang w:val="sk-SK"/>
        </w:rPr>
        <w:t>9</w:t>
      </w:r>
      <w:r w:rsidRPr="00FA362E">
        <w:rPr>
          <w:lang w:val="sk-SK"/>
        </w:rPr>
        <w:fldChar w:fldCharType="end"/>
      </w:r>
      <w:r w:rsidRPr="00FA362E">
        <w:rPr>
          <w:lang w:val="sk-SK"/>
        </w:rPr>
        <w:t>. V literatúre často uvádzaná mechanická analógia tohto modelu pozostáva z pumpy (</w:t>
      </w:r>
      <w:r w:rsidRPr="00FA362E">
        <w:rPr>
          <w:lang w:val="sk-SK"/>
        </w:rPr>
        <w:fldChar w:fldCharType="begin"/>
      </w:r>
      <w:r w:rsidRPr="00FA362E">
        <w:rPr>
          <w:lang w:val="sk-SK"/>
        </w:rPr>
        <w:instrText xml:space="preserve"> REF _Ref509995353 \h </w:instrText>
      </w:r>
      <w:r w:rsidRPr="00FA362E">
        <w:rPr>
          <w:lang w:val="sk-SK"/>
        </w:rPr>
      </w:r>
      <w:r w:rsidRPr="00FA362E">
        <w:rPr>
          <w:lang w:val="sk-SK"/>
        </w:rPr>
        <w:fldChar w:fldCharType="separate"/>
      </w:r>
      <w:ins w:id="1020"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w:t>
        </w:r>
      </w:ins>
      <w:del w:id="1021"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w:delText>
        </w:r>
      </w:del>
      <w:r w:rsidRPr="00FA362E">
        <w:rPr>
          <w:lang w:val="sk-SK"/>
        </w:rPr>
        <w:fldChar w:fldCharType="end"/>
      </w:r>
      <w:r w:rsidRPr="00FA362E">
        <w:rPr>
          <w:lang w:val="sk-SK"/>
        </w:rPr>
        <w:t>zobrazená vľavo) P, tlakovej nádoby C ktorá modeluje rozťažnosť artérií a hadicu R ktorá modeluje periférny odpor.</w:t>
      </w:r>
    </w:p>
    <w:p w14:paraId="305366BC" w14:textId="77777777" w:rsidR="00CE547F" w:rsidRPr="00FA362E" w:rsidRDefault="00CE547F" w:rsidP="00CE547F">
      <w:pPr>
        <w:rPr>
          <w:lang w:val="sk-SK"/>
        </w:rPr>
      </w:pPr>
    </w:p>
    <w:p w14:paraId="0A990B26" w14:textId="77777777" w:rsidR="00CE547F" w:rsidRPr="00FA362E" w:rsidRDefault="00CE547F" w:rsidP="00CE547F">
      <w:pPr>
        <w:rPr>
          <w:lang w:val="sk-SK"/>
        </w:rPr>
      </w:pPr>
      <w:r w:rsidRPr="00FA362E">
        <w:rPr>
          <w:noProof/>
          <w:lang w:val="en-US" w:eastAsia="en-US"/>
        </w:rPr>
        <w:drawing>
          <wp:inline distT="0" distB="0" distL="0" distR="0" wp14:anchorId="29BAECD5" wp14:editId="031C79CE">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20">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14:paraId="2C4D63E8" w14:textId="2CF92358" w:rsidR="00CE547F" w:rsidRPr="00FA362E" w:rsidRDefault="00CE547F" w:rsidP="00CE547F">
      <w:pPr>
        <w:pStyle w:val="Caption"/>
        <w:rPr>
          <w:vanish/>
          <w:sz w:val="20"/>
          <w:lang w:val="sk-SK"/>
          <w:specVanish/>
        </w:rPr>
      </w:pPr>
      <w:bookmarkStart w:id="1022" w:name="_Ref509995353"/>
      <w:bookmarkStart w:id="1023" w:name="_Toc516413256"/>
      <w:bookmarkStart w:id="1024" w:name="_Ref50999511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w:t>
      </w:r>
      <w:r w:rsidR="00A53D98">
        <w:rPr>
          <w:lang w:val="sk-SK"/>
        </w:rPr>
        <w:fldChar w:fldCharType="end"/>
      </w:r>
      <w:bookmarkEnd w:id="1022"/>
      <w:r w:rsidRPr="00FA362E">
        <w:rPr>
          <w:lang w:val="sk-SK"/>
        </w:rPr>
        <w:t>:Mechanická analógia2-prvkového Windkesselovho modelu</w:t>
      </w:r>
      <w:bookmarkEnd w:id="1023"/>
    </w:p>
    <w:bookmarkEnd w:id="1024"/>
    <w:p w14:paraId="2FFE907A" w14:textId="669AD92B" w:rsidR="00CE547F" w:rsidRPr="00FA362E" w:rsidRDefault="00CE547F" w:rsidP="00CE547F">
      <w:pPr>
        <w:pStyle w:val="Caption"/>
        <w:rPr>
          <w:lang w:val="sk-SK"/>
        </w:rPr>
      </w:pPr>
      <w:r w:rsidRPr="00FA362E">
        <w:rPr>
          <w:lang w:val="sk-SK"/>
        </w:rPr>
        <w:fldChar w:fldCharType="begin"/>
      </w:r>
      <w:r w:rsidR="00AD692D">
        <w:rPr>
          <w:lang w:val="sk-SK"/>
        </w:rPr>
        <w:instrText xml:space="preserve"> ADDIN EN.CITE &lt;EndNote&gt;&lt;Cite&gt;&lt;Author&gt;Greenwald&lt;/Author&gt;&lt;Year&gt;2002&lt;/Year&gt;&lt;IDText&gt;Pulse pressure and arterial elasticity&lt;/IDText&gt;&lt;DisplayText&gt;&lt;style face="superscript"&gt;14&lt;/style&gt;&lt;/DisplayText&gt;&lt;record&gt;&lt;dates&gt;&lt;pub-dates&gt;&lt;date&gt;Feb&lt;/date&gt;&lt;/pub-dates&gt;&lt;year&gt;2002&lt;/year&gt;&lt;/dates&gt;&lt;keywords&gt;&lt;keyword&gt;blood-pressure&lt;/keyword&gt;&lt;keyword&gt;wave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FA362E">
        <w:rPr>
          <w:lang w:val="sk-SK"/>
        </w:rPr>
        <w:fldChar w:fldCharType="separate"/>
      </w:r>
      <w:r w:rsidR="00AD692D" w:rsidRPr="00AD692D">
        <w:rPr>
          <w:noProof/>
          <w:vertAlign w:val="superscript"/>
          <w:lang w:val="sk-SK"/>
        </w:rPr>
        <w:t>14</w:t>
      </w:r>
      <w:r w:rsidRPr="00FA362E">
        <w:rPr>
          <w:lang w:val="sk-SK"/>
        </w:rPr>
        <w:fldChar w:fldCharType="end"/>
      </w:r>
      <w:r w:rsidRPr="00FA362E">
        <w:rPr>
          <w:lang w:val="sk-SK"/>
        </w:rPr>
        <w:t>.</w:t>
      </w:r>
    </w:p>
    <w:p w14:paraId="53F95FF3" w14:textId="77777777" w:rsidR="00CE547F" w:rsidRPr="00FA362E" w:rsidRDefault="00CE547F" w:rsidP="00CE547F">
      <w:pPr>
        <w:rPr>
          <w:sz w:val="20"/>
          <w:lang w:val="sk-SK"/>
        </w:rPr>
      </w:pPr>
    </w:p>
    <w:p w14:paraId="20E2DFFF" w14:textId="77777777" w:rsidR="00CE547F" w:rsidRPr="00FA362E" w:rsidRDefault="00CE547F" w:rsidP="00CE547F">
      <w:pPr>
        <w:rPr>
          <w:lang w:val="sk-SK"/>
        </w:rPr>
      </w:pPr>
      <w:r w:rsidRPr="00FA362E">
        <w:rPr>
          <w:lang w:val="sk-SK"/>
        </w:rPr>
        <w:t>Elektrická analógia tohto modelu pozostáva zo zdroju prúdu, ktorý nahrádza srdce Q(t) (</w:t>
      </w:r>
      <w:r w:rsidRPr="00FA362E">
        <w:rPr>
          <w:lang w:val="sk-SK"/>
        </w:rPr>
        <w:fldChar w:fldCharType="begin"/>
      </w:r>
      <w:r w:rsidRPr="00FA362E">
        <w:rPr>
          <w:lang w:val="sk-SK"/>
        </w:rPr>
        <w:instrText xml:space="preserve"> REF _Ref509470823 \h </w:instrText>
      </w:r>
      <w:r w:rsidRPr="00FA362E">
        <w:rPr>
          <w:lang w:val="sk-SK"/>
        </w:rPr>
      </w:r>
      <w:r w:rsidRPr="00FA362E">
        <w:rPr>
          <w:lang w:val="sk-SK"/>
        </w:rPr>
        <w:fldChar w:fldCharType="separate"/>
      </w:r>
      <w:ins w:id="1025"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2</w:t>
        </w:r>
      </w:ins>
      <w:del w:id="1026"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2</w:delText>
        </w:r>
      </w:del>
      <w:r w:rsidRPr="00FA362E">
        <w:rPr>
          <w:lang w:val="sk-SK"/>
        </w:rPr>
        <w:fldChar w:fldCharType="end"/>
      </w:r>
      <w:r w:rsidRPr="00FA362E">
        <w:rPr>
          <w:lang w:val="sk-SK"/>
        </w:rPr>
        <w:t xml:space="preserve">), jedného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a jedného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14:paraId="3AB7F0A2" w14:textId="77777777" w:rsidR="00CE547F" w:rsidRPr="00FA362E" w:rsidRDefault="00CE547F" w:rsidP="00CE547F">
      <w:pPr>
        <w:rPr>
          <w:lang w:val="sk-SK"/>
        </w:rPr>
      </w:pPr>
      <w:r w:rsidRPr="00FA362E">
        <w:rPr>
          <w:noProof/>
          <w:lang w:val="en-US" w:eastAsia="en-US"/>
        </w:rPr>
        <w:drawing>
          <wp:inline distT="0" distB="0" distL="0" distR="0" wp14:anchorId="76797FD1" wp14:editId="2E2966AC">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14:paraId="3D975D21" w14:textId="01872D48" w:rsidR="00CE547F" w:rsidRPr="00FA362E" w:rsidRDefault="00CE547F" w:rsidP="00CE547F">
      <w:pPr>
        <w:pStyle w:val="Caption"/>
        <w:rPr>
          <w:vanish/>
          <w:lang w:val="sk-SK"/>
          <w:specVanish/>
        </w:rPr>
      </w:pPr>
      <w:bookmarkStart w:id="1027" w:name="_Ref509470823"/>
      <w:bookmarkStart w:id="1028" w:name="_Toc51641325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2</w:t>
      </w:r>
      <w:r w:rsidR="00A53D98">
        <w:rPr>
          <w:lang w:val="sk-SK"/>
        </w:rPr>
        <w:fldChar w:fldCharType="end"/>
      </w:r>
      <w:bookmarkEnd w:id="1027"/>
      <w:r w:rsidRPr="00FA362E">
        <w:rPr>
          <w:lang w:val="sk-SK"/>
        </w:rPr>
        <w:t>:Náhradná el. schéma 2-dielneho Windkesselovho modelu</w:t>
      </w:r>
      <w:bookmarkEnd w:id="1028"/>
    </w:p>
    <w:p w14:paraId="72DC9280" w14:textId="34AF5607" w:rsidR="00CE547F" w:rsidRPr="00FA362E" w:rsidRDefault="00CE547F" w:rsidP="00CE547F">
      <w:pPr>
        <w:pStyle w:val="Caption"/>
        <w:rPr>
          <w:lang w:val="sk-SK"/>
        </w:rPr>
      </w:pPr>
      <w:r w:rsidRPr="00FA362E">
        <w:rPr>
          <w:lang w:val="sk-SK"/>
        </w:rPr>
        <w:fldChar w:fldCharType="begin"/>
      </w:r>
      <w:r w:rsidR="00AD692D">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lang w:val="sk-SK"/>
        </w:rPr>
        <w:fldChar w:fldCharType="separate"/>
      </w:r>
      <w:r w:rsidR="00AD692D" w:rsidRPr="00AD692D">
        <w:rPr>
          <w:noProof/>
          <w:vertAlign w:val="superscript"/>
          <w:lang w:val="sk-SK"/>
        </w:rPr>
        <w:t>10</w:t>
      </w:r>
      <w:r w:rsidRPr="00FA362E">
        <w:rPr>
          <w:lang w:val="sk-SK"/>
        </w:rPr>
        <w:fldChar w:fldCharType="end"/>
      </w:r>
      <w:r w:rsidRPr="00FA362E">
        <w:rPr>
          <w:lang w:val="sk-SK"/>
        </w:rPr>
        <w:t xml:space="preserve">. </w:t>
      </w:r>
    </w:p>
    <w:p w14:paraId="12ED3EB3" w14:textId="77777777" w:rsidR="00CE547F" w:rsidRPr="00FA362E" w:rsidRDefault="00CE547F" w:rsidP="00CE547F">
      <w:pPr>
        <w:rPr>
          <w:lang w:val="sk-SK"/>
        </w:rPr>
      </w:pPr>
    </w:p>
    <w:p w14:paraId="328B18CB" w14:textId="77777777" w:rsidR="00CE547F" w:rsidRPr="00FA362E" w:rsidRDefault="00CE547F" w:rsidP="00CE547F">
      <w:pPr>
        <w:rPr>
          <w:lang w:val="sk-SK"/>
        </w:rPr>
      </w:pPr>
      <w:r w:rsidRPr="00FA362E">
        <w:rPr>
          <w:lang w:val="sk-SK"/>
        </w:rPr>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Tok krvi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Pr="00FA362E">
        <w:rPr>
          <w:lang w:val="sk-SK"/>
        </w:rPr>
        <w:t xml:space="preserve"> reprezentuje tok cez periférie a je priamo úmerný poklesu tlaku</w:t>
      </w:r>
      <m:oMath>
        <m:r>
          <w:rPr>
            <w:rFonts w:ascii="Cambria Math" w:hAnsi="Cambria Math"/>
            <w:lang w:val="sk-SK"/>
          </w:rPr>
          <m:t xml:space="preserve"> P(t) </m:t>
        </m:r>
      </m:oMath>
      <w:r w:rsidRPr="00FA362E">
        <w:rPr>
          <w:lang w:val="sk-SK"/>
        </w:rPr>
        <w:t xml:space="preserve">na odpore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w:t>
      </w:r>
      <w:r w:rsidRPr="00FA362E">
        <w:rPr>
          <w:lang w:val="sk-SK"/>
        </w:rPr>
        <w:fldChar w:fldCharType="begin"/>
      </w:r>
      <w:r w:rsidRPr="00FA362E">
        <w:rPr>
          <w:lang w:val="sk-SK"/>
        </w:rPr>
        <w:instrText xml:space="preserve"> REF windkessel_1 \h </w:instrText>
      </w:r>
      <w:r w:rsidRPr="00FA362E">
        <w:rPr>
          <w:lang w:val="sk-SK"/>
        </w:rPr>
      </w:r>
      <w:r w:rsidRPr="00FA362E">
        <w:rPr>
          <w:lang w:val="sk-SK"/>
        </w:rPr>
        <w:fldChar w:fldCharType="separate"/>
      </w:r>
      <w:r w:rsidR="00F95B9C">
        <w:rPr>
          <w:noProof/>
          <w:color w:val="000000"/>
          <w:lang w:val="sk-SK"/>
        </w:rPr>
        <w:t>6</w:t>
      </w:r>
      <w:r w:rsidRPr="00FA362E">
        <w:rPr>
          <w:lang w:val="sk-SK"/>
        </w:rPr>
        <w:fldChar w:fldCharType="end"/>
      </w:r>
      <w:r w:rsidRPr="00FA362E">
        <w:rPr>
          <w:lang w:val="sk-SK"/>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7762129" w14:textId="77777777" w:rsidTr="00452ADC">
        <w:tc>
          <w:tcPr>
            <w:tcW w:w="704" w:type="dxa"/>
          </w:tcPr>
          <w:p w14:paraId="1D42ED54" w14:textId="77777777" w:rsidR="00CE547F" w:rsidRPr="00FA362E" w:rsidRDefault="00CE547F" w:rsidP="00452ADC">
            <w:pPr>
              <w:jc w:val="center"/>
              <w:rPr>
                <w:color w:val="000000"/>
                <w:lang w:val="sk-SK"/>
              </w:rPr>
            </w:pPr>
          </w:p>
        </w:tc>
        <w:tc>
          <w:tcPr>
            <w:tcW w:w="7088" w:type="dxa"/>
            <w:vAlign w:val="center"/>
          </w:tcPr>
          <w:p w14:paraId="2B97713B" w14:textId="77777777" w:rsidR="00CE547F" w:rsidRPr="00FA362E" w:rsidRDefault="003C2DF3" w:rsidP="00452ADC">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6BDFA35F" w14:textId="77777777" w:rsidR="00CE547F" w:rsidRPr="00FA362E" w:rsidRDefault="00CE547F" w:rsidP="00452ADC">
            <w:pPr>
              <w:jc w:val="center"/>
              <w:rPr>
                <w:color w:val="000000"/>
                <w:lang w:val="sk-SK"/>
              </w:rPr>
            </w:pPr>
          </w:p>
        </w:tc>
        <w:tc>
          <w:tcPr>
            <w:tcW w:w="702" w:type="dxa"/>
            <w:vAlign w:val="center"/>
          </w:tcPr>
          <w:p w14:paraId="7D8B6387" w14:textId="77777777" w:rsidR="00CE547F" w:rsidRPr="00FA362E" w:rsidRDefault="00CE547F" w:rsidP="00452ADC">
            <w:pPr>
              <w:jc w:val="center"/>
              <w:rPr>
                <w:color w:val="000000"/>
                <w:lang w:val="sk-SK"/>
              </w:rPr>
            </w:pPr>
            <w:r w:rsidRPr="00FA362E">
              <w:rPr>
                <w:color w:val="000000"/>
                <w:lang w:val="sk-SK"/>
              </w:rPr>
              <w:t>(</w:t>
            </w:r>
            <w:bookmarkStart w:id="1029" w:name="windkessel_1"/>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6</w:t>
            </w:r>
            <w:r w:rsidRPr="00FA362E">
              <w:rPr>
                <w:color w:val="000000"/>
                <w:lang w:val="sk-SK"/>
              </w:rPr>
              <w:fldChar w:fldCharType="end"/>
            </w:r>
            <w:bookmarkEnd w:id="1029"/>
            <w:r w:rsidRPr="00FA362E">
              <w:rPr>
                <w:color w:val="000000"/>
                <w:lang w:val="sk-SK"/>
              </w:rPr>
              <w:t>)</w:t>
            </w:r>
          </w:p>
        </w:tc>
      </w:tr>
    </w:tbl>
    <w:p w14:paraId="39E30A1F" w14:textId="77777777" w:rsidR="00CE547F" w:rsidRPr="00FA362E" w:rsidRDefault="00CE547F" w:rsidP="00CE547F">
      <w:pPr>
        <w:rPr>
          <w:lang w:val="sk-SK"/>
        </w:rPr>
      </w:pPr>
    </w:p>
    <w:p w14:paraId="56081423" w14:textId="77777777" w:rsidR="00CE547F" w:rsidRPr="00FA362E" w:rsidRDefault="00CE547F" w:rsidP="00CE547F">
      <w:pPr>
        <w:rPr>
          <w:color w:val="000000"/>
          <w:lang w:val="sk-SK"/>
        </w:rPr>
      </w:pPr>
      <w:r w:rsidRPr="00FA362E">
        <w:rPr>
          <w:lang w:val="sk-SK"/>
        </w:rPr>
        <w:t xml:space="preserve">Ak uvažujeme lineárnu vzťah tlaku a objemu v rovnici </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F95B9C">
        <w:rPr>
          <w:noProof/>
          <w:color w:val="000000"/>
          <w:lang w:val="sk-SK"/>
        </w:rPr>
        <w:t>2</w:t>
      </w:r>
      <w:r w:rsidRPr="00FA362E">
        <w:rPr>
          <w:lang w:val="sk-SK"/>
        </w:rPr>
        <w:fldChar w:fldCharType="end"/>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F95B9C">
        <w:rPr>
          <w:noProof/>
          <w:color w:val="000000"/>
          <w:lang w:val="sk-SK"/>
        </w:rPr>
        <w:t>2</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F95B9C">
        <w:rPr>
          <w:noProof/>
          <w:color w:val="000000"/>
          <w:lang w:val="sk-SK"/>
        </w:rPr>
        <w:t>2</w:t>
      </w:r>
      <w:r w:rsidRPr="00FA362E">
        <w:rPr>
          <w:lang w:val="sk-SK"/>
        </w:rPr>
        <w:fldChar w:fldCharType="end"/>
      </w:r>
      <w:r w:rsidRPr="00FA362E">
        <w:rPr>
          <w:lang w:val="sk-SK"/>
        </w:rPr>
        <w:t>), môžeme rovnicu (</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F95B9C">
        <w:rPr>
          <w:noProof/>
          <w:color w:val="000000"/>
          <w:lang w:val="sk-SK"/>
        </w:rPr>
        <w:t>2</w:t>
      </w:r>
      <w:r w:rsidRPr="00FA362E">
        <w:rPr>
          <w:lang w:val="sk-SK"/>
        </w:rPr>
        <w:fldChar w:fldCharType="end"/>
      </w:r>
      <w:r w:rsidRPr="00FA362E">
        <w:rPr>
          <w:lang w:val="sk-SK"/>
        </w:rPr>
        <w:t xml:space="preserve">) prepísať na tok krvi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Pr="00FA362E">
        <w:rPr>
          <w:color w:val="000000"/>
          <w:lang w:val="sk-SK"/>
        </w:rPr>
        <w:t>(</w:t>
      </w:r>
      <w:r w:rsidRPr="00FA362E">
        <w:rPr>
          <w:color w:val="000000"/>
          <w:lang w:val="sk-SK"/>
        </w:rPr>
        <w:fldChar w:fldCharType="begin"/>
      </w:r>
      <w:r w:rsidRPr="00FA362E">
        <w:rPr>
          <w:color w:val="000000"/>
          <w:lang w:val="sk-SK"/>
        </w:rPr>
        <w:instrText xml:space="preserve"> REF windkessel_2 \h </w:instrText>
      </w:r>
      <w:r w:rsidRPr="00FA362E">
        <w:rPr>
          <w:color w:val="000000"/>
          <w:lang w:val="sk-SK"/>
        </w:rPr>
      </w:r>
      <w:r w:rsidRPr="00FA362E">
        <w:rPr>
          <w:color w:val="000000"/>
          <w:lang w:val="sk-SK"/>
        </w:rPr>
        <w:fldChar w:fldCharType="separate"/>
      </w:r>
      <w:r w:rsidR="00F95B9C">
        <w:rPr>
          <w:noProof/>
          <w:color w:val="000000"/>
          <w:lang w:val="sk-SK"/>
        </w:rPr>
        <w:t>7</w:t>
      </w:r>
      <w:r w:rsidRPr="00FA362E">
        <w:rPr>
          <w:color w:val="000000"/>
          <w:lang w:val="sk-SK"/>
        </w:rPr>
        <w:fldChar w:fldCharType="end"/>
      </w:r>
      <w:r w:rsidRPr="00FA362E">
        <w:rPr>
          <w:color w:val="000000"/>
          <w:lang w:val="sk-SK"/>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7C27B43" w14:textId="77777777" w:rsidTr="00452ADC">
        <w:tc>
          <w:tcPr>
            <w:tcW w:w="704" w:type="dxa"/>
          </w:tcPr>
          <w:p w14:paraId="0EF96A7E" w14:textId="77777777" w:rsidR="00CE547F" w:rsidRPr="00FA362E" w:rsidRDefault="00CE547F" w:rsidP="00452ADC">
            <w:pPr>
              <w:jc w:val="center"/>
              <w:rPr>
                <w:color w:val="000000"/>
                <w:lang w:val="sk-SK"/>
              </w:rPr>
            </w:pPr>
          </w:p>
        </w:tc>
        <w:tc>
          <w:tcPr>
            <w:tcW w:w="7088" w:type="dxa"/>
            <w:vAlign w:val="center"/>
          </w:tcPr>
          <w:p w14:paraId="11772D35" w14:textId="77777777" w:rsidR="00CE547F" w:rsidRPr="00FA362E" w:rsidRDefault="003C2DF3" w:rsidP="00452ADC">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oMath>
            </m:oMathPara>
          </w:p>
          <w:p w14:paraId="240DFE08" w14:textId="77777777" w:rsidR="00CE547F" w:rsidRPr="00FA362E" w:rsidRDefault="00CE547F" w:rsidP="00452ADC">
            <w:pPr>
              <w:jc w:val="center"/>
              <w:rPr>
                <w:color w:val="000000"/>
                <w:lang w:val="sk-SK"/>
              </w:rPr>
            </w:pPr>
          </w:p>
        </w:tc>
        <w:tc>
          <w:tcPr>
            <w:tcW w:w="702" w:type="dxa"/>
            <w:vAlign w:val="center"/>
          </w:tcPr>
          <w:p w14:paraId="47D74017" w14:textId="77777777" w:rsidR="00CE547F" w:rsidRPr="00FA362E" w:rsidRDefault="00CE547F" w:rsidP="00452ADC">
            <w:pPr>
              <w:jc w:val="center"/>
              <w:rPr>
                <w:color w:val="000000"/>
                <w:lang w:val="sk-SK"/>
              </w:rPr>
            </w:pPr>
            <w:r w:rsidRPr="00FA362E">
              <w:rPr>
                <w:color w:val="000000"/>
                <w:lang w:val="sk-SK"/>
              </w:rPr>
              <w:t>(</w:t>
            </w:r>
            <w:bookmarkStart w:id="1030" w:name="windkessel_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7</w:t>
            </w:r>
            <w:r w:rsidRPr="00FA362E">
              <w:rPr>
                <w:color w:val="000000"/>
                <w:lang w:val="sk-SK"/>
              </w:rPr>
              <w:fldChar w:fldCharType="end"/>
            </w:r>
            <w:bookmarkEnd w:id="1030"/>
            <w:r w:rsidRPr="00FA362E">
              <w:rPr>
                <w:color w:val="000000"/>
                <w:lang w:val="sk-SK"/>
              </w:rPr>
              <w:t>)</w:t>
            </w:r>
          </w:p>
        </w:tc>
      </w:tr>
    </w:tbl>
    <w:p w14:paraId="6AFF8910" w14:textId="77777777" w:rsidR="00CE547F" w:rsidRPr="00FA362E" w:rsidRDefault="00CE547F" w:rsidP="00CE547F">
      <w:pPr>
        <w:rPr>
          <w:color w:val="000000"/>
          <w:lang w:val="sk-SK"/>
        </w:rPr>
      </w:pPr>
    </w:p>
    <w:p w14:paraId="683A0ED7" w14:textId="77777777" w:rsidR="00CE547F" w:rsidRPr="00FA362E" w:rsidRDefault="00CE547F" w:rsidP="00CE547F">
      <w:pPr>
        <w:rPr>
          <w:lang w:val="sk-SK"/>
        </w:rPr>
      </w:pPr>
      <w:r w:rsidRPr="00FA362E">
        <w:rPr>
          <w:color w:val="000000"/>
          <w:lang w:val="sk-SK"/>
        </w:rPr>
        <w:lastRenderedPageBreak/>
        <w:t xml:space="preserve">Celkový tok krvi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FA362E">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a tokom krvi do periférií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w:t>
      </w:r>
      <w:r w:rsidRPr="00FA362E">
        <w:rPr>
          <w:lang w:val="sk-SK"/>
        </w:rPr>
        <w:fldChar w:fldCharType="begin"/>
      </w:r>
      <w:r w:rsidRPr="00FA362E">
        <w:rPr>
          <w:lang w:val="sk-SK"/>
        </w:rPr>
        <w:instrText xml:space="preserve"> REF windkessel_3 \h </w:instrText>
      </w:r>
      <w:r w:rsidRPr="00FA362E">
        <w:rPr>
          <w:lang w:val="sk-SK"/>
        </w:rPr>
      </w:r>
      <w:r w:rsidRPr="00FA362E">
        <w:rPr>
          <w:lang w:val="sk-SK"/>
        </w:rPr>
        <w:fldChar w:fldCharType="separate"/>
      </w:r>
      <w:r w:rsidR="00F95B9C">
        <w:rPr>
          <w:noProof/>
          <w:color w:val="000000"/>
          <w:lang w:val="sk-SK"/>
        </w:rPr>
        <w:t>8</w:t>
      </w:r>
      <w:r w:rsidRPr="00FA362E">
        <w:rPr>
          <w:lang w:val="sk-SK"/>
        </w:rPr>
        <w:fldChar w:fldCharType="end"/>
      </w:r>
      <w:r w:rsidRPr="00FA362E">
        <w:rPr>
          <w:lang w:val="sk-SK"/>
        </w:rPr>
        <w:t>)</w:t>
      </w:r>
    </w:p>
    <w:p w14:paraId="16583AD4"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7748478" w14:textId="77777777" w:rsidTr="00452ADC">
        <w:tc>
          <w:tcPr>
            <w:tcW w:w="704" w:type="dxa"/>
          </w:tcPr>
          <w:p w14:paraId="51D59FFF" w14:textId="77777777" w:rsidR="00CE547F" w:rsidRPr="00FA362E" w:rsidRDefault="00CE547F" w:rsidP="00452ADC">
            <w:pPr>
              <w:jc w:val="center"/>
              <w:rPr>
                <w:color w:val="000000"/>
                <w:lang w:val="sk-SK"/>
              </w:rPr>
            </w:pPr>
          </w:p>
        </w:tc>
        <w:tc>
          <w:tcPr>
            <w:tcW w:w="7088" w:type="dxa"/>
            <w:vAlign w:val="center"/>
          </w:tcPr>
          <w:p w14:paraId="0B67D055" w14:textId="77777777" w:rsidR="00CE547F" w:rsidRPr="00FA362E" w:rsidRDefault="00CE547F" w:rsidP="00452ADC">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28B0066D" w14:textId="77777777" w:rsidR="00CE547F" w:rsidRPr="00FA362E" w:rsidRDefault="00CE547F" w:rsidP="00452ADC">
            <w:pPr>
              <w:jc w:val="center"/>
              <w:rPr>
                <w:color w:val="000000"/>
                <w:lang w:val="sk-SK"/>
              </w:rPr>
            </w:pPr>
          </w:p>
        </w:tc>
        <w:tc>
          <w:tcPr>
            <w:tcW w:w="702" w:type="dxa"/>
            <w:vAlign w:val="center"/>
          </w:tcPr>
          <w:p w14:paraId="03F34A42" w14:textId="77777777" w:rsidR="00CE547F" w:rsidRPr="00FA362E" w:rsidRDefault="00CE547F" w:rsidP="00452ADC">
            <w:pPr>
              <w:jc w:val="center"/>
              <w:rPr>
                <w:color w:val="000000"/>
                <w:lang w:val="sk-SK"/>
              </w:rPr>
            </w:pPr>
            <w:r w:rsidRPr="00FA362E">
              <w:rPr>
                <w:color w:val="000000"/>
                <w:lang w:val="sk-SK"/>
              </w:rPr>
              <w:t>(</w:t>
            </w:r>
            <w:bookmarkStart w:id="1031" w:name="windkessel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8</w:t>
            </w:r>
            <w:r w:rsidRPr="00FA362E">
              <w:rPr>
                <w:color w:val="000000"/>
                <w:lang w:val="sk-SK"/>
              </w:rPr>
              <w:fldChar w:fldCharType="end"/>
            </w:r>
            <w:bookmarkEnd w:id="1031"/>
            <w:r w:rsidRPr="00FA362E">
              <w:rPr>
                <w:color w:val="000000"/>
                <w:lang w:val="sk-SK"/>
              </w:rPr>
              <w:t>)</w:t>
            </w:r>
          </w:p>
        </w:tc>
      </w:tr>
    </w:tbl>
    <w:p w14:paraId="3C0AB5CD" w14:textId="77777777" w:rsidR="00CE547F" w:rsidRPr="00FA362E" w:rsidRDefault="00CE547F" w:rsidP="00CE547F">
      <w:pPr>
        <w:rPr>
          <w:lang w:val="sk-SK"/>
        </w:rPr>
      </w:pPr>
    </w:p>
    <w:p w14:paraId="01ED5AE2" w14:textId="79299E14" w:rsidR="00CE547F" w:rsidRPr="00FA362E" w:rsidRDefault="00CE547F" w:rsidP="00CE547F">
      <w:pPr>
        <w:rPr>
          <w:lang w:val="sk-SK"/>
        </w:rPr>
      </w:pPr>
      <w:r w:rsidRPr="00FA362E">
        <w:rPr>
          <w:lang w:val="sk-SK"/>
        </w:rPr>
        <w:t xml:space="preserve">Napriek svojej obľúbenosti sa tento model odchyľuje od skutočnosti. Predpokladá sa totiž súčasný nárast tlaku v celom arteriálnom strome </w:t>
      </w:r>
      <w:r w:rsidRPr="00FA362E">
        <w:rPr>
          <w:lang w:val="sk-SK"/>
        </w:rPr>
        <w:fldChar w:fldCharType="begin"/>
      </w:r>
      <w:r w:rsidR="00AD692D">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PROPERTIES&lt;/IDText&gt;&lt;DisplayText&gt;&lt;style face="superscript"&gt;15&lt;/style&gt;&lt;/DisplayText&gt;&lt;record&gt;&lt;keywords&gt;&lt;keyword&gt;Engineering&lt;/keyword&gt;&lt;/keywords&gt;&lt;urls&gt;&lt;related-urls&gt;&lt;url&gt;&amp;lt;Go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FA362E">
        <w:rPr>
          <w:lang w:val="sk-SK"/>
        </w:rPr>
        <w:fldChar w:fldCharType="separate"/>
      </w:r>
      <w:r w:rsidR="00AD692D" w:rsidRPr="00AD692D">
        <w:rPr>
          <w:noProof/>
          <w:vertAlign w:val="superscript"/>
          <w:lang w:val="sk-SK"/>
        </w:rPr>
        <w:t>15</w:t>
      </w:r>
      <w:r w:rsidRPr="00FA362E">
        <w:rPr>
          <w:lang w:val="sk-SK"/>
        </w:rPr>
        <w:fldChar w:fldCharType="end"/>
      </w:r>
      <w:r w:rsidRPr="00FA362E">
        <w:rPr>
          <w:lang w:val="sk-SK"/>
        </w:rPr>
        <w:t xml:space="preserve">. Vlastnosti periférnych ciev však ovplyvňujú tvar arteriálnej tlakovej krivky. Model zanedbáva vplyv odrazov tlakovej vlny na tvar arteriálnej tlakovej krivky a predpokladá nekonečne rýchle šírenie tlakovej vlny </w:t>
      </w:r>
      <w:r w:rsidRPr="00FA362E">
        <w:rPr>
          <w:lang w:val="sk-SK"/>
        </w:rPr>
        <w:fldChar w:fldCharType="begin"/>
      </w:r>
      <w:r w:rsidR="00AD692D">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lang w:val="sk-SK"/>
        </w:rPr>
        <w:fldChar w:fldCharType="separate"/>
      </w:r>
      <w:r w:rsidR="00AD692D" w:rsidRPr="00AD692D">
        <w:rPr>
          <w:noProof/>
          <w:vertAlign w:val="superscript"/>
          <w:lang w:val="sk-SK"/>
        </w:rPr>
        <w:t>10</w:t>
      </w:r>
      <w:r w:rsidRPr="00FA362E">
        <w:rPr>
          <w:lang w:val="sk-SK"/>
        </w:rPr>
        <w:fldChar w:fldCharType="end"/>
      </w:r>
      <w:r w:rsidRPr="00FA362E">
        <w:rPr>
          <w:lang w:val="sk-SK"/>
        </w:rPr>
        <w:t xml:space="preserve">. Pulzná vlna postupuje smerom od srdca k perifériám z viac elastických veľkých artérií do tuhších artérií. Tlaková krivka počas systoly vo vzdialenejších artériách sa tým zužuje a zvyšuje svoje maximum. Brachiálna artéria môže dosahovať hodnotu systolického krvného tlaku aj o 30 mmHg vyššiu ako centrálna aorta </w: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Pr>
          <w:lang w:val="sk-SK"/>
        </w:rPr>
        <w:instrText xml:space="preserve"> ADDIN EN.CITE </w:instrText>
      </w:r>
      <w:r w:rsidR="00AD692D">
        <w:rPr>
          <w:lang w:val="sk-SK"/>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16</w:t>
      </w:r>
      <w:r w:rsidRPr="00FA362E">
        <w:rPr>
          <w:lang w:val="sk-SK"/>
        </w:rPr>
        <w:fldChar w:fldCharType="end"/>
      </w:r>
      <w:r w:rsidRPr="00FA362E">
        <w:rPr>
          <w:lang w:val="sk-SK"/>
        </w:rPr>
        <w:t xml:space="preserve">. Tvar arteriálneho krvného tlaku na rôznych miestach tela spolu s výškou systolického arteriálneho krvného tlaku ukazuje </w:t>
      </w:r>
      <w:r w:rsidRPr="00FA362E">
        <w:rPr>
          <w:lang w:val="sk-SK"/>
        </w:rPr>
        <w:fldChar w:fldCharType="begin"/>
      </w:r>
      <w:r w:rsidRPr="00FA362E">
        <w:rPr>
          <w:lang w:val="sk-SK"/>
        </w:rPr>
        <w:instrText xml:space="preserve"> REF _Ref510016402 \h </w:instrText>
      </w:r>
      <w:r w:rsidRPr="00FA362E">
        <w:rPr>
          <w:lang w:val="sk-SK"/>
        </w:rPr>
      </w:r>
      <w:r w:rsidRPr="00FA362E">
        <w:rPr>
          <w:lang w:val="sk-SK"/>
        </w:rPr>
        <w:fldChar w:fldCharType="separate"/>
      </w:r>
      <w:ins w:id="1032"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3</w:t>
        </w:r>
      </w:ins>
      <w:del w:id="1033"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3</w:delText>
        </w:r>
      </w:del>
      <w:r w:rsidRPr="00FA362E">
        <w:rPr>
          <w:lang w:val="sk-SK"/>
        </w:rPr>
        <w:fldChar w:fldCharType="end"/>
      </w:r>
      <w:r w:rsidRPr="00FA362E">
        <w:rPr>
          <w:lang w:val="sk-SK"/>
        </w:rPr>
        <w:t>.</w:t>
      </w:r>
    </w:p>
    <w:p w14:paraId="09C448AD" w14:textId="77777777" w:rsidR="00CE547F" w:rsidRPr="00FA362E" w:rsidRDefault="00CE547F" w:rsidP="00CE547F">
      <w:pPr>
        <w:keepNext/>
        <w:rPr>
          <w:lang w:val="sk-SK"/>
        </w:rPr>
      </w:pPr>
      <w:r w:rsidRPr="00FA362E">
        <w:rPr>
          <w:noProof/>
          <w:lang w:val="en-US" w:eastAsia="en-US"/>
        </w:rPr>
        <w:drawing>
          <wp:inline distT="0" distB="0" distL="0" distR="0" wp14:anchorId="055494B4" wp14:editId="18D9640E">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14:paraId="4A24CDA5" w14:textId="48562EEC" w:rsidR="00CE547F" w:rsidRPr="00FA362E" w:rsidRDefault="00CE547F" w:rsidP="00CE547F">
      <w:pPr>
        <w:pStyle w:val="Caption"/>
        <w:rPr>
          <w:vanish/>
          <w:lang w:val="sk-SK"/>
          <w:specVanish/>
        </w:rPr>
      </w:pPr>
      <w:bookmarkStart w:id="1034" w:name="_Ref510016402"/>
      <w:bookmarkStart w:id="1035" w:name="_Toc516413258"/>
      <w:bookmarkStart w:id="1036" w:name="_Ref510016396"/>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3</w:t>
      </w:r>
      <w:r w:rsidR="00A53D98">
        <w:rPr>
          <w:lang w:val="sk-SK"/>
        </w:rPr>
        <w:fldChar w:fldCharType="end"/>
      </w:r>
      <w:bookmarkStart w:id="1037" w:name="_Ref509476787"/>
      <w:bookmarkEnd w:id="1034"/>
      <w:r w:rsidRPr="00FA362E">
        <w:rPr>
          <w:lang w:val="sk-SK"/>
        </w:rPr>
        <w:t>: Tvar krivky arteriálneho krvného tlaku v rôznych artériách</w:t>
      </w:r>
      <w:bookmarkEnd w:id="1035"/>
    </w:p>
    <w:p w14:paraId="00F217A4" w14:textId="360E7BC8" w:rsidR="00CE547F" w:rsidRDefault="00CE547F" w:rsidP="00CE547F">
      <w:pPr>
        <w:pStyle w:val="Caption"/>
        <w:rPr>
          <w:ins w:id="1038" w:author="Peto" w:date="2018-06-10T16:32:00Z"/>
          <w:lang w:val="sk-SK"/>
        </w:rPr>
      </w:pPr>
      <w:r w:rsidRPr="00FA362E">
        <w:rPr>
          <w:lang w:val="sk-SK"/>
        </w:rPr>
        <w:t>.</w:t>
      </w:r>
      <w:commentRangeStart w:id="1039"/>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Pr>
          <w:lang w:val="sk-SK"/>
        </w:rPr>
        <w:instrText xml:space="preserve"> ADDIN EN.CITE </w:instrText>
      </w:r>
      <w:r w:rsidR="00AD692D">
        <w:rPr>
          <w:lang w:val="sk-SK"/>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16</w:t>
      </w:r>
      <w:r w:rsidRPr="00FA362E">
        <w:rPr>
          <w:lang w:val="sk-SK"/>
        </w:rPr>
        <w:fldChar w:fldCharType="end"/>
      </w:r>
      <w:bookmarkEnd w:id="1036"/>
      <w:bookmarkEnd w:id="1037"/>
      <w:commentRangeEnd w:id="1039"/>
      <w:r w:rsidR="008110A1">
        <w:rPr>
          <w:rStyle w:val="CommentReference"/>
          <w:rFonts w:eastAsia="Times New Roman" w:cs="Times New Roman"/>
          <w:spacing w:val="0"/>
          <w:lang w:val="cs-CZ" w:eastAsia="cs-CZ" w:bidi="ar-SA"/>
        </w:rPr>
        <w:commentReference w:id="1039"/>
      </w:r>
      <w:r w:rsidRPr="00FA362E">
        <w:rPr>
          <w:lang w:val="sk-SK"/>
        </w:rPr>
        <w:t>.</w:t>
      </w:r>
    </w:p>
    <w:p w14:paraId="0C8B66DC" w14:textId="77777777" w:rsidR="00E24644" w:rsidRPr="0099448B" w:rsidRDefault="00E24644">
      <w:pPr>
        <w:rPr>
          <w:lang w:val="sk-SK"/>
        </w:rPr>
        <w:pPrChange w:id="1040" w:author="Peto" w:date="2018-06-10T16:32:00Z">
          <w:pPr>
            <w:pStyle w:val="Caption"/>
          </w:pPr>
        </w:pPrChange>
      </w:pPr>
    </w:p>
    <w:p w14:paraId="62819790" w14:textId="233B0B01" w:rsidR="00CE547F" w:rsidRPr="00FA362E" w:rsidRDefault="003C2DF3" w:rsidP="00CE547F">
      <w:pPr>
        <w:rPr>
          <w:lang w:val="sk-SK"/>
        </w:rPr>
      </w:pPr>
      <w:ins w:id="1041" w:author="Peto" w:date="2018-06-10T16:40:00Z">
        <w:r>
          <w:rPr>
            <w:lang w:val="sk-SK"/>
          </w:rPr>
          <w:lastRenderedPageBreak/>
          <w:pict w14:anchorId="18336B6C">
            <v:shape id="_x0000_i1026" type="#_x0000_t75" style="width:424.95pt;height:126.45pt">
              <v:imagedata r:id="rId23" o:title="dz_brachial_radial5"/>
            </v:shape>
          </w:pict>
        </w:r>
      </w:ins>
      <w:r w:rsidR="00CE547F" w:rsidRPr="00FA362E">
        <w:rPr>
          <w:lang w:val="sk-SK"/>
        </w:rPr>
        <w:t>Aj napriek svojim nedostatkom je dvojdielny Windkesselov model je základom pre často používané modely na popis zmien bioimpedancie a výpočtu srdcového výdaja odvodeného od Bernstainovho modelu</w:t>
      </w:r>
      <w:r w:rsidR="00CE547F"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CE547F" w:rsidRPr="00FA362E">
        <w:rPr>
          <w:lang w:val="sk-SK"/>
        </w:rPr>
        <w:fldChar w:fldCharType="separate"/>
      </w:r>
      <w:r w:rsidR="00AD692D" w:rsidRPr="00AD692D">
        <w:rPr>
          <w:noProof/>
          <w:vertAlign w:val="superscript"/>
          <w:lang w:val="sk-SK"/>
        </w:rPr>
        <w:t>3</w:t>
      </w:r>
      <w:r w:rsidR="00CE547F" w:rsidRPr="00FA362E">
        <w:rPr>
          <w:lang w:val="sk-SK"/>
        </w:rPr>
        <w:fldChar w:fldCharType="end"/>
      </w:r>
      <w:r w:rsidR="00CE547F" w:rsidRPr="00FA362E">
        <w:rPr>
          <w:lang w:val="sk-SK"/>
        </w:rPr>
        <w:t xml:space="preserve">. </w:t>
      </w:r>
    </w:p>
    <w:p w14:paraId="20A056DE" w14:textId="77777777" w:rsidR="00CE547F" w:rsidRPr="00FA362E" w:rsidRDefault="00CE547F" w:rsidP="00CE547F">
      <w:pPr>
        <w:rPr>
          <w:lang w:val="sk-SK"/>
        </w:rPr>
      </w:pPr>
    </w:p>
    <w:p w14:paraId="423142A3" w14:textId="38093318" w:rsidR="00CE547F" w:rsidRPr="00FA362E" w:rsidRDefault="00CE547F" w:rsidP="00CE547F">
      <w:pPr>
        <w:pStyle w:val="Heading2"/>
        <w:rPr>
          <w:lang w:val="sk-SK"/>
        </w:rPr>
      </w:pPr>
      <w:bookmarkStart w:id="1042" w:name="_Toc516413207"/>
      <w:r w:rsidRPr="00FA362E">
        <w:rPr>
          <w:lang w:val="sk-SK"/>
        </w:rPr>
        <w:t>Trojprvkový Wind</w:t>
      </w:r>
      <w:del w:id="1043" w:author="Pavel Jurak" w:date="2018-06-01T14:26:00Z">
        <w:r w:rsidRPr="00FA362E" w:rsidDel="00667838">
          <w:rPr>
            <w:lang w:val="sk-SK"/>
          </w:rPr>
          <w:delText>e</w:delText>
        </w:r>
      </w:del>
      <w:r w:rsidRPr="00FA362E">
        <w:rPr>
          <w:lang w:val="sk-SK"/>
        </w:rPr>
        <w:t>k</w:t>
      </w:r>
      <w:ins w:id="1044" w:author="Pavel Jurak" w:date="2018-06-01T14:26:00Z">
        <w:r w:rsidR="00667838">
          <w:rPr>
            <w:lang w:val="sk-SK"/>
          </w:rPr>
          <w:t>e</w:t>
        </w:r>
      </w:ins>
      <w:r w:rsidRPr="00FA362E">
        <w:rPr>
          <w:lang w:val="sk-SK"/>
        </w:rPr>
        <w:t>sselov hemodynamický model</w:t>
      </w:r>
      <w:bookmarkEnd w:id="1042"/>
    </w:p>
    <w:p w14:paraId="76D645B2" w14:textId="77777777" w:rsidR="00CE547F" w:rsidRPr="00FA362E" w:rsidRDefault="00CE547F" w:rsidP="00CE547F">
      <w:pPr>
        <w:rPr>
          <w:lang w:val="sk-SK"/>
        </w:rPr>
      </w:pPr>
    </w:p>
    <w:p w14:paraId="153CBFBE" w14:textId="3FDA8723" w:rsidR="00CE547F" w:rsidRPr="00FA362E" w:rsidRDefault="00CE547F" w:rsidP="00CE547F">
      <w:pPr>
        <w:rPr>
          <w:lang w:val="sk-SK"/>
        </w:rPr>
      </w:pPr>
      <w:r w:rsidRPr="00FA362E">
        <w:rPr>
          <w:lang w:val="sk-SK"/>
        </w:rPr>
        <w:t>Pre nedostatky dvojdielneho Windkesselovho modelu bol zavedený trojdielny Windkesselov model</w:t>
      </w:r>
      <w:ins w:id="1045" w:author="Peto" w:date="2018-06-10T15:35:00Z">
        <w:r w:rsidR="00E40519">
          <w:rPr>
            <w:lang w:val="sk-SK"/>
          </w:rPr>
          <w:t xml:space="preserve"> </w:t>
        </w:r>
      </w:ins>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Pr>
          <w:u w:val="single"/>
          <w:lang w:val="sk-SK"/>
        </w:rPr>
        <w:instrText xml:space="preserve"> ADDIN EN.CITE </w:instrText>
      </w:r>
      <w:r w:rsidR="00AD692D">
        <w:rPr>
          <w:u w:val="single"/>
          <w:lang w:val="sk-SK"/>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Pr>
          <w:u w:val="single"/>
          <w:lang w:val="sk-SK"/>
        </w:rPr>
        <w:instrText xml:space="preserve"> ADDIN EN.CITE.DATA </w:instrText>
      </w:r>
      <w:r w:rsidR="00AD692D">
        <w:rPr>
          <w:u w:val="single"/>
          <w:lang w:val="sk-SK"/>
        </w:rPr>
      </w:r>
      <w:r w:rsidR="00AD692D">
        <w:rPr>
          <w:u w:val="single"/>
          <w:lang w:val="sk-SK"/>
        </w:rPr>
        <w:fldChar w:fldCharType="end"/>
      </w:r>
      <w:r w:rsidRPr="00FA362E">
        <w:rPr>
          <w:u w:val="single"/>
          <w:lang w:val="sk-SK"/>
        </w:rPr>
      </w:r>
      <w:r w:rsidRPr="00FA362E">
        <w:rPr>
          <w:u w:val="single"/>
          <w:lang w:val="sk-SK"/>
        </w:rPr>
        <w:fldChar w:fldCharType="separate"/>
      </w:r>
      <w:r w:rsidR="00AD692D" w:rsidRPr="00AD692D">
        <w:rPr>
          <w:noProof/>
          <w:u w:val="single"/>
          <w:vertAlign w:val="superscript"/>
          <w:lang w:val="sk-SK"/>
        </w:rPr>
        <w:t>17</w:t>
      </w:r>
      <w:r w:rsidRPr="00FA362E">
        <w:rPr>
          <w:u w:val="single"/>
          <w:lang w:val="sk-SK"/>
        </w:rPr>
        <w:fldChar w:fldCharType="end"/>
      </w:r>
      <w:r w:rsidRPr="00FA362E">
        <w:rPr>
          <w:lang w:val="sk-SK"/>
        </w:rPr>
        <w:t xml:space="preserve">. 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w:t>
      </w:r>
      <w:r>
        <w:rPr>
          <w:lang w:val="sk-SK"/>
        </w:rPr>
        <w:t>( todo</w:t>
      </w:r>
      <w:r w:rsidRPr="00FA362E">
        <w:rPr>
          <w:lang w:val="sk-SK"/>
        </w:rPr>
        <w:t>). Dvojdielny Windkesselov model nesprávne odhaduje vstupnú impedanciu</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Pr="00FA362E">
        <w:rPr>
          <w:lang w:val="sk-SK"/>
        </w:rPr>
        <w:t xml:space="preserve"> Hlavne při vysokých frekvenciách dochádzalo k veľkej chybe pri odhade skutočnej impedancie aorty. Preto trojdielny Windkesselov model zavádza ďalší člen v náhradnej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Pr="00FA362E">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Pr="00FA362E">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fldChar w:fldCharType="begin"/>
      </w:r>
      <w:r w:rsidR="00AD692D">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METHOD&lt;/IDText&gt;&lt;DisplayText&gt;&lt;style face="superscript"&gt;18&lt;/style&gt;&lt;/DisplayText&gt;&lt;record&gt;&lt;dates&gt;&lt;pub-dates&gt;&lt;date&gt;Jul-Aug&lt;/date&gt;&lt;/pub-dates&gt;&lt;year&gt;1994&lt;/year&gt;&lt;/dates&gt;&lt;keywords&gt;&lt;keyword&gt;windkessel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FA362E">
        <w:rPr>
          <w:lang w:val="sk-SK"/>
        </w:rPr>
        <w:fldChar w:fldCharType="separate"/>
      </w:r>
      <w:r w:rsidR="00AD692D" w:rsidRPr="00AD692D">
        <w:rPr>
          <w:noProof/>
          <w:vertAlign w:val="superscript"/>
          <w:lang w:val="sk-SK"/>
        </w:rPr>
        <w:t>18</w:t>
      </w:r>
      <w:r w:rsidRPr="00FA362E">
        <w:rPr>
          <w:lang w:val="sk-SK"/>
        </w:rPr>
        <w:fldChar w:fldCharType="end"/>
      </w:r>
      <w:r w:rsidRPr="00FA362E">
        <w:rPr>
          <w:lang w:val="sk-SK"/>
        </w:rPr>
        <w:t xml:space="preserve"> (</w:t>
      </w:r>
      <w:r w:rsidRPr="00FA362E">
        <w:rPr>
          <w:lang w:val="sk-SK"/>
        </w:rPr>
        <w:fldChar w:fldCharType="begin"/>
      </w:r>
      <w:r w:rsidRPr="00FA362E">
        <w:rPr>
          <w:lang w:val="sk-SK"/>
        </w:rPr>
        <w:instrText xml:space="preserve"> REF windkessel_4 \h </w:instrText>
      </w:r>
      <w:r w:rsidRPr="00FA362E">
        <w:rPr>
          <w:lang w:val="sk-SK"/>
        </w:rPr>
      </w:r>
      <w:r w:rsidRPr="00FA362E">
        <w:rPr>
          <w:lang w:val="sk-SK"/>
        </w:rPr>
        <w:fldChar w:fldCharType="separate"/>
      </w:r>
      <w:r w:rsidR="00F95B9C">
        <w:rPr>
          <w:noProof/>
          <w:color w:val="000000"/>
          <w:lang w:val="sk-SK"/>
        </w:rPr>
        <w:t>9</w:t>
      </w:r>
      <w:r w:rsidRPr="00FA362E">
        <w:rPr>
          <w:lang w:val="sk-SK"/>
        </w:rPr>
        <w:fldChar w:fldCharType="end"/>
      </w:r>
      <w:r w:rsidRPr="00FA362E">
        <w:rPr>
          <w:lang w:val="sk-SK"/>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EE74C31" w14:textId="77777777" w:rsidTr="00452ADC">
        <w:tc>
          <w:tcPr>
            <w:tcW w:w="704" w:type="dxa"/>
          </w:tcPr>
          <w:p w14:paraId="56949C16" w14:textId="77777777" w:rsidR="00CE547F" w:rsidRPr="00FA362E" w:rsidRDefault="00CE547F" w:rsidP="00452ADC">
            <w:pPr>
              <w:jc w:val="center"/>
              <w:rPr>
                <w:color w:val="000000"/>
                <w:lang w:val="sk-SK"/>
              </w:rPr>
            </w:pPr>
          </w:p>
        </w:tc>
        <w:tc>
          <w:tcPr>
            <w:tcW w:w="7088" w:type="dxa"/>
            <w:vAlign w:val="center"/>
          </w:tcPr>
          <w:p w14:paraId="1E34DD73" w14:textId="77777777" w:rsidR="00CE547F" w:rsidRPr="00FA362E" w:rsidRDefault="003C2DF3" w:rsidP="00452ADC">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14:paraId="6D203601" w14:textId="77777777" w:rsidR="00CE547F" w:rsidRPr="00FA362E" w:rsidRDefault="00CE547F" w:rsidP="00452ADC">
            <w:pPr>
              <w:jc w:val="center"/>
              <w:rPr>
                <w:color w:val="000000"/>
                <w:lang w:val="sk-SK"/>
              </w:rPr>
            </w:pPr>
          </w:p>
        </w:tc>
        <w:tc>
          <w:tcPr>
            <w:tcW w:w="702" w:type="dxa"/>
            <w:vAlign w:val="center"/>
          </w:tcPr>
          <w:p w14:paraId="07C4AB2B" w14:textId="77777777" w:rsidR="00CE547F" w:rsidRPr="00FA362E" w:rsidRDefault="00CE547F" w:rsidP="00452ADC">
            <w:pPr>
              <w:jc w:val="center"/>
              <w:rPr>
                <w:color w:val="000000"/>
                <w:lang w:val="sk-SK"/>
              </w:rPr>
            </w:pPr>
            <w:r w:rsidRPr="00FA362E">
              <w:rPr>
                <w:color w:val="000000"/>
                <w:lang w:val="sk-SK"/>
              </w:rPr>
              <w:t>(</w:t>
            </w:r>
            <w:bookmarkStart w:id="1046" w:name="windkessel_4"/>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9</w:t>
            </w:r>
            <w:r w:rsidRPr="00FA362E">
              <w:rPr>
                <w:color w:val="000000"/>
                <w:lang w:val="sk-SK"/>
              </w:rPr>
              <w:fldChar w:fldCharType="end"/>
            </w:r>
            <w:bookmarkEnd w:id="1046"/>
            <w:r w:rsidRPr="00FA362E">
              <w:rPr>
                <w:color w:val="000000"/>
                <w:lang w:val="sk-SK"/>
              </w:rPr>
              <w:t>)</w:t>
            </w:r>
          </w:p>
        </w:tc>
      </w:tr>
    </w:tbl>
    <w:p w14:paraId="2A62B6CA" w14:textId="77777777" w:rsidR="00CE547F" w:rsidRPr="00FA362E" w:rsidRDefault="00CE547F" w:rsidP="00CE547F">
      <w:pPr>
        <w:rPr>
          <w:u w:val="single"/>
          <w:lang w:val="sk-SK"/>
        </w:rPr>
      </w:pPr>
      <w:r w:rsidRPr="00FA362E">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.je v náhradnej elektrickej schéme srdcovocievnej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w:t>
      </w:r>
      <w:r w:rsidRPr="00FA362E">
        <w:rPr>
          <w:lang w:val="sk-SK"/>
        </w:rPr>
        <w:fldChar w:fldCharType="begin"/>
      </w:r>
      <w:r w:rsidRPr="00FA362E">
        <w:rPr>
          <w:lang w:val="sk-SK"/>
        </w:rPr>
        <w:instrText xml:space="preserve"> REF _Ref508524788 \h  \* MERGEFORMAT </w:instrText>
      </w:r>
      <w:r w:rsidRPr="00FA362E">
        <w:rPr>
          <w:lang w:val="sk-SK"/>
        </w:rPr>
      </w:r>
      <w:r w:rsidRPr="00FA362E">
        <w:rPr>
          <w:lang w:val="sk-SK"/>
        </w:rPr>
        <w:fldChar w:fldCharType="separate"/>
      </w:r>
      <w:ins w:id="1047" w:author="Peto" w:date="2018-06-10T16:58:00Z">
        <w:r w:rsidR="00F95B9C" w:rsidRPr="00FA362E">
          <w:rPr>
            <w:lang w:val="sk-SK"/>
          </w:rPr>
          <w:t xml:space="preserve">Obrázok </w:t>
        </w:r>
        <w:r w:rsidR="00F95B9C">
          <w:rPr>
            <w:lang w:val="sk-SK"/>
          </w:rPr>
          <w:t>1.4</w:t>
        </w:r>
      </w:ins>
      <w:del w:id="1048" w:author="Peto" w:date="2018-06-10T16:58:00Z">
        <w:r w:rsidR="00B85020" w:rsidRPr="00FA362E" w:rsidDel="00F95B9C">
          <w:rPr>
            <w:lang w:val="sk-SK"/>
          </w:rPr>
          <w:delText xml:space="preserve">Obrázok </w:delText>
        </w:r>
        <w:r w:rsidR="00B85020" w:rsidDel="00F95B9C">
          <w:rPr>
            <w:lang w:val="sk-SK"/>
          </w:rPr>
          <w:delText>1.4</w:delText>
        </w:r>
      </w:del>
      <w:r w:rsidRPr="00FA362E">
        <w:rPr>
          <w:lang w:val="sk-SK"/>
        </w:rPr>
        <w:fldChar w:fldCharType="end"/>
      </w:r>
      <w:r w:rsidRPr="00FA362E">
        <w:rPr>
          <w:lang w:val="sk-SK"/>
        </w:rPr>
        <w:t xml:space="preserve"> v strede).</w:t>
      </w:r>
    </w:p>
    <w:p w14:paraId="280B25B2" w14:textId="77777777" w:rsidR="00CE547F" w:rsidRPr="00FA362E" w:rsidRDefault="00CE547F" w:rsidP="00CE547F">
      <w:pPr>
        <w:rPr>
          <w:lang w:val="sk-SK"/>
        </w:rPr>
      </w:pPr>
    </w:p>
    <w:p w14:paraId="4EB1EDFD" w14:textId="77777777" w:rsidR="00CE547F" w:rsidRPr="00FA362E" w:rsidRDefault="00CE547F" w:rsidP="00CE547F">
      <w:pPr>
        <w:rPr>
          <w:u w:val="single"/>
          <w:lang w:val="sk-SK"/>
        </w:rPr>
      </w:pPr>
      <w:r w:rsidRPr="00FA362E">
        <w:rPr>
          <w:noProof/>
          <w:u w:val="single"/>
          <w:lang w:val="en-US" w:eastAsia="en-US"/>
        </w:rPr>
        <w:lastRenderedPageBreak/>
        <w:drawing>
          <wp:inline distT="0" distB="0" distL="0" distR="0" wp14:anchorId="66E03C6F" wp14:editId="437B55E0">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1B03D1F6" w14:textId="434A2D16" w:rsidR="00CE547F" w:rsidRPr="00FA362E" w:rsidRDefault="00CE547F" w:rsidP="00CE547F">
      <w:pPr>
        <w:pStyle w:val="Caption"/>
        <w:rPr>
          <w:vanish/>
          <w:u w:val="single"/>
          <w:lang w:val="sk-SK"/>
          <w:specVanish/>
        </w:rPr>
      </w:pPr>
      <w:bookmarkStart w:id="1049" w:name="_Ref508524788"/>
      <w:bookmarkStart w:id="1050" w:name="_Toc516413259"/>
      <w:bookmarkStart w:id="1051" w:name="_Ref50852968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4</w:t>
      </w:r>
      <w:r w:rsidR="00A53D98">
        <w:rPr>
          <w:lang w:val="sk-SK"/>
        </w:rPr>
        <w:fldChar w:fldCharType="end"/>
      </w:r>
      <w:bookmarkEnd w:id="1049"/>
      <w:r w:rsidRPr="00FA362E">
        <w:rPr>
          <w:lang w:val="sk-SK"/>
        </w:rPr>
        <w:t>: Mechanická a elektrická analógia 2,3 a 4 dielneho Windkesselovho modelu</w:t>
      </w:r>
      <w:bookmarkEnd w:id="1050"/>
    </w:p>
    <w:p w14:paraId="7C9A960B" w14:textId="377C73B6" w:rsidR="00CE547F" w:rsidRPr="00FA362E" w:rsidRDefault="00CE547F" w:rsidP="00CE547F">
      <w:pPr>
        <w:pStyle w:val="Caption"/>
        <w:rPr>
          <w:lang w:val="sk-SK"/>
        </w:rPr>
      </w:pP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Pr>
          <w:u w:val="single"/>
          <w:lang w:val="sk-SK"/>
        </w:rPr>
        <w:instrText xml:space="preserve"> ADDIN EN.CITE </w:instrText>
      </w:r>
      <w:r w:rsidR="00AD692D">
        <w:rPr>
          <w:u w:val="single"/>
          <w:lang w:val="sk-SK"/>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Pr>
          <w:u w:val="single"/>
          <w:lang w:val="sk-SK"/>
        </w:rPr>
        <w:instrText xml:space="preserve"> ADDIN EN.CITE.DATA </w:instrText>
      </w:r>
      <w:r w:rsidR="00AD692D">
        <w:rPr>
          <w:u w:val="single"/>
          <w:lang w:val="sk-SK"/>
        </w:rPr>
      </w:r>
      <w:r w:rsidR="00AD692D">
        <w:rPr>
          <w:u w:val="single"/>
          <w:lang w:val="sk-SK"/>
        </w:rPr>
        <w:fldChar w:fldCharType="end"/>
      </w:r>
      <w:r w:rsidRPr="00FA362E">
        <w:rPr>
          <w:u w:val="single"/>
          <w:lang w:val="sk-SK"/>
        </w:rPr>
      </w:r>
      <w:r w:rsidRPr="00FA362E">
        <w:rPr>
          <w:u w:val="single"/>
          <w:lang w:val="sk-SK"/>
        </w:rPr>
        <w:fldChar w:fldCharType="separate"/>
      </w:r>
      <w:r w:rsidR="00AD692D" w:rsidRPr="00AD692D">
        <w:rPr>
          <w:noProof/>
          <w:u w:val="single"/>
          <w:vertAlign w:val="superscript"/>
          <w:lang w:val="sk-SK"/>
        </w:rPr>
        <w:t>17</w:t>
      </w:r>
      <w:r w:rsidRPr="00FA362E">
        <w:rPr>
          <w:u w:val="single"/>
          <w:lang w:val="sk-SK"/>
        </w:rPr>
        <w:fldChar w:fldCharType="end"/>
      </w:r>
      <w:bookmarkEnd w:id="1051"/>
      <w:r w:rsidRPr="00FA362E">
        <w:rPr>
          <w:u w:val="single"/>
          <w:lang w:val="sk-SK"/>
        </w:rPr>
        <w:t>.</w:t>
      </w:r>
    </w:p>
    <w:p w14:paraId="517B0F5E" w14:textId="564E90ED" w:rsidR="00CE547F" w:rsidRPr="00FA362E" w:rsidRDefault="00CE547F" w:rsidP="00CE547F">
      <w:pPr>
        <w:rPr>
          <w:lang w:val="sk-SK"/>
        </w:rPr>
      </w:pPr>
      <w:r w:rsidRPr="00FA362E">
        <w:rPr>
          <w:lang w:val="sk-SK"/>
        </w:rPr>
        <w:t xml:space="preserve">Vstupná impedancia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má známe vlastnosti. 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dosahuje vysoké hodnoty pre jednosmernú zložku a prudko klesá pre frekvencie nad 3 Hz </w:t>
      </w:r>
      <w:r w:rsidRPr="00FA362E">
        <w:rPr>
          <w:lang w:val="sk-SK"/>
        </w:rPr>
        <w:fldChar w:fldCharType="begin"/>
      </w:r>
      <w:r w:rsidR="00AD692D">
        <w:rPr>
          <w:lang w:val="sk-SK"/>
        </w:rPr>
        <w:instrText xml:space="preserve"> ADDIN EN.CITE &lt;EndNote&gt;&lt;Cite&gt;&lt;Author&gt;Westerhof&lt;/Author&gt;&lt;Year&gt;1971&lt;/Year&gt;&lt;RecNum&gt;0&lt;/RecNum&gt;&lt;IDText&gt;ARTIFICIAL ARTERIAL SYSTEM FOR PUMPING HEARTS&lt;/IDText&gt;&lt;DisplayText&gt;&lt;style face="superscript"&gt;19&lt;/style&gt;&lt;/DisplayText&gt;&lt;record&gt;&lt;keywords&gt;&lt;keyword&gt;Physiology&lt;/keyword&gt;&lt;keyword&gt;Sport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A362E">
        <w:rPr>
          <w:lang w:val="sk-SK"/>
        </w:rPr>
        <w:fldChar w:fldCharType="separate"/>
      </w:r>
      <w:r w:rsidR="00AD692D" w:rsidRPr="00AD692D">
        <w:rPr>
          <w:noProof/>
          <w:vertAlign w:val="superscript"/>
          <w:lang w:val="sk-SK"/>
        </w:rPr>
        <w:t>19</w:t>
      </w:r>
      <w:r w:rsidRPr="00FA362E">
        <w:rPr>
          <w:lang w:val="sk-SK"/>
        </w:rPr>
        <w:fldChar w:fldCharType="end"/>
      </w:r>
      <w:r w:rsidRPr="00FA362E">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je pre jednosmernú zložku nulová, záporná pre nízke frekvencie a nulová pre vysoké frekvencie </w:t>
      </w:r>
      <w:r w:rsidRPr="00FA362E">
        <w:rPr>
          <w:lang w:val="sk-SK"/>
        </w:rPr>
        <w:fldChar w:fldCharType="begin"/>
      </w:r>
      <w:r w:rsidR="00AD692D">
        <w:rPr>
          <w:lang w:val="sk-SK"/>
        </w:rPr>
        <w:instrText xml:space="preserve"> ADDIN EN.CITE &lt;EndNote&gt;&lt;Cite&gt;&lt;Author&gt;Westerhof&lt;/Author&gt;&lt;Year&gt;1971&lt;/Year&gt;&lt;RecNum&gt;0&lt;/RecNum&gt;&lt;IDText&gt;ARTIFICIAL ARTERIAL SYSTEM FOR PUMPING HEARTS&lt;/IDText&gt;&lt;DisplayText&gt;&lt;style face="superscript"&gt;19&lt;/style&gt;&lt;/DisplayText&gt;&lt;record&gt;&lt;keywords&gt;&lt;keyword&gt;Physiology&lt;/keyword&gt;&lt;keyword&gt;Sport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A362E">
        <w:rPr>
          <w:lang w:val="sk-SK"/>
        </w:rPr>
        <w:fldChar w:fldCharType="separate"/>
      </w:r>
      <w:r w:rsidR="00AD692D" w:rsidRPr="00AD692D">
        <w:rPr>
          <w:noProof/>
          <w:vertAlign w:val="superscript"/>
          <w:lang w:val="sk-SK"/>
        </w:rPr>
        <w:t>19</w:t>
      </w:r>
      <w:r w:rsidRPr="00FA362E">
        <w:rPr>
          <w:lang w:val="sk-SK"/>
        </w:rPr>
        <w:fldChar w:fldCharType="end"/>
      </w:r>
      <w:r w:rsidRPr="00FA362E">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modeluje zotrvačnosť krvi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vyjadrená vzťahom (</w:t>
      </w:r>
      <w:r w:rsidRPr="00FA362E">
        <w:rPr>
          <w:lang w:val="sk-SK"/>
        </w:rPr>
        <w:fldChar w:fldCharType="begin"/>
      </w:r>
      <w:r w:rsidRPr="00FA362E">
        <w:rPr>
          <w:lang w:val="sk-SK"/>
        </w:rPr>
        <w:instrText xml:space="preserve"> REF windkessel_5 \h </w:instrText>
      </w:r>
      <w:r w:rsidRPr="00FA362E">
        <w:rPr>
          <w:lang w:val="sk-SK"/>
        </w:rPr>
      </w:r>
      <w:r w:rsidRPr="00FA362E">
        <w:rPr>
          <w:lang w:val="sk-SK"/>
        </w:rPr>
        <w:fldChar w:fldCharType="separate"/>
      </w:r>
      <w:r w:rsidR="00F95B9C">
        <w:rPr>
          <w:noProof/>
          <w:color w:val="000000"/>
          <w:lang w:val="sk-SK"/>
        </w:rPr>
        <w:t>10</w:t>
      </w:r>
      <w:r w:rsidRPr="00FA362E">
        <w:rPr>
          <w:lang w:val="sk-SK"/>
        </w:rPr>
        <w:fldChar w:fldCharType="end"/>
      </w:r>
      <w:r w:rsidRPr="00FA362E">
        <w:rPr>
          <w:lang w:val="sk-SK"/>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032FB78" w14:textId="77777777" w:rsidTr="00452ADC">
        <w:tc>
          <w:tcPr>
            <w:tcW w:w="704" w:type="dxa"/>
          </w:tcPr>
          <w:p w14:paraId="79096E39" w14:textId="77777777" w:rsidR="00CE547F" w:rsidRPr="00FA362E" w:rsidRDefault="00CE547F" w:rsidP="00452ADC">
            <w:pPr>
              <w:jc w:val="center"/>
              <w:rPr>
                <w:color w:val="000000"/>
                <w:lang w:val="sk-SK"/>
              </w:rPr>
            </w:pPr>
          </w:p>
        </w:tc>
        <w:tc>
          <w:tcPr>
            <w:tcW w:w="7088" w:type="dxa"/>
            <w:vAlign w:val="center"/>
          </w:tcPr>
          <w:p w14:paraId="79D6822E" w14:textId="77777777" w:rsidR="00CE547F" w:rsidRPr="00FA362E" w:rsidRDefault="003C2DF3" w:rsidP="00452ADC">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14:paraId="354D1A1E" w14:textId="77777777" w:rsidR="00CE547F" w:rsidRPr="00FA362E" w:rsidRDefault="00CE547F" w:rsidP="00452ADC">
            <w:pPr>
              <w:jc w:val="center"/>
              <w:rPr>
                <w:color w:val="000000"/>
                <w:lang w:val="sk-SK"/>
              </w:rPr>
            </w:pPr>
          </w:p>
        </w:tc>
        <w:tc>
          <w:tcPr>
            <w:tcW w:w="702" w:type="dxa"/>
            <w:vAlign w:val="center"/>
          </w:tcPr>
          <w:p w14:paraId="69EFD107" w14:textId="77777777" w:rsidR="00CE547F" w:rsidRPr="00FA362E" w:rsidRDefault="00CE547F" w:rsidP="00452ADC">
            <w:pPr>
              <w:jc w:val="center"/>
              <w:rPr>
                <w:color w:val="000000"/>
                <w:lang w:val="sk-SK"/>
              </w:rPr>
            </w:pPr>
            <w:r w:rsidRPr="00FA362E">
              <w:rPr>
                <w:color w:val="000000"/>
                <w:lang w:val="sk-SK"/>
              </w:rPr>
              <w:t>(</w:t>
            </w:r>
            <w:bookmarkStart w:id="1052" w:name="windkessel_5"/>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10</w:t>
            </w:r>
            <w:r w:rsidRPr="00FA362E">
              <w:rPr>
                <w:color w:val="000000"/>
                <w:lang w:val="sk-SK"/>
              </w:rPr>
              <w:fldChar w:fldCharType="end"/>
            </w:r>
            <w:bookmarkEnd w:id="1052"/>
            <w:r w:rsidRPr="00FA362E">
              <w:rPr>
                <w:color w:val="000000"/>
                <w:lang w:val="sk-SK"/>
              </w:rPr>
              <w:t>)</w:t>
            </w:r>
          </w:p>
        </w:tc>
      </w:tr>
    </w:tbl>
    <w:p w14:paraId="2EE60316" w14:textId="068AF0B5" w:rsidR="00CE547F" w:rsidRPr="00FA362E" w:rsidRDefault="00CE547F" w:rsidP="00CE547F">
      <w:pPr>
        <w:rPr>
          <w:color w:val="000000"/>
          <w:lang w:val="sk-SK"/>
        </w:rPr>
      </w:pPr>
      <w:r w:rsidRPr="00FA362E">
        <w:rPr>
          <w:lang w:val="sk-SK" w:eastAsia="en-US" w:bidi="en-US"/>
        </w:rPr>
        <w:t xml:space="preserve">Kde L je intertancia krvi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FA362E">
        <w:rPr>
          <w:color w:val="000000"/>
          <w:lang w:val="sk-SK"/>
        </w:rPr>
        <w:t xml:space="preserve"> je rozťažnosť proximálnej aorty </w:t>
      </w:r>
      <w:r w:rsidRPr="00FA362E">
        <w:rPr>
          <w:color w:val="000000"/>
          <w:lang w:val="sk-SK"/>
        </w:rPr>
        <w:fldChar w:fldCharType="begin"/>
      </w:r>
      <w:r w:rsidR="00AD692D">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color w:val="000000"/>
          <w:lang w:val="sk-SK"/>
        </w:rPr>
        <w:fldChar w:fldCharType="separate"/>
      </w:r>
      <w:r w:rsidR="00AD692D" w:rsidRPr="00AD692D">
        <w:rPr>
          <w:noProof/>
          <w:color w:val="000000"/>
          <w:vertAlign w:val="superscript"/>
          <w:lang w:val="sk-SK"/>
        </w:rPr>
        <w:t>10</w:t>
      </w:r>
      <w:r w:rsidRPr="00FA362E">
        <w:rPr>
          <w:color w:val="000000"/>
          <w:lang w:val="sk-SK"/>
        </w:rPr>
        <w:fldChar w:fldCharType="end"/>
      </w:r>
      <w:r w:rsidRPr="00FA362E">
        <w:rPr>
          <w:color w:val="000000"/>
          <w:lang w:val="sk-SK"/>
        </w:rPr>
        <w:t>.</w:t>
      </w:r>
    </w:p>
    <w:p w14:paraId="49112A53" w14:textId="77777777" w:rsidR="00CE547F" w:rsidRPr="00FA362E" w:rsidRDefault="00CE547F" w:rsidP="00CE547F">
      <w:pPr>
        <w:rPr>
          <w:color w:val="000000"/>
          <w:lang w:val="sk-SK"/>
        </w:rPr>
      </w:pPr>
    </w:p>
    <w:p w14:paraId="329188FF" w14:textId="77777777" w:rsidR="00CE547F" w:rsidRPr="00FA362E" w:rsidRDefault="00CE547F" w:rsidP="00CE547F">
      <w:pPr>
        <w:pStyle w:val="Heading2"/>
        <w:rPr>
          <w:lang w:val="sk-SK"/>
        </w:rPr>
      </w:pPr>
      <w:bookmarkStart w:id="1053" w:name="_Toc516413208"/>
      <w:r w:rsidRPr="00FA362E">
        <w:rPr>
          <w:lang w:val="sk-SK"/>
        </w:rPr>
        <w:t>Štvordielny Windeksselov hemodynamický model</w:t>
      </w:r>
      <w:bookmarkEnd w:id="1053"/>
    </w:p>
    <w:p w14:paraId="1441661F" w14:textId="77777777" w:rsidR="00CE547F" w:rsidRPr="00FA362E" w:rsidRDefault="00CE547F" w:rsidP="00CE547F">
      <w:pPr>
        <w:rPr>
          <w:lang w:val="sk-SK"/>
        </w:rPr>
      </w:pPr>
    </w:p>
    <w:p w14:paraId="2BF771AE" w14:textId="73A4D820" w:rsidR="00CE547F" w:rsidRPr="00FA362E" w:rsidRDefault="00CE547F" w:rsidP="00CE547F">
      <w:pPr>
        <w:rPr>
          <w:color w:val="000000"/>
          <w:lang w:val="sk-SK"/>
        </w:rPr>
      </w:pPr>
      <w:r w:rsidRPr="00FA362E">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A362E">
        <w:rPr>
          <w:color w:val="000000"/>
          <w:lang w:val="sk-SK"/>
        </w:rPr>
        <w:t xml:space="preserve">. </w:t>
      </w:r>
      <w:r w:rsidRPr="00FA362E">
        <w:rPr>
          <w:color w:val="000000"/>
          <w:lang w:val="sk-SK"/>
        </w:rPr>
        <w:lastRenderedPageBreak/>
        <w:t xml:space="preserve">Mechanickú a elektrickú analógiu tohto modelu uvádza </w:t>
      </w:r>
      <w:r w:rsidRPr="00FA362E">
        <w:rPr>
          <w:color w:val="000000"/>
          <w:lang w:val="sk-SK"/>
        </w:rPr>
        <w:fldChar w:fldCharType="begin"/>
      </w:r>
      <w:r w:rsidRPr="00FA362E">
        <w:rPr>
          <w:color w:val="000000"/>
          <w:lang w:val="sk-SK"/>
        </w:rPr>
        <w:instrText xml:space="preserve"> REF _Ref508524788 \h </w:instrText>
      </w:r>
      <w:r w:rsidRPr="00FA362E">
        <w:rPr>
          <w:color w:val="000000"/>
          <w:lang w:val="sk-SK"/>
        </w:rPr>
      </w:r>
      <w:r w:rsidRPr="00FA362E">
        <w:rPr>
          <w:color w:val="000000"/>
          <w:lang w:val="sk-SK"/>
        </w:rPr>
        <w:fldChar w:fldCharType="separate"/>
      </w:r>
      <w:ins w:id="1054"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4</w:t>
        </w:r>
      </w:ins>
      <w:del w:id="1055"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4</w:delText>
        </w:r>
      </w:del>
      <w:r w:rsidRPr="00FA362E">
        <w:rPr>
          <w:color w:val="000000"/>
          <w:lang w:val="sk-SK"/>
        </w:rPr>
        <w:fldChar w:fldCharType="end"/>
      </w:r>
      <w:r w:rsidRPr="00FA362E">
        <w:rPr>
          <w:color w:val="000000"/>
          <w:lang w:val="sk-SK"/>
        </w:rPr>
        <w:t xml:space="preserve"> v spodnej časti. Tento model sa snaží potlačiť chybu v nízkych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A362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bGF5VGV4dD48c3R5bGUgZmFjZT0ic3VwZXJzY3JpcHQiPjIwPC9zdHlsZT48L0Rpc3BsYXlUZXh0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</w:fldData>
        </w:fldChar>
      </w:r>
      <w:r w:rsidR="00AD692D">
        <w:rPr>
          <w:color w:val="000000"/>
          <w:lang w:val="sk-SK"/>
        </w:rPr>
        <w:instrText xml:space="preserve"> ADDIN EN.CITE </w:instrText>
      </w:r>
      <w:r w:rsidR="00AD692D">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bGF5VGV4dD48c3R5bGUgZmFjZT0ic3VwZXJzY3JpcHQiPjIwPC9zdHlsZT48L0Rpc3BsYXlUZXh0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</w:fldData>
        </w:fldChar>
      </w:r>
      <w:r w:rsidR="00AD692D">
        <w:rPr>
          <w:color w:val="000000"/>
          <w:lang w:val="sk-SK"/>
        </w:rPr>
        <w:instrText xml:space="preserve"> ADDIN EN.CITE.DATA </w:instrText>
      </w:r>
      <w:r w:rsidR="00AD692D">
        <w:rPr>
          <w:color w:val="000000"/>
          <w:lang w:val="sk-SK"/>
        </w:rPr>
      </w:r>
      <w:r w:rsidR="00AD692D">
        <w:rPr>
          <w:color w:val="000000"/>
          <w:lang w:val="sk-SK"/>
        </w:rPr>
        <w:fldChar w:fldCharType="end"/>
      </w:r>
      <w:r w:rsidRPr="00FA362E">
        <w:rPr>
          <w:color w:val="000000"/>
          <w:lang w:val="sk-SK"/>
        </w:rPr>
      </w:r>
      <w:r w:rsidRPr="00FA362E">
        <w:rPr>
          <w:color w:val="000000"/>
          <w:lang w:val="sk-SK"/>
        </w:rPr>
        <w:fldChar w:fldCharType="separate"/>
      </w:r>
      <w:r w:rsidR="00AD692D" w:rsidRPr="00AD692D">
        <w:rPr>
          <w:noProof/>
          <w:color w:val="000000"/>
          <w:vertAlign w:val="superscript"/>
          <w:lang w:val="sk-SK"/>
        </w:rPr>
        <w:t>20</w:t>
      </w:r>
      <w:r w:rsidRPr="00FA362E">
        <w:rPr>
          <w:color w:val="000000"/>
          <w:lang w:val="sk-SK"/>
        </w:rPr>
        <w:fldChar w:fldCharType="end"/>
      </w:r>
      <w:r w:rsidRPr="00FA362E">
        <w:rPr>
          <w:color w:val="000000"/>
          <w:lang w:val="sk-SK"/>
        </w:rPr>
        <w:t>.</w:t>
      </w:r>
    </w:p>
    <w:p w14:paraId="4ED0DF73" w14:textId="77777777" w:rsidR="00CE547F" w:rsidRPr="00FA362E" w:rsidRDefault="00CE547F" w:rsidP="00CE547F">
      <w:pPr>
        <w:rPr>
          <w:lang w:val="sk-SK"/>
        </w:rPr>
      </w:pPr>
    </w:p>
    <w:p w14:paraId="3E19244E" w14:textId="77777777" w:rsidR="00CE547F" w:rsidRPr="00FA362E" w:rsidRDefault="00CE547F" w:rsidP="00CE547F">
      <w:pPr>
        <w:pStyle w:val="Heading2"/>
        <w:rPr>
          <w:lang w:val="sk-SK"/>
        </w:rPr>
      </w:pPr>
      <w:bookmarkStart w:id="1056" w:name="_Toc516413209"/>
      <w:r w:rsidRPr="00FA362E">
        <w:rPr>
          <w:lang w:val="sk-SK"/>
        </w:rPr>
        <w:t>Spôsoby merania srdcového výdaja – SV</w:t>
      </w:r>
      <w:bookmarkEnd w:id="1056"/>
    </w:p>
    <w:p w14:paraId="6592A2E5" w14:textId="77777777" w:rsidR="00CE547F" w:rsidRPr="00FA362E" w:rsidRDefault="00CE547F" w:rsidP="00CE547F">
      <w:pPr>
        <w:rPr>
          <w:lang w:val="sk-SK"/>
        </w:rPr>
      </w:pPr>
    </w:p>
    <w:p w14:paraId="45800DDF" w14:textId="77777777" w:rsidR="00CE547F" w:rsidRPr="00FA362E" w:rsidRDefault="00CE547F" w:rsidP="00CE547F">
      <w:pPr>
        <w:rPr>
          <w:lang w:val="sk-SK"/>
        </w:rPr>
      </w:pPr>
      <w:r w:rsidRPr="00FA362E">
        <w:rPr>
          <w:lang w:val="sk-SK"/>
        </w:rPr>
        <w:t xml:space="preserve">Na meranie SV sa používajú viaceré invazívne aj neinvazívne metódy. </w:t>
      </w:r>
    </w:p>
    <w:p w14:paraId="5CA10651" w14:textId="77777777" w:rsidR="00CE547F" w:rsidRPr="00FA362E" w:rsidRDefault="00CE547F" w:rsidP="00CE547F">
      <w:pPr>
        <w:rPr>
          <w:lang w:val="sk-SK"/>
        </w:rPr>
      </w:pPr>
    </w:p>
    <w:p w14:paraId="287C3741" w14:textId="77777777" w:rsidR="00CE547F" w:rsidRPr="00FA362E" w:rsidRDefault="00CE547F" w:rsidP="00CE547F">
      <w:pPr>
        <w:pStyle w:val="Heading3"/>
        <w:rPr>
          <w:lang w:val="sk-SK"/>
        </w:rPr>
      </w:pPr>
      <w:bookmarkStart w:id="1057" w:name="_Toc516413210"/>
      <w:r w:rsidRPr="00FA362E">
        <w:rPr>
          <w:lang w:val="sk-SK"/>
        </w:rPr>
        <w:t>Invazívne</w:t>
      </w:r>
      <w:bookmarkEnd w:id="1057"/>
    </w:p>
    <w:p w14:paraId="40608CAF" w14:textId="77777777" w:rsidR="00CE547F" w:rsidRPr="00FA362E" w:rsidRDefault="00CE547F" w:rsidP="00CE547F">
      <w:pPr>
        <w:rPr>
          <w:lang w:val="sk-SK"/>
        </w:rPr>
      </w:pPr>
    </w:p>
    <w:p w14:paraId="5301E7C5" w14:textId="3B389647" w:rsidR="00CE547F" w:rsidRPr="00FA362E" w:rsidRDefault="00CE547F" w:rsidP="00CE547F">
      <w:pPr>
        <w:rPr>
          <w:lang w:val="sk-SK"/>
        </w:rPr>
      </w:pPr>
      <w:r w:rsidRPr="00FA362E">
        <w:rPr>
          <w:lang w:val="sk-SK"/>
        </w:rPr>
        <w:t xml:space="preserve">Medzi invazívne patrí dilučná metóda </w:t>
      </w:r>
      <w:r w:rsidRPr="00FA362E">
        <w:rPr>
          <w:lang w:val="sk-SK"/>
        </w:rPr>
        <w:fldChar w:fldCharType="begin"/>
      </w:r>
      <w:r w:rsidR="00AD692D">
        <w:rPr>
          <w:lang w:val="sk-SK"/>
        </w:rPr>
        <w:instrText xml:space="preserve"> ADDIN EN.CITE &lt;EndNote&gt;&lt;Cite&gt;&lt;Author&gt;Baura&lt;/Author&gt;&lt;Year&gt;2002&lt;/Year&gt;&lt;IDText&gt;System theory and practical applications of biomedical signals&lt;/IDText&gt;&lt;DisplayText&gt;&lt;style face="superscript"&gt;2&lt;/style&gt;&lt;/DisplayText&gt;&lt;record&gt;&lt;titles&gt;&lt;title&gt;System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00AD692D" w:rsidRPr="00AD692D">
        <w:rPr>
          <w:noProof/>
          <w:vertAlign w:val="superscript"/>
          <w:lang w:val="sk-SK"/>
        </w:rPr>
        <w:t>2</w:t>
      </w:r>
      <w:r w:rsidRPr="00FA362E">
        <w:rPr>
          <w:lang w:val="sk-SK"/>
        </w:rPr>
        <w:fldChar w:fldCharType="end"/>
      </w:r>
      <w:r w:rsidRPr="00FA362E">
        <w:rPr>
          <w:lang w:val="sk-SK"/>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w:t>
      </w:r>
      <w:r w:rsidRPr="00FA362E">
        <w:rPr>
          <w:lang w:val="sk-SK"/>
        </w:rPr>
        <w:fldChar w:fldCharType="begin"/>
      </w:r>
      <w:r w:rsidR="00AD692D">
        <w:rPr>
          <w:lang w:val="sk-SK"/>
        </w:rPr>
        <w:instrText xml:space="preserve"> ADDIN EN.CITE &lt;EndNote&gt;&lt;Cite&gt;&lt;Author&gt;Baura&lt;/Author&gt;&lt;Year&gt;2002&lt;/Year&gt;&lt;IDText&gt;System theory and practical applications of biomedical signals&lt;/IDText&gt;&lt;DisplayText&gt;&lt;style face="superscript"&gt;2&lt;/style&gt;&lt;/DisplayText&gt;&lt;record&gt;&lt;titles&gt;&lt;title&gt;System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00AD692D" w:rsidRPr="00AD692D">
        <w:rPr>
          <w:noProof/>
          <w:vertAlign w:val="superscript"/>
          <w:lang w:val="sk-SK"/>
        </w:rPr>
        <w:t>2</w:t>
      </w:r>
      <w:r w:rsidRPr="00FA362E">
        <w:rPr>
          <w:lang w:val="sk-SK"/>
        </w:rPr>
        <w:fldChar w:fldCharType="end"/>
      </w:r>
      <w:r w:rsidRPr="00FA362E">
        <w:rPr>
          <w:lang w:val="sk-SK"/>
        </w:rPr>
        <w:t xml:space="preserve">, kde sa meria rozdiel v nasýtení krvi kyslíkom medzi krvou pritekajúcou do pľúc a krvou odtekajúcou z pľúc. Množstvo kyslíka ktoré organizmus prijal meria spirometer. Táto metóda je jednou z najpresnejších. </w:t>
      </w:r>
    </w:p>
    <w:p w14:paraId="0B255460" w14:textId="77777777" w:rsidR="00CE547F" w:rsidRPr="00FA362E" w:rsidRDefault="00CE547F" w:rsidP="00CE547F">
      <w:pPr>
        <w:rPr>
          <w:lang w:val="sk-SK"/>
        </w:rPr>
      </w:pPr>
    </w:p>
    <w:p w14:paraId="32229841" w14:textId="77777777" w:rsidR="00CE547F" w:rsidRPr="00FA362E" w:rsidRDefault="00CE547F" w:rsidP="00CE547F">
      <w:pPr>
        <w:pStyle w:val="Heading3"/>
        <w:rPr>
          <w:lang w:val="sk-SK"/>
        </w:rPr>
      </w:pPr>
      <w:bookmarkStart w:id="1058" w:name="_Toc516413211"/>
      <w:r w:rsidRPr="00FA362E">
        <w:rPr>
          <w:lang w:val="sk-SK"/>
        </w:rPr>
        <w:t>Neinvazívne</w:t>
      </w:r>
      <w:bookmarkEnd w:id="1058"/>
    </w:p>
    <w:p w14:paraId="7437C3FC" w14:textId="77777777" w:rsidR="00CE547F" w:rsidRPr="00FA362E" w:rsidRDefault="00CE547F" w:rsidP="00CE547F">
      <w:pPr>
        <w:rPr>
          <w:lang w:val="sk-SK"/>
        </w:rPr>
      </w:pPr>
    </w:p>
    <w:p w14:paraId="1A669A9A" w14:textId="77777777" w:rsidR="00CE547F" w:rsidRPr="00FA362E" w:rsidRDefault="00CE547F" w:rsidP="00CE547F">
      <w:pPr>
        <w:rPr>
          <w:lang w:val="sk-SK"/>
        </w:rPr>
      </w:pPr>
      <w:r w:rsidRPr="00FA362E">
        <w:rPr>
          <w:lang w:val="sk-SK"/>
        </w:rPr>
        <w:t xml:space="preserve">Neinvazívne metódy na výpočet srdečného výdaja sa vyznačujú komplikovanosťou a nepresnosťou. Jedno z najčastejšie používaných neinvazívnych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Pr="00FA362E">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Pr="00FA362E">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Pr="00FA362E">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A362E">
        <w:rPr>
          <w:lang w:val="sk-SK"/>
        </w:rPr>
        <w:t>. (</w:t>
      </w:r>
      <w:r w:rsidRPr="00FA362E">
        <w:rPr>
          <w:lang w:val="sk-SK"/>
        </w:rPr>
        <w:fldChar w:fldCharType="begin"/>
      </w:r>
      <w:r w:rsidRPr="00FA362E">
        <w:rPr>
          <w:lang w:val="sk-SK"/>
        </w:rPr>
        <w:instrText xml:space="preserve"> REF echo_flow \h </w:instrText>
      </w:r>
      <w:r w:rsidRPr="00FA362E">
        <w:rPr>
          <w:lang w:val="sk-SK"/>
        </w:rPr>
      </w:r>
      <w:r w:rsidRPr="00FA362E">
        <w:rPr>
          <w:lang w:val="sk-SK"/>
        </w:rPr>
        <w:fldChar w:fldCharType="separate"/>
      </w:r>
      <w:r w:rsidR="00F95B9C">
        <w:rPr>
          <w:noProof/>
          <w:color w:val="000000"/>
          <w:lang w:val="sk-SK"/>
        </w:rPr>
        <w:t>11</w:t>
      </w:r>
      <w:r w:rsidRPr="00FA362E">
        <w:rPr>
          <w:lang w:val="sk-SK"/>
        </w:rPr>
        <w:fldChar w:fldCharType="end"/>
      </w:r>
      <w:r w:rsidRPr="00FA362E">
        <w:rPr>
          <w:lang w:val="sk-SK"/>
        </w:rPr>
        <w:t xml:space="preserve">) </w:t>
      </w:r>
    </w:p>
    <w:p w14:paraId="6D45C9C1"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C528A77" w14:textId="77777777" w:rsidTr="00452ADC">
        <w:tc>
          <w:tcPr>
            <w:tcW w:w="704" w:type="dxa"/>
          </w:tcPr>
          <w:p w14:paraId="2959D9B7" w14:textId="77777777" w:rsidR="00CE547F" w:rsidRPr="00FA362E" w:rsidRDefault="00CE547F" w:rsidP="00452ADC">
            <w:pPr>
              <w:jc w:val="center"/>
              <w:rPr>
                <w:color w:val="000000"/>
                <w:lang w:val="sk-SK"/>
              </w:rPr>
            </w:pPr>
          </w:p>
        </w:tc>
        <w:tc>
          <w:tcPr>
            <w:tcW w:w="7088" w:type="dxa"/>
            <w:vAlign w:val="center"/>
          </w:tcPr>
          <w:p w14:paraId="77020AD5" w14:textId="77777777" w:rsidR="00CE547F" w:rsidRPr="00FA362E" w:rsidRDefault="00CE547F" w:rsidP="00452ADC">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14:paraId="246686EA" w14:textId="77777777" w:rsidR="00CE547F" w:rsidRPr="00FA362E" w:rsidRDefault="00CE547F" w:rsidP="00452ADC">
            <w:pPr>
              <w:jc w:val="center"/>
              <w:rPr>
                <w:color w:val="000000"/>
                <w:lang w:val="sk-SK"/>
              </w:rPr>
            </w:pPr>
            <w:r w:rsidRPr="00FA362E">
              <w:rPr>
                <w:color w:val="000000"/>
                <w:lang w:val="sk-SK"/>
              </w:rPr>
              <w:t>(</w:t>
            </w:r>
            <w:bookmarkStart w:id="1059" w:name="echo_flow"/>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11</w:t>
            </w:r>
            <w:r w:rsidRPr="00FA362E">
              <w:rPr>
                <w:color w:val="000000"/>
                <w:lang w:val="sk-SK"/>
              </w:rPr>
              <w:fldChar w:fldCharType="end"/>
            </w:r>
            <w:bookmarkEnd w:id="1059"/>
            <w:r w:rsidRPr="00FA362E">
              <w:rPr>
                <w:color w:val="000000"/>
                <w:lang w:val="sk-SK"/>
              </w:rPr>
              <w:t>)</w:t>
            </w:r>
          </w:p>
        </w:tc>
      </w:tr>
    </w:tbl>
    <w:p w14:paraId="5596A755" w14:textId="77777777" w:rsidR="00CE547F" w:rsidRPr="00FA362E" w:rsidRDefault="00CE547F" w:rsidP="00CE547F">
      <w:pPr>
        <w:jc w:val="center"/>
        <w:rPr>
          <w:lang w:val="sk-SK"/>
        </w:rPr>
      </w:pPr>
    </w:p>
    <w:p w14:paraId="0F9E5940" w14:textId="5D6C1321" w:rsidR="00CE547F" w:rsidRPr="00FA362E" w:rsidRDefault="00CE547F" w:rsidP="00CE547F">
      <w:pPr>
        <w:rPr>
          <w:lang w:val="sk-SK"/>
        </w:rPr>
      </w:pPr>
      <w:r w:rsidRPr="00FA362E">
        <w:rPr>
          <w:lang w:val="sk-SK"/>
        </w:rPr>
        <w:lastRenderedPageBreak/>
        <w:t xml:space="preserve">Táto metóda vyžaduje veľmi skúsený personál. Ďalšia presná ale drahá metóda merania SV je meranie magnetickou </w:t>
      </w:r>
      <w:r w:rsidRPr="00FA362E">
        <w:rPr>
          <w:szCs w:val="24"/>
          <w:lang w:val="sk-SK"/>
        </w:rPr>
        <w:t xml:space="preserve">rezonanciou (Phase contrast magnetic resonance imaging (PC-MRI)) </w:t>
      </w:r>
      <w:r w:rsidRPr="00FA362E">
        <w:rPr>
          <w:szCs w:val="24"/>
          <w:lang w:val="sk-SK"/>
        </w:rPr>
        <w:fldChar w:fldCharType="begin"/>
      </w:r>
      <w:r w:rsidR="00AD692D">
        <w:rPr>
          <w:szCs w:val="24"/>
          <w:lang w:val="sk-SK"/>
        </w:rPr>
        <w:instrText xml:space="preserve"> ADDIN EN.CITE &lt;EndNote&gt;&lt;Cite&gt;&lt;Author&gt;Rooney&lt;/Author&gt;&lt;Year&gt;2003&lt;/Year&gt;&lt;RecNum&gt;0&lt;/RecNum&gt;&lt;IDText&gt;MRI: From picture to proton&lt;/IDText&gt;&lt;DisplayText&gt;&lt;style face="superscript"&gt;21&lt;/style&gt;&lt;/DisplayText&gt;&lt;record&gt;&lt;dates&gt;&lt;pub-dates&gt;&lt;date&gt;Oct&lt;/date&gt;&lt;/pub-dates&gt;&lt;year&gt;2003&lt;/year&gt;&lt;/dates&gt;&lt;keywords&gt;&lt;keyword&gt;Environmental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FA362E">
        <w:rPr>
          <w:szCs w:val="24"/>
          <w:lang w:val="sk-SK"/>
        </w:rPr>
        <w:fldChar w:fldCharType="separate"/>
      </w:r>
      <w:r w:rsidR="00AD692D" w:rsidRPr="00AD692D">
        <w:rPr>
          <w:noProof/>
          <w:szCs w:val="24"/>
          <w:vertAlign w:val="superscript"/>
          <w:lang w:val="sk-SK"/>
        </w:rPr>
        <w:t>21</w:t>
      </w:r>
      <w:r w:rsidRPr="00FA362E">
        <w:rPr>
          <w:szCs w:val="24"/>
          <w:lang w:val="sk-SK"/>
        </w:rPr>
        <w:fldChar w:fldCharType="end"/>
      </w:r>
      <w:r w:rsidRPr="00FA362E">
        <w:rPr>
          <w:szCs w:val="24"/>
          <w:lang w:val="sk-SK"/>
        </w:rPr>
        <w:t>, a pozitrón emisná tomografia</w:t>
      </w:r>
      <w:r w:rsidRPr="00FA362E">
        <w:rPr>
          <w:lang w:val="sk-SK"/>
        </w:rPr>
        <w:t xml:space="preserve"> (PET) </w:t>
      </w:r>
      <w:r w:rsidRPr="00FA362E">
        <w:rPr>
          <w:lang w:val="sk-SK"/>
        </w:rPr>
        <w:fldChar w:fldCharType="begin"/>
      </w:r>
      <w:r w:rsidR="00AD692D">
        <w:rPr>
          <w:lang w:val="sk-SK"/>
        </w:rPr>
        <w:instrText xml:space="preserve"> ADDIN EN.CITE &lt;EndNote&gt;&lt;Cite&gt;&lt;Author&gt;Leenders&lt;/Author&gt;&lt;Year&gt;1994&lt;/Year&gt;&lt;RecNum&gt;0&lt;/RecNum&gt;&lt;IDText&gt;PET - BLOOD-FLOW AND OXYGEN-CONSUMPTION IN BRAIN-TUMORS&lt;/IDText&gt;&lt;DisplayText&gt;&lt;style face="superscript"&gt;22&lt;/style&gt;&lt;/DisplayText&gt;&lt;record&gt;&lt;keywords&gt;&lt;keyword&gt;positron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FA362E">
        <w:rPr>
          <w:lang w:val="sk-SK"/>
        </w:rPr>
        <w:fldChar w:fldCharType="separate"/>
      </w:r>
      <w:r w:rsidR="00AD692D" w:rsidRPr="00AD692D">
        <w:rPr>
          <w:noProof/>
          <w:vertAlign w:val="superscript"/>
          <w:lang w:val="sk-SK"/>
        </w:rPr>
        <w:t>22</w:t>
      </w:r>
      <w:r w:rsidRPr="00FA362E">
        <w:rPr>
          <w:lang w:val="sk-SK"/>
        </w:rPr>
        <w:fldChar w:fldCharType="end"/>
      </w:r>
      <w:r w:rsidRPr="00FA362E">
        <w:rPr>
          <w:lang w:val="sk-SK"/>
        </w:rPr>
        <w:t xml:space="preserve">. Nepriamy odhad SV z parametrov obehovej sústavy je možné získať analýzou pulznej vlny </w:t>
      </w:r>
      <w:r w:rsidRPr="00FA362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YXlUZXh0PjxzdHlsZSBmYWNlPSJzdXBlcnNjcmlwdCI+MTE8L3N0eWxlPjwvRGlzcGxheVRleHQ+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</w:fldData>
        </w:fldChar>
      </w:r>
      <w:r w:rsidR="00AD692D">
        <w:rPr>
          <w:lang w:val="sk-SK"/>
        </w:rPr>
        <w:instrText xml:space="preserve"> ADDIN EN.CITE </w:instrText>
      </w:r>
      <w:r w:rsidR="00AD692D">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YXlUZXh0PjxzdHlsZSBmYWNlPSJzdXBlcnNjcmlwdCI+MTE8L3N0eWxlPjwvRGlzcGxheVRleHQ+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11</w:t>
      </w:r>
      <w:r w:rsidRPr="00FA362E">
        <w:rPr>
          <w:lang w:val="sk-SK"/>
        </w:rPr>
        <w:fldChar w:fldCharType="end"/>
      </w:r>
      <w:r w:rsidRPr="00FA362E">
        <w:rPr>
          <w:lang w:val="sk-SK"/>
        </w:rPr>
        <w:t xml:space="preserve">. Tok krvi v ľudskom tele vzniká ako následok rozdielu tlaku krvi </w:t>
      </w:r>
      <m:oMath>
        <m:r>
          <w:rPr>
            <w:rFonts w:ascii="Cambria Math" w:hAnsi="Cambria Math"/>
            <w:lang w:val="sk-SK"/>
          </w:rPr>
          <m:t>dP/dt</m:t>
        </m:r>
      </m:oMath>
      <w:r w:rsidRPr="00FA362E">
        <w:rPr>
          <w:lang w:val="sk-SK"/>
        </w:rPr>
        <w:t>, ktorý vytvára srdce svojou pumpovanou činnosťou. Vzťah medzi rozdielom tlaku a tokom vyjadruje Darcyho zákon (</w:t>
      </w:r>
      <w:r w:rsidRPr="00FA362E">
        <w:rPr>
          <w:lang w:val="sk-SK"/>
        </w:rPr>
        <w:fldChar w:fldCharType="begin"/>
      </w:r>
      <w:r w:rsidRPr="00FA362E">
        <w:rPr>
          <w:lang w:val="sk-SK"/>
        </w:rPr>
        <w:instrText xml:space="preserve"> REF darciho_zakon \h </w:instrText>
      </w:r>
      <w:r w:rsidRPr="00FA362E">
        <w:rPr>
          <w:lang w:val="sk-SK"/>
        </w:rPr>
      </w:r>
      <w:r w:rsidRPr="00FA362E">
        <w:rPr>
          <w:lang w:val="sk-SK"/>
        </w:rPr>
        <w:fldChar w:fldCharType="separate"/>
      </w:r>
      <w:r w:rsidR="00F95B9C">
        <w:rPr>
          <w:noProof/>
          <w:color w:val="000000"/>
          <w:lang w:val="sk-SK"/>
        </w:rPr>
        <w:t>12</w:t>
      </w:r>
      <w:r w:rsidRPr="00FA362E">
        <w:rPr>
          <w:lang w:val="sk-SK"/>
        </w:rPr>
        <w:fldChar w:fldCharType="end"/>
      </w:r>
      <w:r w:rsidRPr="00FA362E">
        <w:rPr>
          <w:lang w:val="sk-SK"/>
        </w:rPr>
        <w:t>)</w:t>
      </w:r>
      <w:r w:rsidRPr="00FA362E">
        <w:rPr>
          <w:lang w:val="sk-SK"/>
        </w:rPr>
        <w:fldChar w:fldCharType="begin"/>
      </w:r>
      <w:r w:rsidR="00AD692D">
        <w:rPr>
          <w:lang w:val="sk-SK"/>
        </w:rPr>
        <w:instrText xml:space="preserve"> ADDIN EN.CITE &lt;EndNote&gt;&lt;Cite&gt;&lt;Author&gt;Mayet&lt;/Author&gt;&lt;Year&gt;2003&lt;/Year&gt;&lt;RecNum&gt;0&lt;/RecNum&gt;&lt;IDText&gt;Cardiac and vascular pathophysiology in hypertension&lt;/IDText&gt;&lt;DisplayText&gt;&lt;style face="superscript"&gt;23&lt;/style&gt;&lt;/DisplayText&gt;&lt;record&gt;&lt;dates&gt;&lt;pub-dates&gt;&lt;date&gt;Sep&lt;/date&gt;&lt;/pub-dates&gt;&lt;year&gt;2003&lt;/year&gt;&lt;/dates&gt;&lt;keywords&gt;&lt;keyword&gt;left-ventricular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FA362E">
        <w:rPr>
          <w:lang w:val="sk-SK"/>
        </w:rPr>
        <w:fldChar w:fldCharType="separate"/>
      </w:r>
      <w:r w:rsidR="00AD692D" w:rsidRPr="00AD692D">
        <w:rPr>
          <w:noProof/>
          <w:vertAlign w:val="superscript"/>
          <w:lang w:val="sk-SK"/>
        </w:rPr>
        <w:t>23</w:t>
      </w:r>
      <w:r w:rsidRPr="00FA362E">
        <w:rPr>
          <w:lang w:val="sk-SK"/>
        </w:rPr>
        <w:fldChar w:fldCharType="end"/>
      </w:r>
    </w:p>
    <w:p w14:paraId="48D298E8"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3B8A3B8" w14:textId="77777777" w:rsidTr="00452ADC">
        <w:tc>
          <w:tcPr>
            <w:tcW w:w="704" w:type="dxa"/>
          </w:tcPr>
          <w:p w14:paraId="5240E003" w14:textId="77777777" w:rsidR="00CE547F" w:rsidRPr="00FA362E" w:rsidRDefault="00CE547F" w:rsidP="00452ADC">
            <w:pPr>
              <w:jc w:val="center"/>
              <w:rPr>
                <w:color w:val="000000"/>
                <w:lang w:val="sk-SK"/>
              </w:rPr>
            </w:pPr>
          </w:p>
        </w:tc>
        <w:tc>
          <w:tcPr>
            <w:tcW w:w="7088" w:type="dxa"/>
            <w:vAlign w:val="center"/>
          </w:tcPr>
          <w:p w14:paraId="1DDEA3DD" w14:textId="77777777" w:rsidR="00CE547F" w:rsidRPr="00FA362E" w:rsidRDefault="00CE547F" w:rsidP="00452ADC">
            <w:pPr>
              <w:jc w:val="center"/>
              <w:rPr>
                <w:rFonts w:eastAsiaTheme="minorEastAsia"/>
                <w:lang w:val="sk-SK"/>
              </w:rPr>
            </w:pPr>
            <m:oMath>
              <m:r>
                <w:rPr>
                  <w:rFonts w:ascii="Cambria Math" w:hAnsi="Cambria Math"/>
                  <w:lang w:val="sk-SK"/>
                </w:rPr>
                <m:t>dP/dt=Q × R</m:t>
              </m:r>
            </m:oMath>
            <w:r w:rsidRPr="00FA362E">
              <w:rPr>
                <w:rFonts w:eastAsiaTheme="minorEastAsia"/>
                <w:lang w:val="sk-SK"/>
              </w:rPr>
              <w:t>.</w:t>
            </w:r>
          </w:p>
          <w:p w14:paraId="014127C9" w14:textId="77777777" w:rsidR="00CE547F" w:rsidRPr="00FA362E" w:rsidRDefault="00CE547F" w:rsidP="00452ADC">
            <w:pPr>
              <w:jc w:val="center"/>
              <w:rPr>
                <w:color w:val="000000"/>
                <w:lang w:val="sk-SK"/>
              </w:rPr>
            </w:pPr>
          </w:p>
        </w:tc>
        <w:tc>
          <w:tcPr>
            <w:tcW w:w="702" w:type="dxa"/>
            <w:vAlign w:val="center"/>
          </w:tcPr>
          <w:p w14:paraId="3B9FFCF9" w14:textId="77777777" w:rsidR="00CE547F" w:rsidRPr="00FA362E" w:rsidRDefault="00CE547F" w:rsidP="00452ADC">
            <w:pPr>
              <w:jc w:val="center"/>
              <w:rPr>
                <w:color w:val="000000"/>
                <w:lang w:val="sk-SK"/>
              </w:rPr>
            </w:pPr>
            <w:r w:rsidRPr="00FA362E">
              <w:rPr>
                <w:color w:val="000000"/>
                <w:lang w:val="sk-SK"/>
              </w:rPr>
              <w:t>(</w:t>
            </w:r>
            <w:bookmarkStart w:id="1060" w:name="darciho_zako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12</w:t>
            </w:r>
            <w:r w:rsidRPr="00FA362E">
              <w:rPr>
                <w:color w:val="000000"/>
                <w:lang w:val="sk-SK"/>
              </w:rPr>
              <w:fldChar w:fldCharType="end"/>
            </w:r>
            <w:bookmarkEnd w:id="1060"/>
            <w:r w:rsidRPr="00FA362E">
              <w:rPr>
                <w:color w:val="000000"/>
                <w:lang w:val="sk-SK"/>
              </w:rPr>
              <w:t>)</w:t>
            </w:r>
          </w:p>
        </w:tc>
      </w:tr>
    </w:tbl>
    <w:p w14:paraId="5D6D7ED1" w14:textId="77777777" w:rsidR="00CE547F" w:rsidRPr="00FA362E" w:rsidRDefault="00CE547F" w:rsidP="00CE547F">
      <w:pPr>
        <w:rPr>
          <w:lang w:val="sk-SK"/>
        </w:rPr>
      </w:pPr>
    </w:p>
    <w:p w14:paraId="4CA701E0" w14:textId="48DA23E1" w:rsidR="00CE547F" w:rsidRPr="00FA362E" w:rsidRDefault="00CE547F" w:rsidP="00CE547F">
      <w:pPr>
        <w:rPr>
          <w:rFonts w:eastAsiaTheme="minorEastAsia"/>
          <w:lang w:val="sk-SK"/>
        </w:rPr>
      </w:pPr>
      <w:r w:rsidRPr="00FA362E">
        <w:rPr>
          <w:lang w:val="sk-SK"/>
        </w:rPr>
        <w:t xml:space="preserve">Kde </w:t>
      </w:r>
      <m:oMath>
        <m:r>
          <w:rPr>
            <w:rFonts w:ascii="Cambria Math" w:hAnsi="Cambria Math"/>
            <w:lang w:val="sk-SK"/>
          </w:rPr>
          <m:t>dP/dt</m:t>
        </m:r>
      </m:oMath>
      <w:r w:rsidRPr="00FA362E">
        <w:rPr>
          <w:rFonts w:eastAsiaTheme="minorEastAsia"/>
          <w:lang w:val="sk-SK"/>
        </w:rPr>
        <w:t xml:space="preserve"> je zmena tlaku, </w:t>
      </w:r>
      <m:oMath>
        <m:r>
          <w:rPr>
            <w:rFonts w:ascii="Cambria Math" w:hAnsi="Cambria Math"/>
            <w:lang w:val="sk-SK"/>
          </w:rPr>
          <m:t>Q</m:t>
        </m:r>
      </m:oMath>
      <w:r w:rsidRPr="00FA362E">
        <w:rPr>
          <w:rFonts w:eastAsiaTheme="minorEastAsia"/>
          <w:lang w:val="sk-SK"/>
        </w:rPr>
        <w:t xml:space="preserve"> je srdcový výdaj a </w:t>
      </w:r>
      <m:oMath>
        <m:r>
          <w:rPr>
            <w:rFonts w:ascii="Cambria Math" w:hAnsi="Cambria Math"/>
            <w:lang w:val="sk-SK"/>
          </w:rPr>
          <m:t>R</m:t>
        </m:r>
      </m:oMath>
      <w:r w:rsidRPr="00FA362E">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FA362E">
        <w:rPr>
          <w:rFonts w:eastAsiaTheme="minorEastAsia"/>
          <w:i/>
          <w:lang w:val="sk-SK"/>
        </w:rPr>
        <w:t>pulse pressure</w:t>
      </w:r>
      <w:r w:rsidRPr="00FA362E">
        <w:rPr>
          <w:rFonts w:eastAsiaTheme="minorEastAsia"/>
          <w:lang w:val="sk-SK"/>
        </w:rPr>
        <w:t xml:space="preserve"> - PP). Jedným z parametrov obehovej sústavy, ktorý sa používa na odhad SV je PP </w:t>
      </w:r>
      <w:r w:rsidRPr="00FA362E">
        <w:rPr>
          <w:rFonts w:eastAsiaTheme="minorEastAsia"/>
          <w:lang w:val="sk-SK"/>
        </w:rPr>
        <w:fldChar w:fldCharType="begin"/>
      </w:r>
      <w:r w:rsidR="00AD692D">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Resistance&lt;/IDText&gt;&lt;DisplayText&gt;&lt;style face="superscript"&gt;24&lt;/style&gt;&lt;/DisplayText&gt;&lt;record&gt;&lt;keywords&gt;&lt;keyword&gt;wave-form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FA362E">
        <w:rPr>
          <w:rFonts w:eastAsiaTheme="minorEastAsia"/>
          <w:lang w:val="sk-SK"/>
        </w:rPr>
        <w:fldChar w:fldCharType="separate"/>
      </w:r>
      <w:r w:rsidR="00AD692D" w:rsidRPr="00AD692D">
        <w:rPr>
          <w:rFonts w:eastAsiaTheme="minorEastAsia"/>
          <w:noProof/>
          <w:vertAlign w:val="superscript"/>
          <w:lang w:val="sk-SK"/>
        </w:rPr>
        <w:t>24</w:t>
      </w:r>
      <w:r w:rsidRPr="00FA362E">
        <w:rPr>
          <w:rFonts w:eastAsiaTheme="minorEastAsia"/>
          <w:lang w:val="sk-SK"/>
        </w:rPr>
        <w:fldChar w:fldCharType="end"/>
      </w:r>
      <w:r w:rsidRPr="00FA362E">
        <w:rPr>
          <w:rFonts w:eastAsiaTheme="minorEastAsia"/>
          <w:lang w:val="sk-SK"/>
        </w:rPr>
        <w:t xml:space="preserve">. Bolo ukázané sa že PP je úmerný SV </w:t>
      </w:r>
      <w:r w:rsidRPr="00FA362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ZXNzdXJlIGNvbnRvdXIgd2F2ZSBhbmFseXNpczwvSURUZXh0PjxEaXNwbGF5VGV4dD48c3R5bGUg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==
</w:fldData>
        </w:fldChar>
      </w:r>
      <w:r w:rsidR="00AD692D">
        <w:rPr>
          <w:rFonts w:eastAsiaTheme="minorEastAsia"/>
          <w:lang w:val="sk-SK"/>
        </w:rPr>
        <w:instrText xml:space="preserve"> ADDIN EN.CITE </w:instrText>
      </w:r>
      <w:r w:rsidR="00AD692D">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ZXNzdXJlIGNvbnRvdXIgd2F2ZSBhbmFseXNpczwvSURUZXh0PjxEaXNwbGF5VGV4dD48c3R5bGUg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==
</w:fldData>
        </w:fldChar>
      </w:r>
      <w:r w:rsidR="00AD692D">
        <w:rPr>
          <w:rFonts w:eastAsiaTheme="minorEastAsia"/>
          <w:lang w:val="sk-SK"/>
        </w:rPr>
        <w:instrText xml:space="preserve"> ADDIN EN.CITE.DATA </w:instrText>
      </w:r>
      <w:r w:rsidR="00AD692D">
        <w:rPr>
          <w:rFonts w:eastAsiaTheme="minorEastAsia"/>
          <w:lang w:val="sk-SK"/>
        </w:rPr>
      </w:r>
      <w:r w:rsidR="00AD692D">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00AD692D" w:rsidRPr="00AD692D">
        <w:rPr>
          <w:rFonts w:eastAsiaTheme="minorEastAsia"/>
          <w:noProof/>
          <w:vertAlign w:val="superscript"/>
          <w:lang w:val="sk-SK"/>
        </w:rPr>
        <w:t>25</w:t>
      </w:r>
      <w:r w:rsidRPr="00FA362E">
        <w:rPr>
          <w:rFonts w:eastAsiaTheme="minorEastAsia"/>
          <w:lang w:val="sk-SK"/>
        </w:rPr>
        <w:fldChar w:fldCharType="end"/>
      </w:r>
      <w:r w:rsidRPr="00FA362E">
        <w:rPr>
          <w:rFonts w:eastAsiaTheme="minorEastAsia"/>
          <w:lang w:val="sk-SK"/>
        </w:rPr>
        <w:t>. Jednoduchá metóda na odhad SV z PP je definovaná rovnicou (</w:t>
      </w:r>
      <w:r w:rsidRPr="00FA362E">
        <w:rPr>
          <w:rFonts w:eastAsiaTheme="minorEastAsia"/>
          <w:lang w:val="sk-SK"/>
        </w:rPr>
        <w:fldChar w:fldCharType="begin"/>
      </w:r>
      <w:r w:rsidRPr="00FA362E">
        <w:rPr>
          <w:rFonts w:eastAsiaTheme="minorEastAsia"/>
          <w:lang w:val="sk-SK"/>
        </w:rPr>
        <w:instrText xml:space="preserve"> REF coESTzPP \h </w:instrText>
      </w:r>
      <w:r w:rsidRPr="00FA362E">
        <w:rPr>
          <w:rFonts w:eastAsiaTheme="minorEastAsia"/>
          <w:lang w:val="sk-SK"/>
        </w:rPr>
      </w:r>
      <w:r w:rsidRPr="00FA362E">
        <w:rPr>
          <w:rFonts w:eastAsiaTheme="minorEastAsia"/>
          <w:lang w:val="sk-SK"/>
        </w:rPr>
        <w:fldChar w:fldCharType="separate"/>
      </w:r>
      <w:r w:rsidR="00F95B9C">
        <w:rPr>
          <w:noProof/>
          <w:color w:val="000000"/>
          <w:lang w:val="sk-SK"/>
        </w:rPr>
        <w:t>13</w:t>
      </w:r>
      <w:r w:rsidRPr="00FA362E">
        <w:rPr>
          <w:rFonts w:eastAsiaTheme="minorEastAsia"/>
          <w:lang w:val="sk-SK"/>
        </w:rPr>
        <w:fldChar w:fldCharType="end"/>
      </w:r>
      <w:r w:rsidRPr="00FA362E">
        <w:rPr>
          <w:rFonts w:eastAsiaTheme="minorEastAsia"/>
          <w:lang w:val="sk-SK"/>
        </w:rPr>
        <w:t>)</w: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Pr>
          <w:rFonts w:eastAsiaTheme="minorEastAsia"/>
          <w:lang w:val="sk-SK"/>
        </w:rPr>
        <w:instrText xml:space="preserve"> ADDIN EN.CITE </w:instrText>
      </w:r>
      <w:r w:rsidR="00AD692D">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Pr>
          <w:rFonts w:eastAsiaTheme="minorEastAsia"/>
          <w:lang w:val="sk-SK"/>
        </w:rPr>
        <w:instrText xml:space="preserve"> ADDIN EN.CITE.DATA </w:instrText>
      </w:r>
      <w:r w:rsidR="00AD692D">
        <w:rPr>
          <w:rFonts w:eastAsiaTheme="minorEastAsia"/>
          <w:lang w:val="sk-SK"/>
        </w:rPr>
      </w:r>
      <w:r w:rsidR="00AD692D">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00AD692D" w:rsidRPr="00AD692D">
        <w:rPr>
          <w:rFonts w:eastAsiaTheme="minorEastAsia"/>
          <w:noProof/>
          <w:vertAlign w:val="superscript"/>
          <w:lang w:val="sk-SK"/>
        </w:rPr>
        <w:t>26</w:t>
      </w:r>
      <w:r w:rsidRPr="00FA362E">
        <w:rPr>
          <w:rFonts w:eastAsiaTheme="minorEastAsia"/>
          <w:lang w:val="sk-SK"/>
        </w:rPr>
        <w:fldChar w:fldCharType="end"/>
      </w:r>
      <w:r w:rsidRPr="00FA362E">
        <w:rPr>
          <w:rFonts w:eastAsiaTheme="minorEastAsia"/>
          <w:lang w:val="sk-SK"/>
        </w:rPr>
        <w:t>:</w:t>
      </w:r>
    </w:p>
    <w:p w14:paraId="3DFFC212" w14:textId="77777777" w:rsidR="00CE547F" w:rsidRPr="00FA362E" w:rsidRDefault="00CE547F" w:rsidP="00CE547F">
      <w:pPr>
        <w:rPr>
          <w:rFonts w:eastAsiaTheme="minorEastAsia"/>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5D70568" w14:textId="77777777" w:rsidTr="00452ADC">
        <w:tc>
          <w:tcPr>
            <w:tcW w:w="704" w:type="dxa"/>
          </w:tcPr>
          <w:p w14:paraId="17C50243" w14:textId="77777777" w:rsidR="00CE547F" w:rsidRPr="00FA362E" w:rsidRDefault="00CE547F" w:rsidP="00452ADC">
            <w:pPr>
              <w:jc w:val="center"/>
              <w:rPr>
                <w:color w:val="000000"/>
                <w:lang w:val="sk-SK"/>
              </w:rPr>
            </w:pPr>
          </w:p>
        </w:tc>
        <w:tc>
          <w:tcPr>
            <w:tcW w:w="7088" w:type="dxa"/>
            <w:vAlign w:val="center"/>
          </w:tcPr>
          <w:p w14:paraId="7BF47005" w14:textId="77777777" w:rsidR="00CE547F" w:rsidRPr="00FA362E" w:rsidRDefault="003C2DF3" w:rsidP="00452ADC">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14:paraId="6B7A6C0C" w14:textId="77777777" w:rsidR="00CE547F" w:rsidRPr="00FA362E" w:rsidRDefault="00CE547F" w:rsidP="00452ADC">
            <w:pPr>
              <w:jc w:val="center"/>
              <w:rPr>
                <w:color w:val="000000"/>
                <w:lang w:val="sk-SK"/>
              </w:rPr>
            </w:pPr>
          </w:p>
        </w:tc>
        <w:tc>
          <w:tcPr>
            <w:tcW w:w="702" w:type="dxa"/>
            <w:vAlign w:val="center"/>
          </w:tcPr>
          <w:p w14:paraId="528FE87E" w14:textId="77777777" w:rsidR="00CE547F" w:rsidRPr="00FA362E" w:rsidRDefault="00CE547F" w:rsidP="00452ADC">
            <w:pPr>
              <w:jc w:val="center"/>
              <w:rPr>
                <w:color w:val="000000"/>
                <w:lang w:val="sk-SK"/>
              </w:rPr>
            </w:pPr>
            <w:r w:rsidRPr="00FA362E">
              <w:rPr>
                <w:color w:val="000000"/>
                <w:lang w:val="sk-SK"/>
              </w:rPr>
              <w:t>(</w:t>
            </w:r>
            <w:bookmarkStart w:id="1061" w:name="coESTzPP"/>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13</w:t>
            </w:r>
            <w:r w:rsidRPr="00FA362E">
              <w:rPr>
                <w:color w:val="000000"/>
                <w:lang w:val="sk-SK"/>
              </w:rPr>
              <w:fldChar w:fldCharType="end"/>
            </w:r>
            <w:bookmarkEnd w:id="1061"/>
            <w:r w:rsidRPr="00FA362E">
              <w:rPr>
                <w:color w:val="000000"/>
                <w:lang w:val="sk-SK"/>
              </w:rPr>
              <w:t>)</w:t>
            </w:r>
          </w:p>
        </w:tc>
      </w:tr>
    </w:tbl>
    <w:p w14:paraId="54F76C9A" w14:textId="28229521" w:rsidR="00CE547F" w:rsidRPr="00FA362E" w:rsidRDefault="00CE547F" w:rsidP="00CE547F">
      <w:pPr>
        <w:rPr>
          <w:rFonts w:eastAsiaTheme="minorEastAsia"/>
          <w:lang w:val="sk-SK"/>
        </w:rPr>
      </w:pPr>
      <w:r w:rsidRPr="00FA362E">
        <w:rPr>
          <w:rFonts w:eastAsiaTheme="minorEastAsia"/>
          <w:lang w:val="sk-SK"/>
        </w:rPr>
        <w:t xml:space="preserve">Komerčný prístroj Finometer odhaduje CO z PP metódou Modelfow, ktorá je založená na Trojdielnom Windkessel modely </w:t>
      </w:r>
      <w:r w:rsidRPr="00FA362E">
        <w:rPr>
          <w:rFonts w:eastAsiaTheme="minorEastAsia"/>
          <w:lang w:val="sk-SK"/>
        </w:rPr>
        <w:fldChar w:fldCharType="begin"/>
      </w:r>
      <w:r w:rsidR="00AD692D">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ethnicity&lt;/IDText&gt;&lt;DisplayText&gt;&lt;style face="superscript"&gt;27&lt;/style&gt;&lt;/DisplayText&gt;&lt;record&gt;&lt;keywords&gt;&lt;keyword&gt;arterial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FA362E">
        <w:rPr>
          <w:rFonts w:eastAsiaTheme="minorEastAsia"/>
          <w:lang w:val="sk-SK"/>
        </w:rPr>
        <w:fldChar w:fldCharType="separate"/>
      </w:r>
      <w:r w:rsidR="00AD692D" w:rsidRPr="00AD692D">
        <w:rPr>
          <w:rFonts w:eastAsiaTheme="minorEastAsia"/>
          <w:noProof/>
          <w:vertAlign w:val="superscript"/>
          <w:lang w:val="sk-SK"/>
        </w:rPr>
        <w:t>27</w:t>
      </w:r>
      <w:r w:rsidRPr="00FA362E">
        <w:rPr>
          <w:rFonts w:eastAsiaTheme="minorEastAsia"/>
          <w:lang w:val="sk-SK"/>
        </w:rPr>
        <w:fldChar w:fldCharType="end"/>
      </w:r>
      <w:r w:rsidRPr="00FA362E">
        <w:rPr>
          <w:rFonts w:eastAsiaTheme="minorEastAsia"/>
          <w:lang w:val="sk-SK"/>
        </w:rPr>
        <w:t xml:space="preserve"> a vykazuje podobnú presnosť ako termodilučné metódy </w: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Pr>
          <w:rFonts w:eastAsiaTheme="minorEastAsia"/>
          <w:lang w:val="sk-SK"/>
        </w:rPr>
        <w:instrText xml:space="preserve"> ADDIN EN.CITE </w:instrText>
      </w:r>
      <w:r w:rsidR="00AD692D">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Pr>
          <w:rFonts w:eastAsiaTheme="minorEastAsia"/>
          <w:lang w:val="sk-SK"/>
        </w:rPr>
        <w:instrText xml:space="preserve"> ADDIN EN.CITE.DATA </w:instrText>
      </w:r>
      <w:r w:rsidR="00AD692D">
        <w:rPr>
          <w:rFonts w:eastAsiaTheme="minorEastAsia"/>
          <w:lang w:val="sk-SK"/>
        </w:rPr>
      </w:r>
      <w:r w:rsidR="00AD692D">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00AD692D" w:rsidRPr="00AD692D">
        <w:rPr>
          <w:rFonts w:eastAsiaTheme="minorEastAsia"/>
          <w:noProof/>
          <w:vertAlign w:val="superscript"/>
          <w:lang w:val="sk-SK"/>
        </w:rPr>
        <w:t>26</w:t>
      </w:r>
      <w:r w:rsidRPr="00FA362E">
        <w:rPr>
          <w:rFonts w:eastAsiaTheme="minorEastAsia"/>
          <w:lang w:val="sk-SK"/>
        </w:rPr>
        <w:fldChar w:fldCharType="end"/>
      </w:r>
      <w:r w:rsidRPr="00FA362E">
        <w:rPr>
          <w:rFonts w:eastAsiaTheme="minorEastAsia"/>
          <w:lang w:val="sk-SK"/>
        </w:rPr>
        <w:t xml:space="preserve">. Avšak aj keď PP a SV korelujú ich vzťah sa vykazuje známky nelinearity </w:t>
      </w:r>
      <w:r w:rsidRPr="00FA362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aW9uIGJ1dCBub3QgYnkgbm9yZXBpbmVwaHJpbmU8L0lEVGV4dD48RGlzcGxheVRleHQ+PHN0eWxl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</w:fldData>
        </w:fldChar>
      </w:r>
      <w:r w:rsidR="00AD692D">
        <w:rPr>
          <w:rFonts w:eastAsiaTheme="minorEastAsia"/>
          <w:lang w:val="sk-SK"/>
        </w:rPr>
        <w:instrText xml:space="preserve"> ADDIN EN.CITE </w:instrText>
      </w:r>
      <w:r w:rsidR="00AD692D">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aW9uIGJ1dCBub3QgYnkgbm9yZXBpbmVwaHJpbmU8L0lEVGV4dD48RGlzcGxheVRleHQ+PHN0eWxl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</w:fldData>
        </w:fldChar>
      </w:r>
      <w:r w:rsidR="00AD692D">
        <w:rPr>
          <w:rFonts w:eastAsiaTheme="minorEastAsia"/>
          <w:lang w:val="sk-SK"/>
        </w:rPr>
        <w:instrText xml:space="preserve"> ADDIN EN.CITE.DATA </w:instrText>
      </w:r>
      <w:r w:rsidR="00AD692D">
        <w:rPr>
          <w:rFonts w:eastAsiaTheme="minorEastAsia"/>
          <w:lang w:val="sk-SK"/>
        </w:rPr>
      </w:r>
      <w:r w:rsidR="00AD692D">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00AD692D" w:rsidRPr="00AD692D">
        <w:rPr>
          <w:rFonts w:eastAsiaTheme="minorEastAsia"/>
          <w:noProof/>
          <w:vertAlign w:val="superscript"/>
          <w:lang w:val="sk-SK"/>
        </w:rPr>
        <w:t>28</w:t>
      </w:r>
      <w:r w:rsidRPr="00FA362E">
        <w:rPr>
          <w:rFonts w:eastAsiaTheme="minorEastAsia"/>
          <w:lang w:val="sk-SK"/>
        </w:rPr>
        <w:fldChar w:fldCharType="end"/>
      </w:r>
      <w:r w:rsidRPr="00FA362E">
        <w:rPr>
          <w:rFonts w:eastAsiaTheme="minorEastAsia"/>
          <w:lang w:val="sk-SK"/>
        </w:rPr>
        <w:t xml:space="preserve">. Medzi ďalšie komerčné produkty, ktoré merajú SV z PP patrí Nexfin. SV počíta pre každý tep </w:t>
      </w:r>
      <w:r w:rsidRPr="00FA362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YXRpb248L0lEVGV4dD48RGlzcGxheVRleHQ+PHN0eWxlIGZhY2U9InN1cGVyc2NyaXB0Ij4yOTwv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</w:fldData>
        </w:fldChar>
      </w:r>
      <w:r w:rsidR="00AD692D">
        <w:rPr>
          <w:rFonts w:eastAsiaTheme="minorEastAsia"/>
          <w:lang w:val="sk-SK"/>
        </w:rPr>
        <w:instrText xml:space="preserve"> ADDIN EN.CITE </w:instrText>
      </w:r>
      <w:r w:rsidR="00AD692D">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YXRpb248L0lEVGV4dD48RGlzcGxheVRleHQ+PHN0eWxlIGZhY2U9InN1cGVyc2NyaXB0Ij4yOTwv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</w:fldData>
        </w:fldChar>
      </w:r>
      <w:r w:rsidR="00AD692D">
        <w:rPr>
          <w:rFonts w:eastAsiaTheme="minorEastAsia"/>
          <w:lang w:val="sk-SK"/>
        </w:rPr>
        <w:instrText xml:space="preserve"> ADDIN EN.CITE.DATA </w:instrText>
      </w:r>
      <w:r w:rsidR="00AD692D">
        <w:rPr>
          <w:rFonts w:eastAsiaTheme="minorEastAsia"/>
          <w:lang w:val="sk-SK"/>
        </w:rPr>
      </w:r>
      <w:r w:rsidR="00AD692D">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00AD692D" w:rsidRPr="00AD692D">
        <w:rPr>
          <w:rFonts w:eastAsiaTheme="minorEastAsia"/>
          <w:noProof/>
          <w:vertAlign w:val="superscript"/>
          <w:lang w:val="sk-SK"/>
        </w:rPr>
        <w:t>29</w:t>
      </w:r>
      <w:r w:rsidRPr="00FA362E">
        <w:rPr>
          <w:rFonts w:eastAsiaTheme="minorEastAsia"/>
          <w:lang w:val="sk-SK"/>
        </w:rPr>
        <w:fldChar w:fldCharType="end"/>
      </w:r>
      <w:r w:rsidRPr="00FA362E">
        <w:rPr>
          <w:rFonts w:eastAsiaTheme="minorEastAsia"/>
          <w:lang w:val="sk-SK"/>
        </w:rPr>
        <w:t xml:space="preserve">. </w:t>
      </w:r>
    </w:p>
    <w:p w14:paraId="330E39AC" w14:textId="77777777" w:rsidR="00CE547F" w:rsidRPr="00FA362E" w:rsidRDefault="00CE547F" w:rsidP="00CE547F">
      <w:pPr>
        <w:rPr>
          <w:rFonts w:eastAsiaTheme="minorEastAsia"/>
          <w:lang w:val="sk-SK"/>
        </w:rPr>
      </w:pPr>
    </w:p>
    <w:p w14:paraId="43C73A46" w14:textId="77777777" w:rsidR="00CE547F" w:rsidRPr="00FA362E" w:rsidRDefault="00CE547F" w:rsidP="00CE547F">
      <w:pPr>
        <w:rPr>
          <w:rFonts w:eastAsiaTheme="minorEastAsia"/>
          <w:lang w:val="sk-SK"/>
        </w:rPr>
      </w:pPr>
      <w:r w:rsidRPr="00FA362E">
        <w:rPr>
          <w:rFonts w:eastAsiaTheme="minorEastAsia"/>
          <w:lang w:val="sk-SK"/>
        </w:rPr>
        <w:t>Skupina metód na odhad SV pomocou zmien v impedancii hrudníka sa nazýva impedančná kardiografia.</w:t>
      </w:r>
    </w:p>
    <w:p w14:paraId="4D137183" w14:textId="77777777" w:rsidR="00CE547F" w:rsidRPr="00FA362E" w:rsidRDefault="00CE547F" w:rsidP="00CE547F">
      <w:pPr>
        <w:rPr>
          <w:lang w:val="sk-SK"/>
        </w:rPr>
      </w:pPr>
    </w:p>
    <w:p w14:paraId="7DF67F82" w14:textId="77777777" w:rsidR="00CE547F" w:rsidRPr="00FA362E" w:rsidRDefault="00CE547F" w:rsidP="00CE547F">
      <w:pPr>
        <w:pStyle w:val="Heading2"/>
        <w:rPr>
          <w:lang w:val="sk-SK"/>
        </w:rPr>
      </w:pPr>
      <w:bookmarkStart w:id="1062" w:name="_Toc516413212"/>
      <w:r w:rsidRPr="00FA362E">
        <w:rPr>
          <w:lang w:val="sk-SK"/>
        </w:rPr>
        <w:t>Impedančná kardiografia</w:t>
      </w:r>
      <w:bookmarkEnd w:id="1062"/>
    </w:p>
    <w:p w14:paraId="7486A505" w14:textId="77777777" w:rsidR="00CE547F" w:rsidRPr="00FA362E" w:rsidRDefault="00CE547F" w:rsidP="00CE547F">
      <w:pPr>
        <w:rPr>
          <w:lang w:val="sk-SK"/>
        </w:rPr>
      </w:pPr>
    </w:p>
    <w:p w14:paraId="6C75A853" w14:textId="7A3299C5" w:rsidR="00CE547F" w:rsidRPr="00FA362E" w:rsidRDefault="00CE547F" w:rsidP="00CE547F">
      <w:pPr>
        <w:rPr>
          <w:lang w:val="sk-SK"/>
        </w:rPr>
      </w:pPr>
      <w:r w:rsidRPr="00FA362E">
        <w:rPr>
          <w:lang w:val="sk-SK"/>
        </w:rPr>
        <w:t xml:space="preserve">Impedančná kardiografia (IC) slúži na vyšetrovanie obehového systému vrátane srdca. Využíva pri tom elektrický odpor tela a jeho zmeny v priebehu srdcového cyklu. Špeciálne </w:t>
      </w:r>
      <w:r w:rsidRPr="00FA362E">
        <w:rPr>
          <w:lang w:val="sk-SK"/>
        </w:rPr>
        <w:lastRenderedPageBreak/>
        <w:t>impedanciou hrudníka sa zaoberá hrudníková impedančná kardiografia (TIC - thoracic impedance cardiography).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Nyboerov (v 1950tych rokoch)</w:t>
      </w:r>
      <w:r w:rsidRPr="00FA362E">
        <w:rPr>
          <w:lang w:val="sk-SK"/>
        </w:rPr>
        <w:fldChar w:fldCharType="begin"/>
      </w:r>
      <w:r w:rsidR="00AD692D">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STUDY&lt;/IDText&gt;&lt;DisplayText&gt;&lt;style face="superscript"&gt;4&lt;/style&gt;&lt;/DisplayText&gt;&lt;record&gt;&lt;keywords&gt;&lt;keyword&gt;Cardiovascular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00AD692D" w:rsidRPr="00AD692D">
        <w:rPr>
          <w:noProof/>
          <w:vertAlign w:val="superscript"/>
          <w:lang w:val="sk-SK"/>
        </w:rPr>
        <w:t>4</w:t>
      </w:r>
      <w:r w:rsidRPr="00FA362E">
        <w:rPr>
          <w:lang w:val="sk-SK"/>
        </w:rPr>
        <w:fldChar w:fldCharType="end"/>
      </w:r>
      <w:r w:rsidRPr="00FA362E">
        <w:rPr>
          <w:lang w:val="sk-SK"/>
        </w:rPr>
        <w:t xml:space="preserve"> a Kubíčkov model</w:t>
      </w:r>
      <w:r w:rsidRPr="00FA362E">
        <w:rPr>
          <w:lang w:val="sk-SK"/>
        </w:rPr>
        <w:fldChar w:fldCharType="begin"/>
      </w:r>
      <w:r w:rsidR="00AD692D">
        <w:rPr>
          <w:lang w:val="sk-SK"/>
        </w:rPr>
        <w:instrText xml:space="preserve"> ADDIN EN.CITE &lt;EndNote&gt;&lt;Cite&gt;&lt;Author&gt;Kubicek&lt;/Author&gt;&lt;Year&gt;1966&lt;/Year&gt;&lt;IDText&gt;DEVELOPMENT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00AD692D" w:rsidRPr="00AD692D">
        <w:rPr>
          <w:noProof/>
          <w:vertAlign w:val="superscript"/>
          <w:lang w:val="sk-SK"/>
        </w:rPr>
        <w:t>30</w:t>
      </w:r>
      <w:r w:rsidRPr="00FA362E">
        <w:rPr>
          <w:lang w:val="sk-SK"/>
        </w:rPr>
        <w:fldChar w:fldCharType="end"/>
      </w:r>
      <w:r w:rsidRPr="00FA362E">
        <w:rPr>
          <w:lang w:val="sk-SK"/>
        </w:rPr>
        <w:t>, neskôr Šrámkov</w:t>
      </w:r>
      <w:r w:rsidRPr="00FA362E">
        <w:rPr>
          <w:lang w:val="sk-SK"/>
        </w:rPr>
        <w:fldChar w:fldCharType="begin"/>
      </w:r>
      <w:r w:rsidR="00AD692D">
        <w:rPr>
          <w:lang w:val="sk-SK"/>
        </w:rPr>
        <w:instrText xml:space="preserve"> ADDIN EN.CITE &lt;EndNote&gt;&lt;Cite&gt;&lt;Author&gt;Bernstein&lt;/Author&gt;&lt;Year&gt;1986&lt;/Year&gt;&lt;IDText&gt;A NEW STROKE VOLUME EQUATION FOR THORACIC ELECTRICAL BIOIMPEDANCE - THEORY AND RATIONALE&lt;/IDText&gt;&lt;DisplayText&gt;&lt;style face="superscript"&gt;31&lt;/style&gt;&lt;/DisplayText&gt;&lt;record&gt;&lt;dates&gt;&lt;pub-dates&gt;&lt;date&gt;Oct&lt;/date&gt;&lt;/pub-dates&gt;&lt;year&gt;1986&lt;/year&gt;&lt;/dates&gt;&lt;keywords&gt;&lt;keyword&gt;General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FA362E">
        <w:rPr>
          <w:lang w:val="sk-SK"/>
        </w:rPr>
        <w:fldChar w:fldCharType="separate"/>
      </w:r>
      <w:r w:rsidR="00AD692D" w:rsidRPr="00AD692D">
        <w:rPr>
          <w:noProof/>
          <w:vertAlign w:val="superscript"/>
          <w:lang w:val="sk-SK"/>
        </w:rPr>
        <w:t>31</w:t>
      </w:r>
      <w:r w:rsidRPr="00FA362E">
        <w:rPr>
          <w:lang w:val="sk-SK"/>
        </w:rPr>
        <w:fldChar w:fldCharType="end"/>
      </w:r>
      <w:r w:rsidRPr="00FA362E">
        <w:rPr>
          <w:lang w:val="sk-SK"/>
        </w:rPr>
        <w:t xml:space="preserve"> a v súčasnosti hlavne Bernsteinov model </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xml:space="preserve">. Tieto modely sa ďalej vyvíjajú a objavuje sa nielen použitie elektrickej resistivity ako je to vo vyššie spomenutých modeloch, ale aj použitie elektrickej reaktancie na výpočet SV a CO </w:t>
      </w:r>
      <w:r w:rsidRPr="00FA362E">
        <w:rPr>
          <w:lang w:val="sk-SK"/>
        </w:rPr>
        <w:fldChar w:fldCharType="begin"/>
      </w:r>
      <w:r w:rsidR="00AD692D">
        <w:rPr>
          <w:lang w:val="sk-SK"/>
        </w:rPr>
        <w:instrText xml:space="preserve"> ADDIN EN.CITE &lt;EndNote&gt;&lt;Cite&gt;&lt;Author&gt;Keren&lt;/Author&gt;&lt;Year&gt;2007&lt;/Year&gt;&lt;IDText&gt;Evaluation of a noninvasive continuous cardiac output monitoring system based on thoracic bioreactance&lt;/IDText&gt;&lt;DisplayText&gt;&lt;style face="superscript"&gt;32&lt;/style&gt;&lt;/DisplayText&gt;&lt;record&gt;&lt;dates&gt;&lt;pub-dates&gt;&lt;date&gt;Jul&lt;/date&gt;&lt;/pub-dates&gt;&lt;year&gt;2007&lt;/year&gt;&lt;/dates&gt;&lt;keywords&gt;&lt;keyword&gt;noninvasive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FA362E">
        <w:rPr>
          <w:lang w:val="sk-SK"/>
        </w:rPr>
        <w:fldChar w:fldCharType="separate"/>
      </w:r>
      <w:r w:rsidR="00AD692D" w:rsidRPr="00AD692D">
        <w:rPr>
          <w:noProof/>
          <w:vertAlign w:val="superscript"/>
          <w:lang w:val="sk-SK"/>
        </w:rPr>
        <w:t>32</w:t>
      </w:r>
      <w:r w:rsidRPr="00FA362E">
        <w:rPr>
          <w:lang w:val="sk-SK"/>
        </w:rPr>
        <w:fldChar w:fldCharType="end"/>
      </w:r>
      <w:r w:rsidRPr="00FA362E">
        <w:rPr>
          <w:lang w:val="sk-SK"/>
        </w:rPr>
        <w:t>.</w:t>
      </w:r>
    </w:p>
    <w:p w14:paraId="78C76D90" w14:textId="77777777" w:rsidR="00CE547F" w:rsidRPr="00FA362E" w:rsidRDefault="00CE547F" w:rsidP="00CE547F">
      <w:pPr>
        <w:rPr>
          <w:lang w:val="sk-SK"/>
        </w:rPr>
      </w:pPr>
    </w:p>
    <w:p w14:paraId="15C31F6E" w14:textId="322FE0AF" w:rsidR="00CE547F" w:rsidRPr="00FA362E" w:rsidRDefault="00CE547F" w:rsidP="00CE547F">
      <w:pPr>
        <w:rPr>
          <w:lang w:val="sk-SK"/>
        </w:rPr>
      </w:pPr>
      <w:r w:rsidRPr="00FA362E">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srdcového cyklu. Nie je zatiaľ jasné, čo presne stojí za zmenami v impedancii. Diskutuje sa aj nad možnosťou, že výrazný pokles impedancie v čase systoly nespôsobuje len väčší objem krvi v meranom úseku, ale aj rýchlosť prúdenia krvi. </w:t>
      </w:r>
    </w:p>
    <w:p w14:paraId="79998B03" w14:textId="77777777" w:rsidR="00CE547F" w:rsidRPr="00FA362E" w:rsidRDefault="00CE547F" w:rsidP="00CE547F">
      <w:pPr>
        <w:rPr>
          <w:lang w:val="sk-SK"/>
        </w:rPr>
      </w:pPr>
    </w:p>
    <w:p w14:paraId="1276D9F2" w14:textId="77777777" w:rsidR="00CE547F" w:rsidRPr="00FA362E" w:rsidRDefault="00CE547F" w:rsidP="00CE547F">
      <w:pPr>
        <w:rPr>
          <w:lang w:val="sk-SK"/>
        </w:rPr>
      </w:pPr>
      <w:r w:rsidRPr="00FA362E">
        <w:rPr>
          <w:lang w:val="sk-SK"/>
        </w:rPr>
        <w:t>Táto práca sa zaoberá najmä problematikou Bernsteinov modelu. K výpočtu SV podľa tohto modelu sú potrebné hlavne tri parametre, a to dĺžka systoly, hodnota základnej impedancie a záporné maximum derivovanej impedancie. Detekcia a verifikácia týchto troch parametrov je hlavným cieľom tejto práce.</w:t>
      </w:r>
    </w:p>
    <w:p w14:paraId="7493C319" w14:textId="77777777" w:rsidR="00CE547F" w:rsidRPr="00FA362E" w:rsidRDefault="00CE547F" w:rsidP="00CE547F">
      <w:pPr>
        <w:rPr>
          <w:lang w:val="sk-SK"/>
        </w:rPr>
      </w:pPr>
      <w:bookmarkStart w:id="1063" w:name="_Toc386404202"/>
    </w:p>
    <w:p w14:paraId="63B07A09" w14:textId="77777777" w:rsidR="00CE547F" w:rsidRPr="00FA362E" w:rsidRDefault="00CE547F" w:rsidP="00CE547F">
      <w:pPr>
        <w:rPr>
          <w:color w:val="000000"/>
          <w:lang w:val="sk-SK"/>
        </w:rPr>
      </w:pPr>
      <w:r w:rsidRPr="00FA362E">
        <w:rPr>
          <w:color w:val="000000"/>
          <w:lang w:val="sk-SK"/>
        </w:rPr>
        <w:t xml:space="preserve">Pri výpočte SV z bioimpedancie je zavedený nasledujúci model: tepový objem V (mL) považujeme za valec dĺžky </w:t>
      </w:r>
      <m:oMath>
        <m:r>
          <w:rPr>
            <w:rFonts w:ascii="Cambria Math" w:hAnsi="Cambria Math"/>
            <w:color w:val="000000"/>
            <w:lang w:val="sk-SK"/>
          </w:rPr>
          <m:t>l</m:t>
        </m:r>
      </m:oMath>
      <w:r w:rsidRPr="00FA362E">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FA362E">
        <w:rPr>
          <w:color w:val="000000"/>
          <w:lang w:val="sk-SK"/>
        </w:rPr>
        <w:t xml:space="preserve">, kde </w:t>
      </w:r>
      <m:oMath>
        <m:r>
          <w:rPr>
            <w:rFonts w:ascii="Cambria Math" w:hAnsi="Cambria Math"/>
            <w:color w:val="000000"/>
            <w:lang w:val="sk-SK"/>
          </w:rPr>
          <m:t>r</m:t>
        </m:r>
      </m:oMath>
      <w:r w:rsidRPr="00FA362E">
        <w:rPr>
          <w:color w:val="000000"/>
          <w:lang w:val="sk-SK"/>
        </w:rPr>
        <w:t xml:space="preserve"> je polomer aorty (</w:t>
      </w:r>
      <w:r w:rsidRPr="00FA362E">
        <w:rPr>
          <w:color w:val="000000"/>
          <w:lang w:val="sk-SK"/>
        </w:rPr>
        <w:fldChar w:fldCharType="begin"/>
      </w:r>
      <w:r w:rsidRPr="00FA362E">
        <w:rPr>
          <w:color w:val="000000"/>
          <w:lang w:val="sk-SK"/>
        </w:rPr>
        <w:instrText xml:space="preserve"> REF valec \h </w:instrText>
      </w:r>
      <w:r w:rsidRPr="00FA362E">
        <w:rPr>
          <w:color w:val="000000"/>
          <w:lang w:val="sk-SK"/>
        </w:rPr>
      </w:r>
      <w:r w:rsidRPr="00FA362E">
        <w:rPr>
          <w:color w:val="000000"/>
          <w:lang w:val="sk-SK"/>
        </w:rPr>
        <w:fldChar w:fldCharType="separate"/>
      </w:r>
      <w:r w:rsidR="00F95B9C">
        <w:rPr>
          <w:noProof/>
          <w:color w:val="000000"/>
          <w:lang w:val="sk-SK"/>
        </w:rPr>
        <w:t>14</w:t>
      </w:r>
      <w:r w:rsidRPr="00FA362E">
        <w:rPr>
          <w:color w:val="000000"/>
          <w:lang w:val="sk-SK"/>
        </w:rPr>
        <w:fldChar w:fldCharType="end"/>
      </w:r>
      <w:r w:rsidRPr="00FA362E">
        <w:rPr>
          <w:color w:val="000000"/>
          <w:lang w:val="sk-SK"/>
        </w:rPr>
        <w:t xml:space="preserve">). </w:t>
      </w:r>
      <w:r w:rsidRPr="00FA362E">
        <w:rPr>
          <w:color w:val="000000"/>
          <w:lang w:val="sk-SK"/>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951D598" w14:textId="77777777" w:rsidTr="00452ADC">
        <w:tc>
          <w:tcPr>
            <w:tcW w:w="704" w:type="dxa"/>
          </w:tcPr>
          <w:p w14:paraId="0446911A" w14:textId="77777777" w:rsidR="00CE547F" w:rsidRPr="00FA362E" w:rsidRDefault="00CE547F" w:rsidP="00452ADC">
            <w:pPr>
              <w:jc w:val="center"/>
              <w:rPr>
                <w:color w:val="000000"/>
                <w:lang w:val="sk-SK"/>
              </w:rPr>
            </w:pPr>
          </w:p>
        </w:tc>
        <w:tc>
          <w:tcPr>
            <w:tcW w:w="7088" w:type="dxa"/>
            <w:vAlign w:val="center"/>
          </w:tcPr>
          <w:p w14:paraId="22394027" w14:textId="77777777" w:rsidR="00CE547F" w:rsidRPr="00FA362E" w:rsidRDefault="00CE547F" w:rsidP="00452AD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14:paraId="095EEA5E" w14:textId="77777777" w:rsidR="00CE547F" w:rsidRPr="00FA362E" w:rsidRDefault="00CE547F" w:rsidP="00452ADC">
            <w:pPr>
              <w:jc w:val="center"/>
              <w:rPr>
                <w:color w:val="000000"/>
                <w:lang w:val="sk-SK"/>
              </w:rPr>
            </w:pPr>
            <w:r w:rsidRPr="00FA362E">
              <w:rPr>
                <w:color w:val="000000"/>
                <w:lang w:val="sk-SK"/>
              </w:rPr>
              <w:t>(</w:t>
            </w:r>
            <w:bookmarkStart w:id="1064" w:name="valec"/>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14</w:t>
            </w:r>
            <w:r w:rsidRPr="00FA362E">
              <w:rPr>
                <w:color w:val="000000"/>
                <w:lang w:val="sk-SK"/>
              </w:rPr>
              <w:fldChar w:fldCharType="end"/>
            </w:r>
            <w:bookmarkEnd w:id="1064"/>
            <w:r w:rsidRPr="00FA362E">
              <w:rPr>
                <w:color w:val="000000"/>
                <w:lang w:val="sk-SK"/>
              </w:rPr>
              <w:t>)</w:t>
            </w:r>
          </w:p>
        </w:tc>
      </w:tr>
    </w:tbl>
    <w:p w14:paraId="737BD998" w14:textId="77777777" w:rsidR="00CE547F" w:rsidRPr="00FA362E" w:rsidRDefault="00CE547F" w:rsidP="00CE547F">
      <w:pPr>
        <w:rPr>
          <w:color w:val="000000"/>
          <w:lang w:val="sk-SK"/>
        </w:rPr>
      </w:pPr>
    </w:p>
    <w:p w14:paraId="715790F4" w14:textId="29F4B7AF" w:rsidR="00CE547F" w:rsidRPr="00FA362E" w:rsidRDefault="00CE547F" w:rsidP="00CE547F">
      <w:pPr>
        <w:rPr>
          <w:color w:val="000000"/>
          <w:lang w:val="sk-SK"/>
        </w:rPr>
      </w:pPr>
      <w:r w:rsidRPr="00FA362E">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FA362E">
        <w:rPr>
          <w:color w:val="000000"/>
          <w:lang w:val="sk-SK"/>
        </w:rPr>
        <w:t>pri systole roztiahne (</w:t>
      </w:r>
      <m:oMath>
        <m:r>
          <w:rPr>
            <w:rFonts w:ascii="Cambria Math" w:hAnsi="Cambria Math"/>
            <w:color w:val="000000"/>
            <w:lang w:val="sk-SK"/>
          </w:rPr>
          <m:t>dr</m:t>
        </m:r>
      </m:oMath>
      <w:r w:rsidRPr="00FA362E">
        <w:rPr>
          <w:color w:val="000000"/>
          <w:lang w:val="sk-SK"/>
        </w:rPr>
        <w:t xml:space="preserve">) a tým uchová časť krvi vypudenej zo srdca, nazvime to objemový </w:t>
      </w:r>
      <w:r w:rsidRPr="00FA362E">
        <w:rPr>
          <w:color w:val="000000"/>
          <w:lang w:val="sk-SK"/>
        </w:rPr>
        <w:lastRenderedPageBreak/>
        <w:t>efekt systoly, zvyšná časť krvi prúdi ďalej do periférií (</w:t>
      </w:r>
      <m:oMath>
        <m:r>
          <w:rPr>
            <w:rFonts w:ascii="Cambria Math" w:hAnsi="Cambria Math"/>
            <w:color w:val="000000"/>
            <w:lang w:val="sk-SK"/>
          </w:rPr>
          <m:t>dl</m:t>
        </m:r>
      </m:oMath>
      <w:r w:rsidRPr="00FA362E">
        <w:rPr>
          <w:color w:val="000000"/>
          <w:lang w:val="sk-SK"/>
        </w:rPr>
        <w:t>), nazvime to rýchlostný efekt systoly. Zmenu objemu v čase a teda tok krvi aortou popisuje rovnica (</w:t>
      </w:r>
      <w:r w:rsidRPr="00FA362E">
        <w:rPr>
          <w:color w:val="000000"/>
          <w:lang w:val="sk-SK"/>
        </w:rPr>
        <w:fldChar w:fldCharType="begin"/>
      </w:r>
      <w:r w:rsidRPr="00FA362E">
        <w:rPr>
          <w:color w:val="000000"/>
          <w:lang w:val="sk-SK"/>
        </w:rPr>
        <w:instrText xml:space="preserve"> REF tok_bernstain \h </w:instrText>
      </w:r>
      <w:r w:rsidRPr="00FA362E">
        <w:rPr>
          <w:color w:val="000000"/>
          <w:lang w:val="sk-SK"/>
        </w:rPr>
      </w:r>
      <w:r w:rsidRPr="00FA362E">
        <w:rPr>
          <w:color w:val="000000"/>
          <w:lang w:val="sk-SK"/>
        </w:rPr>
        <w:fldChar w:fldCharType="separate"/>
      </w:r>
      <w:r w:rsidR="00F95B9C">
        <w:rPr>
          <w:noProof/>
          <w:color w:val="000000"/>
          <w:lang w:val="sk-SK"/>
        </w:rPr>
        <w:t>15</w:t>
      </w:r>
      <w:r w:rsidRPr="00FA362E">
        <w:rPr>
          <w:color w:val="000000"/>
          <w:lang w:val="sk-SK"/>
        </w:rPr>
        <w:fldChar w:fldCharType="end"/>
      </w:r>
      <w:r w:rsidRPr="00FA362E">
        <w:rPr>
          <w:color w:val="000000"/>
          <w:lang w:val="sk-SK"/>
        </w:rPr>
        <w:t>)</w:t>
      </w:r>
      <w:r w:rsidRPr="00FA362E">
        <w:rPr>
          <w:color w:val="000000"/>
          <w:lang w:val="sk-SK"/>
        </w:rPr>
        <w:fldChar w:fldCharType="begin"/>
      </w:r>
      <w:r w:rsidR="00AD692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00AD692D" w:rsidRPr="00AD692D">
        <w:rPr>
          <w:noProof/>
          <w:color w:val="000000"/>
          <w:vertAlign w:val="superscript"/>
          <w:lang w:val="sk-SK"/>
        </w:rPr>
        <w:t>3</w:t>
      </w:r>
      <w:r w:rsidRPr="00FA362E">
        <w:rPr>
          <w:color w:val="000000"/>
          <w:lang w:val="sk-SK"/>
        </w:rPr>
        <w:fldChar w:fldCharType="end"/>
      </w:r>
      <w:r w:rsidRPr="00FA362E">
        <w:rPr>
          <w:color w:val="000000"/>
          <w:lang w:val="sk-SK"/>
        </w:rPr>
        <w:t>:</w:t>
      </w:r>
    </w:p>
    <w:p w14:paraId="4760E0D8" w14:textId="77777777" w:rsidR="00CE547F" w:rsidRPr="00FA362E" w:rsidRDefault="00CE547F" w:rsidP="00CE547F">
      <w:pPr>
        <w:rPr>
          <w:color w:val="000000"/>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B2F173F" w14:textId="77777777" w:rsidTr="00452ADC">
        <w:tc>
          <w:tcPr>
            <w:tcW w:w="704" w:type="dxa"/>
          </w:tcPr>
          <w:p w14:paraId="6A9E9037" w14:textId="77777777" w:rsidR="00CE547F" w:rsidRPr="00FA362E" w:rsidRDefault="00CE547F" w:rsidP="00452ADC">
            <w:pPr>
              <w:jc w:val="center"/>
              <w:rPr>
                <w:color w:val="000000"/>
                <w:lang w:val="sk-SK"/>
              </w:rPr>
            </w:pPr>
          </w:p>
        </w:tc>
        <w:tc>
          <w:tcPr>
            <w:tcW w:w="7088" w:type="dxa"/>
            <w:vAlign w:val="center"/>
          </w:tcPr>
          <w:p w14:paraId="600F6E56" w14:textId="77777777" w:rsidR="00CE547F" w:rsidRPr="00FA362E" w:rsidRDefault="003C2DF3" w:rsidP="00452AD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14:paraId="4B08C9B6" w14:textId="77777777" w:rsidR="00CE547F" w:rsidRPr="00FA362E" w:rsidRDefault="00CE547F" w:rsidP="00452ADC">
            <w:pPr>
              <w:jc w:val="center"/>
              <w:rPr>
                <w:color w:val="000000"/>
                <w:lang w:val="sk-SK"/>
              </w:rPr>
            </w:pPr>
            <w:r w:rsidRPr="00FA362E">
              <w:rPr>
                <w:color w:val="000000"/>
                <w:lang w:val="sk-SK"/>
              </w:rPr>
              <w:t>(</w:t>
            </w:r>
            <w:bookmarkStart w:id="1065" w:name="tok_bernstai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15</w:t>
            </w:r>
            <w:r w:rsidRPr="00FA362E">
              <w:rPr>
                <w:color w:val="000000"/>
                <w:lang w:val="sk-SK"/>
              </w:rPr>
              <w:fldChar w:fldCharType="end"/>
            </w:r>
            <w:bookmarkEnd w:id="1065"/>
            <w:r w:rsidRPr="00FA362E">
              <w:rPr>
                <w:color w:val="000000"/>
                <w:lang w:val="sk-SK"/>
              </w:rPr>
              <w:t>)</w:t>
            </w:r>
          </w:p>
        </w:tc>
      </w:tr>
    </w:tbl>
    <w:p w14:paraId="489B9458" w14:textId="77777777" w:rsidR="00CE547F" w:rsidRPr="00FA362E" w:rsidRDefault="00CE547F" w:rsidP="00CE547F">
      <w:pPr>
        <w:jc w:val="center"/>
        <w:rPr>
          <w:color w:val="000000"/>
          <w:lang w:val="sk-SK"/>
        </w:rPr>
      </w:pPr>
    </w:p>
    <w:p w14:paraId="1396C040" w14:textId="45361F95" w:rsidR="00CE547F" w:rsidRPr="00FA362E" w:rsidRDefault="00CE547F" w:rsidP="00CE547F">
      <w:pPr>
        <w:rPr>
          <w:color w:val="000000"/>
          <w:lang w:val="sk-SK"/>
        </w:rPr>
      </w:pPr>
      <w:r w:rsidRPr="00FA362E">
        <w:rPr>
          <w:color w:val="000000"/>
          <w:lang w:val="sk-SK"/>
        </w:rPr>
        <w:t>Rovnica (</w:t>
      </w:r>
      <w:r w:rsidRPr="00FA362E">
        <w:rPr>
          <w:color w:val="000000"/>
          <w:lang w:val="sk-SK"/>
        </w:rPr>
        <w:fldChar w:fldCharType="begin"/>
      </w:r>
      <w:r w:rsidRPr="00FA362E">
        <w:rPr>
          <w:color w:val="000000"/>
          <w:lang w:val="sk-SK"/>
        </w:rPr>
        <w:instrText xml:space="preserve"> REF tok_bernstain \h </w:instrText>
      </w:r>
      <w:r w:rsidRPr="00FA362E">
        <w:rPr>
          <w:color w:val="000000"/>
          <w:lang w:val="sk-SK"/>
        </w:rPr>
      </w:r>
      <w:r w:rsidRPr="00FA362E">
        <w:rPr>
          <w:color w:val="000000"/>
          <w:lang w:val="sk-SK"/>
        </w:rPr>
        <w:fldChar w:fldCharType="separate"/>
      </w:r>
      <w:r w:rsidR="00F95B9C">
        <w:rPr>
          <w:noProof/>
          <w:color w:val="000000"/>
          <w:lang w:val="sk-SK"/>
        </w:rPr>
        <w:t>15</w:t>
      </w:r>
      <w:r w:rsidRPr="00FA362E">
        <w:rPr>
          <w:color w:val="000000"/>
          <w:lang w:val="sk-SK"/>
        </w:rPr>
        <w:fldChar w:fldCharType="end"/>
      </w:r>
      <w:r w:rsidRPr="00FA362E">
        <w:rPr>
          <w:color w:val="000000"/>
          <w:lang w:val="sk-SK"/>
        </w:rPr>
        <w:t>) je analógiou rovnice (</w:t>
      </w:r>
      <w:r w:rsidRPr="00FA362E">
        <w:rPr>
          <w:color w:val="000000"/>
          <w:lang w:val="sk-SK"/>
        </w:rPr>
        <w:fldChar w:fldCharType="begin"/>
      </w:r>
      <w:r w:rsidRPr="00FA362E">
        <w:rPr>
          <w:color w:val="000000"/>
          <w:lang w:val="sk-SK"/>
        </w:rPr>
        <w:instrText xml:space="preserve"> REF windkessel_3 \h </w:instrText>
      </w:r>
      <w:r w:rsidRPr="00FA362E">
        <w:rPr>
          <w:color w:val="000000"/>
          <w:lang w:val="sk-SK"/>
        </w:rPr>
      </w:r>
      <w:r w:rsidRPr="00FA362E">
        <w:rPr>
          <w:color w:val="000000"/>
          <w:lang w:val="sk-SK"/>
        </w:rPr>
        <w:fldChar w:fldCharType="separate"/>
      </w:r>
      <w:r w:rsidR="00F95B9C">
        <w:rPr>
          <w:noProof/>
          <w:color w:val="000000"/>
          <w:lang w:val="sk-SK"/>
        </w:rPr>
        <w:t>8</w:t>
      </w:r>
      <w:r w:rsidRPr="00FA362E">
        <w:rPr>
          <w:color w:val="000000"/>
          <w:lang w:val="sk-SK"/>
        </w:rPr>
        <w:fldChar w:fldCharType="end"/>
      </w:r>
      <w:r w:rsidRPr="00FA362E">
        <w:rPr>
          <w:color w:val="000000"/>
          <w:lang w:val="sk-SK"/>
        </w:rPr>
        <w:t xml:space="preserve">) 2-dielneho Windkessel modelu. 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Pr="00FA362E">
        <w:rPr>
          <w:color w:val="000000"/>
          <w:lang w:val="sk-SK"/>
        </w:rPr>
        <w:fldChar w:fldCharType="begin"/>
      </w:r>
      <w:r w:rsidR="00AD692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00AD692D" w:rsidRPr="00AD692D">
        <w:rPr>
          <w:noProof/>
          <w:color w:val="000000"/>
          <w:vertAlign w:val="superscript"/>
          <w:lang w:val="sk-SK"/>
        </w:rPr>
        <w:t>3</w:t>
      </w:r>
      <w:r w:rsidRPr="00FA362E">
        <w:rPr>
          <w:color w:val="000000"/>
          <w:lang w:val="sk-SK"/>
        </w:rPr>
        <w:fldChar w:fldCharType="end"/>
      </w:r>
      <w:r w:rsidRPr="00FA362E">
        <w:rPr>
          <w:color w:val="000000"/>
          <w:lang w:val="sk-SK"/>
        </w:rPr>
        <w:t>. Druhý derivant bol vyjadrený ekvivalentnou rovnicou (</w:t>
      </w:r>
      <w:r w:rsidRPr="00FA362E">
        <w:rPr>
          <w:color w:val="000000"/>
          <w:lang w:val="sk-SK"/>
        </w:rPr>
        <w:fldChar w:fldCharType="begin"/>
      </w:r>
      <w:r w:rsidRPr="00FA362E">
        <w:rPr>
          <w:color w:val="000000"/>
          <w:lang w:val="sk-SK"/>
        </w:rPr>
        <w:instrText xml:space="preserve"> REF echo_flow \h </w:instrText>
      </w:r>
      <w:r w:rsidRPr="00FA362E">
        <w:rPr>
          <w:color w:val="000000"/>
          <w:lang w:val="sk-SK"/>
        </w:rPr>
      </w:r>
      <w:r w:rsidRPr="00FA362E">
        <w:rPr>
          <w:color w:val="000000"/>
          <w:lang w:val="sk-SK"/>
        </w:rPr>
        <w:fldChar w:fldCharType="separate"/>
      </w:r>
      <w:r w:rsidR="00F95B9C">
        <w:rPr>
          <w:noProof/>
          <w:color w:val="000000"/>
          <w:lang w:val="sk-SK"/>
        </w:rPr>
        <w:t>11</w:t>
      </w:r>
      <w:r w:rsidRPr="00FA362E">
        <w:rPr>
          <w:color w:val="000000"/>
          <w:lang w:val="sk-SK"/>
        </w:rPr>
        <w:fldChar w:fldCharType="end"/>
      </w:r>
      <w:r w:rsidRPr="00FA362E">
        <w:rPr>
          <w:color w:val="000000"/>
          <w:lang w:val="sk-SK"/>
        </w:rPr>
        <w:t>) a takisto ekvivalentnou rovnicou (</w:t>
      </w:r>
      <w:r w:rsidRPr="00FA362E">
        <w:rPr>
          <w:color w:val="000000"/>
          <w:lang w:val="sk-SK"/>
        </w:rPr>
        <w:fldChar w:fldCharType="begin"/>
      </w:r>
      <w:r w:rsidRPr="00FA362E">
        <w:rPr>
          <w:color w:val="000000"/>
          <w:lang w:val="sk-SK"/>
        </w:rPr>
        <w:instrText xml:space="preserve"> REF windkessel_2 \h </w:instrText>
      </w:r>
      <w:r w:rsidRPr="00FA362E">
        <w:rPr>
          <w:color w:val="000000"/>
          <w:lang w:val="sk-SK"/>
        </w:rPr>
      </w:r>
      <w:r w:rsidRPr="00FA362E">
        <w:rPr>
          <w:color w:val="000000"/>
          <w:lang w:val="sk-SK"/>
        </w:rPr>
        <w:fldChar w:fldCharType="separate"/>
      </w:r>
      <w:r w:rsidR="00F95B9C">
        <w:rPr>
          <w:noProof/>
          <w:color w:val="000000"/>
          <w:lang w:val="sk-SK"/>
        </w:rPr>
        <w:t>7</w:t>
      </w:r>
      <w:r w:rsidRPr="00FA362E">
        <w:rPr>
          <w:color w:val="000000"/>
          <w:lang w:val="sk-SK"/>
        </w:rPr>
        <w:fldChar w:fldCharType="end"/>
      </w:r>
      <w:r w:rsidRPr="00FA362E">
        <w:rPr>
          <w:color w:val="000000"/>
          <w:lang w:val="sk-SK"/>
        </w:rPr>
        <w:t xml:space="preserve">). </w:t>
      </w:r>
    </w:p>
    <w:p w14:paraId="195A0748" w14:textId="77777777" w:rsidR="00CE547F" w:rsidRPr="00FA362E" w:rsidRDefault="00CE547F" w:rsidP="00CE547F">
      <w:pPr>
        <w:rPr>
          <w:color w:val="000000"/>
          <w:lang w:val="sk-SK"/>
        </w:rPr>
      </w:pPr>
    </w:p>
    <w:p w14:paraId="2DD61931" w14:textId="77777777" w:rsidR="00CE547F" w:rsidRPr="00FA362E" w:rsidRDefault="00CE547F" w:rsidP="00CE547F">
      <w:pPr>
        <w:rPr>
          <w:color w:val="000000"/>
          <w:lang w:val="sk-SK"/>
        </w:rPr>
      </w:pPr>
      <w:r w:rsidRPr="00FA362E">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w:r w:rsidRPr="00FA362E">
        <w:rPr>
          <w:color w:val="000000"/>
          <w:lang w:val="sk-SK"/>
        </w:rPr>
        <w:t xml:space="preserve">, impedancii krvi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w:r w:rsidRPr="00FA362E">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FA362E">
        <w:rPr>
          <w:color w:val="000000"/>
          <w:lang w:val="sk-SK"/>
        </w:rPr>
        <w:t xml:space="preserve">. Impedancia hrudníka sa delí na základnú impedanciu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A362E">
        <w:rPr>
          <w:color w:val="000000"/>
          <w:szCs w:val="24"/>
          <w:lang w:val="sk-SK"/>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themeColor="text1"/>
          <w:lang w:val="sk-SK"/>
        </w:rPr>
        <w:t xml:space="preserve">. Impedancie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A362E">
        <w:rPr>
          <w:color w:val="000000"/>
          <w:szCs w:val="24"/>
          <w:lang w:val="sk-SK"/>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themeColor="text1"/>
          <w:lang w:val="sk-SK"/>
        </w:rPr>
        <w:t xml:space="preserve"> sú zapojené paralelne ako znázorňuje </w:t>
      </w:r>
      <w:r w:rsidRPr="00FA362E">
        <w:rPr>
          <w:color w:val="000000" w:themeColor="text1"/>
          <w:lang w:val="sk-SK"/>
        </w:rPr>
        <w:fldChar w:fldCharType="begin"/>
      </w:r>
      <w:r w:rsidRPr="00FA362E">
        <w:rPr>
          <w:color w:val="000000" w:themeColor="text1"/>
          <w:lang w:val="sk-SK"/>
        </w:rPr>
        <w:instrText xml:space="preserve"> REF _Ref509499377 \h </w:instrText>
      </w:r>
      <w:r w:rsidRPr="00FA362E">
        <w:rPr>
          <w:color w:val="000000" w:themeColor="text1"/>
          <w:lang w:val="sk-SK"/>
        </w:rPr>
      </w:r>
      <w:r w:rsidRPr="00FA362E">
        <w:rPr>
          <w:color w:val="000000" w:themeColor="text1"/>
          <w:lang w:val="sk-SK"/>
        </w:rPr>
        <w:fldChar w:fldCharType="separate"/>
      </w:r>
      <w:ins w:id="1066"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5</w:t>
        </w:r>
      </w:ins>
      <w:del w:id="1067"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5</w:delText>
        </w:r>
      </w:del>
      <w:r w:rsidRPr="00FA362E">
        <w:rPr>
          <w:color w:val="000000" w:themeColor="text1"/>
          <w:lang w:val="sk-SK"/>
        </w:rPr>
        <w:fldChar w:fldCharType="end"/>
      </w:r>
      <w:r w:rsidRPr="00FA362E">
        <w:rPr>
          <w:color w:val="000000" w:themeColor="text1"/>
          <w:lang w:val="sk-SK"/>
        </w:rPr>
        <w:t xml:space="preserve">. Na obrázku je zachytená aj štvorelektródová metóda merania bioimpedancie. </w:t>
      </w:r>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A362E">
        <w:rPr>
          <w:color w:val="000000"/>
          <w:szCs w:val="24"/>
          <w:lang w:val="sk-SK"/>
        </w:rPr>
        <w:t xml:space="preserve"> reprezentuje striedavý zdroj prúdu a </w:t>
      </w:r>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A362E">
        <w:rPr>
          <w:color w:val="000000"/>
          <w:szCs w:val="24"/>
          <w:lang w:val="sk-SK"/>
        </w:rPr>
        <w:t xml:space="preserve"> elektródy zaznamenávajúce hodnotu elektrického napätia.</w:t>
      </w:r>
    </w:p>
    <w:p w14:paraId="099143F2" w14:textId="77777777" w:rsidR="00CE547F" w:rsidRPr="00FA362E" w:rsidRDefault="00CE547F" w:rsidP="00CE547F">
      <w:pPr>
        <w:rPr>
          <w:color w:val="000000"/>
          <w:lang w:val="sk-SK"/>
        </w:rPr>
      </w:pPr>
      <w:r w:rsidRPr="00FA362E">
        <w:rPr>
          <w:noProof/>
          <w:color w:val="000000"/>
          <w:lang w:val="en-US" w:eastAsia="en-US"/>
        </w:rPr>
        <mc:AlternateContent>
          <mc:Choice Requires="wps">
            <w:drawing>
              <wp:anchor distT="45720" distB="45720" distL="114300" distR="114300" simplePos="0" relativeHeight="251726848" behindDoc="0" locked="0" layoutInCell="1" allowOverlap="1" wp14:anchorId="6D9A4D43" wp14:editId="5392E9D7">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1EA86281" w14:textId="77777777" w:rsidR="003C2DF3" w:rsidRPr="007B44BE" w:rsidRDefault="003C2DF3" w:rsidP="00CE547F">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3CD7B645" w14:textId="77777777" w:rsidR="003C2DF3" w:rsidRPr="007B44BE" w:rsidRDefault="003C2DF3"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9A4D43"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14:paraId="1EA86281" w14:textId="77777777" w:rsidR="003C2DF3" w:rsidRPr="007B44BE" w:rsidRDefault="003C2DF3" w:rsidP="00CE547F">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3CD7B645" w14:textId="77777777" w:rsidR="003C2DF3" w:rsidRPr="007B44BE" w:rsidRDefault="003C2DF3" w:rsidP="00CE547F">
                      <w:pPr>
                        <w:rPr>
                          <w:rFonts w:eastAsiaTheme="minorEastAsia" w:cstheme="minorBidi"/>
                          <w:color w:val="000000"/>
                          <w:szCs w:val="24"/>
                        </w:rPr>
                      </w:pPr>
                    </w:p>
                  </w:txbxContent>
                </v:textbox>
                <w10:wrap type="square" anchorx="margin"/>
              </v:shape>
            </w:pict>
          </mc:Fallback>
        </mc:AlternateContent>
      </w:r>
      <w:r w:rsidRPr="00FA362E">
        <w:rPr>
          <w:noProof/>
          <w:color w:val="000000"/>
          <w:lang w:val="en-US" w:eastAsia="en-US"/>
        </w:rPr>
        <mc:AlternateContent>
          <mc:Choice Requires="wps">
            <w:drawing>
              <wp:anchor distT="0" distB="0" distL="114300" distR="114300" simplePos="0" relativeHeight="251728896" behindDoc="0" locked="0" layoutInCell="1" allowOverlap="1" wp14:anchorId="4621C987" wp14:editId="193D1384">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2D94029" id="Ovál 54" o:spid="_x0000_s1026" style="position:absolute;margin-left:0;margin-top:14.65pt;width:38.45pt;height:38.4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" filled="f" strokecolor="black [3213]" strokeweight="1pt">
                <v:stroke joinstyle="miter"/>
                <v:path arrowok="t"/>
                <w10:wrap anchorx="margin"/>
              </v:oval>
            </w:pict>
          </mc:Fallback>
        </mc:AlternateContent>
      </w:r>
    </w:p>
    <w:p w14:paraId="24E857E8" w14:textId="77777777" w:rsidR="00CE547F" w:rsidRPr="00FA362E" w:rsidRDefault="00CE547F" w:rsidP="00CE547F">
      <w:pPr>
        <w:rPr>
          <w:color w:val="000000"/>
          <w:lang w:val="sk-SK"/>
        </w:rPr>
      </w:pPr>
      <w:r w:rsidRPr="00FA362E">
        <w:rPr>
          <w:noProof/>
          <w:color w:val="000000"/>
          <w:lang w:val="en-US" w:eastAsia="en-US"/>
        </w:rPr>
        <mc:AlternateContent>
          <mc:Choice Requires="wps">
            <w:drawing>
              <wp:anchor distT="0" distB="0" distL="114300" distR="114300" simplePos="0" relativeHeight="251753472" behindDoc="0" locked="0" layoutInCell="1" allowOverlap="1" wp14:anchorId="57226FC4" wp14:editId="5F26909C">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4667EE" id="Rovná spojnica 75" o:spid="_x0000_s1026" style="position:absolute;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" strokecolor="black [3213]" strokeweight="1pt">
                <v:stroke joinstyle="miter"/>
                <o:lock v:ext="edit" shapetype="f"/>
                <w10:wrap anchorx="margin"/>
              </v:line>
            </w:pict>
          </mc:Fallback>
        </mc:AlternateContent>
      </w:r>
      <w:r w:rsidRPr="00FA362E">
        <w:rPr>
          <w:noProof/>
          <w:color w:val="000000"/>
          <w:lang w:val="en-US" w:eastAsia="en-US"/>
        </w:rPr>
        <mc:AlternateContent>
          <mc:Choice Requires="wps">
            <w:drawing>
              <wp:anchor distT="0" distB="0" distL="114300" distR="114300" simplePos="0" relativeHeight="251748352" behindDoc="0" locked="0" layoutInCell="1" allowOverlap="1" wp14:anchorId="6586ABC7" wp14:editId="7A78DBD6">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726142" id="Voľný tvar 64" o:spid="_x0000_s1026" style="position:absolute;margin-left:0;margin-top:14.5pt;width:30.85pt;height:7.5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" path="m,75561c43962,36205,87924,-3150,130629,199v42705,3349,82061,95459,125604,95459c299776,95658,371789,18621,391886,199e" filled="f" strokecolor="black [3213]" strokeweight="1pt">
                <v:stroke joinstyle="miter"/>
                <v:path arrowok="t" o:connecttype="custom" o:connectlocs="0,75740;130599,199;256174,95885;391795,199" o:connectangles="0,0,0,0"/>
                <w10:wrap anchorx="margin"/>
              </v:shape>
            </w:pict>
          </mc:Fallback>
        </mc:AlternateContent>
      </w:r>
      <w:r w:rsidRPr="00FA362E">
        <w:rPr>
          <w:noProof/>
          <w:color w:val="000000"/>
          <w:lang w:val="en-US" w:eastAsia="en-US"/>
        </w:rPr>
        <mc:AlternateContent>
          <mc:Choice Requires="wps">
            <w:drawing>
              <wp:anchor distT="0" distB="0" distL="114300" distR="114300" simplePos="0" relativeHeight="251727872" behindDoc="0" locked="0" layoutInCell="1" allowOverlap="1" wp14:anchorId="0996AC30" wp14:editId="74586242">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12CE7A" id="Rovná spojnica 67" o:spid="_x0000_s1026" style="position:absolute;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" strokecolor="black [3213]" strokeweight="1pt">
                <v:stroke joinstyle="miter"/>
                <o:lock v:ext="edit" shapetype="f"/>
                <w10:wrap anchorx="margin"/>
              </v:line>
            </w:pict>
          </mc:Fallback>
        </mc:AlternateContent>
      </w:r>
      <w:r w:rsidRPr="00FA362E">
        <w:rPr>
          <w:noProof/>
          <w:color w:val="000000"/>
          <w:lang w:val="en-US" w:eastAsia="en-US"/>
        </w:rPr>
        <mc:AlternateContent>
          <mc:Choice Requires="wps">
            <w:drawing>
              <wp:anchor distT="0" distB="0" distL="114299" distR="114299" simplePos="0" relativeHeight="251752448" behindDoc="0" locked="0" layoutInCell="1" allowOverlap="1" wp14:anchorId="7DBE8059" wp14:editId="104ED8A3">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1955D4F" id="Rovná spojnica 74" o:spid="_x0000_s1026" style="position:absolute;z-index:2517524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" strokecolor="black [3213]" strokeweight="1pt">
                <v:stroke endarrow="oval" joinstyle="miter" endcap="round"/>
                <o:lock v:ext="edit" shapetype="f"/>
              </v:line>
            </w:pict>
          </mc:Fallback>
        </mc:AlternateContent>
      </w:r>
      <w:r w:rsidRPr="00FA362E">
        <w:rPr>
          <w:noProof/>
          <w:color w:val="000000"/>
          <w:lang w:val="en-US" w:eastAsia="en-US"/>
        </w:rPr>
        <mc:AlternateContent>
          <mc:Choice Requires="wps">
            <w:drawing>
              <wp:anchor distT="0" distB="0" distL="114299" distR="114299" simplePos="0" relativeHeight="251749376" behindDoc="0" locked="0" layoutInCell="1" allowOverlap="1" wp14:anchorId="3BD993E5" wp14:editId="250B9840">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03D480D" id="Rovná spojnica 71" o:spid="_x0000_s1026" style="position:absolute;z-index:2517493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" strokecolor="black [3213]" strokeweight="1pt">
                <v:stroke endarrow="oval" joinstyle="miter" endcap="round"/>
                <o:lock v:ext="edit" shapetype="f"/>
              </v:line>
            </w:pict>
          </mc:Fallback>
        </mc:AlternateContent>
      </w:r>
    </w:p>
    <w:p w14:paraId="00813394" w14:textId="77777777" w:rsidR="00CE547F" w:rsidRPr="00FA362E" w:rsidRDefault="00CE547F" w:rsidP="00CE547F">
      <w:pPr>
        <w:rPr>
          <w:color w:val="000000"/>
          <w:lang w:val="sk-SK"/>
        </w:rPr>
      </w:pPr>
    </w:p>
    <w:p w14:paraId="77A47580" w14:textId="77777777" w:rsidR="00CE547F" w:rsidRPr="00FA362E" w:rsidRDefault="00CE547F" w:rsidP="00CE547F">
      <w:pPr>
        <w:rPr>
          <w:color w:val="000000"/>
          <w:lang w:val="sk-SK"/>
        </w:rPr>
      </w:pPr>
      <w:r w:rsidRPr="00FA362E">
        <w:rPr>
          <w:noProof/>
          <w:color w:val="000000"/>
          <w:lang w:val="en-US" w:eastAsia="en-US"/>
        </w:rPr>
        <mc:AlternateContent>
          <mc:Choice Requires="wps">
            <w:drawing>
              <wp:anchor distT="45720" distB="45720" distL="114300" distR="114300" simplePos="0" relativeHeight="251730944" behindDoc="0" locked="0" layoutInCell="1" allowOverlap="1" wp14:anchorId="48DCA3D8" wp14:editId="53867214">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510451A" w14:textId="77777777" w:rsidR="003C2DF3" w:rsidRPr="007B44BE" w:rsidRDefault="003C2DF3" w:rsidP="00CE547F">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4C37B53C" w14:textId="77777777" w:rsidR="003C2DF3" w:rsidRPr="007B44BE" w:rsidRDefault="003C2DF3"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CA3D8" id="_x0000_s1027" type="#_x0000_t202" style="position:absolute;left:0;text-align:left;margin-left:192.15pt;margin-top:10.95pt;width:32.25pt;height:22.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14:paraId="3510451A" w14:textId="77777777" w:rsidR="003C2DF3" w:rsidRPr="007B44BE" w:rsidRDefault="003C2DF3" w:rsidP="00CE547F">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4C37B53C" w14:textId="77777777" w:rsidR="003C2DF3" w:rsidRPr="007B44BE" w:rsidRDefault="003C2DF3" w:rsidP="00CE547F">
                      <w:pPr>
                        <w:rPr>
                          <w:rFonts w:eastAsiaTheme="minorEastAsia" w:cstheme="minorBidi"/>
                          <w:color w:val="000000"/>
                          <w:szCs w:val="24"/>
                        </w:rPr>
                      </w:pPr>
                    </w:p>
                  </w:txbxContent>
                </v:textbox>
                <w10:wrap type="square" anchorx="margin"/>
              </v:shape>
            </w:pict>
          </mc:Fallback>
        </mc:AlternateContent>
      </w:r>
      <w:r w:rsidRPr="00FA362E">
        <w:rPr>
          <w:noProof/>
          <w:color w:val="000000"/>
          <w:lang w:val="en-US" w:eastAsia="en-US"/>
        </w:rPr>
        <mc:AlternateContent>
          <mc:Choice Requires="wps">
            <w:drawing>
              <wp:anchor distT="0" distB="0" distL="114300" distR="114300" simplePos="0" relativeHeight="251747328" behindDoc="0" locked="0" layoutInCell="1" allowOverlap="1" wp14:anchorId="67D35695" wp14:editId="31AD92DB">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CDD5656" id="Ovál 53" o:spid="_x0000_s1026" style="position:absolute;margin-left:0;margin-top:2.75pt;width:38.5pt;height:38.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" filled="f" strokecolor="black [3213]" strokeweight="1pt">
                <v:stroke joinstyle="miter"/>
                <v:path arrowok="t"/>
                <w10:wrap anchorx="margin"/>
              </v:oval>
            </w:pict>
          </mc:Fallback>
        </mc:AlternateContent>
      </w:r>
    </w:p>
    <w:p w14:paraId="7B3CAD4D" w14:textId="77777777" w:rsidR="00CE547F" w:rsidRPr="00FA362E" w:rsidRDefault="00CE547F" w:rsidP="00CE547F">
      <w:pPr>
        <w:rPr>
          <w:color w:val="000000"/>
          <w:lang w:val="sk-SK"/>
        </w:rPr>
      </w:pPr>
      <w:r w:rsidRPr="00FA362E">
        <w:rPr>
          <w:noProof/>
          <w:color w:val="000000"/>
          <w:lang w:val="en-US" w:eastAsia="en-US"/>
        </w:rPr>
        <mc:AlternateContent>
          <mc:Choice Requires="wps">
            <w:drawing>
              <wp:anchor distT="4294967295" distB="4294967295" distL="114300" distR="114300" simplePos="0" relativeHeight="251754496" behindDoc="0" locked="0" layoutInCell="1" allowOverlap="1" wp14:anchorId="6AE7B7A5" wp14:editId="567D17D9">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2EF77B" id="Rovná spojnica 77" o:spid="_x0000_s1026" style="position:absolute;z-index:2517544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" strokecolor="black [3213]" strokeweight="1pt">
                <v:stroke joinstyle="miter"/>
                <o:lock v:ext="edit" shapetype="f"/>
                <w10:wrap anchorx="margin"/>
              </v:line>
            </w:pict>
          </mc:Fallback>
        </mc:AlternateContent>
      </w:r>
      <w:r w:rsidRPr="00FA362E">
        <w:rPr>
          <w:noProof/>
          <w:color w:val="000000"/>
          <w:lang w:val="en-US" w:eastAsia="en-US"/>
        </w:rPr>
        <mc:AlternateContent>
          <mc:Choice Requires="wps">
            <w:drawing>
              <wp:anchor distT="4294967295" distB="4294967295" distL="114300" distR="114300" simplePos="0" relativeHeight="251729920" behindDoc="0" locked="0" layoutInCell="1" allowOverlap="1" wp14:anchorId="1808B0AF" wp14:editId="206EDCAD">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6CB1B9" id="Rovná spojnica 66" o:spid="_x0000_s1026" style="position:absolute;z-index:25172992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" strokecolor="black [3213]" strokeweight="1pt">
                <v:stroke joinstyle="miter"/>
                <o:lock v:ext="edit" shapetype="f"/>
                <w10:wrap anchorx="margin"/>
              </v:line>
            </w:pict>
          </mc:Fallback>
        </mc:AlternateContent>
      </w:r>
      <w:r w:rsidRPr="00FA362E">
        <w:rPr>
          <w:noProof/>
          <w:color w:val="000000"/>
          <w:lang w:val="en-US" w:eastAsia="en-US"/>
        </w:rPr>
        <mc:AlternateContent>
          <mc:Choice Requires="wps">
            <w:drawing>
              <wp:anchor distT="0" distB="0" distL="114299" distR="114299" simplePos="0" relativeHeight="251751424" behindDoc="0" locked="0" layoutInCell="1" allowOverlap="1" wp14:anchorId="5814AE0A" wp14:editId="2C65A3A1">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A0BF2" id="Rovná spojnica 73" o:spid="_x0000_s1026" style="position:absolute;z-index:2517514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" strokecolor="black [3213]" strokeweight="1pt">
                <v:stroke endarrow="oval" joinstyle="miter" endcap="round"/>
                <o:lock v:ext="edit" shapetype="f"/>
              </v:line>
            </w:pict>
          </mc:Fallback>
        </mc:AlternateContent>
      </w:r>
      <w:r w:rsidRPr="00FA362E">
        <w:rPr>
          <w:noProof/>
          <w:color w:val="000000"/>
          <w:lang w:val="en-US" w:eastAsia="en-US"/>
        </w:rPr>
        <mc:AlternateContent>
          <mc:Choice Requires="wps">
            <w:drawing>
              <wp:anchor distT="0" distB="0" distL="114299" distR="114299" simplePos="0" relativeHeight="251750400" behindDoc="0" locked="0" layoutInCell="1" allowOverlap="1" wp14:anchorId="524323D7" wp14:editId="74C2CC77">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3397C" id="Rovná spojnica 72" o:spid="_x0000_s1026" style="position:absolute;z-index:2517504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" strokecolor="black [3213]" strokeweight="1pt">
                <v:stroke endarrow="oval" joinstyle="miter" endcap="round"/>
                <o:lock v:ext="edit" shapetype="f"/>
              </v:line>
            </w:pict>
          </mc:Fallback>
        </mc:AlternateContent>
      </w:r>
    </w:p>
    <w:p w14:paraId="61D16DD0" w14:textId="77777777" w:rsidR="00CE547F" w:rsidRPr="00FA362E" w:rsidRDefault="00CE547F" w:rsidP="00CE547F">
      <w:pPr>
        <w:rPr>
          <w:color w:val="000000"/>
          <w:lang w:val="sk-SK"/>
        </w:rPr>
      </w:pPr>
      <w:r w:rsidRPr="00FA362E">
        <w:rPr>
          <w:noProof/>
          <w:color w:val="000000"/>
          <w:lang w:val="en-US" w:eastAsia="en-US"/>
        </w:rPr>
        <mc:AlternateContent>
          <mc:Choice Requires="wps">
            <w:drawing>
              <wp:anchor distT="45720" distB="45720" distL="114300" distR="114300" simplePos="0" relativeHeight="251758592" behindDoc="0" locked="0" layoutInCell="1" allowOverlap="1" wp14:anchorId="702AD781" wp14:editId="369A6DD2">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498A8A9" w14:textId="77777777" w:rsidR="003C2DF3" w:rsidRPr="007B44BE" w:rsidRDefault="003C2DF3" w:rsidP="00CE547F">
                            <w:pPr>
                              <w:rPr>
                                <w:color w:val="000000"/>
                                <w:szCs w:val="24"/>
                              </w:rPr>
                            </w:pPr>
                            <m:oMathPara>
                              <m:oMath>
                                <m:r>
                                  <w:rPr>
                                    <w:rFonts w:ascii="Cambria Math" w:hAnsi="Cambria Math"/>
                                    <w:color w:val="000000"/>
                                    <w:szCs w:val="24"/>
                                    <w:lang w:val="sk-SK"/>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AD781" id="_x0000_s1028" type="#_x0000_t202" style="position:absolute;left:0;text-align:left;margin-left:193.3pt;margin-top:4.45pt;width:32.25pt;height:22.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14:paraId="3498A8A9" w14:textId="77777777" w:rsidR="003C2DF3" w:rsidRPr="007B44BE" w:rsidRDefault="003C2DF3" w:rsidP="00CE547F">
                      <w:pPr>
                        <w:rPr>
                          <w:color w:val="000000"/>
                          <w:szCs w:val="24"/>
                        </w:rPr>
                      </w:pPr>
                      <m:oMathPara>
                        <m:oMath>
                          <m:r>
                            <w:rPr>
                              <w:rFonts w:ascii="Cambria Math" w:hAnsi="Cambria Math"/>
                              <w:color w:val="000000"/>
                              <w:szCs w:val="24"/>
                              <w:lang w:val="sk-SK"/>
                            </w:rPr>
                            <m:t>Z(t)</m:t>
                          </m:r>
                        </m:oMath>
                      </m:oMathPara>
                    </w:p>
                  </w:txbxContent>
                </v:textbox>
                <w10:wrap type="square" anchorx="margin"/>
              </v:shape>
            </w:pict>
          </mc:Fallback>
        </mc:AlternateContent>
      </w:r>
      <w:r w:rsidRPr="00FA362E">
        <w:rPr>
          <w:noProof/>
          <w:color w:val="000000"/>
          <w:lang w:val="en-US" w:eastAsia="en-US"/>
        </w:rPr>
        <mc:AlternateContent>
          <mc:Choice Requires="wps">
            <w:drawing>
              <wp:anchor distT="0" distB="0" distL="114300" distR="114300" simplePos="0" relativeHeight="251757568" behindDoc="0" locked="0" layoutInCell="1" allowOverlap="1" wp14:anchorId="5D73D1CD" wp14:editId="3F448E5F">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44D98" id="Obdĺžnik 80" o:spid="_x0000_s1026" style="position:absolute;margin-left:0;margin-top:15.05pt;width:183.45pt;height:192.8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" filled="f" strokecolor="black [3213]" strokeweight="1pt">
                <v:stroke dashstyle="dash"/>
                <v:path arrowok="t"/>
                <w10:wrap anchorx="margin"/>
              </v:rect>
            </w:pict>
          </mc:Fallback>
        </mc:AlternateContent>
      </w:r>
    </w:p>
    <w:p w14:paraId="3A6EB4BB" w14:textId="77777777" w:rsidR="00CE547F" w:rsidRPr="00FA362E" w:rsidRDefault="00CE547F" w:rsidP="00CE547F">
      <w:pPr>
        <w:rPr>
          <w:color w:val="000000"/>
          <w:lang w:val="sk-SK"/>
        </w:rPr>
      </w:pPr>
      <w:r w:rsidRPr="00FA362E">
        <w:rPr>
          <w:noProof/>
          <w:color w:val="000000"/>
          <w:lang w:val="en-US" w:eastAsia="en-US"/>
        </w:rPr>
        <mc:AlternateContent>
          <mc:Choice Requires="wps">
            <w:drawing>
              <wp:anchor distT="45720" distB="45720" distL="114300" distR="114300" simplePos="0" relativeHeight="251731968" behindDoc="0" locked="0" layoutInCell="1" allowOverlap="1" wp14:anchorId="4416B7BD" wp14:editId="3693B6B6">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14:paraId="7B830516" w14:textId="77777777" w:rsidR="003C2DF3" w:rsidRPr="007B44BE" w:rsidRDefault="003C2DF3" w:rsidP="00CE547F">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6B7BD" id="_x0000_s1029" type="#_x0000_t202" style="position:absolute;left:0;text-align:left;margin-left:0;margin-top:.6pt;width:47.05pt;height:22.5pt;z-index:251731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14:paraId="7B830516" w14:textId="77777777" w:rsidR="003C2DF3" w:rsidRPr="007B44BE" w:rsidRDefault="003C2DF3" w:rsidP="00CE547F">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14:paraId="4418408D" w14:textId="77777777" w:rsidR="00CE547F" w:rsidRPr="00FA362E" w:rsidRDefault="00CE547F" w:rsidP="00CE547F">
      <w:pPr>
        <w:rPr>
          <w:color w:val="000000"/>
          <w:lang w:val="sk-SK"/>
        </w:rPr>
      </w:pPr>
      <w:r w:rsidRPr="00FA362E">
        <w:rPr>
          <w:noProof/>
          <w:color w:val="000000"/>
          <w:lang w:val="en-US" w:eastAsia="en-US"/>
        </w:rPr>
        <mc:AlternateContent>
          <mc:Choice Requires="wps">
            <w:drawing>
              <wp:anchor distT="0" distB="0" distL="114300" distR="114300" simplePos="0" relativeHeight="251739136" behindDoc="0" locked="0" layoutInCell="1" allowOverlap="1" wp14:anchorId="5BD530EB" wp14:editId="1CC2882E">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AC830B" id="Rovná spojnica 48"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" strokecolor="black [3213]" strokeweight="1pt">
                <v:stroke joinstyle="miter"/>
                <o:lock v:ext="edit" shapetype="f"/>
              </v:line>
            </w:pict>
          </mc:Fallback>
        </mc:AlternateContent>
      </w:r>
      <w:r w:rsidRPr="00FA362E">
        <w:rPr>
          <w:noProof/>
          <w:color w:val="000000"/>
          <w:lang w:val="en-US" w:eastAsia="en-US"/>
        </w:rPr>
        <mc:AlternateContent>
          <mc:Choice Requires="wps">
            <w:drawing>
              <wp:anchor distT="0" distB="0" distL="114299" distR="114299" simplePos="0" relativeHeight="251740160" behindDoc="0" locked="0" layoutInCell="1" allowOverlap="1" wp14:anchorId="6DEF1A42" wp14:editId="08CF561C">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6A901" id="Rovná spojnica 50" o:spid="_x0000_s1026" style="position:absolute;flip:y;z-index:251740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" strokecolor="black [3213]" strokeweight="1pt">
                <v:stroke joinstyle="miter"/>
                <o:lock v:ext="edit" shapetype="f"/>
              </v:line>
            </w:pict>
          </mc:Fallback>
        </mc:AlternateContent>
      </w:r>
      <w:r w:rsidRPr="00FA362E">
        <w:rPr>
          <w:noProof/>
          <w:color w:val="000000"/>
          <w:lang w:val="en-US" w:eastAsia="en-US"/>
        </w:rPr>
        <mc:AlternateContent>
          <mc:Choice Requires="wps">
            <w:drawing>
              <wp:anchor distT="4294967295" distB="4294967295" distL="114300" distR="114300" simplePos="0" relativeHeight="251737088" behindDoc="0" locked="0" layoutInCell="1" allowOverlap="1" wp14:anchorId="152714AA" wp14:editId="175082D8">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582A43" id="Rovná spojnica 46" o:spid="_x0000_s1026" style="position:absolute;z-index:25173708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" strokecolor="black [3213]" strokeweight="1pt">
                <v:stroke joinstyle="miter"/>
                <o:lock v:ext="edit" shapetype="f"/>
                <w10:wrap anchorx="margin"/>
              </v:line>
            </w:pict>
          </mc:Fallback>
        </mc:AlternateContent>
      </w:r>
      <w:r w:rsidRPr="00FA362E">
        <w:rPr>
          <w:noProof/>
          <w:color w:val="000000"/>
          <w:lang w:val="en-US" w:eastAsia="en-US"/>
        </w:rPr>
        <mc:AlternateContent>
          <mc:Choice Requires="wps">
            <w:drawing>
              <wp:anchor distT="0" distB="0" distL="114300" distR="114300" simplePos="0" relativeHeight="251738112" behindDoc="0" locked="0" layoutInCell="1" allowOverlap="1" wp14:anchorId="06B85E15" wp14:editId="69FDF549">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D5A96" id="Obdĺžnik 45" o:spid="_x0000_s1026" style="position:absolute;margin-left:0;margin-top:.85pt;width:47.6pt;height:11.9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" fillcolor="white [3212]" strokecolor="black [3213]" strokeweight="1pt">
                <v:path arrowok="t"/>
                <w10:wrap anchorx="margin"/>
              </v:rect>
            </w:pict>
          </mc:Fallback>
        </mc:AlternateContent>
      </w:r>
    </w:p>
    <w:p w14:paraId="71713A29" w14:textId="77777777" w:rsidR="00CE547F" w:rsidRPr="00FA362E" w:rsidRDefault="00CE547F" w:rsidP="00CE547F">
      <w:pPr>
        <w:rPr>
          <w:color w:val="000000"/>
          <w:lang w:val="sk-SK"/>
        </w:rPr>
      </w:pPr>
      <w:r w:rsidRPr="00FA362E">
        <w:rPr>
          <w:noProof/>
          <w:color w:val="000000"/>
          <w:lang w:val="en-US" w:eastAsia="en-US"/>
        </w:rPr>
        <mc:AlternateContent>
          <mc:Choice Requires="wps">
            <w:drawing>
              <wp:anchor distT="45720" distB="45720" distL="114300" distR="114300" simplePos="0" relativeHeight="251756544" behindDoc="0" locked="0" layoutInCell="1" allowOverlap="1" wp14:anchorId="4EB7F16C" wp14:editId="01B59866">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2BB7B1" w14:textId="77777777" w:rsidR="003C2DF3" w:rsidRPr="007B44BE" w:rsidRDefault="003C2DF3"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7F16C" id="_x0000_s1030" type="#_x0000_t202" style="position:absolute;left:0;text-align:left;margin-left:192.9pt;margin-top:5.65pt;width:32.25pt;height:22.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14:paraId="482BB7B1" w14:textId="77777777" w:rsidR="003C2DF3" w:rsidRPr="007B44BE" w:rsidRDefault="003C2DF3"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v:textbox>
                <w10:wrap type="square" anchorx="margin"/>
              </v:shape>
            </w:pict>
          </mc:Fallback>
        </mc:AlternateContent>
      </w:r>
      <w:r w:rsidRPr="00FA362E">
        <w:rPr>
          <w:noProof/>
          <w:color w:val="000000"/>
          <w:lang w:val="en-US" w:eastAsia="en-US"/>
        </w:rPr>
        <mc:AlternateContent>
          <mc:Choice Requires="wps">
            <w:drawing>
              <wp:anchor distT="0" distB="0" distL="114300" distR="114300" simplePos="0" relativeHeight="251755520" behindDoc="0" locked="0" layoutInCell="1" allowOverlap="1" wp14:anchorId="2EA44491" wp14:editId="6EE73B67">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B3110D6" id="Obdĺžnik 78" o:spid="_x0000_s1026" style="position:absolute;margin-left:141.8pt;margin-top:19.3pt;width:137.75pt;height:111.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" filled="f" strokecolor="black [3213]" strokeweight="1pt">
                <v:stroke dashstyle="dash"/>
                <v:path arrowok="t"/>
              </v:rect>
            </w:pict>
          </mc:Fallback>
        </mc:AlternateContent>
      </w:r>
    </w:p>
    <w:p w14:paraId="1FD1280A" w14:textId="77777777" w:rsidR="00CE547F" w:rsidRPr="00FA362E" w:rsidRDefault="00CE547F" w:rsidP="00CE547F">
      <w:pPr>
        <w:rPr>
          <w:color w:val="000000"/>
          <w:lang w:val="sk-SK"/>
        </w:rPr>
      </w:pPr>
      <w:r w:rsidRPr="00FA362E">
        <w:rPr>
          <w:noProof/>
          <w:color w:val="000000"/>
          <w:lang w:val="en-US" w:eastAsia="en-US"/>
        </w:rPr>
        <w:lastRenderedPageBreak/>
        <mc:AlternateContent>
          <mc:Choice Requires="wps">
            <w:drawing>
              <wp:anchor distT="45720" distB="45720" distL="114300" distR="114300" simplePos="0" relativeHeight="251734016" behindDoc="0" locked="0" layoutInCell="1" allowOverlap="1" wp14:anchorId="37DECF43" wp14:editId="79C20618">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8C9714" w14:textId="77777777" w:rsidR="003C2DF3" w:rsidRPr="007B44BE" w:rsidRDefault="003C2DF3"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ECF43" id="_x0000_s1031" type="#_x0000_t202" style="position:absolute;left:0;text-align:left;margin-left:196.1pt;margin-top:32.1pt;width:32.25pt;height:22.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14:paraId="488C9714" w14:textId="77777777" w:rsidR="003C2DF3" w:rsidRPr="007B44BE" w:rsidRDefault="003C2DF3"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v:textbox>
                <w10:wrap type="square" anchorx="margin"/>
              </v:shape>
            </w:pict>
          </mc:Fallback>
        </mc:AlternateContent>
      </w:r>
      <w:r w:rsidRPr="00FA362E">
        <w:rPr>
          <w:noProof/>
          <w:color w:val="000000"/>
          <w:lang w:val="en-US" w:eastAsia="en-US"/>
        </w:rPr>
        <mc:AlternateContent>
          <mc:Choice Requires="wps">
            <w:drawing>
              <wp:anchor distT="0" distB="0" distL="114300" distR="114300" simplePos="0" relativeHeight="251745280" behindDoc="0" locked="0" layoutInCell="1" allowOverlap="1" wp14:anchorId="2370AEDF" wp14:editId="34F16712">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750D1" id="Obdĺžnik 43" o:spid="_x0000_s1026" style="position:absolute;margin-left:187.85pt;margin-top:81.65pt;width:47.55pt;height:11.8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" fillcolor="white [3212]" strokecolor="black [3213]" strokeweight="1pt">
                <v:path arrowok="t"/>
                <w10:wrap anchorx="margin"/>
              </v:rect>
            </w:pict>
          </mc:Fallback>
        </mc:AlternateContent>
      </w:r>
      <w:r w:rsidRPr="00FA362E">
        <w:rPr>
          <w:noProof/>
          <w:color w:val="000000"/>
          <w:lang w:val="en-US" w:eastAsia="en-US"/>
        </w:rPr>
        <mc:AlternateContent>
          <mc:Choice Requires="wps">
            <w:drawing>
              <wp:anchor distT="0" distB="0" distL="114300" distR="114300" simplePos="0" relativeHeight="251744256" behindDoc="0" locked="0" layoutInCell="1" allowOverlap="1" wp14:anchorId="2C0BF103" wp14:editId="6129C0E7">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8AFE7" id="Obdĺžnik 42" o:spid="_x0000_s1026" style="position:absolute;margin-left:187.85pt;margin-top:52.65pt;width:47.55pt;height:11.8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" fillcolor="white [3212]" strokecolor="black [3213]" strokeweight="1pt">
                <v:path arrowok="t"/>
                <w10:wrap anchorx="margin"/>
              </v:rect>
            </w:pict>
          </mc:Fallback>
        </mc:AlternateContent>
      </w:r>
      <w:r w:rsidRPr="00FA362E">
        <w:rPr>
          <w:noProof/>
          <w:color w:val="000000"/>
          <w:lang w:val="en-US" w:eastAsia="en-US"/>
        </w:rPr>
        <mc:AlternateContent>
          <mc:Choice Requires="wps">
            <w:drawing>
              <wp:anchor distT="4294967295" distB="4294967295" distL="114300" distR="114300" simplePos="0" relativeHeight="251741184" behindDoc="0" locked="0" layoutInCell="1" allowOverlap="1" wp14:anchorId="19DA3C55" wp14:editId="64493742">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CB72A2" id="Rovná spojnica 51" o:spid="_x0000_s1026" style="position:absolute;flip:y;z-index:25174118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" strokecolor="black [3213]" strokeweight="1pt">
                <v:stroke joinstyle="miter"/>
                <o:lock v:ext="edit" shapetype="f"/>
                <w10:wrap anchorx="margin"/>
              </v:line>
            </w:pict>
          </mc:Fallback>
        </mc:AlternateContent>
      </w:r>
      <w:r w:rsidRPr="00FA362E">
        <w:rPr>
          <w:noProof/>
          <w:color w:val="000000"/>
          <w:lang w:val="en-US" w:eastAsia="en-US"/>
        </w:rPr>
        <mc:AlternateContent>
          <mc:Choice Requires="wps">
            <w:drawing>
              <wp:anchor distT="4294967295" distB="4294967295" distL="114300" distR="114300" simplePos="0" relativeHeight="251742208" behindDoc="0" locked="0" layoutInCell="1" allowOverlap="1" wp14:anchorId="67D9C986" wp14:editId="2914FEC2">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42095E" id="Rovná spojnica 52" o:spid="_x0000_s1026" style="position:absolute;flip:y;z-index:25174220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" strokecolor="black [3213]" strokeweight="1pt">
                <v:stroke joinstyle="miter"/>
                <o:lock v:ext="edit" shapetype="f"/>
                <w10:wrap anchorx="margin"/>
              </v:line>
            </w:pict>
          </mc:Fallback>
        </mc:AlternateContent>
      </w:r>
      <w:r w:rsidRPr="00FA362E">
        <w:rPr>
          <w:noProof/>
          <w:color w:val="000000"/>
          <w:lang w:val="en-US" w:eastAsia="en-US"/>
        </w:rPr>
        <mc:AlternateContent>
          <mc:Choice Requires="wps">
            <w:drawing>
              <wp:anchor distT="45720" distB="45720" distL="114300" distR="114300" simplePos="0" relativeHeight="251732992" behindDoc="0" locked="0" layoutInCell="1" allowOverlap="1" wp14:anchorId="257E3397" wp14:editId="758DFCE5">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719A822" w14:textId="77777777" w:rsidR="003C2DF3" w:rsidRPr="007B44BE" w:rsidRDefault="003C2DF3"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E3397" id="_x0000_s1032" type="#_x0000_t202" style="position:absolute;left:0;text-align:left;margin-left:196.1pt;margin-top:1.25pt;width:32.25pt;height:22.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14:paraId="3719A822" w14:textId="77777777" w:rsidR="003C2DF3" w:rsidRPr="007B44BE" w:rsidRDefault="003C2DF3"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v:textbox>
                <w10:wrap type="square" anchorx="margin"/>
              </v:shape>
            </w:pict>
          </mc:Fallback>
        </mc:AlternateContent>
      </w:r>
      <w:r w:rsidRPr="00FA362E">
        <w:rPr>
          <w:noProof/>
          <w:color w:val="000000"/>
          <w:lang w:val="en-US" w:eastAsia="en-US"/>
        </w:rPr>
        <mc:AlternateContent>
          <mc:Choice Requires="wps">
            <w:drawing>
              <wp:anchor distT="0" distB="0" distL="114300" distR="114300" simplePos="0" relativeHeight="251746304" behindDoc="0" locked="0" layoutInCell="1" allowOverlap="1" wp14:anchorId="632BE39C" wp14:editId="25C7D2C8">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03B44" id="Obdĺžnik 39" o:spid="_x0000_s1026" style="position:absolute;margin-left:187.85pt;margin-top:22.05pt;width:47.55pt;height:11.8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" fillcolor="white [3212]" strokecolor="black [3213]" strokeweight="1pt">
                <v:path arrowok="t"/>
                <w10:wrap anchorx="margin"/>
              </v:rect>
            </w:pict>
          </mc:Fallback>
        </mc:AlternateContent>
      </w:r>
      <w:r w:rsidRPr="00FA362E">
        <w:rPr>
          <w:noProof/>
          <w:color w:val="000000"/>
          <w:lang w:val="en-US" w:eastAsia="en-US"/>
        </w:rPr>
        <mc:AlternateContent>
          <mc:Choice Requires="wps">
            <w:drawing>
              <wp:anchor distT="45720" distB="45720" distL="114300" distR="114300" simplePos="0" relativeHeight="251735040" behindDoc="0" locked="0" layoutInCell="1" allowOverlap="1" wp14:anchorId="7DEE06D6" wp14:editId="2F894B2F">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26503FDF" w14:textId="77777777" w:rsidR="003C2DF3" w:rsidRPr="007B44BE" w:rsidRDefault="003C2DF3"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E06D6" id="_x0000_s1033" type="#_x0000_t202" style="position:absolute;left:0;text-align:left;margin-left:196.1pt;margin-top:61.45pt;width:32.25pt;height:22.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14:paraId="26503FDF" w14:textId="77777777" w:rsidR="003C2DF3" w:rsidRPr="007B44BE" w:rsidRDefault="003C2DF3"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v:textbox>
                <w10:wrap type="square" anchorx="margin"/>
              </v:shape>
            </w:pict>
          </mc:Fallback>
        </mc:AlternateContent>
      </w:r>
      <w:r w:rsidRPr="00FA362E">
        <w:rPr>
          <w:noProof/>
          <w:color w:val="000000"/>
          <w:lang w:val="en-US" w:eastAsia="en-US"/>
        </w:rPr>
        <mc:AlternateContent>
          <mc:Choice Requires="wps">
            <w:drawing>
              <wp:anchor distT="4294967295" distB="4294967295" distL="114300" distR="114300" simplePos="0" relativeHeight="251743232" behindDoc="0" locked="0" layoutInCell="1" allowOverlap="1" wp14:anchorId="41162543" wp14:editId="09A0575B">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F87EFB" id="Rovná spojnica 49" o:spid="_x0000_s1026" style="position:absolute;flip:y;z-index:25174323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" strokecolor="black [3213]" strokeweight="1pt">
                <v:stroke joinstyle="miter"/>
                <o:lock v:ext="edit" shapetype="f"/>
                <w10:wrap anchorx="margin"/>
              </v:line>
            </w:pict>
          </mc:Fallback>
        </mc:AlternateContent>
      </w:r>
    </w:p>
    <w:p w14:paraId="35F9C5E6" w14:textId="77777777" w:rsidR="00CE547F" w:rsidRPr="00FA362E" w:rsidRDefault="00CE547F" w:rsidP="00CE547F">
      <w:pPr>
        <w:rPr>
          <w:color w:val="000000"/>
          <w:lang w:val="sk-SK"/>
        </w:rPr>
      </w:pPr>
    </w:p>
    <w:p w14:paraId="4A29E038" w14:textId="77777777" w:rsidR="00CE547F" w:rsidRPr="00FA362E" w:rsidRDefault="00CE547F" w:rsidP="00CE547F">
      <w:pPr>
        <w:rPr>
          <w:color w:val="000000"/>
          <w:lang w:val="sk-SK"/>
        </w:rPr>
      </w:pPr>
    </w:p>
    <w:p w14:paraId="438BB21D" w14:textId="77777777" w:rsidR="00CE547F" w:rsidRPr="00FA362E" w:rsidRDefault="00CE547F" w:rsidP="00CE547F">
      <w:pPr>
        <w:rPr>
          <w:color w:val="000000"/>
          <w:lang w:val="sk-SK"/>
        </w:rPr>
      </w:pPr>
    </w:p>
    <w:p w14:paraId="613CE058" w14:textId="77777777" w:rsidR="00CE547F" w:rsidRPr="00FA362E" w:rsidRDefault="00CE547F" w:rsidP="00CE547F">
      <w:pPr>
        <w:rPr>
          <w:color w:val="000000"/>
          <w:lang w:val="sk-SK"/>
        </w:rPr>
      </w:pPr>
    </w:p>
    <w:p w14:paraId="777779B1" w14:textId="77777777" w:rsidR="00CE547F" w:rsidRPr="00FA362E" w:rsidRDefault="00CE547F" w:rsidP="00CE547F">
      <w:pPr>
        <w:rPr>
          <w:color w:val="000000"/>
          <w:lang w:val="sk-SK"/>
        </w:rPr>
      </w:pPr>
    </w:p>
    <w:p w14:paraId="3D846074" w14:textId="77777777" w:rsidR="00CE547F" w:rsidRPr="00FA362E" w:rsidRDefault="00CE547F" w:rsidP="00CE547F">
      <w:pPr>
        <w:pStyle w:val="Caption"/>
        <w:rPr>
          <w:lang w:val="sk-SK"/>
        </w:rPr>
      </w:pPr>
    </w:p>
    <w:p w14:paraId="1A752460" w14:textId="73BFEC1D" w:rsidR="00CE547F" w:rsidRPr="00FA362E" w:rsidRDefault="00CE547F" w:rsidP="00CE547F">
      <w:pPr>
        <w:pStyle w:val="Caption"/>
        <w:rPr>
          <w:vanish/>
          <w:color w:val="000000"/>
          <w:lang w:val="sk-SK"/>
          <w:specVanish/>
        </w:rPr>
      </w:pPr>
      <w:bookmarkStart w:id="1068" w:name="_Ref509499377"/>
      <w:bookmarkStart w:id="1069" w:name="_Toc516413260"/>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5</w:t>
      </w:r>
      <w:r w:rsidR="00A53D98">
        <w:rPr>
          <w:lang w:val="sk-SK"/>
        </w:rPr>
        <w:fldChar w:fldCharType="end"/>
      </w:r>
      <w:bookmarkEnd w:id="1068"/>
      <w:r w:rsidRPr="00FA362E">
        <w:rPr>
          <w:lang w:val="sk-SK"/>
        </w:rPr>
        <w:t>: Elektrická schéma paralelne zapojených odporov hrudníka.</w:t>
      </w:r>
      <w:bookmarkEnd w:id="1069"/>
      <w:r w:rsidRPr="00FA362E">
        <w:rPr>
          <w:lang w:val="sk-SK"/>
        </w:rPr>
        <w:t xml:space="preserve"> </w:t>
      </w:r>
    </w:p>
    <w:p w14:paraId="1B012F60" w14:textId="77777777" w:rsidR="00CE547F" w:rsidRPr="00FA362E" w:rsidRDefault="00CE547F" w:rsidP="00CE547F">
      <w:pPr>
        <w:pStyle w:val="Caption"/>
        <w:rPr>
          <w:lang w:val="sk-SK"/>
        </w:rPr>
      </w:pPr>
      <w:r w:rsidRPr="00FA362E">
        <w:rPr>
          <w:lang w:val="sk-SK"/>
        </w:rPr>
        <w:t xml:space="preserve">Schéma zobrazuje takisto spôsob merania impedancie hrudníka pomocou 4-elektródovej metódy, kde na vonkajších dvoch elektródach je pripojený zdroj prúdu a na vnútorné dve elektródy zaznamenávajú zmeny </w:t>
      </w:r>
      <w:commentRangeStart w:id="1070"/>
      <w:r w:rsidRPr="00FA362E">
        <w:rPr>
          <w:lang w:val="sk-SK"/>
        </w:rPr>
        <w:t>napätia</w:t>
      </w:r>
      <w:commentRangeEnd w:id="1070"/>
      <w:r w:rsidRPr="00FA362E">
        <w:rPr>
          <w:rStyle w:val="CommentReference"/>
          <w:rFonts w:eastAsia="Times New Roman" w:cs="Times New Roman"/>
          <w:spacing w:val="0"/>
          <w:lang w:val="sk-SK" w:eastAsia="cs-CZ" w:bidi="ar-SA"/>
        </w:rPr>
        <w:commentReference w:id="1070"/>
      </w:r>
      <w:r w:rsidRPr="00FA362E">
        <w:rPr>
          <w:lang w:val="sk-SK"/>
        </w:rPr>
        <w:t xml:space="preserve">. </w:t>
      </w:r>
    </w:p>
    <w:p w14:paraId="178327B5" w14:textId="77777777" w:rsidR="00CE547F" w:rsidRPr="00FA362E" w:rsidRDefault="00CE547F" w:rsidP="00CE547F">
      <w:pPr>
        <w:rPr>
          <w:color w:val="000000"/>
          <w:lang w:val="sk-SK"/>
        </w:rPr>
      </w:pPr>
    </w:p>
    <w:p w14:paraId="1D96F637" w14:textId="6793AAFC" w:rsidR="00CE547F" w:rsidRPr="00FA362E" w:rsidRDefault="00CE547F" w:rsidP="00CE547F">
      <w:pPr>
        <w:rPr>
          <w:color w:val="000000"/>
          <w:lang w:val="sk-SK"/>
        </w:rPr>
      </w:pPr>
      <w:r w:rsidRPr="00FA362E">
        <w:rPr>
          <w:color w:val="000000"/>
          <w:lang w:val="sk-SK"/>
        </w:rPr>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lang w:val="sk-SK"/>
        </w:rPr>
        <w:t>v priebehu srdcového cyklu. Jednotlivé zložky impedancie hrudníka sú uvedené v rovnici (</w:t>
      </w:r>
      <w:r w:rsidRPr="00FA362E">
        <w:rPr>
          <w:color w:val="000000"/>
          <w:lang w:val="sk-SK"/>
        </w:rPr>
        <w:fldChar w:fldCharType="begin"/>
      </w:r>
      <w:r w:rsidRPr="00FA362E">
        <w:rPr>
          <w:color w:val="000000"/>
          <w:lang w:val="sk-SK"/>
        </w:rPr>
        <w:instrText xml:space="preserve"> REF icg_odpor_hrude \h </w:instrText>
      </w:r>
      <w:r w:rsidRPr="00FA362E">
        <w:rPr>
          <w:color w:val="000000"/>
          <w:lang w:val="sk-SK"/>
        </w:rPr>
      </w:r>
      <w:r w:rsidRPr="00FA362E">
        <w:rPr>
          <w:color w:val="000000"/>
          <w:lang w:val="sk-SK"/>
        </w:rPr>
        <w:fldChar w:fldCharType="separate"/>
      </w:r>
      <w:r w:rsidR="00F95B9C">
        <w:rPr>
          <w:noProof/>
          <w:color w:val="000000"/>
          <w:lang w:val="sk-SK"/>
        </w:rPr>
        <w:t>16</w:t>
      </w:r>
      <w:r w:rsidRPr="00FA362E">
        <w:rPr>
          <w:color w:val="000000"/>
          <w:lang w:val="sk-SK"/>
        </w:rPr>
        <w:fldChar w:fldCharType="end"/>
      </w:r>
      <w:r w:rsidRPr="00FA362E">
        <w:rPr>
          <w:color w:val="000000"/>
          <w:lang w:val="sk-SK"/>
        </w:rPr>
        <w:t xml:space="preserve">) </w:t>
      </w:r>
      <w:r w:rsidRPr="00FA362E">
        <w:rPr>
          <w:color w:val="000000"/>
          <w:lang w:val="sk-SK"/>
        </w:rPr>
        <w:fldChar w:fldCharType="begin"/>
      </w:r>
      <w:r w:rsidR="00AD692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00AD692D" w:rsidRPr="00AD692D">
        <w:rPr>
          <w:noProof/>
          <w:color w:val="000000"/>
          <w:vertAlign w:val="superscript"/>
          <w:lang w:val="sk-SK"/>
        </w:rPr>
        <w:t>3</w:t>
      </w:r>
      <w:r w:rsidRPr="00FA362E">
        <w:rPr>
          <w:color w:val="000000"/>
          <w:lang w:val="sk-SK"/>
        </w:rPr>
        <w:fldChar w:fldCharType="end"/>
      </w:r>
      <w:r w:rsidRPr="00FA362E">
        <w:rPr>
          <w:color w:val="000000"/>
          <w:lang w:val="sk-SK"/>
        </w:rPr>
        <w:t>:</w:t>
      </w:r>
    </w:p>
    <w:p w14:paraId="43705CF2" w14:textId="77777777" w:rsidR="00CE547F" w:rsidRPr="00FA362E" w:rsidRDefault="00CE547F" w:rsidP="00CE547F">
      <w:pPr>
        <w:rPr>
          <w:color w:val="000000"/>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FA362E" w14:paraId="2934AEA3" w14:textId="77777777" w:rsidTr="00452ADC">
        <w:tc>
          <w:tcPr>
            <w:tcW w:w="279" w:type="dxa"/>
          </w:tcPr>
          <w:p w14:paraId="48AA75E6" w14:textId="77777777" w:rsidR="00CE547F" w:rsidRPr="00FA362E" w:rsidRDefault="00CE547F" w:rsidP="00452ADC">
            <w:pPr>
              <w:jc w:val="center"/>
              <w:rPr>
                <w:color w:val="000000"/>
                <w:lang w:val="sk-SK"/>
              </w:rPr>
            </w:pPr>
          </w:p>
        </w:tc>
        <w:tc>
          <w:tcPr>
            <w:tcW w:w="7513" w:type="dxa"/>
            <w:vAlign w:val="center"/>
          </w:tcPr>
          <w:p w14:paraId="4E79C50E" w14:textId="77777777" w:rsidR="00CE547F" w:rsidRPr="00FA362E" w:rsidRDefault="00CE547F" w:rsidP="00452ADC">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d>
                  <m:dPr>
                    <m:begChr m:val="["/>
                    <m:endChr m:val="]"/>
                    <m:ctrlPr>
                      <w:rPr>
                        <w:rFonts w:ascii="Cambria Math" w:hAnsi="Cambria Math"/>
                        <w:i/>
                        <w:color w:val="000000"/>
                        <w:lang w:val="sk-SK"/>
                      </w:rPr>
                    </m:ctrlPr>
                  </m:dPr>
                  <m:e>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oMath>
            </m:oMathPara>
          </w:p>
        </w:tc>
        <w:tc>
          <w:tcPr>
            <w:tcW w:w="702" w:type="dxa"/>
            <w:vAlign w:val="center"/>
          </w:tcPr>
          <w:p w14:paraId="30899562" w14:textId="77777777" w:rsidR="00CE547F" w:rsidRPr="00FA362E" w:rsidRDefault="00CE547F" w:rsidP="00452ADC">
            <w:pPr>
              <w:jc w:val="center"/>
              <w:rPr>
                <w:color w:val="000000"/>
                <w:lang w:val="sk-SK"/>
              </w:rPr>
            </w:pPr>
            <w:r w:rsidRPr="00FA362E">
              <w:rPr>
                <w:color w:val="000000"/>
                <w:lang w:val="sk-SK"/>
              </w:rPr>
              <w:t>(</w:t>
            </w:r>
            <w:bookmarkStart w:id="1071" w:name="icg_odpor_hrude"/>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16</w:t>
            </w:r>
            <w:r w:rsidRPr="00FA362E">
              <w:rPr>
                <w:color w:val="000000"/>
                <w:lang w:val="sk-SK"/>
              </w:rPr>
              <w:fldChar w:fldCharType="end"/>
            </w:r>
            <w:bookmarkEnd w:id="1071"/>
            <w:r w:rsidRPr="00FA362E">
              <w:rPr>
                <w:color w:val="000000"/>
                <w:lang w:val="sk-SK"/>
              </w:rPr>
              <w:t>)</w:t>
            </w:r>
          </w:p>
        </w:tc>
      </w:tr>
    </w:tbl>
    <w:p w14:paraId="651C7B7A" w14:textId="77777777" w:rsidR="00CE547F" w:rsidRPr="00FA362E" w:rsidRDefault="00CE547F" w:rsidP="00CE547F">
      <w:pPr>
        <w:jc w:val="center"/>
        <w:rPr>
          <w:color w:val="000000"/>
          <w:lang w:val="sk-SK"/>
        </w:rPr>
      </w:pPr>
    </w:p>
    <w:p w14:paraId="10B9F67A" w14:textId="488252BA" w:rsidR="00CE547F" w:rsidRPr="00FA362E" w:rsidRDefault="00CE547F" w:rsidP="00CE547F">
      <w:pPr>
        <w:rPr>
          <w:color w:val="000000"/>
          <w:lang w:val="sk-SK"/>
        </w:rPr>
      </w:pPr>
      <w:r w:rsidRPr="00FA362E">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FA362E">
        <w:rPr>
          <w:color w:val="000000"/>
          <w:lang w:val="sk-SK"/>
        </w:rPr>
        <w:t xml:space="preserve"> počas srdcového cyklu sa skladá z dvoch častí. Prvá časť je zmena impedancie v dôsledku zmeny objemu krvi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FA362E">
        <w:rPr>
          <w:color w:val="000000"/>
          <w:lang w:val="sk-SK"/>
        </w:rPr>
        <w:t>. Počas systoly sa zväčší objem krvi v aorte, čím dôjde k </w:t>
      </w:r>
      <w:r w:rsidRPr="00FA362E">
        <w:rPr>
          <w:color w:val="000000"/>
          <w:highlight w:val="yellow"/>
          <w:lang w:val="sk-SK"/>
        </w:rPr>
        <w:t>zväčšeniu priemeru elektrického vodiča v hrudníku</w:t>
      </w:r>
      <w:r w:rsidRPr="00FA362E">
        <w:rPr>
          <w:color w:val="000000"/>
          <w:lang w:val="sk-SK"/>
        </w:rPr>
        <w:t xml:space="preserve">, a to spôsobí zníženie impedancie. Druhou časťou je zmena impedancie v dôsledku toku krvi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FA362E">
        <w:rPr>
          <w:color w:val="000000"/>
          <w:lang w:val="sk-SK"/>
        </w:rPr>
        <w:t>. Pri pohybe krvi aortou sa červené krvinky natočia svojou dlhšou osou v smere toku krvi (</w:t>
      </w:r>
      <w:r w:rsidRPr="00FA362E">
        <w:rPr>
          <w:color w:val="000000"/>
          <w:lang w:val="sk-SK"/>
        </w:rPr>
        <w:fldChar w:fldCharType="begin"/>
      </w:r>
      <w:r w:rsidRPr="00FA362E">
        <w:rPr>
          <w:color w:val="000000"/>
          <w:lang w:val="sk-SK"/>
        </w:rPr>
        <w:instrText xml:space="preserve"> REF _Ref513446698 \h </w:instrText>
      </w:r>
      <w:r w:rsidRPr="00FA362E">
        <w:rPr>
          <w:color w:val="000000"/>
          <w:lang w:val="sk-SK"/>
        </w:rPr>
      </w:r>
      <w:r w:rsidRPr="00FA362E">
        <w:rPr>
          <w:color w:val="000000"/>
          <w:lang w:val="sk-SK"/>
        </w:rPr>
        <w:fldChar w:fldCharType="separate"/>
      </w:r>
      <w:ins w:id="1072"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6</w:t>
        </w:r>
      </w:ins>
      <w:del w:id="1073"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6</w:delText>
        </w:r>
      </w:del>
      <w:r w:rsidRPr="00FA362E">
        <w:rPr>
          <w:color w:val="000000"/>
          <w:lang w:val="sk-SK"/>
        </w:rPr>
        <w:fldChar w:fldCharType="end"/>
      </w:r>
      <w:r w:rsidRPr="00FA362E">
        <w:rPr>
          <w:color w:val="000000"/>
          <w:lang w:val="sk-SK"/>
        </w:rPr>
        <w:t xml:space="preserve">), čím sa vytvoria vodivé cesty pre vysoko vodivú plazmu a tým sa zníži impedancia </w:t>
      </w:r>
      <w:commentRangeStart w:id="1074"/>
      <w:r w:rsidRPr="00FA362E">
        <w:rPr>
          <w:color w:val="000000"/>
          <w:lang w:val="sk-SK"/>
        </w:rPr>
        <w:t>krvi</w:t>
      </w:r>
      <w:commentRangeEnd w:id="1074"/>
      <w:r w:rsidRPr="00FA362E">
        <w:rPr>
          <w:rStyle w:val="CommentReference"/>
          <w:lang w:val="sk-SK"/>
        </w:rPr>
        <w:commentReference w:id="1074"/>
      </w:r>
      <w:r w:rsidRPr="00FA362E">
        <w:rPr>
          <w:color w:val="000000"/>
          <w:lang w:val="sk-SK"/>
        </w:rPr>
        <w:t xml:space="preserve">. Maximum zmeny rezistivity nastáva pri natočení červených krviniek dlhšou osou do 20° ku smeru toku krvi </w:t>
      </w:r>
      <w:r w:rsidRPr="00FA362E">
        <w:rPr>
          <w:color w:val="000000"/>
          <w:sz w:val="22"/>
          <w:szCs w:val="22"/>
          <w:lang w:val="sk-SK"/>
        </w:rPr>
        <w:fldChar w:fldCharType="begin"/>
      </w:r>
      <w:r w:rsidR="00AD692D">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investigation&lt;/IDText&gt;&lt;DisplayText&gt;&lt;style face="superscript"&gt;33&lt;/style&gt;&lt;/DisplayText&gt;&lt;record&gt;&lt;dates&gt;&lt;pub-dates&gt;&lt;date&gt;Feb&lt;/date&gt;&lt;/pub-dates&gt;&lt;year&gt;2008&lt;/year&gt;&lt;/dates&gt;&lt;keywords&gt;&lt;keyword&gt;bioimpedance&lt;/keyword&gt;&lt;keyword&gt;mathematical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color w:val="000000"/>
          <w:sz w:val="22"/>
          <w:szCs w:val="22"/>
          <w:lang w:val="sk-SK"/>
        </w:rPr>
        <w:fldChar w:fldCharType="separate"/>
      </w:r>
      <w:r w:rsidR="00AD692D" w:rsidRPr="00AD692D">
        <w:rPr>
          <w:noProof/>
          <w:color w:val="000000"/>
          <w:sz w:val="22"/>
          <w:szCs w:val="22"/>
          <w:vertAlign w:val="superscript"/>
          <w:lang w:val="sk-SK"/>
        </w:rPr>
        <w:t>33</w:t>
      </w:r>
      <w:r w:rsidRPr="00FA362E">
        <w:rPr>
          <w:color w:val="000000"/>
          <w:sz w:val="22"/>
          <w:szCs w:val="22"/>
          <w:lang w:val="sk-SK"/>
        </w:rPr>
        <w:fldChar w:fldCharType="end"/>
      </w:r>
      <w:r w:rsidRPr="00FA362E">
        <w:rPr>
          <w:color w:val="000000"/>
          <w:lang w:val="sk-SK"/>
        </w:rPr>
        <w:t>.</w:t>
      </w:r>
    </w:p>
    <w:p w14:paraId="49316329" w14:textId="77777777" w:rsidR="00CE547F" w:rsidRPr="00FA362E" w:rsidRDefault="00CE547F" w:rsidP="00CE547F">
      <w:pPr>
        <w:jc w:val="center"/>
        <w:rPr>
          <w:b/>
          <w:color w:val="000000"/>
          <w:lang w:val="sk-SK"/>
        </w:rPr>
      </w:pPr>
      <w:r w:rsidRPr="00FA362E">
        <w:rPr>
          <w:b/>
          <w:noProof/>
          <w:color w:val="000000"/>
          <w:lang w:val="en-US" w:eastAsia="en-US"/>
        </w:rPr>
        <w:lastRenderedPageBreak/>
        <w:drawing>
          <wp:inline distT="0" distB="0" distL="0" distR="0" wp14:anchorId="6743F3A1" wp14:editId="34E662D2">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5"/>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14:paraId="06B6089F" w14:textId="1B9CD206" w:rsidR="00CE547F" w:rsidRPr="00FA362E" w:rsidRDefault="00CE547F" w:rsidP="00CE547F">
      <w:pPr>
        <w:pStyle w:val="Caption"/>
        <w:rPr>
          <w:vanish/>
          <w:color w:val="000000"/>
          <w:szCs w:val="22"/>
          <w:lang w:val="sk-SK"/>
          <w:specVanish/>
        </w:rPr>
      </w:pPr>
      <w:bookmarkStart w:id="1075" w:name="_Ref513446698"/>
      <w:bookmarkStart w:id="1076" w:name="_Toc516413261"/>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6</w:t>
      </w:r>
      <w:r w:rsidR="00A53D98">
        <w:rPr>
          <w:lang w:val="sk-SK"/>
        </w:rPr>
        <w:fldChar w:fldCharType="end"/>
      </w:r>
      <w:bookmarkStart w:id="1077" w:name="_Ref509500146"/>
      <w:bookmarkEnd w:id="1075"/>
      <w:r w:rsidRPr="00FA362E">
        <w:rPr>
          <w:lang w:val="sk-SK"/>
        </w:rPr>
        <w:t>:</w:t>
      </w:r>
      <w:r w:rsidRPr="00FA362E">
        <w:rPr>
          <w:color w:val="000000"/>
          <w:szCs w:val="22"/>
          <w:lang w:val="sk-SK"/>
        </w:rPr>
        <w:t>Princíp zmeny vodivosti krvi</w:t>
      </w:r>
      <w:bookmarkEnd w:id="1076"/>
    </w:p>
    <w:p w14:paraId="10755E62" w14:textId="57AE0E20" w:rsidR="00CE547F" w:rsidRPr="00FA362E" w:rsidRDefault="00CE547F" w:rsidP="00CE547F">
      <w:pPr>
        <w:pStyle w:val="Caption"/>
        <w:rPr>
          <w:color w:val="000000"/>
          <w:szCs w:val="22"/>
          <w:lang w:val="sk-SK"/>
        </w:rPr>
      </w:pPr>
      <w:r w:rsidRPr="00FA362E">
        <w:rPr>
          <w:color w:val="000000"/>
          <w:szCs w:val="22"/>
          <w:lang w:val="sk-SK"/>
        </w:rPr>
        <w:fldChar w:fldCharType="begin"/>
      </w:r>
      <w:r w:rsidR="00AD692D">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szCs w:val="22"/>
          <w:lang w:val="sk-SK"/>
        </w:rPr>
        <w:fldChar w:fldCharType="separate"/>
      </w:r>
      <w:r w:rsidR="00AD692D" w:rsidRPr="00AD692D">
        <w:rPr>
          <w:noProof/>
          <w:color w:val="000000"/>
          <w:szCs w:val="22"/>
          <w:vertAlign w:val="superscript"/>
          <w:lang w:val="sk-SK"/>
        </w:rPr>
        <w:t>3</w:t>
      </w:r>
      <w:r w:rsidRPr="00FA362E">
        <w:rPr>
          <w:color w:val="000000"/>
          <w:szCs w:val="22"/>
          <w:lang w:val="sk-SK"/>
        </w:rPr>
        <w:fldChar w:fldCharType="end"/>
      </w:r>
      <w:r w:rsidRPr="00FA362E">
        <w:rPr>
          <w:color w:val="000000"/>
          <w:szCs w:val="22"/>
          <w:lang w:val="sk-SK"/>
        </w:rPr>
        <w:t>.</w:t>
      </w:r>
      <w:bookmarkEnd w:id="1077"/>
      <w:r w:rsidRPr="00FA362E">
        <w:rPr>
          <w:color w:val="000000"/>
          <w:szCs w:val="22"/>
          <w:lang w:val="sk-SK"/>
        </w:rPr>
        <w:t xml:space="preserve"> Objemový efekt zníženia impedancie je znázornený zväčšením prierezu vodiča, rýchlostný efekt zníženia impedancie je znázornený z¨vytvorením vodivých ciest medzi zhodne orientovanými červenými krvinkami.</w:t>
      </w:r>
    </w:p>
    <w:p w14:paraId="01B285EF" w14:textId="77777777" w:rsidR="00CE547F" w:rsidRPr="00FA362E" w:rsidRDefault="00CE547F" w:rsidP="00CE547F">
      <w:pPr>
        <w:rPr>
          <w:lang w:val="sk-SK" w:eastAsia="en-US" w:bidi="en-US"/>
        </w:rPr>
      </w:pPr>
    </w:p>
    <w:p w14:paraId="38C8DB5F" w14:textId="77777777" w:rsidR="00CE547F" w:rsidRPr="00FA362E" w:rsidRDefault="00CE547F" w:rsidP="00CE547F">
      <w:pPr>
        <w:rPr>
          <w:color w:val="000000"/>
          <w:lang w:val="sk-SK"/>
        </w:rPr>
      </w:pPr>
      <w:r w:rsidRPr="00FA362E">
        <w:rPr>
          <w:lang w:val="sk-SK"/>
        </w:rPr>
        <w:t xml:space="preserve">Simultánne meranie vodivosti krvi a zmeny rýchlosti krvi zachytáva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ins w:id="1078"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7</w:t>
        </w:r>
      </w:ins>
      <w:del w:id="1079"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7</w:delText>
        </w:r>
      </w:del>
      <w:r w:rsidRPr="00FA362E">
        <w:rPr>
          <w:lang w:val="sk-SK"/>
        </w:rPr>
        <w:fldChar w:fldCharType="end"/>
      </w:r>
      <w:r w:rsidRPr="00FA362E">
        <w:rPr>
          <w:lang w:val="sk-SK"/>
        </w:rPr>
        <w:t xml:space="preserve">. Rýchlosť toku krvi na priereze cievy nie je rovnaký vo všetkých miestach. Preto sa zavádza pojem priemerná priestorová rýchlosť </w:t>
      </w:r>
      <m:oMath>
        <m:r>
          <w:rPr>
            <w:rFonts w:ascii="Cambria Math" w:hAnsi="Cambria Math"/>
            <w:lang w:val="sk-SK"/>
          </w:rPr>
          <m:t>&lt;v&gt;</m:t>
        </m:r>
      </m:oMath>
      <w:r w:rsidRPr="00FA362E">
        <w:rPr>
          <w:lang w:val="sk-SK"/>
        </w:rPr>
        <w:t>, ktorá je daná ako priemer rýchlostí všetkých červených krviniek, ktoré prúdia prierezom cievy v nejakom časovom okamihu. Ďalej sa zavádza pojem redukovaná priemerná priestorová rýchlosť (reduced Spacial Avarage Veloctiy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A362E">
        <w:rPr>
          <w:lang w:val="sk-SK"/>
        </w:rPr>
        <w:t>:</w:t>
      </w:r>
    </w:p>
    <w:p w14:paraId="0C94922D" w14:textId="77777777" w:rsidR="00CE547F" w:rsidRPr="00FA362E" w:rsidRDefault="00CE547F" w:rsidP="00CE547F">
      <w:pPr>
        <w:rPr>
          <w:color w:val="000000"/>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FA362E" w14:paraId="76327F8E" w14:textId="77777777" w:rsidTr="00452ADC">
        <w:tc>
          <w:tcPr>
            <w:tcW w:w="279" w:type="dxa"/>
          </w:tcPr>
          <w:p w14:paraId="3AB8777A" w14:textId="77777777" w:rsidR="00CE547F" w:rsidRPr="00FA362E" w:rsidRDefault="00CE547F" w:rsidP="00452ADC">
            <w:pPr>
              <w:jc w:val="center"/>
              <w:rPr>
                <w:color w:val="000000"/>
                <w:lang w:val="sk-SK"/>
              </w:rPr>
            </w:pPr>
          </w:p>
          <w:p w14:paraId="51CC66D3" w14:textId="77777777" w:rsidR="00CE547F" w:rsidRPr="00FA362E" w:rsidRDefault="00CE547F" w:rsidP="00452ADC">
            <w:pPr>
              <w:jc w:val="center"/>
              <w:rPr>
                <w:color w:val="000000"/>
                <w:lang w:val="sk-SK"/>
              </w:rPr>
            </w:pPr>
          </w:p>
        </w:tc>
        <w:tc>
          <w:tcPr>
            <w:tcW w:w="7513" w:type="dxa"/>
            <w:vAlign w:val="center"/>
          </w:tcPr>
          <w:p w14:paraId="29918EE3" w14:textId="77777777" w:rsidR="00CE547F" w:rsidRPr="00FA362E" w:rsidRDefault="003C2DF3"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14:paraId="502352F6" w14:textId="77777777" w:rsidR="00CE547F" w:rsidRPr="00FA362E" w:rsidRDefault="00CE547F" w:rsidP="00452ADC">
            <w:pPr>
              <w:jc w:val="center"/>
              <w:rPr>
                <w:color w:val="000000"/>
                <w:lang w:val="sk-SK"/>
              </w:rPr>
            </w:pPr>
            <w:r w:rsidRPr="00FA362E">
              <w:rPr>
                <w:color w:val="000000"/>
                <w:lang w:val="sk-SK"/>
              </w:rPr>
              <w:t>(</w:t>
            </w:r>
            <w:bookmarkStart w:id="1080" w:name="vsav"/>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17</w:t>
            </w:r>
            <w:r w:rsidRPr="00FA362E">
              <w:rPr>
                <w:color w:val="000000"/>
                <w:lang w:val="sk-SK"/>
              </w:rPr>
              <w:fldChar w:fldCharType="end"/>
            </w:r>
            <w:bookmarkEnd w:id="1080"/>
            <w:r w:rsidRPr="00FA362E">
              <w:rPr>
                <w:color w:val="000000"/>
                <w:lang w:val="sk-SK"/>
              </w:rPr>
              <w:t>)</w:t>
            </w:r>
          </w:p>
        </w:tc>
      </w:tr>
    </w:tbl>
    <w:p w14:paraId="0A5462C6" w14:textId="77777777" w:rsidR="00CE547F" w:rsidRPr="00FA362E" w:rsidRDefault="00CE547F" w:rsidP="00CE547F">
      <w:pPr>
        <w:rPr>
          <w:lang w:val="sk-SK"/>
        </w:rPr>
      </w:pPr>
    </w:p>
    <w:p w14:paraId="625E06E4" w14:textId="77777777" w:rsidR="00CE547F" w:rsidRPr="00FA362E" w:rsidRDefault="00CE547F" w:rsidP="00CE547F">
      <w:pPr>
        <w:rPr>
          <w:lang w:val="sk-SK"/>
        </w:rPr>
      </w:pPr>
      <m:oMath>
        <m:r>
          <w:rPr>
            <w:rFonts w:ascii="Cambria Math" w:hAnsi="Cambria Math"/>
            <w:lang w:val="sk-SK"/>
          </w:rPr>
          <m:t>kde&lt;v&gt;</m:t>
        </m:r>
      </m:oMath>
      <w:r w:rsidRPr="00FA362E">
        <w:rPr>
          <w:lang w:val="sk-SK"/>
        </w:rPr>
        <w:t xml:space="preserve"> je priemerná priestorová rýchlosť a R je polomer cievy. Ďalej zaveďme pojem maximálne zrýchlenie redukovanej priemernej priestorovej rýchlosti v aorte počas systoly (Peak Aortic  Reduced Average Blood Acceleration – PARABA)</w:t>
      </w:r>
    </w:p>
    <w:p w14:paraId="4C3B452D"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61B4585" w14:textId="77777777" w:rsidTr="00452ADC">
        <w:tc>
          <w:tcPr>
            <w:tcW w:w="704" w:type="dxa"/>
          </w:tcPr>
          <w:p w14:paraId="18D99BDA" w14:textId="77777777" w:rsidR="00CE547F" w:rsidRPr="00FA362E" w:rsidRDefault="00CE547F" w:rsidP="00452ADC">
            <w:pPr>
              <w:jc w:val="center"/>
              <w:rPr>
                <w:color w:val="000000"/>
                <w:lang w:val="sk-SK"/>
              </w:rPr>
            </w:pPr>
          </w:p>
        </w:tc>
        <w:tc>
          <w:tcPr>
            <w:tcW w:w="7088" w:type="dxa"/>
            <w:vAlign w:val="center"/>
          </w:tcPr>
          <w:p w14:paraId="6F3CBF20" w14:textId="77777777" w:rsidR="00CE547F" w:rsidRPr="00FA362E" w:rsidRDefault="00CE547F" w:rsidP="00452ADC">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14:paraId="087D3307" w14:textId="77777777" w:rsidR="00CE547F" w:rsidRPr="00FA362E" w:rsidRDefault="00CE547F" w:rsidP="00452ADC">
            <w:pPr>
              <w:jc w:val="center"/>
              <w:rPr>
                <w:color w:val="000000"/>
                <w:lang w:val="sk-SK"/>
              </w:rPr>
            </w:pPr>
            <w:r w:rsidRPr="00FA362E">
              <w:rPr>
                <w:color w:val="000000"/>
                <w:lang w:val="sk-SK"/>
              </w:rPr>
              <w:t>(</w:t>
            </w:r>
            <w:bookmarkStart w:id="1081" w:name="paraba"/>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18</w:t>
            </w:r>
            <w:r w:rsidRPr="00FA362E">
              <w:rPr>
                <w:color w:val="000000"/>
                <w:lang w:val="sk-SK"/>
              </w:rPr>
              <w:fldChar w:fldCharType="end"/>
            </w:r>
            <w:bookmarkEnd w:id="1081"/>
            <w:r w:rsidRPr="00FA362E">
              <w:rPr>
                <w:color w:val="000000"/>
                <w:lang w:val="sk-SK"/>
              </w:rPr>
              <w:t>)</w:t>
            </w:r>
          </w:p>
        </w:tc>
      </w:tr>
    </w:tbl>
    <w:p w14:paraId="1F46DF14" w14:textId="77777777" w:rsidR="00CE547F" w:rsidRPr="00FA362E" w:rsidRDefault="00CE547F" w:rsidP="00CE547F">
      <w:pPr>
        <w:rPr>
          <w:lang w:val="sk-SK"/>
        </w:rPr>
      </w:pPr>
    </w:p>
    <w:p w14:paraId="7CE8BAFC" w14:textId="51090C0C" w:rsidR="00CE547F" w:rsidRPr="00FA362E" w:rsidRDefault="00CE547F" w:rsidP="00CE547F">
      <w:pPr>
        <w:rPr>
          <w:lang w:val="sk-SK" w:eastAsia="en-US" w:bidi="en-US"/>
        </w:rPr>
      </w:pPr>
      <w:r w:rsidRPr="00FA362E">
        <w:rPr>
          <w:lang w:val="sk-SK"/>
        </w:rPr>
        <w:lastRenderedPageBreak/>
        <w:t xml:space="preserve">Na počiatku systoly dochádza ku výraznej zhode medzi výskytom </w:t>
      </w:r>
      <m:oMath>
        <m:r>
          <w:rPr>
            <w:rFonts w:ascii="Cambria Math" w:hAnsi="Cambria Math"/>
            <w:lang w:val="sk-SK"/>
          </w:rPr>
          <m:t>PARABA</m:t>
        </m:r>
      </m:oMath>
      <w:r w:rsidRPr="00FA362E">
        <w:rPr>
          <w:lang w:val="sk-SK"/>
        </w:rPr>
        <w:t xml:space="preserve"> a maximom zmeny impedancie (r=0.99 </w: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3, 33</w:t>
      </w:r>
      <w:r w:rsidRPr="00FA362E">
        <w:rPr>
          <w:lang w:val="sk-SK"/>
        </w:rPr>
        <w:fldChar w:fldCharType="end"/>
      </w:r>
      <w:r w:rsidRPr="00FA362E">
        <w:rPr>
          <w:lang w:val="sk-SK"/>
        </w:rPr>
        <w:t>)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ins w:id="1082"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7</w:t>
        </w:r>
      </w:ins>
      <w:del w:id="1083"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7</w:delText>
        </w:r>
      </w:del>
      <w:r w:rsidRPr="00FA362E">
        <w:rPr>
          <w:lang w:val="sk-SK"/>
        </w:rPr>
        <w:fldChar w:fldCharType="end"/>
      </w:r>
      <w:r w:rsidRPr="00FA362E">
        <w:rPr>
          <w:lang w:val="sk-SK"/>
        </w:rPr>
        <w:t xml:space="preserve">). Toto zistenie je základom pre všetky dnešné modely bioimpedančnej flowmetrie. Na konci systoly je zmena impedancie pozvoľnejšia ako zmena rýchlosti, čo je zrejme spôsobené postupnou zmenou orientácie červených krviniek z usporiadanej na náhodnú </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w:t>
      </w:r>
    </w:p>
    <w:p w14:paraId="075A42A5" w14:textId="77777777" w:rsidR="00CE547F" w:rsidRPr="00FA362E" w:rsidRDefault="00CE547F" w:rsidP="00CE547F">
      <w:pPr>
        <w:jc w:val="center"/>
        <w:rPr>
          <w:color w:val="000000"/>
          <w:lang w:val="sk-SK"/>
        </w:rPr>
      </w:pPr>
      <w:r w:rsidRPr="00FA362E">
        <w:rPr>
          <w:noProof/>
          <w:color w:val="000000"/>
          <w:lang w:val="en-US" w:eastAsia="en-US"/>
        </w:rPr>
        <w:drawing>
          <wp:inline distT="0" distB="0" distL="0" distR="0" wp14:anchorId="0569EB62" wp14:editId="4B77C0F4">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14:paraId="2CBB7967" w14:textId="277812AB" w:rsidR="00CE547F" w:rsidRPr="00FA362E" w:rsidRDefault="00CE547F" w:rsidP="00CE547F">
      <w:pPr>
        <w:pStyle w:val="Caption"/>
        <w:rPr>
          <w:vanish/>
          <w:color w:val="000000"/>
          <w:szCs w:val="22"/>
          <w:lang w:val="sk-SK"/>
          <w:specVanish/>
        </w:rPr>
      </w:pPr>
      <w:bookmarkStart w:id="1084" w:name="_Ref510019868"/>
      <w:bookmarkStart w:id="1085" w:name="_Ref510098038"/>
      <w:bookmarkStart w:id="1086" w:name="_Toc516413262"/>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7</w:t>
      </w:r>
      <w:r w:rsidR="00A53D98">
        <w:rPr>
          <w:lang w:val="sk-SK"/>
        </w:rPr>
        <w:fldChar w:fldCharType="end"/>
      </w:r>
      <w:bookmarkEnd w:id="1084"/>
      <w:r w:rsidRPr="00FA362E">
        <w:rPr>
          <w:lang w:val="sk-SK"/>
        </w:rPr>
        <w:t xml:space="preserve">: </w:t>
      </w:r>
      <w:r w:rsidRPr="00FA362E">
        <w:rPr>
          <w:color w:val="000000"/>
          <w:szCs w:val="22"/>
          <w:lang w:val="sk-SK"/>
        </w:rPr>
        <w:t>Vzťah zmeny rýchlosti krvi a vodivosti krvi</w:t>
      </w:r>
      <w:bookmarkEnd w:id="1085"/>
      <w:bookmarkEnd w:id="1086"/>
    </w:p>
    <w:p w14:paraId="2F2D2682" w14:textId="251E449C" w:rsidR="00CE547F" w:rsidRPr="00FA362E" w:rsidRDefault="00CE547F" w:rsidP="00CE547F">
      <w:pPr>
        <w:rPr>
          <w:rFonts w:eastAsiaTheme="majorEastAsia" w:cstheme="majorBidi"/>
          <w:color w:val="000000"/>
          <w:spacing w:val="10"/>
          <w:sz w:val="22"/>
          <w:szCs w:val="22"/>
          <w:lang w:val="sk-SK" w:eastAsia="en-US" w:bidi="en-US"/>
        </w:rPr>
      </w:pPr>
      <w:r w:rsidRPr="00FA362E">
        <w:rPr>
          <w:color w:val="000000"/>
          <w:sz w:val="22"/>
          <w:szCs w:val="22"/>
          <w:lang w:val="sk-SK"/>
        </w:rPr>
        <w:fldChar w:fldCharType="begin"/>
      </w:r>
      <w:r w:rsidR="00AD692D">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investigation&lt;/IDText&gt;&lt;DisplayText&gt;&lt;style face="superscript"&gt;33&lt;/style&gt;&lt;/DisplayText&gt;&lt;record&gt;&lt;dates&gt;&lt;pub-dates&gt;&lt;date&gt;Feb&lt;/date&gt;&lt;/pub-dates&gt;&lt;year&gt;2008&lt;/year&gt;&lt;/dates&gt;&lt;keywords&gt;&lt;keyword&gt;bioimpedance&lt;/keyword&gt;&lt;keyword&gt;mathematical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color w:val="000000"/>
          <w:sz w:val="22"/>
          <w:szCs w:val="22"/>
          <w:lang w:val="sk-SK"/>
        </w:rPr>
        <w:fldChar w:fldCharType="separate"/>
      </w:r>
      <w:r w:rsidR="00AD692D" w:rsidRPr="00AD692D">
        <w:rPr>
          <w:noProof/>
          <w:color w:val="000000"/>
          <w:sz w:val="22"/>
          <w:szCs w:val="22"/>
          <w:vertAlign w:val="superscript"/>
          <w:lang w:val="sk-SK"/>
        </w:rPr>
        <w:t>33</w:t>
      </w:r>
      <w:r w:rsidRPr="00FA362E">
        <w:rPr>
          <w:color w:val="000000"/>
          <w:sz w:val="22"/>
          <w:szCs w:val="22"/>
          <w:lang w:val="sk-SK"/>
        </w:rPr>
        <w:fldChar w:fldCharType="end"/>
      </w:r>
      <w:r w:rsidRPr="00FA362E">
        <w:rPr>
          <w:color w:val="000000"/>
          <w:sz w:val="22"/>
          <w:szCs w:val="22"/>
          <w:lang w:val="sk-SK"/>
        </w:rPr>
        <w:t>.</w:t>
      </w:r>
      <w:r w:rsidRPr="00FA362E">
        <w:rPr>
          <w:rFonts w:eastAsiaTheme="majorEastAsia" w:cstheme="majorBidi"/>
          <w:color w:val="000000"/>
          <w:spacing w:val="10"/>
          <w:sz w:val="22"/>
          <w:szCs w:val="22"/>
          <w:lang w:val="sk-SK" w:eastAsia="en-US" w:bidi="en-US"/>
        </w:rPr>
        <w:t>Vzťah zachytáva zmenu vodivosti a rýchlosti toku krvi počas jedného srdečného cyklu. Významná je zhoda v zrýchlení krvi a zmene impednacie pri počiatku systoly.</w:t>
      </w:r>
    </w:p>
    <w:p w14:paraId="722B04A4" w14:textId="77777777" w:rsidR="00CE547F" w:rsidRPr="00FA362E" w:rsidRDefault="00CE547F" w:rsidP="00CE547F">
      <w:pPr>
        <w:rPr>
          <w:color w:val="000000"/>
          <w:lang w:val="sk-SK"/>
        </w:rPr>
      </w:pPr>
    </w:p>
    <w:p w14:paraId="775E095A" w14:textId="77777777" w:rsidR="00CE547F" w:rsidRPr="00FA362E" w:rsidRDefault="00CE547F" w:rsidP="00CE547F">
      <w:pPr>
        <w:rPr>
          <w:color w:val="000000"/>
          <w:lang w:val="sk-SK"/>
        </w:rPr>
      </w:pPr>
      <w:r w:rsidRPr="00FA362E">
        <w:rPr>
          <w:color w:val="000000"/>
          <w:lang w:val="sk-SK"/>
        </w:rPr>
        <w:t xml:space="preserve">Zrýchlenie </w:t>
      </w:r>
    </w:p>
    <w:p w14:paraId="6D99B29C" w14:textId="77777777" w:rsidR="00CE547F" w:rsidRPr="00FA362E" w:rsidRDefault="00CE547F" w:rsidP="00CE547F">
      <w:pPr>
        <w:pStyle w:val="Heading2"/>
        <w:spacing w:line="240" w:lineRule="auto"/>
        <w:rPr>
          <w:lang w:val="sk-SK"/>
        </w:rPr>
      </w:pPr>
      <w:bookmarkStart w:id="1087" w:name="_Toc386404199"/>
      <w:bookmarkStart w:id="1088" w:name="_Toc516413213"/>
      <w:r w:rsidRPr="00FA362E">
        <w:rPr>
          <w:lang w:val="sk-SK"/>
        </w:rPr>
        <w:t>Výpočet SV</w:t>
      </w:r>
      <w:bookmarkEnd w:id="1087"/>
      <w:bookmarkEnd w:id="1088"/>
    </w:p>
    <w:p w14:paraId="3C6600AF" w14:textId="77777777" w:rsidR="00CE547F" w:rsidRPr="00FA362E" w:rsidRDefault="00CE547F" w:rsidP="00CE547F">
      <w:pPr>
        <w:jc w:val="center"/>
        <w:rPr>
          <w:b/>
          <w:lang w:val="sk-SK"/>
        </w:rPr>
      </w:pPr>
    </w:p>
    <w:p w14:paraId="303516B6" w14:textId="77777777" w:rsidR="00CE547F" w:rsidRPr="00FA362E" w:rsidRDefault="00CE547F" w:rsidP="00CE547F">
      <w:pPr>
        <w:rPr>
          <w:lang w:val="sk-SK"/>
        </w:rPr>
      </w:pPr>
      <w:r w:rsidRPr="00FA362E">
        <w:rPr>
          <w:lang w:val="sk-SK"/>
        </w:rPr>
        <w:t>Impedancia hrudníka (geometricky definovaného ako valec) Z, je určená jeho dĺžkou L, prierezom A a odporom ρ (</w:t>
      </w:r>
      <m:oMath>
        <m:r>
          <w:rPr>
            <w:rFonts w:ascii="Cambria Math" w:hAnsi="Cambria Math"/>
            <w:lang w:val="sk-SK"/>
          </w:rPr>
          <m:t>Ω.m)</m:t>
        </m:r>
      </m:oMath>
      <w:r w:rsidRPr="00FA362E">
        <w:rPr>
          <w:lang w:val="sk-SK"/>
        </w:rPr>
        <w:t>. Impedanciu, kde V je objem hrudníka vyjadruje rovnica (</w:t>
      </w:r>
      <w:r w:rsidRPr="00FA362E">
        <w:rPr>
          <w:lang w:val="sk-SK"/>
        </w:rPr>
        <w:fldChar w:fldCharType="begin"/>
      </w:r>
      <w:r w:rsidRPr="00FA362E">
        <w:rPr>
          <w:lang w:val="sk-SK"/>
        </w:rPr>
        <w:instrText xml:space="preserve"> REF odpor_valca \h </w:instrText>
      </w:r>
      <w:r w:rsidRPr="00FA362E">
        <w:rPr>
          <w:lang w:val="sk-SK"/>
        </w:rPr>
      </w:r>
      <w:r w:rsidRPr="00FA362E">
        <w:rPr>
          <w:lang w:val="sk-SK"/>
        </w:rPr>
        <w:fldChar w:fldCharType="separate"/>
      </w:r>
      <w:r w:rsidR="00F95B9C">
        <w:rPr>
          <w:noProof/>
          <w:color w:val="000000"/>
          <w:lang w:val="sk-SK"/>
        </w:rPr>
        <w:t>19</w:t>
      </w:r>
      <w:r w:rsidRPr="00FA362E">
        <w:rPr>
          <w:lang w:val="sk-SK"/>
        </w:rPr>
        <w:fldChar w:fldCharType="end"/>
      </w:r>
      <w:r w:rsidRPr="00FA362E">
        <w:rPr>
          <w:lang w:val="sk-SK"/>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C60B259" w14:textId="77777777" w:rsidTr="00452ADC">
        <w:tc>
          <w:tcPr>
            <w:tcW w:w="704" w:type="dxa"/>
          </w:tcPr>
          <w:p w14:paraId="7FB5157C" w14:textId="77777777" w:rsidR="00CE547F" w:rsidRPr="00FA362E" w:rsidRDefault="00CE547F" w:rsidP="00452ADC">
            <w:pPr>
              <w:jc w:val="center"/>
              <w:rPr>
                <w:color w:val="000000"/>
                <w:lang w:val="sk-SK"/>
              </w:rPr>
            </w:pPr>
          </w:p>
        </w:tc>
        <w:tc>
          <w:tcPr>
            <w:tcW w:w="7088" w:type="dxa"/>
            <w:vAlign w:val="center"/>
          </w:tcPr>
          <w:p w14:paraId="6106404A" w14:textId="77777777" w:rsidR="00CE547F" w:rsidRPr="00FA362E" w:rsidRDefault="00CE547F" w:rsidP="00452AD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14:paraId="47DD35AB" w14:textId="77777777" w:rsidR="00CE547F" w:rsidRPr="00FA362E" w:rsidRDefault="00CE547F" w:rsidP="00452ADC">
            <w:pPr>
              <w:jc w:val="center"/>
              <w:rPr>
                <w:color w:val="000000"/>
                <w:lang w:val="sk-SK"/>
              </w:rPr>
            </w:pPr>
            <w:r w:rsidRPr="00FA362E">
              <w:rPr>
                <w:color w:val="000000"/>
                <w:lang w:val="sk-SK"/>
              </w:rPr>
              <w:t>(</w:t>
            </w:r>
            <w:bookmarkStart w:id="1089" w:name="odpor_valca"/>
            <w:bookmarkStart w:id="1090" w:name="vypocetSV_1"/>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19</w:t>
            </w:r>
            <w:r w:rsidRPr="00FA362E">
              <w:rPr>
                <w:color w:val="000000"/>
                <w:lang w:val="sk-SK"/>
              </w:rPr>
              <w:fldChar w:fldCharType="end"/>
            </w:r>
            <w:bookmarkEnd w:id="1089"/>
            <w:bookmarkEnd w:id="1090"/>
            <w:r w:rsidRPr="00FA362E">
              <w:rPr>
                <w:color w:val="000000"/>
                <w:lang w:val="sk-SK"/>
              </w:rPr>
              <w:t>)</w:t>
            </w:r>
          </w:p>
        </w:tc>
      </w:tr>
    </w:tbl>
    <w:p w14:paraId="74A6AFE9" w14:textId="77777777" w:rsidR="00CE547F" w:rsidRPr="00FA362E" w:rsidRDefault="00CE547F" w:rsidP="00CE547F">
      <w:pPr>
        <w:rPr>
          <w:b/>
          <w:lang w:val="sk-SK"/>
        </w:rPr>
      </w:pPr>
    </w:p>
    <w:p w14:paraId="39B76499" w14:textId="77777777" w:rsidR="00CE547F" w:rsidRPr="00FA362E" w:rsidRDefault="00CE547F" w:rsidP="00CE547F">
      <w:pPr>
        <w:rPr>
          <w:lang w:val="sk-SK"/>
        </w:rPr>
      </w:pPr>
      <w:r w:rsidRPr="00FA362E">
        <w:rPr>
          <w:lang w:val="sk-SK"/>
        </w:rPr>
        <w:lastRenderedPageBreak/>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 a impedancie meniacej sa v priebehu srdcového cyklu</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Základná a premenlivá zložka impedancie sú paralelne zapojené a preto môžeme použiť recipročné pravidlo a vyjadriť zmeny impedancie ako (</w:t>
      </w:r>
      <w:r w:rsidRPr="00FA362E">
        <w:rPr>
          <w:lang w:val="sk-SK"/>
        </w:rPr>
        <w:fldChar w:fldCharType="begin"/>
      </w:r>
      <w:r w:rsidRPr="00FA362E">
        <w:rPr>
          <w:lang w:val="sk-SK"/>
        </w:rPr>
        <w:instrText xml:space="preserve"> REF zakldna_a_premenliva_Z \h </w:instrText>
      </w:r>
      <w:r w:rsidRPr="00FA362E">
        <w:rPr>
          <w:lang w:val="sk-SK"/>
        </w:rPr>
      </w:r>
      <w:r w:rsidRPr="00FA362E">
        <w:rPr>
          <w:lang w:val="sk-SK"/>
        </w:rPr>
        <w:fldChar w:fldCharType="separate"/>
      </w:r>
      <w:r w:rsidR="00F95B9C">
        <w:rPr>
          <w:noProof/>
          <w:color w:val="000000"/>
          <w:lang w:val="sk-SK"/>
        </w:rPr>
        <w:t>20</w:t>
      </w:r>
      <w:r w:rsidRPr="00FA362E">
        <w:rPr>
          <w:lang w:val="sk-SK"/>
        </w:rPr>
        <w:fldChar w:fldCharType="end"/>
      </w:r>
      <w:r w:rsidRPr="00FA362E">
        <w:rPr>
          <w:lang w:val="sk-SK"/>
        </w:rPr>
        <w:t>):</w:t>
      </w:r>
    </w:p>
    <w:p w14:paraId="4B9B0B3C"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DC86E2A" w14:textId="77777777" w:rsidTr="00452ADC">
        <w:tc>
          <w:tcPr>
            <w:tcW w:w="704" w:type="dxa"/>
          </w:tcPr>
          <w:p w14:paraId="160AEBD8" w14:textId="77777777" w:rsidR="00CE547F" w:rsidRPr="00FA362E" w:rsidRDefault="00CE547F" w:rsidP="00452ADC">
            <w:pPr>
              <w:jc w:val="center"/>
              <w:rPr>
                <w:color w:val="000000"/>
                <w:lang w:val="sk-SK"/>
              </w:rPr>
            </w:pPr>
          </w:p>
        </w:tc>
        <w:tc>
          <w:tcPr>
            <w:tcW w:w="7088" w:type="dxa"/>
            <w:vAlign w:val="center"/>
          </w:tcPr>
          <w:p w14:paraId="3C06784A" w14:textId="77777777" w:rsidR="00CE547F" w:rsidRPr="00FA362E" w:rsidRDefault="003C2DF3" w:rsidP="00452AD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14:paraId="5F4178E9" w14:textId="77777777" w:rsidR="00CE547F" w:rsidRPr="00FA362E" w:rsidRDefault="00CE547F" w:rsidP="00452ADC">
            <w:pPr>
              <w:jc w:val="center"/>
              <w:rPr>
                <w:color w:val="000000"/>
                <w:lang w:val="sk-SK"/>
              </w:rPr>
            </w:pPr>
            <w:r w:rsidRPr="00FA362E">
              <w:rPr>
                <w:color w:val="000000"/>
                <w:lang w:val="sk-SK"/>
              </w:rPr>
              <w:t>(</w:t>
            </w:r>
            <w:bookmarkStart w:id="1091" w:name="zakldna_a_premenliva_Z"/>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20</w:t>
            </w:r>
            <w:r w:rsidRPr="00FA362E">
              <w:rPr>
                <w:color w:val="000000"/>
                <w:lang w:val="sk-SK"/>
              </w:rPr>
              <w:fldChar w:fldCharType="end"/>
            </w:r>
            <w:bookmarkEnd w:id="1091"/>
            <w:r w:rsidRPr="00FA362E">
              <w:rPr>
                <w:color w:val="000000"/>
                <w:lang w:val="sk-SK"/>
              </w:rPr>
              <w:t>)</w:t>
            </w:r>
          </w:p>
        </w:tc>
      </w:tr>
    </w:tbl>
    <w:p w14:paraId="3D373433" w14:textId="77777777" w:rsidR="00CE547F" w:rsidRPr="00FA362E" w:rsidRDefault="00CE547F" w:rsidP="00CE547F">
      <w:pPr>
        <w:rPr>
          <w:lang w:val="sk-SK"/>
        </w:rPr>
      </w:pPr>
    </w:p>
    <w:p w14:paraId="09DA5495" w14:textId="77777777" w:rsidR="00CE547F" w:rsidRPr="00FA362E" w:rsidRDefault="00CE547F" w:rsidP="00CE547F">
      <w:pPr>
        <w:rPr>
          <w:lang w:val="sk-SK"/>
        </w:rPr>
      </w:pPr>
      <w:r w:rsidRPr="00FA362E">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 z rovnice (</w:t>
      </w:r>
      <w:r w:rsidRPr="00FA362E">
        <w:rPr>
          <w:lang w:val="sk-SK"/>
        </w:rPr>
        <w:fldChar w:fldCharType="begin"/>
      </w:r>
      <w:r w:rsidRPr="00FA362E">
        <w:rPr>
          <w:lang w:val="sk-SK"/>
        </w:rPr>
        <w:instrText xml:space="preserve"> REF zakldna_a_premenliva_Z \h </w:instrText>
      </w:r>
      <w:r w:rsidRPr="00FA362E">
        <w:rPr>
          <w:lang w:val="sk-SK"/>
        </w:rPr>
      </w:r>
      <w:r w:rsidRPr="00FA362E">
        <w:rPr>
          <w:lang w:val="sk-SK"/>
        </w:rPr>
        <w:fldChar w:fldCharType="separate"/>
      </w:r>
      <w:r w:rsidR="00F95B9C">
        <w:rPr>
          <w:noProof/>
          <w:color w:val="000000"/>
          <w:lang w:val="sk-SK"/>
        </w:rPr>
        <w:t>20</w:t>
      </w:r>
      <w:r w:rsidRPr="00FA362E">
        <w:rPr>
          <w:lang w:val="sk-SK"/>
        </w:rPr>
        <w:fldChar w:fldCharType="end"/>
      </w:r>
      <w:r w:rsidRPr="00FA362E">
        <w:rPr>
          <w:lang w:val="sk-SK"/>
        </w:rPr>
        <w:t>) dostaneme ľavú časť rovnice (</w:t>
      </w:r>
      <w:r w:rsidRPr="00FA362E">
        <w:rPr>
          <w:lang w:val="sk-SK"/>
        </w:rPr>
        <w:fldChar w:fldCharType="begin"/>
      </w:r>
      <w:r w:rsidRPr="00FA362E">
        <w:rPr>
          <w:lang w:val="sk-SK"/>
        </w:rPr>
        <w:instrText xml:space="preserve"> REF deltaZ_prva \h </w:instrText>
      </w:r>
      <w:r w:rsidRPr="00FA362E">
        <w:rPr>
          <w:lang w:val="sk-SK"/>
        </w:rPr>
      </w:r>
      <w:r w:rsidRPr="00FA362E">
        <w:rPr>
          <w:lang w:val="sk-SK"/>
        </w:rPr>
        <w:fldChar w:fldCharType="separate"/>
      </w:r>
      <w:r w:rsidR="00F95B9C">
        <w:rPr>
          <w:noProof/>
          <w:color w:val="000000"/>
          <w:lang w:val="sk-SK"/>
        </w:rPr>
        <w:t>21</w:t>
      </w:r>
      <w:r w:rsidRPr="00FA362E">
        <w:rPr>
          <w:lang w:val="sk-SK"/>
        </w:rPr>
        <w:fldChar w:fldCharType="end"/>
      </w:r>
      <w:r w:rsidRPr="00FA362E">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 xml:space="preserve">Ďalej v čitateli nahradíme 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Keďže hodnota Z(t) a</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čo dosahuje hodnotu</w:t>
      </w:r>
      <w:r w:rsidRPr="00FA362E">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color w:val="000000"/>
          <w:lang w:val="sk-SK"/>
        </w:rPr>
        <w:t>. V</w:t>
      </w:r>
      <w:r w:rsidRPr="00FA362E">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Pr="00FA362E">
        <w:rPr>
          <w:lang w:val="sk-SK"/>
        </w:rPr>
        <w:t>. Vzťah pre zmenu impedancie vyjadruje rovnica (</w:t>
      </w:r>
      <w:r w:rsidRPr="00FA362E">
        <w:rPr>
          <w:lang w:val="sk-SK"/>
        </w:rPr>
        <w:fldChar w:fldCharType="begin"/>
      </w:r>
      <w:r w:rsidRPr="00FA362E">
        <w:rPr>
          <w:lang w:val="sk-SK"/>
        </w:rPr>
        <w:instrText xml:space="preserve"> REF vypocetSV_3 \h </w:instrText>
      </w:r>
      <w:r w:rsidRPr="00FA362E">
        <w:rPr>
          <w:lang w:val="sk-SK"/>
        </w:rPr>
      </w:r>
      <w:r w:rsidRPr="00FA362E">
        <w:rPr>
          <w:lang w:val="sk-SK"/>
        </w:rPr>
        <w:fldChar w:fldCharType="separate"/>
      </w:r>
      <w:r w:rsidR="00F95B9C">
        <w:rPr>
          <w:noProof/>
          <w:color w:val="000000"/>
          <w:lang w:val="sk-SK"/>
        </w:rPr>
        <w:t>21</w:t>
      </w:r>
      <w:r w:rsidRPr="00FA362E">
        <w:rPr>
          <w:lang w:val="sk-SK"/>
        </w:rPr>
        <w:fldChar w:fldCharType="end"/>
      </w:r>
      <w:r w:rsidRPr="00FA362E">
        <w:rPr>
          <w:lang w:val="sk-SK"/>
        </w:rPr>
        <w:t>).</w:t>
      </w:r>
    </w:p>
    <w:p w14:paraId="17EB999E"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D29F73F" w14:textId="77777777" w:rsidTr="00452ADC">
        <w:tc>
          <w:tcPr>
            <w:tcW w:w="704" w:type="dxa"/>
          </w:tcPr>
          <w:p w14:paraId="447112CC" w14:textId="77777777" w:rsidR="00CE547F" w:rsidRPr="00FA362E" w:rsidRDefault="00CE547F" w:rsidP="00452ADC">
            <w:pPr>
              <w:jc w:val="center"/>
              <w:rPr>
                <w:color w:val="000000"/>
                <w:lang w:val="sk-SK"/>
              </w:rPr>
            </w:pPr>
          </w:p>
        </w:tc>
        <w:tc>
          <w:tcPr>
            <w:tcW w:w="7088" w:type="dxa"/>
            <w:vAlign w:val="center"/>
          </w:tcPr>
          <w:p w14:paraId="40EAF221" w14:textId="77777777" w:rsidR="00CE547F" w:rsidRPr="00FA362E" w:rsidRDefault="00CE547F" w:rsidP="00452AD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oMath>
            </m:oMathPara>
          </w:p>
        </w:tc>
        <w:tc>
          <w:tcPr>
            <w:tcW w:w="702" w:type="dxa"/>
            <w:vAlign w:val="center"/>
          </w:tcPr>
          <w:p w14:paraId="1057A38C" w14:textId="77777777" w:rsidR="00CE547F" w:rsidRPr="00FA362E" w:rsidRDefault="00CE547F" w:rsidP="00452ADC">
            <w:pPr>
              <w:jc w:val="center"/>
              <w:rPr>
                <w:color w:val="000000"/>
                <w:lang w:val="sk-SK"/>
              </w:rPr>
            </w:pPr>
            <w:r w:rsidRPr="00FA362E">
              <w:rPr>
                <w:color w:val="000000"/>
                <w:lang w:val="sk-SK"/>
              </w:rPr>
              <w:t>(</w:t>
            </w:r>
            <w:bookmarkStart w:id="1092" w:name="deltaZ_prva"/>
            <w:bookmarkStart w:id="1093" w:name="vypocetSV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21</w:t>
            </w:r>
            <w:r w:rsidRPr="00FA362E">
              <w:rPr>
                <w:color w:val="000000"/>
                <w:lang w:val="sk-SK"/>
              </w:rPr>
              <w:fldChar w:fldCharType="end"/>
            </w:r>
            <w:bookmarkEnd w:id="1092"/>
            <w:bookmarkEnd w:id="1093"/>
            <w:r w:rsidRPr="00FA362E">
              <w:rPr>
                <w:color w:val="000000"/>
                <w:lang w:val="sk-SK"/>
              </w:rPr>
              <w:t>)</w:t>
            </w:r>
          </w:p>
        </w:tc>
      </w:tr>
    </w:tbl>
    <w:p w14:paraId="1DFEE702" w14:textId="77777777" w:rsidR="00CE547F" w:rsidRPr="00FA362E" w:rsidRDefault="00CE547F" w:rsidP="00CE547F">
      <w:pPr>
        <w:rPr>
          <w:lang w:val="sk-SK"/>
        </w:rPr>
      </w:pPr>
    </w:p>
    <w:p w14:paraId="56F0F744" w14:textId="77777777" w:rsidR="00CE547F" w:rsidRPr="00FA362E" w:rsidRDefault="00CE547F" w:rsidP="00CE547F">
      <w:pPr>
        <w:rPr>
          <w:lang w:val="sk-SK"/>
        </w:rPr>
      </w:pPr>
      <w:r w:rsidRPr="00FA362E">
        <w:rPr>
          <w:lang w:val="sk-SK"/>
        </w:rPr>
        <w:t>Na výpočet SV z bioimpedancie sa používajú dva typy metód, ktoré vysvetľujú zmeny impedancie v priebehu srdcového cyklu ako dôsledok:</w:t>
      </w:r>
    </w:p>
    <w:p w14:paraId="754AC6BD" w14:textId="77777777" w:rsidR="00CE547F" w:rsidRPr="00FA362E" w:rsidRDefault="00CE547F" w:rsidP="00CE547F">
      <w:pPr>
        <w:pStyle w:val="ListParagraph"/>
        <w:numPr>
          <w:ilvl w:val="0"/>
          <w:numId w:val="27"/>
        </w:numPr>
        <w:rPr>
          <w:lang w:val="sk-SK"/>
        </w:rPr>
      </w:pPr>
      <w:r w:rsidRPr="00FA362E">
        <w:rPr>
          <w:lang w:val="sk-SK"/>
        </w:rPr>
        <w:t>Zmeny objemu krvi</w:t>
      </w:r>
    </w:p>
    <w:p w14:paraId="50B73519" w14:textId="77777777" w:rsidR="00CE547F" w:rsidRPr="00FA362E" w:rsidRDefault="00CE547F" w:rsidP="00CE547F">
      <w:pPr>
        <w:pStyle w:val="ListParagraph"/>
        <w:numPr>
          <w:ilvl w:val="0"/>
          <w:numId w:val="27"/>
        </w:numPr>
        <w:rPr>
          <w:lang w:val="sk-SK"/>
        </w:rPr>
      </w:pPr>
      <w:r w:rsidRPr="00FA362E">
        <w:rPr>
          <w:lang w:val="sk-SK"/>
        </w:rPr>
        <w:t>Zmeny elektrickej vodivosti krvi</w:t>
      </w:r>
    </w:p>
    <w:p w14:paraId="1F7CE46A" w14:textId="77777777" w:rsidR="00CE547F" w:rsidRPr="00FA362E" w:rsidRDefault="00CE547F" w:rsidP="00CE547F">
      <w:pPr>
        <w:pStyle w:val="Heading3"/>
        <w:spacing w:line="240" w:lineRule="auto"/>
        <w:rPr>
          <w:lang w:val="sk-SK"/>
        </w:rPr>
      </w:pPr>
      <w:bookmarkStart w:id="1094" w:name="_Toc386404200"/>
      <w:bookmarkStart w:id="1095" w:name="_Toc516413214"/>
      <w:r w:rsidRPr="00FA362E">
        <w:rPr>
          <w:lang w:val="sk-SK"/>
        </w:rPr>
        <w:t xml:space="preserve">Metódy </w:t>
      </w:r>
      <w:bookmarkEnd w:id="1094"/>
      <w:r w:rsidRPr="00FA362E">
        <w:rPr>
          <w:lang w:val="sk-SK"/>
        </w:rPr>
        <w:t>výpočtu SV na základe zmeny objemu krvi</w:t>
      </w:r>
      <w:bookmarkEnd w:id="1095"/>
    </w:p>
    <w:p w14:paraId="1553724E" w14:textId="77777777" w:rsidR="00CE547F" w:rsidRPr="00FA362E" w:rsidRDefault="00CE547F" w:rsidP="00CE547F">
      <w:pPr>
        <w:rPr>
          <w:lang w:val="sk-SK"/>
        </w:rPr>
      </w:pPr>
    </w:p>
    <w:p w14:paraId="3D54CBDD" w14:textId="77777777" w:rsidR="00CE547F" w:rsidRPr="00FA362E" w:rsidRDefault="00CE547F" w:rsidP="00CE547F">
      <w:pPr>
        <w:rPr>
          <w:lang w:val="sk-SK"/>
        </w:rPr>
      </w:pPr>
      <w:r w:rsidRPr="00FA362E">
        <w:rPr>
          <w:lang w:val="sk-SK"/>
        </w:rPr>
        <w:t xml:space="preserve">Predpokladajme, že zmeny v objeme krvi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FA362E">
        <w:rPr>
          <w:color w:val="000000"/>
          <w:lang w:val="sk-SK"/>
        </w:rPr>
        <w:t xml:space="preserve"> počas srdcového cyklu spôsobia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Dosadením pravej časti rovnice (</w:t>
      </w:r>
      <w:r w:rsidRPr="00FA362E">
        <w:rPr>
          <w:color w:val="000000"/>
          <w:lang w:val="sk-SK"/>
        </w:rPr>
        <w:fldChar w:fldCharType="begin"/>
      </w:r>
      <w:r w:rsidRPr="00FA362E">
        <w:rPr>
          <w:lang w:val="sk-SK"/>
        </w:rPr>
        <w:instrText xml:space="preserve"> REF vypocetSV_3 \h </w:instrText>
      </w:r>
      <w:r w:rsidRPr="00FA362E">
        <w:rPr>
          <w:color w:val="000000"/>
          <w:lang w:val="sk-SK"/>
        </w:rPr>
      </w:r>
      <w:r w:rsidRPr="00FA362E">
        <w:rPr>
          <w:color w:val="000000"/>
          <w:lang w:val="sk-SK"/>
        </w:rPr>
        <w:fldChar w:fldCharType="separate"/>
      </w:r>
      <w:r w:rsidR="00F95B9C">
        <w:rPr>
          <w:noProof/>
          <w:color w:val="000000"/>
          <w:lang w:val="sk-SK"/>
        </w:rPr>
        <w:t>21</w:t>
      </w:r>
      <w:r w:rsidRPr="00FA362E">
        <w:rPr>
          <w:color w:val="000000"/>
          <w:lang w:val="sk-SK"/>
        </w:rPr>
        <w:fldChar w:fldCharType="end"/>
      </w:r>
      <w:r w:rsidRPr="00FA362E">
        <w:rPr>
          <w:lang w:val="sk-SK"/>
        </w:rPr>
        <w:t>) do rovnice (</w:t>
      </w:r>
      <w:r w:rsidRPr="00FA362E">
        <w:rPr>
          <w:lang w:val="sk-SK"/>
        </w:rPr>
        <w:fldChar w:fldCharType="begin"/>
      </w:r>
      <w:r w:rsidRPr="00FA362E">
        <w:rPr>
          <w:lang w:val="sk-SK"/>
        </w:rPr>
        <w:instrText xml:space="preserve"> REF vypocetSV_1 \h </w:instrText>
      </w:r>
      <w:r w:rsidRPr="00FA362E">
        <w:rPr>
          <w:lang w:val="sk-SK"/>
        </w:rPr>
      </w:r>
      <w:r w:rsidRPr="00FA362E">
        <w:rPr>
          <w:lang w:val="sk-SK"/>
        </w:rPr>
        <w:fldChar w:fldCharType="separate"/>
      </w:r>
      <w:r w:rsidR="00F95B9C">
        <w:rPr>
          <w:noProof/>
          <w:color w:val="000000"/>
          <w:lang w:val="sk-SK"/>
        </w:rPr>
        <w:t>19</w:t>
      </w:r>
      <w:r w:rsidRPr="00FA362E">
        <w:rPr>
          <w:lang w:val="sk-SK"/>
        </w:rPr>
        <w:fldChar w:fldCharType="end"/>
      </w:r>
      <w:r w:rsidRPr="00FA362E">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oMath>
      <w:r w:rsidRPr="00FA362E">
        <w:rPr>
          <w:color w:val="000000"/>
          <w:lang w:val="sk-SK"/>
        </w:rPr>
        <w:t xml:space="preserve">, </w:t>
      </w:r>
      <w:r w:rsidRPr="00FA362E">
        <w:rPr>
          <w:lang w:val="sk-SK"/>
        </w:rPr>
        <w:t>a síce maximálna hodnota zmeny zápornej impedancie:</w:t>
      </w:r>
    </w:p>
    <w:p w14:paraId="791DB998"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346DCE4" w14:textId="77777777" w:rsidTr="00452ADC">
        <w:tc>
          <w:tcPr>
            <w:tcW w:w="704" w:type="dxa"/>
          </w:tcPr>
          <w:p w14:paraId="0465F408" w14:textId="77777777" w:rsidR="00CE547F" w:rsidRPr="00FA362E" w:rsidRDefault="00CE547F" w:rsidP="00452ADC">
            <w:pPr>
              <w:jc w:val="center"/>
              <w:rPr>
                <w:color w:val="000000"/>
                <w:lang w:val="sk-SK"/>
              </w:rPr>
            </w:pPr>
          </w:p>
        </w:tc>
        <w:tc>
          <w:tcPr>
            <w:tcW w:w="7088" w:type="dxa"/>
            <w:vAlign w:val="center"/>
          </w:tcPr>
          <w:p w14:paraId="564F9B77" w14:textId="77777777" w:rsidR="00CE547F" w:rsidRPr="00FA362E" w:rsidRDefault="00CE547F" w:rsidP="00452AD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14:paraId="470C05C9" w14:textId="77777777" w:rsidR="00CE547F" w:rsidRPr="00FA362E" w:rsidRDefault="00CE547F" w:rsidP="00452ADC">
            <w:pPr>
              <w:jc w:val="center"/>
              <w:rPr>
                <w:color w:val="000000"/>
                <w:lang w:val="sk-SK"/>
              </w:rPr>
            </w:pPr>
            <w:r w:rsidRPr="00FA362E">
              <w:rPr>
                <w:color w:val="000000"/>
                <w:lang w:val="sk-SK"/>
              </w:rPr>
              <w:t>(</w:t>
            </w:r>
            <w:bookmarkStart w:id="1096" w:name="vypocetSV_4"/>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22</w:t>
            </w:r>
            <w:r w:rsidRPr="00FA362E">
              <w:rPr>
                <w:color w:val="000000"/>
                <w:lang w:val="sk-SK"/>
              </w:rPr>
              <w:fldChar w:fldCharType="end"/>
            </w:r>
            <w:bookmarkEnd w:id="1096"/>
            <w:r w:rsidRPr="00FA362E">
              <w:rPr>
                <w:color w:val="000000"/>
                <w:lang w:val="sk-SK"/>
              </w:rPr>
              <w:t>)</w:t>
            </w:r>
          </w:p>
        </w:tc>
      </w:tr>
    </w:tbl>
    <w:p w14:paraId="4094EDBF" w14:textId="77777777" w:rsidR="00CE547F" w:rsidRPr="00FA362E" w:rsidRDefault="00CE547F" w:rsidP="00CE547F">
      <w:pPr>
        <w:rPr>
          <w:lang w:val="sk-SK"/>
        </w:rPr>
      </w:pPr>
    </w:p>
    <w:p w14:paraId="2C7186D7" w14:textId="77777777" w:rsidR="00CE547F" w:rsidRPr="00FA362E" w:rsidRDefault="00CE547F" w:rsidP="00CE547F">
      <w:pPr>
        <w:rPr>
          <w:lang w:val="sk-SK"/>
        </w:rPr>
      </w:pPr>
      <w:r w:rsidRPr="00FA362E">
        <w:rPr>
          <w:lang w:val="sk-SK"/>
        </w:rPr>
        <w:lastRenderedPageBreak/>
        <w:t xml:space="preserve">Táto rovnica však predpokladá nulový odtok krvi z meraného úseku a preto pre reálne použitie je potrebná jej úprava. </w:t>
      </w:r>
    </w:p>
    <w:p w14:paraId="1A4EA067" w14:textId="77777777" w:rsidR="00CE547F" w:rsidRPr="00FA362E" w:rsidRDefault="00CE547F" w:rsidP="00CE547F">
      <w:pPr>
        <w:pStyle w:val="Heading4"/>
        <w:rPr>
          <w:lang w:val="sk-SK"/>
        </w:rPr>
      </w:pPr>
      <w:r w:rsidRPr="00FA362E">
        <w:rPr>
          <w:lang w:val="sk-SK"/>
        </w:rPr>
        <w:t>Neybarov model</w:t>
      </w:r>
    </w:p>
    <w:p w14:paraId="556C4F08" w14:textId="77777777" w:rsidR="00CE547F" w:rsidRPr="00FA362E" w:rsidRDefault="00CE547F" w:rsidP="00CE547F">
      <w:pPr>
        <w:rPr>
          <w:lang w:val="sk-SK"/>
        </w:rPr>
      </w:pPr>
    </w:p>
    <w:p w14:paraId="3720C7EA" w14:textId="55346F1F" w:rsidR="00CE547F" w:rsidRPr="00FA362E" w:rsidRDefault="00CE547F" w:rsidP="00CE547F">
      <w:pPr>
        <w:rPr>
          <w:lang w:val="sk-SK"/>
        </w:rPr>
      </w:pPr>
      <w:r w:rsidRPr="00FA362E">
        <w:rPr>
          <w:lang w:val="sk-SK"/>
        </w:rPr>
        <w:t>O to sa pokúsil Nyboer</w:t>
      </w:r>
      <w:r w:rsidRPr="00FA362E">
        <w:rPr>
          <w:lang w:val="sk-SK"/>
        </w:rPr>
        <w:fldChar w:fldCharType="begin"/>
      </w:r>
      <w:r w:rsidR="00AD692D">
        <w:rPr>
          <w:lang w:val="sk-SK"/>
        </w:rPr>
        <w:instrText xml:space="preserve"> ADDIN EN.CITE &lt;EndNote&gt;&lt;Cite&gt;&lt;Author&gt;Nyboer&lt;/Author&gt;&lt;Year&gt;1950&lt;/Year&gt;&lt;IDText&gt;ELECTRICAL IMPEDANCE PLETHYSMOGRAPHY - A PHYSICAL AND PHYSIOLOGIC APPROACH TO PERIPHERAL VASCULAR STUDY&lt;/IDText&gt;&lt;DisplayText&gt;&lt;style face="superscript"&gt;4&lt;/style&gt;&lt;/DisplayText&gt;&lt;record&gt;&lt;keywords&gt;&lt;keyword&gt;Cardiovascular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00AD692D" w:rsidRPr="00AD692D">
        <w:rPr>
          <w:noProof/>
          <w:vertAlign w:val="superscript"/>
          <w:lang w:val="sk-SK"/>
        </w:rPr>
        <w:t>4</w:t>
      </w:r>
      <w:r w:rsidRPr="00FA362E">
        <w:rPr>
          <w:lang w:val="sk-SK"/>
        </w:rPr>
        <w:fldChar w:fldCharType="end"/>
      </w:r>
      <w:r w:rsidRPr="00FA362E">
        <w:rPr>
          <w:lang w:val="sk-SK"/>
        </w:rPr>
        <w:t xml:space="preserve">, ktorý zavádza rovnicu: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6967"/>
        <w:gridCol w:w="846"/>
      </w:tblGrid>
      <w:tr w:rsidR="00CE547F" w:rsidRPr="00FA362E" w14:paraId="61182597" w14:textId="77777777" w:rsidTr="00452ADC">
        <w:tc>
          <w:tcPr>
            <w:tcW w:w="704" w:type="dxa"/>
          </w:tcPr>
          <w:p w14:paraId="7FA225F5" w14:textId="77777777" w:rsidR="00CE547F" w:rsidRPr="00FA362E" w:rsidRDefault="00CE547F" w:rsidP="00452ADC">
            <w:pPr>
              <w:jc w:val="center"/>
              <w:rPr>
                <w:color w:val="000000"/>
                <w:lang w:val="sk-SK"/>
              </w:rPr>
            </w:pPr>
          </w:p>
        </w:tc>
        <w:tc>
          <w:tcPr>
            <w:tcW w:w="7088" w:type="dxa"/>
            <w:vAlign w:val="center"/>
          </w:tcPr>
          <w:p w14:paraId="0A9732ED" w14:textId="77777777" w:rsidR="00CE547F" w:rsidRPr="00FA362E" w:rsidRDefault="003C2DF3"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14:paraId="65895894"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097" w:author="Peto" w:date="2018-06-10T16:58:00Z">
              <w:r w:rsidR="00F95B9C" w:rsidRPr="00F95B9C">
                <w:rPr>
                  <w:noProof/>
                  <w:color w:val="000000"/>
                  <w:lang w:val="sk-SK"/>
                  <w:rPrChange w:id="1098" w:author="Peto" w:date="2018-06-10T16:58:00Z">
                    <w:rPr>
                      <w:lang w:val="sk-SK"/>
                    </w:rPr>
                  </w:rPrChange>
                </w:rPr>
                <w:t>23</w:t>
              </w:r>
            </w:ins>
            <w:del w:id="1099" w:author="Peto" w:date="2018-06-10T16:58:00Z">
              <w:r w:rsidR="00B85020" w:rsidRPr="00B85020" w:rsidDel="00F95B9C">
                <w:rPr>
                  <w:noProof/>
                  <w:color w:val="000000"/>
                  <w:lang w:val="sk-SK"/>
                </w:rPr>
                <w:delText>23</w:delText>
              </w:r>
            </w:del>
            <w:r w:rsidRPr="00FA362E">
              <w:rPr>
                <w:noProof/>
                <w:color w:val="000000"/>
                <w:lang w:val="sk-SK"/>
              </w:rPr>
              <w:fldChar w:fldCharType="end"/>
            </w:r>
            <w:r w:rsidRPr="00FA362E">
              <w:rPr>
                <w:color w:val="000000"/>
                <w:lang w:val="sk-SK"/>
              </w:rPr>
              <w:t>)</w:t>
            </w:r>
          </w:p>
        </w:tc>
      </w:tr>
    </w:tbl>
    <w:p w14:paraId="76670D69" w14:textId="77777777" w:rsidR="00CE547F" w:rsidRPr="00FA362E" w:rsidRDefault="00CE547F" w:rsidP="00CE547F">
      <w:pPr>
        <w:rPr>
          <w:lang w:val="sk-SK"/>
        </w:rPr>
      </w:pPr>
    </w:p>
    <w:p w14:paraId="6A7A6323" w14:textId="77777777" w:rsidR="00CE547F" w:rsidRPr="00FA362E" w:rsidRDefault="00CE547F" w:rsidP="00CE547F">
      <w:pPr>
        <w:rPr>
          <w:lang w:val="sk-SK"/>
        </w:rPr>
      </w:pPr>
      <w:r w:rsidRPr="00FA362E">
        <w:rPr>
          <w:lang w:val="sk-SK"/>
        </w:rPr>
        <w:t>s tou modifikáciou, že v tejto rovnici bolo potrebné určiť</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FA362E">
        <w:rPr>
          <w:lang w:val="sk-SK"/>
        </w:rPr>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14:paraId="743A286D" w14:textId="77777777" w:rsidR="00CE547F" w:rsidRPr="00FA362E" w:rsidRDefault="00CE547F" w:rsidP="00CE547F">
      <w:pPr>
        <w:rPr>
          <w:lang w:val="sk-SK"/>
        </w:rPr>
      </w:pPr>
    </w:p>
    <w:p w14:paraId="762DE152" w14:textId="77777777" w:rsidR="00CE547F" w:rsidRPr="00FA362E" w:rsidRDefault="00CE547F" w:rsidP="00CE547F">
      <w:pPr>
        <w:keepNext/>
        <w:jc w:val="center"/>
        <w:rPr>
          <w:lang w:val="sk-SK"/>
        </w:rPr>
      </w:pPr>
      <w:r w:rsidRPr="00FA362E">
        <w:rPr>
          <w:noProof/>
          <w:lang w:val="en-US" w:eastAsia="en-US"/>
        </w:rPr>
        <w:drawing>
          <wp:inline distT="0" distB="0" distL="0" distR="0" wp14:anchorId="4C322CE0" wp14:editId="3BF07E38">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7"/>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14:paraId="5929ED37" w14:textId="15BD8739" w:rsidR="00CE547F" w:rsidRPr="00FA362E" w:rsidRDefault="00CE547F" w:rsidP="00CE547F">
      <w:pPr>
        <w:pStyle w:val="Caption"/>
        <w:rPr>
          <w:vanish/>
          <w:szCs w:val="22"/>
          <w:lang w:val="sk-SK"/>
          <w:specVanish/>
        </w:rPr>
      </w:pPr>
      <w:bookmarkStart w:id="1100" w:name="_Toc516413263"/>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8</w:t>
      </w:r>
      <w:r w:rsidR="00A53D98">
        <w:rPr>
          <w:lang w:val="sk-SK"/>
        </w:rPr>
        <w:fldChar w:fldCharType="end"/>
      </w:r>
      <w:r w:rsidRPr="00FA362E">
        <w:rPr>
          <w:lang w:val="sk-SK"/>
        </w:rPr>
        <w:t xml:space="preserve">: Spätná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FA362E">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1100"/>
    </w:p>
    <w:p w14:paraId="387E3C82" w14:textId="39076426" w:rsidR="00CE547F" w:rsidRPr="00FA362E" w:rsidRDefault="00CE547F" w:rsidP="00CE547F">
      <w:pPr>
        <w:rPr>
          <w:sz w:val="22"/>
          <w:szCs w:val="22"/>
          <w:lang w:val="sk-SK"/>
        </w:rPr>
      </w:pPr>
      <w:r w:rsidRPr="00FA362E">
        <w:rPr>
          <w:lang w:val="sk-SK"/>
        </w:rPr>
        <w:t>.</w:t>
      </w:r>
      <w:r w:rsidRPr="00FA362E">
        <w:rPr>
          <w:sz w:val="22"/>
          <w:szCs w:val="22"/>
          <w:lang w:val="sk-SK"/>
        </w:rPr>
        <w:t xml:space="preserve"> V hornej časti obrázku je načrtnutý princíp spätnej extrapolácie podľa Nyboera a v spodnej časti dopredná extrapolácia podľa Kubíčka </w:t>
      </w:r>
      <w:r w:rsidRPr="00FA362E">
        <w:rPr>
          <w:sz w:val="22"/>
          <w:szCs w:val="22"/>
          <w:lang w:val="sk-SK"/>
        </w:rPr>
        <w:fldChar w:fldCharType="begin"/>
      </w:r>
      <w:r w:rsidR="00AD692D">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 w:val="22"/>
          <w:szCs w:val="22"/>
          <w:lang w:val="sk-SK"/>
        </w:rPr>
        <w:fldChar w:fldCharType="separate"/>
      </w:r>
      <w:r w:rsidR="00AD692D" w:rsidRPr="00AD692D">
        <w:rPr>
          <w:noProof/>
          <w:sz w:val="22"/>
          <w:szCs w:val="22"/>
          <w:vertAlign w:val="superscript"/>
          <w:lang w:val="sk-SK"/>
        </w:rPr>
        <w:t>3</w:t>
      </w:r>
      <w:r w:rsidRPr="00FA362E">
        <w:rPr>
          <w:sz w:val="22"/>
          <w:szCs w:val="22"/>
          <w:lang w:val="sk-SK"/>
        </w:rPr>
        <w:fldChar w:fldCharType="end"/>
      </w:r>
      <w:r w:rsidRPr="00FA362E">
        <w:rPr>
          <w:sz w:val="22"/>
          <w:szCs w:val="22"/>
          <w:lang w:val="sk-SK"/>
        </w:rPr>
        <w:t>.</w:t>
      </w:r>
    </w:p>
    <w:p w14:paraId="5DE425C9" w14:textId="77777777" w:rsidR="00CE547F" w:rsidRPr="00FA362E" w:rsidRDefault="00CE547F" w:rsidP="00CE547F">
      <w:pPr>
        <w:rPr>
          <w:vanish/>
          <w:szCs w:val="22"/>
          <w:lang w:val="sk-SK"/>
        </w:rPr>
      </w:pPr>
    </w:p>
    <w:p w14:paraId="148A72B4" w14:textId="77777777" w:rsidR="00CE547F" w:rsidRPr="00FA362E" w:rsidRDefault="00CE547F" w:rsidP="00CE547F">
      <w:pPr>
        <w:pStyle w:val="Heading4"/>
        <w:rPr>
          <w:lang w:val="sk-SK"/>
        </w:rPr>
      </w:pPr>
      <w:r w:rsidRPr="00FA362E">
        <w:rPr>
          <w:lang w:val="sk-SK"/>
        </w:rPr>
        <w:lastRenderedPageBreak/>
        <w:t>Kubíčkov model</w:t>
      </w:r>
    </w:p>
    <w:p w14:paraId="1E5F1F56" w14:textId="28C81477" w:rsidR="00CE547F" w:rsidRPr="00FA362E" w:rsidRDefault="00CE547F" w:rsidP="00CE547F">
      <w:pPr>
        <w:rPr>
          <w:lang w:val="sk-SK"/>
        </w:rPr>
      </w:pPr>
      <w:r w:rsidRPr="00FA362E">
        <w:rPr>
          <w:lang w:val="sk-SK"/>
        </w:rPr>
        <w:t xml:space="preserve">Problém sa </w:t>
      </w:r>
      <w:commentRangeStart w:id="1101"/>
      <w:r w:rsidRPr="00FA362E">
        <w:rPr>
          <w:lang w:val="sk-SK"/>
        </w:rPr>
        <w:t xml:space="preserve">snažil vyriešiť </w:t>
      </w:r>
      <w:commentRangeEnd w:id="1101"/>
      <w:r w:rsidRPr="00FA362E">
        <w:rPr>
          <w:rStyle w:val="CommentReference"/>
          <w:lang w:val="sk-SK"/>
        </w:rPr>
        <w:commentReference w:id="1101"/>
      </w:r>
      <w:r w:rsidRPr="00FA362E">
        <w:rPr>
          <w:lang w:val="sk-SK"/>
        </w:rPr>
        <w:t xml:space="preserve">Kubíček a spol. </w:t>
      </w:r>
      <w:r w:rsidRPr="00FA362E">
        <w:rPr>
          <w:lang w:val="sk-SK"/>
        </w:rPr>
        <w:fldChar w:fldCharType="begin"/>
      </w:r>
      <w:r w:rsidR="00AD692D">
        <w:rPr>
          <w:lang w:val="sk-SK"/>
        </w:rPr>
        <w:instrText xml:space="preserve"> ADDIN EN.CITE &lt;EndNote&gt;&lt;Cite&gt;&lt;Author&gt;Kubicek&lt;/Author&gt;&lt;Year&gt;1966&lt;/Year&gt;&lt;IDText&gt;DEVELOPMENT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A362E">
        <w:rPr>
          <w:lang w:val="sk-SK"/>
        </w:rPr>
        <w:fldChar w:fldCharType="separate"/>
      </w:r>
      <w:r w:rsidR="00AD692D" w:rsidRPr="00AD692D">
        <w:rPr>
          <w:noProof/>
          <w:vertAlign w:val="superscript"/>
          <w:lang w:val="sk-SK"/>
        </w:rPr>
        <w:t>30</w:t>
      </w:r>
      <w:r w:rsidRPr="00FA362E">
        <w:rPr>
          <w:lang w:val="sk-SK"/>
        </w:rPr>
        <w:fldChar w:fldCharType="end"/>
      </w:r>
      <w:r w:rsidRPr="00FA362E">
        <w:rPr>
          <w:lang w:val="sk-SK"/>
        </w:rPr>
        <w:t>, ktorý predpokladá, že ak sa maximum derivácie impedancie udrží konštantné počas celej doby systoly, vykompenzuje sa tak výtok krvi do periférií:</w:t>
      </w:r>
    </w:p>
    <w:p w14:paraId="4241E5B5"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FA362E" w14:paraId="2E3990E7" w14:textId="77777777" w:rsidTr="00452ADC">
        <w:tc>
          <w:tcPr>
            <w:tcW w:w="704" w:type="dxa"/>
          </w:tcPr>
          <w:p w14:paraId="751624D2" w14:textId="77777777" w:rsidR="00CE547F" w:rsidRPr="00FA362E" w:rsidRDefault="00CE547F" w:rsidP="00452ADC">
            <w:pPr>
              <w:jc w:val="center"/>
              <w:rPr>
                <w:color w:val="000000"/>
                <w:lang w:val="sk-SK"/>
              </w:rPr>
            </w:pPr>
          </w:p>
        </w:tc>
        <w:tc>
          <w:tcPr>
            <w:tcW w:w="7088" w:type="dxa"/>
            <w:vAlign w:val="center"/>
          </w:tcPr>
          <w:p w14:paraId="6D8F84D9" w14:textId="77777777" w:rsidR="00CE547F" w:rsidRPr="00FA362E" w:rsidRDefault="00CE547F" w:rsidP="00452ADC">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14:paraId="35E85CB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02" w:author="Peto" w:date="2018-06-10T16:58:00Z">
              <w:r w:rsidR="00F95B9C" w:rsidRPr="00F95B9C">
                <w:rPr>
                  <w:noProof/>
                  <w:color w:val="000000"/>
                  <w:lang w:val="sk-SK"/>
                  <w:rPrChange w:id="1103" w:author="Peto" w:date="2018-06-10T16:58:00Z">
                    <w:rPr>
                      <w:lang w:val="sk-SK"/>
                    </w:rPr>
                  </w:rPrChange>
                </w:rPr>
                <w:t>24</w:t>
              </w:r>
            </w:ins>
            <w:del w:id="1104" w:author="Peto" w:date="2018-06-10T16:58:00Z">
              <w:r w:rsidR="00B85020" w:rsidRPr="00B85020" w:rsidDel="00F95B9C">
                <w:rPr>
                  <w:noProof/>
                  <w:color w:val="000000"/>
                  <w:lang w:val="sk-SK"/>
                </w:rPr>
                <w:delText>24</w:delText>
              </w:r>
            </w:del>
            <w:r w:rsidRPr="00FA362E">
              <w:rPr>
                <w:noProof/>
                <w:color w:val="000000"/>
                <w:lang w:val="sk-SK"/>
              </w:rPr>
              <w:fldChar w:fldCharType="end"/>
            </w:r>
            <w:r w:rsidRPr="00FA362E">
              <w:rPr>
                <w:color w:val="000000"/>
                <w:lang w:val="sk-SK"/>
              </w:rPr>
              <w:t>)</w:t>
            </w:r>
          </w:p>
        </w:tc>
      </w:tr>
    </w:tbl>
    <w:p w14:paraId="7178BF23" w14:textId="77777777" w:rsidR="00CE547F" w:rsidRPr="00FA362E" w:rsidRDefault="00CE547F" w:rsidP="00CE547F">
      <w:pPr>
        <w:rPr>
          <w:lang w:val="sk-SK"/>
        </w:rPr>
      </w:pPr>
    </w:p>
    <w:p w14:paraId="40499E05" w14:textId="13E0CD1C" w:rsidR="00CE547F" w:rsidRPr="00FA362E" w:rsidRDefault="00CE547F" w:rsidP="00CE547F">
      <w:pPr>
        <w:rPr>
          <w:lang w:val="sk-SK"/>
        </w:rPr>
      </w:pPr>
      <w:r w:rsidRPr="00FA362E">
        <w:rPr>
          <w:lang w:val="sk-SK"/>
        </w:rPr>
        <w:t xml:space="preserve">Po dosadení rovnice </w:t>
      </w:r>
      <w:r w:rsidRPr="00FA362E">
        <w:rPr>
          <w:color w:val="000000"/>
          <w:lang w:val="sk-SK"/>
        </w:rPr>
        <w:t>(</w:t>
      </w:r>
      <w:r w:rsidRPr="00FA362E">
        <w:rPr>
          <w:color w:val="000000"/>
          <w:lang w:val="sk-SK"/>
        </w:rPr>
        <w:fldChar w:fldCharType="begin"/>
      </w:r>
      <w:r w:rsidRPr="00FA362E">
        <w:rPr>
          <w:color w:val="000000"/>
          <w:lang w:val="sk-SK"/>
        </w:rPr>
        <w:instrText xml:space="preserve"> REF kubicek \h </w:instrText>
      </w:r>
      <w:r w:rsidRPr="00FA362E">
        <w:rPr>
          <w:color w:val="000000"/>
          <w:lang w:val="sk-SK"/>
        </w:rPr>
      </w:r>
      <w:r w:rsidRPr="00FA362E">
        <w:rPr>
          <w:color w:val="000000"/>
          <w:lang w:val="sk-SK"/>
        </w:rPr>
        <w:fldChar w:fldCharType="separate"/>
      </w:r>
      <w:r w:rsidR="00F95B9C">
        <w:rPr>
          <w:noProof/>
          <w:color w:val="000000"/>
          <w:lang w:val="sk-SK"/>
        </w:rPr>
        <w:t>25</w:t>
      </w:r>
      <w:r w:rsidRPr="00FA362E">
        <w:rPr>
          <w:color w:val="000000"/>
          <w:lang w:val="sk-SK"/>
        </w:rPr>
        <w:fldChar w:fldCharType="end"/>
      </w:r>
      <w:r w:rsidRPr="00FA362E">
        <w:rPr>
          <w:color w:val="000000"/>
          <w:lang w:val="sk-SK"/>
        </w:rPr>
        <w:t>)</w:t>
      </w:r>
      <w:r w:rsidRPr="00FA362E">
        <w:rPr>
          <w:lang w:val="sk-SK"/>
        </w:rPr>
        <w:t xml:space="preserve"> do rovnice </w:t>
      </w:r>
      <w:r w:rsidRPr="00FA362E">
        <w:rPr>
          <w:color w:val="000000"/>
          <w:lang w:val="sk-SK"/>
        </w:rPr>
        <w:t>(</w:t>
      </w:r>
      <w:r w:rsidRPr="00FA362E">
        <w:rPr>
          <w:color w:val="000000"/>
          <w:lang w:val="sk-SK"/>
        </w:rPr>
        <w:fldChar w:fldCharType="begin"/>
      </w:r>
      <w:r w:rsidRPr="00FA362E">
        <w:rPr>
          <w:color w:val="000000"/>
          <w:lang w:val="sk-SK"/>
        </w:rPr>
        <w:instrText xml:space="preserve"> REF vypocetSV_4 \h </w:instrText>
      </w:r>
      <w:r w:rsidRPr="00FA362E">
        <w:rPr>
          <w:color w:val="000000"/>
          <w:lang w:val="sk-SK"/>
        </w:rPr>
      </w:r>
      <w:r w:rsidRPr="00FA362E">
        <w:rPr>
          <w:color w:val="000000"/>
          <w:lang w:val="sk-SK"/>
        </w:rPr>
        <w:fldChar w:fldCharType="separate"/>
      </w:r>
      <w:r w:rsidR="00F95B9C">
        <w:rPr>
          <w:noProof/>
          <w:color w:val="000000"/>
          <w:lang w:val="sk-SK"/>
        </w:rPr>
        <w:t>22</w:t>
      </w:r>
      <w:r w:rsidRPr="00FA362E">
        <w:rPr>
          <w:color w:val="000000"/>
          <w:lang w:val="sk-SK"/>
        </w:rPr>
        <w:fldChar w:fldCharType="end"/>
      </w:r>
      <w:r w:rsidRPr="00FA362E">
        <w:rPr>
          <w:color w:val="000000"/>
          <w:lang w:val="sk-SK"/>
        </w:rPr>
        <w:t>)</w:t>
      </w:r>
      <w:r w:rsidRPr="00FA362E">
        <w:rPr>
          <w:lang w:val="sk-SK"/>
        </w:rPr>
        <w:t xml:space="preserve"> dostávame rovnicu pre výpočet SV z maxima impedancie podľa Kubíčka </w:t>
      </w:r>
      <w:r w:rsidRPr="00FA362E">
        <w:rPr>
          <w:lang w:val="sk-SK"/>
        </w:rPr>
        <w:fldChar w:fldCharType="begin"/>
      </w:r>
      <w:r w:rsidR="00AD692D">
        <w:rPr>
          <w:lang w:val="sk-SK"/>
        </w:rPr>
        <w:instrText xml:space="preserve"> ADDIN EN.CITE &lt;EndNote&gt;&lt;Cite&gt;&lt;Author&gt;Kubicek&lt;/Author&gt;&lt;Year&gt;1966&lt;/Year&gt;&lt;IDText&gt;DEVELOPMENT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A362E">
        <w:rPr>
          <w:lang w:val="sk-SK"/>
        </w:rPr>
        <w:fldChar w:fldCharType="separate"/>
      </w:r>
      <w:r w:rsidR="00AD692D" w:rsidRPr="00AD692D">
        <w:rPr>
          <w:noProof/>
          <w:vertAlign w:val="superscript"/>
          <w:lang w:val="sk-SK"/>
        </w:rPr>
        <w:t>30</w:t>
      </w:r>
      <w:r w:rsidRPr="00FA362E">
        <w:rPr>
          <w:lang w:val="sk-SK"/>
        </w:rPr>
        <w:fldChar w:fldCharType="end"/>
      </w:r>
      <w:r w:rsidRPr="00FA362E">
        <w:rPr>
          <w:lang w:val="sk-SK"/>
        </w:rPr>
        <w:t>:</w:t>
      </w:r>
    </w:p>
    <w:p w14:paraId="63400CD7"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F04AFCB" w14:textId="77777777" w:rsidTr="00452ADC">
        <w:tc>
          <w:tcPr>
            <w:tcW w:w="704" w:type="dxa"/>
          </w:tcPr>
          <w:p w14:paraId="2B398AF1" w14:textId="77777777" w:rsidR="00CE547F" w:rsidRPr="00FA362E" w:rsidRDefault="00CE547F" w:rsidP="00452ADC">
            <w:pPr>
              <w:jc w:val="center"/>
              <w:rPr>
                <w:color w:val="000000"/>
                <w:lang w:val="sk-SK"/>
              </w:rPr>
            </w:pPr>
          </w:p>
        </w:tc>
        <w:tc>
          <w:tcPr>
            <w:tcW w:w="7088" w:type="dxa"/>
            <w:vAlign w:val="center"/>
          </w:tcPr>
          <w:p w14:paraId="59941C89" w14:textId="77777777" w:rsidR="00CE547F" w:rsidRPr="00FA362E" w:rsidRDefault="003C2DF3"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22179D92" w14:textId="77777777" w:rsidR="00CE547F" w:rsidRPr="00FA362E" w:rsidRDefault="00CE547F" w:rsidP="00452ADC">
            <w:pPr>
              <w:jc w:val="center"/>
              <w:rPr>
                <w:color w:val="000000"/>
                <w:lang w:val="sk-SK"/>
              </w:rPr>
            </w:pPr>
            <w:r w:rsidRPr="00FA362E">
              <w:rPr>
                <w:color w:val="000000"/>
                <w:lang w:val="sk-SK"/>
              </w:rPr>
              <w:t>(</w:t>
            </w:r>
            <w:bookmarkStart w:id="1105" w:name="kubice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25</w:t>
            </w:r>
            <w:r w:rsidRPr="00FA362E">
              <w:rPr>
                <w:color w:val="000000"/>
                <w:lang w:val="sk-SK"/>
              </w:rPr>
              <w:fldChar w:fldCharType="end"/>
            </w:r>
            <w:bookmarkEnd w:id="1105"/>
            <w:r w:rsidRPr="00FA362E">
              <w:rPr>
                <w:color w:val="000000"/>
                <w:lang w:val="sk-SK"/>
              </w:rPr>
              <w:t>)</w:t>
            </w:r>
          </w:p>
        </w:tc>
      </w:tr>
    </w:tbl>
    <w:p w14:paraId="71D90311" w14:textId="77777777" w:rsidR="00CE547F" w:rsidRPr="00FA362E" w:rsidRDefault="00CE547F" w:rsidP="00CE547F">
      <w:pPr>
        <w:rPr>
          <w:lang w:val="sk-SK"/>
        </w:rPr>
      </w:pPr>
    </w:p>
    <w:p w14:paraId="2D579AFD" w14:textId="63D36497" w:rsidR="00CE547F" w:rsidRPr="00FA362E" w:rsidRDefault="00CE547F" w:rsidP="00CE547F">
      <w:pPr>
        <w:rPr>
          <w:lang w:val="sk-SK"/>
        </w:rPr>
      </w:pPr>
      <w:r w:rsidRPr="00FA362E">
        <w:rPr>
          <w:lang w:val="sk-SK"/>
        </w:rPr>
        <w:t>Kde L (m) je dĺžka meraného úseku hrudníka. Je to dĺžka medzi elektródami zaznamenávajúcimi zmeny napätia. Hodnota</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FA362E">
        <w:rPr>
          <w:lang w:val="sk-SK"/>
        </w:rPr>
        <w:t xml:space="preserve"> udáva elektrický odpor krvi, z pozorovaní bol určený na hodnotu 150 Ω cm = 15 kΩm </w:t>
      </w:r>
      <w:r w:rsidRPr="00FA362E">
        <w:rPr>
          <w:lang w:val="sk-SK"/>
        </w:rPr>
        <w:fldChar w:fldCharType="begin"/>
      </w:r>
      <w:r w:rsidR="00AD692D">
        <w:rPr>
          <w:lang w:val="sk-SK"/>
        </w:rPr>
        <w:instrText xml:space="preserve"> ADDIN EN.CITE &lt;EndNote&gt;&lt;Cite&gt;&lt;Author&gt;Kubicek&lt;/Author&gt;&lt;Year&gt;1966&lt;/Year&gt;&lt;RecNum&gt;0&lt;/RecNum&gt;&lt;IDText&gt;DEVELOPMENT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00AD692D" w:rsidRPr="00AD692D">
        <w:rPr>
          <w:noProof/>
          <w:vertAlign w:val="superscript"/>
          <w:lang w:val="sk-SK"/>
        </w:rPr>
        <w:t>30</w:t>
      </w:r>
      <w:r w:rsidRPr="00FA362E">
        <w:rPr>
          <w:lang w:val="sk-SK"/>
        </w:rPr>
        <w:fldChar w:fldCharType="end"/>
      </w:r>
      <w:r w:rsidRPr="00FA362E">
        <w:rPr>
          <w:lang w:val="sk-SK"/>
        </w:rPr>
        <w:t>. Ukazuje sa, že hodnota elektrického odporu krvi ostáva rovnaká aj pri zmene hemotokritu. Dokonca aj veľké výchylky hematokritu a to od 26% do 66% sa neodrazili na zmene vodivosti krvi</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xml:space="preserve">. 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Pr="00FA362E">
        <w:rPr>
          <w:lang w:val="sk-SK"/>
        </w:rPr>
        <w:t xml:space="preserve"> . </w:t>
      </w:r>
    </w:p>
    <w:p w14:paraId="14E1A079"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A4B03A7" w14:textId="77777777" w:rsidTr="00452ADC">
        <w:tc>
          <w:tcPr>
            <w:tcW w:w="704" w:type="dxa"/>
          </w:tcPr>
          <w:p w14:paraId="2ED5FD27" w14:textId="77777777" w:rsidR="00CE547F" w:rsidRPr="00FA362E" w:rsidRDefault="00CE547F" w:rsidP="00452ADC">
            <w:pPr>
              <w:jc w:val="center"/>
              <w:rPr>
                <w:color w:val="000000"/>
                <w:lang w:val="sk-SK"/>
              </w:rPr>
            </w:pPr>
          </w:p>
        </w:tc>
        <w:tc>
          <w:tcPr>
            <w:tcW w:w="7088" w:type="dxa"/>
            <w:vAlign w:val="center"/>
          </w:tcPr>
          <w:p w14:paraId="625D87AC" w14:textId="77777777" w:rsidR="00CE547F" w:rsidRPr="00FA362E" w:rsidRDefault="003C2DF3"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14:paraId="392ACEC4" w14:textId="77777777" w:rsidR="00CE547F" w:rsidRPr="00FA362E" w:rsidRDefault="00CE547F" w:rsidP="00452ADC">
            <w:pPr>
              <w:jc w:val="center"/>
              <w:rPr>
                <w:color w:val="000000"/>
                <w:lang w:val="sk-SK"/>
              </w:rPr>
            </w:pPr>
            <w:r w:rsidRPr="00FA362E">
              <w:rPr>
                <w:color w:val="000000"/>
                <w:lang w:val="sk-SK"/>
              </w:rPr>
              <w:t>(</w:t>
            </w:r>
            <w:bookmarkStart w:id="1106" w:name="Vc"/>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26</w:t>
            </w:r>
            <w:r w:rsidRPr="00FA362E">
              <w:rPr>
                <w:color w:val="000000"/>
                <w:lang w:val="sk-SK"/>
              </w:rPr>
              <w:fldChar w:fldCharType="end"/>
            </w:r>
            <w:bookmarkEnd w:id="1106"/>
            <w:r w:rsidRPr="00FA362E">
              <w:rPr>
                <w:color w:val="000000"/>
                <w:lang w:val="sk-SK"/>
              </w:rPr>
              <w:t>)</w:t>
            </w:r>
          </w:p>
        </w:tc>
      </w:tr>
    </w:tbl>
    <w:p w14:paraId="6AD7FE53" w14:textId="77777777" w:rsidR="00CE547F" w:rsidRPr="00FA362E" w:rsidRDefault="00CE547F" w:rsidP="00CE547F">
      <w:pPr>
        <w:rPr>
          <w:lang w:val="sk-SK"/>
        </w:rPr>
      </w:pPr>
    </w:p>
    <w:p w14:paraId="7B449C20" w14:textId="77777777" w:rsidR="00CE547F" w:rsidRPr="00FA362E" w:rsidRDefault="00CE547F" w:rsidP="00CE547F">
      <w:pPr>
        <w:rPr>
          <w:lang w:val="sk-SK"/>
        </w:rPr>
      </w:pPr>
      <w:r w:rsidRPr="00FA362E">
        <w:rPr>
          <w:lang w:val="sk-SK"/>
        </w:rPr>
        <w:t>Hodnota</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FA362E">
        <w:rPr>
          <w:lang w:val="sk-SK"/>
        </w:rPr>
        <w:t xml:space="preserve"> udáva maximu derivovanej impedancie počas srdcového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FA362E">
        <w:rPr>
          <w:lang w:val="sk-SK"/>
        </w:rPr>
        <w:t xml:space="preserve">udáva časovú dĺžku toku krvi z ľavej komory. Tomuto spôsobu kompenzácie odtoku krvi z meranej oblasti sa hovorí maximálna dopredná extrapolácia a je základom pre všetky dnešné rovnice počítajúce SV z ICG. </w:t>
      </w:r>
    </w:p>
    <w:p w14:paraId="12268013" w14:textId="77777777" w:rsidR="00CE547F" w:rsidRPr="00FA362E" w:rsidRDefault="00CE547F" w:rsidP="00CE547F">
      <w:pPr>
        <w:rPr>
          <w:lang w:val="sk-SK"/>
        </w:rPr>
      </w:pPr>
    </w:p>
    <w:p w14:paraId="6A0C0389" w14:textId="77777777" w:rsidR="00CE547F" w:rsidRPr="00FA362E" w:rsidRDefault="00CE547F" w:rsidP="00CE547F">
      <w:pPr>
        <w:pStyle w:val="Heading4"/>
        <w:rPr>
          <w:lang w:val="sk-SK"/>
        </w:rPr>
      </w:pPr>
      <w:r w:rsidRPr="00FA362E">
        <w:rPr>
          <w:lang w:val="sk-SK"/>
        </w:rPr>
        <w:t>Šramek-Bernsteinov model</w:t>
      </w:r>
    </w:p>
    <w:p w14:paraId="69F0862B" w14:textId="77777777" w:rsidR="00CE547F" w:rsidRPr="00FA362E" w:rsidRDefault="00CE547F" w:rsidP="00CE547F">
      <w:pPr>
        <w:rPr>
          <w:lang w:val="sk-SK"/>
        </w:rPr>
      </w:pPr>
    </w:p>
    <w:p w14:paraId="4B5812EF" w14:textId="4B921A1B" w:rsidR="00CE547F" w:rsidRPr="00FA362E" w:rsidRDefault="00CE547F" w:rsidP="00CE547F">
      <w:pPr>
        <w:rPr>
          <w:lang w:val="sk-SK"/>
        </w:rPr>
      </w:pPr>
      <w:r w:rsidRPr="00FA362E">
        <w:rPr>
          <w:lang w:val="sk-SK"/>
        </w:rPr>
        <w:lastRenderedPageBreak/>
        <w:t>Ďalšou metódou pre výpočet SV je Šramek-Bernsteina metóda</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Východiská pre túto metódu sú rovnaké ako pri Kubičkovej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fldChar w:fldCharType="begin"/>
      </w:r>
      <w:r w:rsidR="00AD692D">
        <w:rPr>
          <w:lang w:val="sk-SK"/>
        </w:rPr>
        <w:instrText xml:space="preserve"> ADDIN EN.CITE &lt;EndNote&gt;&lt;Cite&gt;&lt;Author&gt;Quail&lt;/Author&gt;&lt;Year&gt;1981&lt;/Year&gt;&lt;IDText&gt;THORACIC RESISTIVITY FOR STROKE VOLUME CALCULATION IN IMPEDANCE CARDIOGRAPHY&lt;/IDText&gt;&lt;DisplayText&gt;&lt;style face="superscript"&gt;34&lt;/style&gt;&lt;/DisplayText&gt;&lt;record&gt;&lt;keywords&gt;&lt;keyword&gt;Physiology&lt;/keyword&gt;&lt;keyword&gt;Sport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FA362E">
        <w:rPr>
          <w:lang w:val="sk-SK"/>
        </w:rPr>
        <w:fldChar w:fldCharType="separate"/>
      </w:r>
      <w:r w:rsidR="00AD692D" w:rsidRPr="00AD692D">
        <w:rPr>
          <w:noProof/>
          <w:vertAlign w:val="superscript"/>
          <w:lang w:val="sk-SK"/>
        </w:rPr>
        <w:t>34</w:t>
      </w:r>
      <w:r w:rsidRPr="00FA362E">
        <w:rPr>
          <w:lang w:val="sk-SK"/>
        </w:rPr>
        <w:fldChar w:fldCharType="end"/>
      </w:r>
      <w:r w:rsidRPr="00FA362E">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A362E">
        <w:rPr>
          <w:lang w:val="sk-SK"/>
        </w:rPr>
        <w:t xml:space="preserve">. 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je rovnica </w:t>
      </w:r>
      <w:r w:rsidRPr="00FA362E">
        <w:rPr>
          <w:lang w:val="sk-SK"/>
        </w:rPr>
        <w:fldChar w:fldCharType="begin"/>
      </w:r>
      <w:r w:rsidRPr="00FA362E">
        <w:rPr>
          <w:lang w:val="sk-SK"/>
        </w:rPr>
        <w:instrText xml:space="preserve"> REF elektricky_aktivny_hrudnik \h </w:instrText>
      </w:r>
      <w:r w:rsidRPr="00FA362E">
        <w:rPr>
          <w:lang w:val="sk-SK"/>
        </w:rPr>
      </w:r>
      <w:r w:rsidRPr="00FA362E">
        <w:rPr>
          <w:lang w:val="sk-SK"/>
        </w:rPr>
        <w:fldChar w:fldCharType="separate"/>
      </w:r>
      <w:r w:rsidR="00F95B9C">
        <w:rPr>
          <w:noProof/>
          <w:color w:val="000000"/>
          <w:lang w:val="sk-SK"/>
        </w:rPr>
        <w:t>27</w:t>
      </w:r>
      <w:r w:rsidRPr="00FA362E">
        <w:rPr>
          <w:lang w:val="sk-SK"/>
        </w:rPr>
        <w:fldChar w:fldCharType="end"/>
      </w:r>
      <w:r w:rsidRPr="00FA362E">
        <w:rPr>
          <w:lang w:val="sk-SK"/>
        </w:rPr>
        <w:t>.</w:t>
      </w:r>
    </w:p>
    <w:p w14:paraId="0CDB4992"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5056B6F" w14:textId="77777777" w:rsidTr="00452ADC">
        <w:tc>
          <w:tcPr>
            <w:tcW w:w="704" w:type="dxa"/>
          </w:tcPr>
          <w:p w14:paraId="53A22B59" w14:textId="77777777" w:rsidR="00CE547F" w:rsidRPr="00FA362E" w:rsidRDefault="00CE547F" w:rsidP="00452ADC">
            <w:pPr>
              <w:jc w:val="center"/>
              <w:rPr>
                <w:color w:val="000000"/>
                <w:lang w:val="sk-SK"/>
              </w:rPr>
            </w:pPr>
          </w:p>
        </w:tc>
        <w:tc>
          <w:tcPr>
            <w:tcW w:w="7088" w:type="dxa"/>
            <w:vAlign w:val="center"/>
          </w:tcPr>
          <w:p w14:paraId="0F65CFD9" w14:textId="77777777" w:rsidR="00CE547F" w:rsidRPr="00FA362E" w:rsidRDefault="003C2DF3"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14:paraId="4FE37B7E" w14:textId="77777777" w:rsidR="00CE547F" w:rsidRPr="00FA362E" w:rsidRDefault="00CE547F" w:rsidP="00452ADC">
            <w:pPr>
              <w:jc w:val="center"/>
              <w:rPr>
                <w:color w:val="000000"/>
                <w:lang w:val="sk-SK"/>
              </w:rPr>
            </w:pPr>
            <w:r w:rsidRPr="00FA362E">
              <w:rPr>
                <w:color w:val="000000"/>
                <w:lang w:val="sk-SK"/>
              </w:rPr>
              <w:t>(</w:t>
            </w:r>
            <w:bookmarkStart w:id="1107" w:name="elektricky_aktivny_hrudni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27</w:t>
            </w:r>
            <w:r w:rsidRPr="00FA362E">
              <w:rPr>
                <w:color w:val="000000"/>
                <w:lang w:val="sk-SK"/>
              </w:rPr>
              <w:fldChar w:fldCharType="end"/>
            </w:r>
            <w:bookmarkEnd w:id="1107"/>
            <w:r w:rsidRPr="00FA362E">
              <w:rPr>
                <w:color w:val="000000"/>
                <w:lang w:val="sk-SK"/>
              </w:rPr>
              <w:t>)</w:t>
            </w:r>
          </w:p>
        </w:tc>
      </w:tr>
    </w:tbl>
    <w:p w14:paraId="1BF77949" w14:textId="77777777" w:rsidR="00CE547F" w:rsidRPr="00FA362E" w:rsidRDefault="00CE547F" w:rsidP="00CE547F">
      <w:pPr>
        <w:rPr>
          <w:lang w:val="sk-SK"/>
        </w:rPr>
      </w:pPr>
    </w:p>
    <w:p w14:paraId="7FF4B7F0" w14:textId="77777777" w:rsidR="00CE547F" w:rsidRPr="00FA362E" w:rsidRDefault="00CE547F" w:rsidP="00CE547F">
      <w:pPr>
        <w:rPr>
          <w:lang w:val="sk-SK"/>
        </w:rPr>
      </w:pPr>
      <w:r w:rsidRPr="00FA362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základná impedancia, </w:t>
      </w:r>
      <m:oMath>
        <m:r>
          <w:rPr>
            <w:rFonts w:ascii="Cambria Math" w:hAnsi="Cambria Math"/>
            <w:lang w:val="sk-SK"/>
          </w:rPr>
          <m:t>A</m:t>
        </m:r>
      </m:oMath>
      <w:r w:rsidRPr="00FA362E">
        <w:rPr>
          <w:lang w:val="sk-SK"/>
        </w:rPr>
        <w:t xml:space="preserve"> plocha prierezu hrudníka a L je dĺžka hrudníka. Po dosadení rovnice </w:t>
      </w:r>
      <w:r w:rsidRPr="00FA362E">
        <w:rPr>
          <w:lang w:val="sk-SK"/>
        </w:rPr>
        <w:fldChar w:fldCharType="begin"/>
      </w:r>
      <w:r w:rsidRPr="00FA362E">
        <w:rPr>
          <w:lang w:val="sk-SK"/>
        </w:rPr>
        <w:instrText xml:space="preserve"> REF elektricky_aktivny_hrudnik \h </w:instrText>
      </w:r>
      <w:r w:rsidRPr="00FA362E">
        <w:rPr>
          <w:lang w:val="sk-SK"/>
        </w:rPr>
      </w:r>
      <w:r w:rsidRPr="00FA362E">
        <w:rPr>
          <w:lang w:val="sk-SK"/>
        </w:rPr>
        <w:fldChar w:fldCharType="separate"/>
      </w:r>
      <w:r w:rsidR="00F95B9C">
        <w:rPr>
          <w:noProof/>
          <w:color w:val="000000"/>
          <w:lang w:val="sk-SK"/>
        </w:rPr>
        <w:t>27</w:t>
      </w:r>
      <w:r w:rsidRPr="00FA362E">
        <w:rPr>
          <w:lang w:val="sk-SK"/>
        </w:rPr>
        <w:fldChar w:fldCharType="end"/>
      </w:r>
      <w:r w:rsidRPr="00FA362E">
        <w:rPr>
          <w:lang w:val="sk-SK"/>
        </w:rPr>
        <w:t xml:space="preserve"> do rovnice </w:t>
      </w:r>
      <w:r w:rsidRPr="00FA362E">
        <w:rPr>
          <w:lang w:val="sk-SK"/>
        </w:rPr>
        <w:fldChar w:fldCharType="begin"/>
      </w:r>
      <w:r w:rsidRPr="00FA362E">
        <w:rPr>
          <w:lang w:val="sk-SK"/>
        </w:rPr>
        <w:instrText xml:space="preserve"> REF Vc \h </w:instrText>
      </w:r>
      <w:r w:rsidRPr="00FA362E">
        <w:rPr>
          <w:lang w:val="sk-SK"/>
        </w:rPr>
      </w:r>
      <w:r w:rsidRPr="00FA362E">
        <w:rPr>
          <w:lang w:val="sk-SK"/>
        </w:rPr>
        <w:fldChar w:fldCharType="separate"/>
      </w:r>
      <w:r w:rsidR="00F95B9C">
        <w:rPr>
          <w:noProof/>
          <w:color w:val="000000"/>
          <w:lang w:val="sk-SK"/>
        </w:rPr>
        <w:t>26</w:t>
      </w:r>
      <w:r w:rsidRPr="00FA362E">
        <w:rPr>
          <w:lang w:val="sk-SK"/>
        </w:rPr>
        <w:fldChar w:fldCharType="end"/>
      </w:r>
      <w:r w:rsidRPr="00FA362E">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je stanovený rovnicou:</w:t>
      </w:r>
    </w:p>
    <w:p w14:paraId="6A416AE5"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FA362E" w14:paraId="7FC11DA3" w14:textId="77777777" w:rsidTr="00452ADC">
        <w:tc>
          <w:tcPr>
            <w:tcW w:w="704" w:type="dxa"/>
          </w:tcPr>
          <w:p w14:paraId="6AAEC501" w14:textId="77777777" w:rsidR="00CE547F" w:rsidRPr="00FA362E" w:rsidRDefault="00CE547F" w:rsidP="00452ADC">
            <w:pPr>
              <w:jc w:val="center"/>
              <w:rPr>
                <w:color w:val="000000"/>
                <w:lang w:val="sk-SK"/>
              </w:rPr>
            </w:pPr>
          </w:p>
        </w:tc>
        <w:tc>
          <w:tcPr>
            <w:tcW w:w="7088" w:type="dxa"/>
            <w:vAlign w:val="center"/>
          </w:tcPr>
          <w:p w14:paraId="4DC8B431" w14:textId="77777777" w:rsidR="00CE547F" w:rsidRPr="00FA362E" w:rsidRDefault="003C2DF3"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14:paraId="27B5AD2B"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08" w:author="Peto" w:date="2018-06-10T16:58:00Z">
              <w:r w:rsidR="00F95B9C" w:rsidRPr="00F95B9C">
                <w:rPr>
                  <w:noProof/>
                  <w:color w:val="000000"/>
                  <w:lang w:val="sk-SK"/>
                  <w:rPrChange w:id="1109" w:author="Peto" w:date="2018-06-10T16:58:00Z">
                    <w:rPr>
                      <w:lang w:val="sk-SK"/>
                    </w:rPr>
                  </w:rPrChange>
                </w:rPr>
                <w:t>28</w:t>
              </w:r>
            </w:ins>
            <w:del w:id="1110" w:author="Peto" w:date="2018-06-10T16:58:00Z">
              <w:r w:rsidR="00B85020" w:rsidRPr="00B85020" w:rsidDel="00F95B9C">
                <w:rPr>
                  <w:noProof/>
                  <w:color w:val="000000"/>
                  <w:lang w:val="sk-SK"/>
                </w:rPr>
                <w:delText>28</w:delText>
              </w:r>
            </w:del>
            <w:r w:rsidRPr="00FA362E">
              <w:rPr>
                <w:noProof/>
                <w:color w:val="000000"/>
                <w:lang w:val="sk-SK"/>
              </w:rPr>
              <w:fldChar w:fldCharType="end"/>
            </w:r>
            <w:r w:rsidRPr="00FA362E">
              <w:rPr>
                <w:color w:val="000000"/>
                <w:lang w:val="sk-SK"/>
              </w:rPr>
              <w:t>)</w:t>
            </w:r>
          </w:p>
        </w:tc>
      </w:tr>
    </w:tbl>
    <w:p w14:paraId="2E9B004F" w14:textId="77777777" w:rsidR="00CE547F" w:rsidRPr="00FA362E" w:rsidRDefault="00CE547F" w:rsidP="00CE547F">
      <w:pPr>
        <w:rPr>
          <w:lang w:val="sk-SK"/>
        </w:rPr>
      </w:pPr>
    </w:p>
    <w:p w14:paraId="0B67A78D" w14:textId="005AC8DA" w:rsidR="00CE547F" w:rsidRPr="00FA362E" w:rsidRDefault="00CE547F" w:rsidP="00CE547F">
      <w:pPr>
        <w:rPr>
          <w:lang w:val="sk-SK"/>
        </w:rPr>
      </w:pPr>
      <w:r w:rsidRPr="00FA362E">
        <w:rPr>
          <w:lang w:val="sk-SK"/>
        </w:rPr>
        <w:t xml:space="preserve">, kde L je dĺžka hrudníka, konštanta 4.25 bola získaná experimentálne a hodnota </w:t>
      </w:r>
      <m:oMath>
        <m:r>
          <w:rPr>
            <w:rFonts w:ascii="Cambria Math" w:hAnsi="Cambria Math"/>
            <w:lang w:val="sk-SK"/>
          </w:rPr>
          <m:t>δ</m:t>
        </m:r>
      </m:oMath>
      <w:r w:rsidRPr="00FA362E">
        <w:rPr>
          <w:lang w:val="sk-SK"/>
        </w:rPr>
        <w:t xml:space="preserve"> je bezrozmerný parameter, ktorý koriguje odchýlku od ideálnej telesnej váhy, čo ovplyvňuje prúdenie krvi v krvnom riečisku</w:t>
      </w:r>
      <w:r w:rsidRPr="00FA362E">
        <w:rPr>
          <w:lang w:val="sk-SK"/>
        </w:rPr>
        <w:fldChar w:fldCharType="begin"/>
      </w:r>
      <w:r w:rsidR="00AD692D">
        <w:rPr>
          <w:lang w:val="sk-SK"/>
        </w:rPr>
        <w:instrText xml:space="preserve"> ADDIN EN.CITE &lt;EndNote&gt;&lt;Cite&gt;&lt;Author&gt;Hicks&lt;/Author&gt;&lt;Year&gt;1956&lt;/Year&gt;&lt;IDText&gt;THE ESTIMATION AND PREDICTION OF NORMAL BLOOD VOLUME&lt;/IDText&gt;&lt;DisplayText&gt;&lt;style face="superscript"&gt;35&lt;/style&gt;&lt;/DisplayText&gt;&lt;record&gt;&lt;keywords&gt;&lt;keyword&gt;Research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FA362E">
        <w:rPr>
          <w:lang w:val="sk-SK"/>
        </w:rPr>
        <w:fldChar w:fldCharType="separate"/>
      </w:r>
      <w:r w:rsidR="00AD692D" w:rsidRPr="00AD692D">
        <w:rPr>
          <w:noProof/>
          <w:vertAlign w:val="superscript"/>
          <w:lang w:val="sk-SK"/>
        </w:rPr>
        <w:t>35</w:t>
      </w:r>
      <w:r w:rsidRPr="00FA362E">
        <w:rPr>
          <w:lang w:val="sk-SK"/>
        </w:rPr>
        <w:fldChar w:fldCharType="end"/>
      </w:r>
      <w:r w:rsidRPr="00FA362E">
        <w:rPr>
          <w:lang w:val="sk-SK"/>
        </w:rPr>
        <w:t xml:space="preserve">. </w:t>
      </w:r>
    </w:p>
    <w:p w14:paraId="22937F53"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FA362E" w14:paraId="29DC6011" w14:textId="77777777" w:rsidTr="00452ADC">
        <w:tc>
          <w:tcPr>
            <w:tcW w:w="704" w:type="dxa"/>
          </w:tcPr>
          <w:p w14:paraId="0F886859" w14:textId="77777777" w:rsidR="00CE547F" w:rsidRPr="00FA362E" w:rsidRDefault="00CE547F" w:rsidP="00452ADC">
            <w:pPr>
              <w:jc w:val="center"/>
              <w:rPr>
                <w:color w:val="000000"/>
                <w:lang w:val="sk-SK"/>
              </w:rPr>
            </w:pPr>
          </w:p>
        </w:tc>
        <w:tc>
          <w:tcPr>
            <w:tcW w:w="7088" w:type="dxa"/>
            <w:vAlign w:val="center"/>
          </w:tcPr>
          <w:p w14:paraId="7F17E5F6" w14:textId="77777777" w:rsidR="00CE547F" w:rsidRPr="00FA362E" w:rsidRDefault="00CE547F" w:rsidP="00452ADC">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14:paraId="52DE0115"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11" w:author="Peto" w:date="2018-06-10T16:58:00Z">
              <w:r w:rsidR="00F95B9C" w:rsidRPr="00F95B9C">
                <w:rPr>
                  <w:noProof/>
                  <w:color w:val="000000"/>
                  <w:lang w:val="sk-SK"/>
                  <w:rPrChange w:id="1112" w:author="Peto" w:date="2018-06-10T16:58:00Z">
                    <w:rPr>
                      <w:lang w:val="sk-SK"/>
                    </w:rPr>
                  </w:rPrChange>
                </w:rPr>
                <w:t>29</w:t>
              </w:r>
            </w:ins>
            <w:del w:id="1113" w:author="Peto" w:date="2018-06-10T16:58:00Z">
              <w:r w:rsidR="00B85020" w:rsidRPr="00B85020" w:rsidDel="00F95B9C">
                <w:rPr>
                  <w:noProof/>
                  <w:color w:val="000000"/>
                  <w:lang w:val="sk-SK"/>
                </w:rPr>
                <w:delText>29</w:delText>
              </w:r>
            </w:del>
            <w:r w:rsidRPr="00FA362E">
              <w:rPr>
                <w:noProof/>
                <w:color w:val="000000"/>
                <w:lang w:val="sk-SK"/>
              </w:rPr>
              <w:fldChar w:fldCharType="end"/>
            </w:r>
            <w:r w:rsidRPr="00FA362E">
              <w:rPr>
                <w:color w:val="000000"/>
                <w:lang w:val="sk-SK"/>
              </w:rPr>
              <w:t>)</w:t>
            </w:r>
          </w:p>
        </w:tc>
      </w:tr>
    </w:tbl>
    <w:p w14:paraId="065E3310" w14:textId="77777777" w:rsidR="00CE547F" w:rsidRPr="00FA362E" w:rsidRDefault="00CE547F" w:rsidP="00CE547F">
      <w:pPr>
        <w:rPr>
          <w:lang w:val="sk-SK"/>
        </w:rPr>
      </w:pPr>
    </w:p>
    <w:p w14:paraId="66D999D8" w14:textId="77777777" w:rsidR="00CE547F" w:rsidRPr="00FA362E" w:rsidRDefault="00CE547F" w:rsidP="00CE547F">
      <w:pPr>
        <w:rPr>
          <w:lang w:val="sk-SK"/>
        </w:rPr>
      </w:pPr>
      <w:r w:rsidRPr="00FA362E">
        <w:rPr>
          <w:lang w:val="sk-SK"/>
        </w:rPr>
        <w:t xml:space="preserve">Takto definovaný objem predstavuje objem tkaniva, ktorý sa elektricky podieľa na meraní srdcového výdaja.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A362E">
        <w:rPr>
          <w:lang w:val="sk-SK"/>
        </w:rPr>
        <w:t xml:space="preserve"> v rovnici (</w:t>
      </w:r>
      <w:r w:rsidRPr="00FA362E">
        <w:rPr>
          <w:lang w:val="sk-SK"/>
        </w:rPr>
        <w:fldChar w:fldCharType="begin"/>
      </w:r>
      <w:r w:rsidRPr="00FA362E">
        <w:rPr>
          <w:lang w:val="sk-SK"/>
        </w:rPr>
        <w:instrText xml:space="preserve"> REF kubicek \h </w:instrText>
      </w:r>
      <w:r w:rsidRPr="00FA362E">
        <w:rPr>
          <w:lang w:val="sk-SK"/>
        </w:rPr>
      </w:r>
      <w:r w:rsidRPr="00FA362E">
        <w:rPr>
          <w:lang w:val="sk-SK"/>
        </w:rPr>
        <w:fldChar w:fldCharType="separate"/>
      </w:r>
      <w:r w:rsidR="00F95B9C">
        <w:rPr>
          <w:noProof/>
          <w:color w:val="000000"/>
          <w:lang w:val="sk-SK"/>
        </w:rPr>
        <w:t>25</w:t>
      </w:r>
      <w:r w:rsidRPr="00FA362E">
        <w:rPr>
          <w:lang w:val="sk-SK"/>
        </w:rPr>
        <w:fldChar w:fldCharType="end"/>
      </w:r>
      <w:r w:rsidRPr="00FA362E">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dostávame Šrámek Bernštainovu rovnicu pre výpočet SV:</w:t>
      </w:r>
    </w:p>
    <w:p w14:paraId="44EFD3AD"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507D378F" w14:textId="77777777" w:rsidTr="00452ADC">
        <w:tc>
          <w:tcPr>
            <w:tcW w:w="704" w:type="dxa"/>
          </w:tcPr>
          <w:p w14:paraId="3F987661" w14:textId="77777777" w:rsidR="00CE547F" w:rsidRPr="00FA362E" w:rsidRDefault="00CE547F" w:rsidP="00452ADC">
            <w:pPr>
              <w:jc w:val="center"/>
              <w:rPr>
                <w:color w:val="000000"/>
                <w:lang w:val="sk-SK"/>
              </w:rPr>
            </w:pPr>
          </w:p>
        </w:tc>
        <w:tc>
          <w:tcPr>
            <w:tcW w:w="7088" w:type="dxa"/>
            <w:vAlign w:val="center"/>
          </w:tcPr>
          <w:p w14:paraId="57023B9B" w14:textId="77777777" w:rsidR="00CE547F" w:rsidRPr="00FA362E" w:rsidRDefault="003C2DF3"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0BB59762" w14:textId="77777777" w:rsidR="00CE547F" w:rsidRPr="00FA362E" w:rsidRDefault="00CE547F" w:rsidP="00452ADC">
            <w:pPr>
              <w:jc w:val="center"/>
              <w:rPr>
                <w:color w:val="000000"/>
                <w:lang w:val="sk-SK"/>
              </w:rPr>
            </w:pPr>
            <w:r w:rsidRPr="00FA362E">
              <w:rPr>
                <w:color w:val="000000"/>
                <w:lang w:val="sk-SK"/>
              </w:rPr>
              <w:t>(</w:t>
            </w:r>
            <w:bookmarkStart w:id="1114" w:name="srame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30</w:t>
            </w:r>
            <w:r w:rsidRPr="00FA362E">
              <w:rPr>
                <w:color w:val="000000"/>
                <w:lang w:val="sk-SK"/>
              </w:rPr>
              <w:fldChar w:fldCharType="end"/>
            </w:r>
            <w:bookmarkEnd w:id="1114"/>
            <w:r w:rsidRPr="00FA362E">
              <w:rPr>
                <w:color w:val="000000"/>
                <w:lang w:val="sk-SK"/>
              </w:rPr>
              <w:t>)</w:t>
            </w:r>
          </w:p>
        </w:tc>
      </w:tr>
      <w:tr w:rsidR="00CE547F" w:rsidRPr="00FA362E" w14:paraId="266A97AB" w14:textId="77777777" w:rsidTr="00452ADC">
        <w:tc>
          <w:tcPr>
            <w:tcW w:w="704" w:type="dxa"/>
          </w:tcPr>
          <w:p w14:paraId="6EC94230" w14:textId="77777777" w:rsidR="00CE547F" w:rsidRPr="00FA362E" w:rsidRDefault="00CE547F" w:rsidP="00452ADC">
            <w:pPr>
              <w:jc w:val="center"/>
              <w:rPr>
                <w:color w:val="000000"/>
                <w:lang w:val="sk-SK"/>
              </w:rPr>
            </w:pPr>
          </w:p>
        </w:tc>
        <w:tc>
          <w:tcPr>
            <w:tcW w:w="7088" w:type="dxa"/>
            <w:vAlign w:val="center"/>
          </w:tcPr>
          <w:p w14:paraId="39FD1217" w14:textId="77777777" w:rsidR="00CE547F" w:rsidRPr="00FA362E" w:rsidRDefault="00CE547F" w:rsidP="00452ADC">
            <w:pPr>
              <w:jc w:val="center"/>
              <w:rPr>
                <w:color w:val="000000"/>
                <w:lang w:val="sk-SK"/>
              </w:rPr>
            </w:pPr>
          </w:p>
        </w:tc>
        <w:tc>
          <w:tcPr>
            <w:tcW w:w="702" w:type="dxa"/>
            <w:vAlign w:val="center"/>
          </w:tcPr>
          <w:p w14:paraId="3CABD080" w14:textId="77777777" w:rsidR="00CE547F" w:rsidRPr="00FA362E" w:rsidRDefault="00CE547F" w:rsidP="00452ADC">
            <w:pPr>
              <w:jc w:val="center"/>
              <w:rPr>
                <w:color w:val="000000"/>
                <w:lang w:val="sk-SK"/>
              </w:rPr>
            </w:pPr>
          </w:p>
        </w:tc>
      </w:tr>
    </w:tbl>
    <w:p w14:paraId="62493471" w14:textId="77777777" w:rsidR="00CE547F" w:rsidRPr="00FA362E" w:rsidRDefault="00CE547F" w:rsidP="00CE547F">
      <w:pPr>
        <w:rPr>
          <w:lang w:val="sk-SK"/>
        </w:rPr>
      </w:pPr>
      <w:r w:rsidRPr="00FA362E">
        <w:rPr>
          <w:lang w:val="sk-SK"/>
        </w:rPr>
        <w:t>Tento prístup má zohľadniť nielen len dĺžku hrudníka, ale aj telesnú váhu a objem krvi v hrudníku.</w:t>
      </w:r>
    </w:p>
    <w:p w14:paraId="2D6DAB2B" w14:textId="77777777" w:rsidR="00CE547F" w:rsidRPr="00FA362E" w:rsidRDefault="00CE547F" w:rsidP="00CE547F">
      <w:pPr>
        <w:pStyle w:val="Heading3"/>
        <w:spacing w:line="240" w:lineRule="auto"/>
        <w:rPr>
          <w:lang w:val="sk-SK"/>
        </w:rPr>
      </w:pPr>
      <w:bookmarkStart w:id="1115" w:name="_Toc386404201"/>
      <w:bookmarkStart w:id="1116" w:name="_Toc516413215"/>
      <w:r w:rsidRPr="00FA362E">
        <w:rPr>
          <w:lang w:val="sk-SK"/>
        </w:rPr>
        <w:lastRenderedPageBreak/>
        <w:t>Metódy výpočtu SV na základe zmeny vodivosti krvi</w:t>
      </w:r>
      <w:bookmarkEnd w:id="1115"/>
      <w:bookmarkEnd w:id="1116"/>
    </w:p>
    <w:p w14:paraId="634C5B79" w14:textId="77777777" w:rsidR="00CE547F" w:rsidRPr="00FA362E" w:rsidRDefault="00CE547F" w:rsidP="00CE547F">
      <w:pPr>
        <w:rPr>
          <w:lang w:val="sk-SK"/>
        </w:rPr>
      </w:pPr>
    </w:p>
    <w:p w14:paraId="035E1C69" w14:textId="77777777" w:rsidR="00CE547F" w:rsidRPr="00FA362E" w:rsidRDefault="00CE547F" w:rsidP="00CE547F">
      <w:pPr>
        <w:rPr>
          <w:lang w:val="sk-SK"/>
        </w:rPr>
      </w:pPr>
      <w:r w:rsidRPr="00FA362E">
        <w:rPr>
          <w:lang w:val="sk-SK"/>
        </w:rPr>
        <w:t>Tieto metódy sa nazývajú aj bioimpedančná flowmetria. Predošlé metódy predpokladajú konštantný odpor krvi, čo bolo spomenuté vyššie ako veličina, ktorá sa mení v závislosti na rýchlosti prúdení krvi a teda prináša do metódy nepresnosti. Derivovaním rovnice (</w:t>
      </w:r>
      <w:r w:rsidRPr="00FA362E">
        <w:rPr>
          <w:lang w:val="sk-SK"/>
        </w:rPr>
        <w:fldChar w:fldCharType="begin"/>
      </w:r>
      <w:r w:rsidRPr="00FA362E">
        <w:rPr>
          <w:lang w:val="sk-SK"/>
        </w:rPr>
        <w:instrText xml:space="preserve"> REF vypocetSV_1 \h </w:instrText>
      </w:r>
      <w:r w:rsidRPr="00FA362E">
        <w:rPr>
          <w:lang w:val="sk-SK"/>
        </w:rPr>
      </w:r>
      <w:r w:rsidRPr="00FA362E">
        <w:rPr>
          <w:lang w:val="sk-SK"/>
        </w:rPr>
        <w:fldChar w:fldCharType="separate"/>
      </w:r>
      <w:r w:rsidR="00F95B9C">
        <w:rPr>
          <w:noProof/>
          <w:color w:val="000000"/>
          <w:lang w:val="sk-SK"/>
        </w:rPr>
        <w:t>19</w:t>
      </w:r>
      <w:r w:rsidRPr="00FA362E">
        <w:rPr>
          <w:lang w:val="sk-SK"/>
        </w:rPr>
        <w:fldChar w:fldCharType="end"/>
      </w:r>
      <w:r w:rsidRPr="00FA362E">
        <w:rPr>
          <w:lang w:val="sk-SK"/>
        </w:rPr>
        <w:t>) po častiach, dostaneme rovnicu:</w:t>
      </w:r>
    </w:p>
    <w:p w14:paraId="4C748764"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FA362E" w14:paraId="23E12EE1" w14:textId="77777777" w:rsidTr="00452ADC">
        <w:tc>
          <w:tcPr>
            <w:tcW w:w="704" w:type="dxa"/>
          </w:tcPr>
          <w:p w14:paraId="2D7AD75A" w14:textId="77777777" w:rsidR="00CE547F" w:rsidRPr="00FA362E" w:rsidRDefault="00CE547F" w:rsidP="00452ADC">
            <w:pPr>
              <w:jc w:val="center"/>
              <w:rPr>
                <w:color w:val="000000"/>
                <w:lang w:val="sk-SK"/>
              </w:rPr>
            </w:pPr>
          </w:p>
        </w:tc>
        <w:tc>
          <w:tcPr>
            <w:tcW w:w="7088" w:type="dxa"/>
            <w:vAlign w:val="center"/>
          </w:tcPr>
          <w:p w14:paraId="5CA4713C" w14:textId="77777777" w:rsidR="00CE547F" w:rsidRPr="00FA362E" w:rsidRDefault="003C2DF3" w:rsidP="00452AD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2B98E6F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17" w:author="Peto" w:date="2018-06-10T16:58:00Z">
              <w:r w:rsidR="00F95B9C" w:rsidRPr="00F95B9C">
                <w:rPr>
                  <w:noProof/>
                  <w:color w:val="000000"/>
                  <w:lang w:val="sk-SK"/>
                  <w:rPrChange w:id="1118" w:author="Peto" w:date="2018-06-10T16:58:00Z">
                    <w:rPr>
                      <w:lang w:val="sk-SK"/>
                    </w:rPr>
                  </w:rPrChange>
                </w:rPr>
                <w:t>31</w:t>
              </w:r>
            </w:ins>
            <w:del w:id="1119" w:author="Peto" w:date="2018-06-10T16:58:00Z">
              <w:r w:rsidR="00B85020" w:rsidRPr="00B85020" w:rsidDel="00F95B9C">
                <w:rPr>
                  <w:noProof/>
                  <w:color w:val="000000"/>
                  <w:lang w:val="sk-SK"/>
                </w:rPr>
                <w:delText>31</w:delText>
              </w:r>
            </w:del>
            <w:r w:rsidRPr="00FA362E">
              <w:rPr>
                <w:noProof/>
                <w:color w:val="000000"/>
                <w:lang w:val="sk-SK"/>
              </w:rPr>
              <w:fldChar w:fldCharType="end"/>
            </w:r>
            <w:r w:rsidRPr="00FA362E">
              <w:rPr>
                <w:color w:val="000000"/>
                <w:lang w:val="sk-SK"/>
              </w:rPr>
              <w:t>)</w:t>
            </w:r>
          </w:p>
        </w:tc>
      </w:tr>
    </w:tbl>
    <w:p w14:paraId="10D03A78" w14:textId="77777777" w:rsidR="00CE547F" w:rsidRPr="00FA362E" w:rsidRDefault="00CE547F" w:rsidP="00CE547F">
      <w:pPr>
        <w:rPr>
          <w:lang w:val="sk-SK"/>
        </w:rPr>
      </w:pPr>
    </w:p>
    <w:p w14:paraId="1F5FC112" w14:textId="77777777" w:rsidR="00CE547F" w:rsidRPr="00FA362E" w:rsidRDefault="00CE547F" w:rsidP="00CE547F">
      <w:pPr>
        <w:rPr>
          <w:lang w:val="sk-SK"/>
        </w:rPr>
      </w:pPr>
      <w:r w:rsidRPr="00FA362E">
        <w:rPr>
          <w:lang w:val="sk-SK"/>
        </w:rPr>
        <w:t>A po dosadení dostaneme rovnicu:</w:t>
      </w:r>
    </w:p>
    <w:p w14:paraId="377EA136"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706EAAC" w14:textId="77777777" w:rsidTr="00452ADC">
        <w:tc>
          <w:tcPr>
            <w:tcW w:w="704" w:type="dxa"/>
          </w:tcPr>
          <w:p w14:paraId="0FFB6E03" w14:textId="77777777" w:rsidR="00CE547F" w:rsidRPr="00FA362E" w:rsidRDefault="00CE547F" w:rsidP="00452ADC">
            <w:pPr>
              <w:jc w:val="center"/>
              <w:rPr>
                <w:color w:val="000000"/>
                <w:lang w:val="sk-SK"/>
              </w:rPr>
            </w:pPr>
          </w:p>
        </w:tc>
        <w:tc>
          <w:tcPr>
            <w:tcW w:w="7088" w:type="dxa"/>
            <w:vAlign w:val="center"/>
          </w:tcPr>
          <w:p w14:paraId="3BB810F4" w14:textId="77777777" w:rsidR="00CE547F" w:rsidRPr="00FA362E" w:rsidRDefault="003C2DF3" w:rsidP="00452AD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1F6F2C65" w14:textId="77777777" w:rsidR="00CE547F" w:rsidRPr="00FA362E" w:rsidRDefault="00CE547F" w:rsidP="00452ADC">
            <w:pPr>
              <w:jc w:val="center"/>
              <w:rPr>
                <w:color w:val="000000"/>
                <w:lang w:val="sk-SK"/>
              </w:rPr>
            </w:pPr>
            <w:r w:rsidRPr="00FA362E">
              <w:rPr>
                <w:color w:val="000000"/>
                <w:lang w:val="sk-SK"/>
              </w:rPr>
              <w:t>(</w:t>
            </w:r>
            <w:bookmarkStart w:id="1120" w:name="premenliva_impedancia_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32</w:t>
            </w:r>
            <w:r w:rsidRPr="00FA362E">
              <w:rPr>
                <w:color w:val="000000"/>
                <w:lang w:val="sk-SK"/>
              </w:rPr>
              <w:fldChar w:fldCharType="end"/>
            </w:r>
            <w:bookmarkEnd w:id="1120"/>
            <w:r w:rsidRPr="00FA362E">
              <w:rPr>
                <w:color w:val="000000"/>
                <w:lang w:val="sk-SK"/>
              </w:rPr>
              <w:t>)</w:t>
            </w:r>
          </w:p>
        </w:tc>
      </w:tr>
    </w:tbl>
    <w:p w14:paraId="2F658301" w14:textId="77777777" w:rsidR="00CE547F" w:rsidRPr="00FA362E" w:rsidRDefault="00CE547F" w:rsidP="00CE547F">
      <w:pPr>
        <w:rPr>
          <w:lang w:val="sk-SK"/>
        </w:rPr>
      </w:pPr>
    </w:p>
    <w:p w14:paraId="645F91E1" w14:textId="598F0A2E" w:rsidR="00CE547F" w:rsidRPr="00FA362E" w:rsidRDefault="00CE547F" w:rsidP="00CE547F">
      <w:pPr>
        <w:rPr>
          <w:lang w:val="sk-SK"/>
        </w:rPr>
      </w:pPr>
      <w:r w:rsidRPr="00FA362E">
        <w:rPr>
          <w:lang w:val="sk-SK"/>
        </w:rPr>
        <w:t xml:space="preserve">Presný pôvod maxima hodnoty zápornej impedančnej krivky </w:t>
      </w:r>
      <m:oMath>
        <m:r>
          <w:ins w:id="1121" w:author="Langer, Peter" w:date="2018-06-12T08:15:00Z">
            <w:rPr>
              <w:rFonts w:ascii="Cambria Math" w:hAnsi="Cambria Math"/>
              <w:lang w:val="sk-SK"/>
            </w:rPr>
            <m:t>-dZ/d</m:t>
          </w:ins>
        </m:r>
        <m:sSub>
          <m:sSubPr>
            <m:ctrlPr>
              <w:ins w:id="1122" w:author="Langer, Peter" w:date="2018-06-12T08:15:00Z">
                <w:rPr>
                  <w:rFonts w:ascii="Cambria Math" w:hAnsi="Cambria Math"/>
                  <w:i/>
                  <w:lang w:val="sk-SK"/>
                </w:rPr>
              </w:ins>
            </m:ctrlPr>
          </m:sSubPr>
          <m:e>
            <m:r>
              <w:ins w:id="1123" w:author="Langer, Peter" w:date="2018-06-12T08:15:00Z">
                <w:rPr>
                  <w:rFonts w:ascii="Cambria Math" w:hAnsi="Cambria Math"/>
                  <w:lang w:val="sk-SK"/>
                </w:rPr>
                <m:t>t</m:t>
              </w:ins>
            </m:r>
          </m:e>
          <m:sub>
            <m:r>
              <w:ins w:id="1124" w:author="Langer, Peter" w:date="2018-06-12T08:15:00Z">
                <w:rPr>
                  <w:rFonts w:ascii="Cambria Math" w:hAnsi="Cambria Math"/>
                  <w:lang w:val="sk-SK"/>
                </w:rPr>
                <m:t>max</m:t>
              </w:ins>
            </m:r>
          </m:sub>
        </m:sSub>
      </m:oMath>
      <w:ins w:id="1125" w:author="Langer, Peter" w:date="2018-06-12T08:16:00Z">
        <w:r w:rsidR="00FB18CB">
          <w:rPr>
            <w:lang w:val="sk-SK"/>
          </w:rPr>
          <w:t xml:space="preserve"> </w:t>
        </w:r>
      </w:ins>
      <w:del w:id="1126" w:author="Langer, Peter" w:date="2018-06-12T08:15:00Z">
        <w:r w:rsidRPr="00FA362E" w:rsidDel="00FB18CB">
          <w:rPr>
            <w:lang w:val="sk-SK"/>
          </w:rPr>
          <w:delText xml:space="preserve">-dZ/dtmax </w:delText>
        </w:r>
      </w:del>
      <w:r w:rsidRPr="00FA362E">
        <w:rPr>
          <w:lang w:val="sk-SK"/>
        </w:rPr>
        <w:t xml:space="preserve">ostáva zatiaľ nejasný. Predchádzajúce úvahy predpokladali, že </w:t>
      </w:r>
      <m:oMath>
        <m:r>
          <w:ins w:id="1127" w:author="Langer, Peter" w:date="2018-06-12T08:16:00Z">
            <w:rPr>
              <w:rFonts w:ascii="Cambria Math" w:hAnsi="Cambria Math"/>
              <w:lang w:val="sk-SK"/>
            </w:rPr>
            <m:t>-dZ/d</m:t>
          </w:ins>
        </m:r>
        <m:sSub>
          <m:sSubPr>
            <m:ctrlPr>
              <w:ins w:id="1128" w:author="Langer, Peter" w:date="2018-06-12T08:16:00Z">
                <w:rPr>
                  <w:rFonts w:ascii="Cambria Math" w:hAnsi="Cambria Math"/>
                  <w:i/>
                  <w:lang w:val="sk-SK"/>
                </w:rPr>
              </w:ins>
            </m:ctrlPr>
          </m:sSubPr>
          <m:e>
            <m:r>
              <w:ins w:id="1129" w:author="Langer, Peter" w:date="2018-06-12T08:16:00Z">
                <w:rPr>
                  <w:rFonts w:ascii="Cambria Math" w:hAnsi="Cambria Math"/>
                  <w:lang w:val="sk-SK"/>
                </w:rPr>
                <m:t>t</m:t>
              </w:ins>
            </m:r>
          </m:e>
          <m:sub>
            <m:r>
              <w:ins w:id="1130" w:author="Langer, Peter" w:date="2018-06-12T08:16:00Z">
                <w:rPr>
                  <w:rFonts w:ascii="Cambria Math" w:hAnsi="Cambria Math"/>
                  <w:lang w:val="sk-SK"/>
                </w:rPr>
                <m:t>max</m:t>
              </w:ins>
            </m:r>
          </m:sub>
        </m:sSub>
      </m:oMath>
      <w:del w:id="1131" w:author="Langer, Peter" w:date="2018-06-12T08:16:00Z">
        <w:r w:rsidRPr="00FA362E" w:rsidDel="00FB18CB">
          <w:rPr>
            <w:lang w:val="sk-SK"/>
          </w:rPr>
          <w:delText>-dZ/dtmax</w:delText>
        </w:r>
      </w:del>
      <w:r w:rsidRPr="00FA362E">
        <w:rPr>
          <w:lang w:val="sk-SK"/>
        </w:rPr>
        <w:t xml:space="preserve"> zodpovedá maximu priemeru aorty. Pred dosiahnutím maxima hodnoty priemeru aorty sa predpokladá len malý výtok krvi z aorty do periférií. Maximum hodnoty derivácie impedancie by teda mal určovať tretí derivant vyjadrujúci zmenu objemu v aorte – kapacitnú časť Windkesselovho modelu. Viac informácií k pôvodu zápornej impedančnej krivky: </w:t>
      </w:r>
      <m:oMath>
        <m:r>
          <w:ins w:id="1132" w:author="Langer, Peter" w:date="2018-06-12T08:16:00Z">
            <w:rPr>
              <w:rFonts w:ascii="Cambria Math" w:hAnsi="Cambria Math"/>
              <w:lang w:val="sk-SK"/>
            </w:rPr>
            <m:t>-dZ/d</m:t>
          </w:ins>
        </m:r>
        <m:sSub>
          <m:sSubPr>
            <m:ctrlPr>
              <w:ins w:id="1133" w:author="Langer, Peter" w:date="2018-06-12T08:16:00Z">
                <w:rPr>
                  <w:rFonts w:ascii="Cambria Math" w:hAnsi="Cambria Math"/>
                  <w:i/>
                  <w:lang w:val="sk-SK"/>
                </w:rPr>
              </w:ins>
            </m:ctrlPr>
          </m:sSubPr>
          <m:e>
            <m:r>
              <w:ins w:id="1134" w:author="Langer, Peter" w:date="2018-06-12T08:16:00Z">
                <w:rPr>
                  <w:rFonts w:ascii="Cambria Math" w:hAnsi="Cambria Math"/>
                  <w:lang w:val="sk-SK"/>
                </w:rPr>
                <m:t>t</m:t>
              </w:ins>
            </m:r>
          </m:e>
          <m:sub>
            <m:r>
              <w:ins w:id="1135" w:author="Langer, Peter" w:date="2018-06-12T08:16:00Z">
                <w:rPr>
                  <w:rFonts w:ascii="Cambria Math" w:hAnsi="Cambria Math"/>
                  <w:lang w:val="sk-SK"/>
                </w:rPr>
                <m:t>max</m:t>
              </w:ins>
            </m:r>
          </m:sub>
        </m:sSub>
      </m:oMath>
      <w:del w:id="1136" w:author="Langer, Peter" w:date="2018-06-12T08:16:00Z">
        <w:r w:rsidRPr="00FA362E" w:rsidDel="00B51EAD">
          <w:rPr>
            <w:lang w:val="sk-SK"/>
          </w:rPr>
          <w:delText>-dZ/dtmax</w:delText>
        </w:r>
      </w:del>
      <w:r w:rsidRPr="00FA362E">
        <w:rPr>
          <w:lang w:val="sk-SK"/>
        </w:rPr>
        <w:t xml:space="preserve"> poskytujú simultánne merania viacerých parametrov obehovej sústavy, ktoré znázorňuje </w:t>
      </w:r>
      <w:r w:rsidRPr="00FA362E">
        <w:rPr>
          <w:lang w:val="sk-SK"/>
        </w:rPr>
        <w:fldChar w:fldCharType="begin"/>
      </w:r>
      <w:r w:rsidRPr="00FA362E">
        <w:rPr>
          <w:lang w:val="sk-SK"/>
        </w:rPr>
        <w:instrText xml:space="preserve"> REF _Ref510082113 \h </w:instrText>
      </w:r>
      <w:r w:rsidRPr="00FA362E">
        <w:rPr>
          <w:lang w:val="sk-SK"/>
        </w:rPr>
      </w:r>
      <w:r w:rsidRPr="00FA362E">
        <w:rPr>
          <w:lang w:val="sk-SK"/>
        </w:rPr>
        <w:fldChar w:fldCharType="separate"/>
      </w:r>
      <w:ins w:id="1137"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9</w:t>
        </w:r>
      </w:ins>
      <w:del w:id="1138"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9</w:delText>
        </w:r>
      </w:del>
      <w:r w:rsidRPr="00FA362E">
        <w:rPr>
          <w:lang w:val="sk-SK"/>
        </w:rPr>
        <w:fldChar w:fldCharType="end"/>
      </w:r>
      <w:r w:rsidRPr="00FA362E">
        <w:rPr>
          <w:lang w:val="sk-SK"/>
        </w:rPr>
        <w:t xml:space="preserve"> .</w:t>
      </w:r>
    </w:p>
    <w:p w14:paraId="416C60BF" w14:textId="77777777" w:rsidR="00CE547F" w:rsidRPr="00FA362E" w:rsidRDefault="00CE547F" w:rsidP="00CE547F">
      <w:pPr>
        <w:jc w:val="center"/>
        <w:rPr>
          <w:lang w:val="sk-SK"/>
        </w:rPr>
      </w:pPr>
      <w:r w:rsidRPr="00FA362E">
        <w:rPr>
          <w:noProof/>
          <w:lang w:val="en-US" w:eastAsia="en-US"/>
        </w:rPr>
        <w:lastRenderedPageBreak/>
        <w:drawing>
          <wp:inline distT="0" distB="0" distL="0" distR="0" wp14:anchorId="1426F2F4" wp14:editId="35432E7E">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8"/>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14:paraId="75C84A76" w14:textId="722303D1" w:rsidR="00CE547F" w:rsidRPr="00FA362E" w:rsidRDefault="00CE547F" w:rsidP="00CE547F">
      <w:pPr>
        <w:pStyle w:val="Caption"/>
        <w:rPr>
          <w:vanish/>
          <w:lang w:val="sk-SK"/>
          <w:specVanish/>
        </w:rPr>
      </w:pPr>
      <w:bookmarkStart w:id="1139" w:name="_Ref510082113"/>
      <w:bookmarkStart w:id="1140" w:name="_Ref510038423"/>
      <w:bookmarkStart w:id="1141" w:name="_Toc516413264"/>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9</w:t>
      </w:r>
      <w:r w:rsidR="00A53D98">
        <w:rPr>
          <w:lang w:val="sk-SK"/>
        </w:rPr>
        <w:fldChar w:fldCharType="end"/>
      </w:r>
      <w:bookmarkEnd w:id="1139"/>
      <w:r w:rsidRPr="00FA362E">
        <w:rPr>
          <w:lang w:val="sk-SK"/>
        </w:rPr>
        <w:t>:</w:t>
      </w:r>
      <w:r w:rsidRPr="00FA362E">
        <w:rPr>
          <w:szCs w:val="22"/>
          <w:lang w:val="sk-SK"/>
        </w:rPr>
        <w:t xml:space="preserve"> Vzťah maximálneho toku krvi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1140"/>
      <w:bookmarkEnd w:id="1141"/>
    </w:p>
    <w:p w14:paraId="1FDD9139" w14:textId="26D459B3" w:rsidR="00CE547F" w:rsidRPr="00FA362E" w:rsidRDefault="00CE547F" w:rsidP="00CE547F">
      <w:pPr>
        <w:pStyle w:val="Caption"/>
        <w:rPr>
          <w:vanish/>
          <w:lang w:val="sk-SK"/>
        </w:rPr>
      </w:pPr>
      <w:r w:rsidRPr="00FA362E">
        <w:rPr>
          <w:szCs w:val="22"/>
          <w:lang w:val="sk-SK"/>
        </w:rPr>
        <w:t>. Odzhora  EKG (A), tlak v aorte (B), rozpínanie aorty (C), tok v aorte (D),  rozpínanie pľúcnej tepny (E),</w:t>
      </w:r>
      <m:oMath>
        <m:r>
          <w:rPr>
            <w:rFonts w:ascii="Cambria Math" w:hAnsi="Cambria Math"/>
            <w:color w:val="000000" w:themeColor="text1"/>
            <w:lang w:val="sk-SK"/>
          </w:rPr>
          <m:t>∆Z</m:t>
        </m:r>
      </m:oMath>
      <w:r w:rsidRPr="00FA362E">
        <w:rPr>
          <w:szCs w:val="22"/>
          <w:lang w:val="sk-SK"/>
        </w:rPr>
        <w:t xml:space="preserve"> (F) a </w:t>
      </w:r>
      <m:oMath>
        <m:r>
          <w:rPr>
            <w:rFonts w:ascii="Cambria Math" w:hAnsi="Cambria Math"/>
            <w:lang w:val="sk-SK"/>
          </w:rPr>
          <m:t>-dZ/dt</m:t>
        </m:r>
      </m:oMath>
      <w:r w:rsidRPr="00FA362E">
        <w:rPr>
          <w:szCs w:val="22"/>
          <w:lang w:val="sk-SK"/>
        </w:rPr>
        <w:t xml:space="preserve"> (G) </w:t>
      </w:r>
      <w:r w:rsidRPr="00FA362E">
        <w:rPr>
          <w:szCs w:val="22"/>
          <w:lang w:val="sk-SK"/>
        </w:rPr>
        <w:fldChar w:fldCharType="begin"/>
      </w:r>
      <w:r w:rsidR="00AD692D">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Cs w:val="22"/>
          <w:lang w:val="sk-SK"/>
        </w:rPr>
        <w:fldChar w:fldCharType="separate"/>
      </w:r>
      <w:r w:rsidR="00AD692D" w:rsidRPr="00AD692D">
        <w:rPr>
          <w:noProof/>
          <w:szCs w:val="22"/>
          <w:vertAlign w:val="superscript"/>
          <w:lang w:val="sk-SK"/>
        </w:rPr>
        <w:t>3</w:t>
      </w:r>
      <w:r w:rsidRPr="00FA362E">
        <w:rPr>
          <w:szCs w:val="22"/>
          <w:lang w:val="sk-SK"/>
        </w:rPr>
        <w:fldChar w:fldCharType="end"/>
      </w:r>
      <w:r w:rsidRPr="00FA362E">
        <w:rPr>
          <w:szCs w:val="22"/>
          <w:lang w:val="sk-SK"/>
        </w:rPr>
        <w:t>.</w:t>
      </w:r>
    </w:p>
    <w:p w14:paraId="1218F108" w14:textId="77777777" w:rsidR="00CE547F" w:rsidRPr="00FA362E" w:rsidRDefault="00CE547F" w:rsidP="00CE547F">
      <w:pPr>
        <w:jc w:val="center"/>
        <w:rPr>
          <w:lang w:val="sk-SK"/>
        </w:rPr>
      </w:pPr>
    </w:p>
    <w:p w14:paraId="61E371A8" w14:textId="25180AF7" w:rsidR="00CE547F" w:rsidRPr="00FA362E" w:rsidRDefault="00CE547F" w:rsidP="00CE547F">
      <w:pPr>
        <w:rPr>
          <w:lang w:val="sk-SK"/>
        </w:rPr>
      </w:pPr>
      <w:r w:rsidRPr="00FA362E">
        <w:rPr>
          <w:lang w:val="sk-SK"/>
        </w:rPr>
        <w:t xml:space="preserve"> Krivka D (</w:t>
      </w:r>
      <w:r w:rsidRPr="00FA362E">
        <w:rPr>
          <w:lang w:val="sk-SK"/>
        </w:rPr>
        <w:fldChar w:fldCharType="begin"/>
      </w:r>
      <w:r w:rsidRPr="00FA362E">
        <w:rPr>
          <w:lang w:val="sk-SK"/>
        </w:rPr>
        <w:instrText xml:space="preserve"> REF _Ref510082113 \h </w:instrText>
      </w:r>
      <w:r w:rsidRPr="00FA362E">
        <w:rPr>
          <w:lang w:val="sk-SK"/>
        </w:rPr>
      </w:r>
      <w:r w:rsidRPr="00FA362E">
        <w:rPr>
          <w:lang w:val="sk-SK"/>
        </w:rPr>
        <w:fldChar w:fldCharType="separate"/>
      </w:r>
      <w:ins w:id="1142"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9</w:t>
        </w:r>
      </w:ins>
      <w:del w:id="1143"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9</w:delText>
        </w:r>
      </w:del>
      <w:r w:rsidRPr="00FA362E">
        <w:rPr>
          <w:lang w:val="sk-SK"/>
        </w:rPr>
        <w:fldChar w:fldCharType="end"/>
      </w:r>
      <w:r w:rsidRPr="00FA362E">
        <w:rPr>
          <w:lang w:val="sk-SK"/>
        </w:rPr>
        <w:t xml:space="preserve">) predstavuje tok krvi – Q, a krivka G predstavuje derivovanú impedanciu </w:t>
      </w:r>
      <w:del w:id="1144" w:author="Langer, Peter" w:date="2018-06-12T08:32:00Z">
        <w:r w:rsidRPr="00FA362E" w:rsidDel="0030495A">
          <w:rPr>
            <w:lang w:val="sk-SK"/>
          </w:rPr>
          <w:delText>-</w:delText>
        </w:r>
      </w:del>
      <m:oMath>
        <m:r>
          <w:ins w:id="1145" w:author="Langer, Peter" w:date="2018-06-12T08:16:00Z">
            <w:rPr>
              <w:rFonts w:ascii="Cambria Math" w:hAnsi="Cambria Math"/>
              <w:lang w:val="sk-SK"/>
            </w:rPr>
            <m:t>-dZ/d</m:t>
          </w:ins>
        </m:r>
        <m:r>
          <w:ins w:id="1146" w:author="Langer, Peter" w:date="2018-06-12T08:16:00Z">
            <w:rPr>
              <w:rFonts w:ascii="Cambria Math" w:hAnsi="Cambria Math"/>
              <w:lang w:val="sk-SK"/>
            </w:rPr>
            <m:t>t</m:t>
          </w:ins>
        </m:r>
      </m:oMath>
      <w:del w:id="1147" w:author="Langer, Peter" w:date="2018-06-12T08:16:00Z">
        <w:r w:rsidRPr="00FA362E" w:rsidDel="00B51EAD">
          <w:rPr>
            <w:lang w:val="sk-SK"/>
          </w:rPr>
          <w:delText>dZ/dt</w:delText>
        </w:r>
      </w:del>
      <w:r w:rsidRPr="00FA362E">
        <w:rPr>
          <w:lang w:val="sk-SK"/>
        </w:rPr>
        <w:t xml:space="preserve">. Maximálna hodnota toku krvi </w:t>
      </w:r>
      <w:del w:id="1148" w:author="Langer, Peter" w:date="2018-06-12T08:32:00Z">
        <w:r w:rsidRPr="00FA362E" w:rsidDel="0030495A">
          <w:rPr>
            <w:lang w:val="sk-SK"/>
          </w:rPr>
          <w:delText xml:space="preserve">- </w:delText>
        </w:r>
      </w:del>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max</m:t>
            </m:r>
          </m:sub>
        </m:sSub>
      </m:oMath>
      <w:r w:rsidRPr="00FA362E">
        <w:rPr>
          <w:lang w:val="sk-SK"/>
        </w:rPr>
        <w:t xml:space="preserve"> nastáva v bode nulovej derivácie impedancie a maximálna zmena toku krvi </w:t>
      </w:r>
      <w:del w:id="1149" w:author="Langer, Peter" w:date="2018-06-12T08:32:00Z">
        <w:r w:rsidRPr="00FA362E" w:rsidDel="0030495A">
          <w:rPr>
            <w:lang w:val="sk-SK"/>
          </w:rPr>
          <w:delText xml:space="preserve">- </w:delText>
        </w:r>
      </w:del>
      <m:oMath>
        <m:r>
          <w:rPr>
            <w:rFonts w:ascii="Cambria Math" w:hAnsi="Cambria Math"/>
            <w:lang w:val="sk-SK"/>
          </w:rPr>
          <m:t>dQ/d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nastáva v rovnakom momente, ako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x. Je preto na mieste sa domnievať, že </w:t>
      </w:r>
      <m:oMath>
        <m:r>
          <w:ins w:id="1150" w:author="Langer, Peter" w:date="2018-06-12T08:16:00Z">
            <w:rPr>
              <w:rFonts w:ascii="Cambria Math" w:hAnsi="Cambria Math"/>
              <w:lang w:val="sk-SK"/>
            </w:rPr>
            <m:t>-dZ/d</m:t>
          </w:ins>
        </m:r>
        <m:sSub>
          <m:sSubPr>
            <m:ctrlPr>
              <w:ins w:id="1151" w:author="Langer, Peter" w:date="2018-06-12T08:16:00Z">
                <w:rPr>
                  <w:rFonts w:ascii="Cambria Math" w:hAnsi="Cambria Math"/>
                  <w:i/>
                  <w:lang w:val="sk-SK"/>
                </w:rPr>
              </w:ins>
            </m:ctrlPr>
          </m:sSubPr>
          <m:e>
            <m:r>
              <w:ins w:id="1152" w:author="Langer, Peter" w:date="2018-06-12T08:16:00Z">
                <w:rPr>
                  <w:rFonts w:ascii="Cambria Math" w:hAnsi="Cambria Math"/>
                  <w:lang w:val="sk-SK"/>
                </w:rPr>
                <m:t>t</m:t>
              </w:ins>
            </m:r>
          </m:e>
          <m:sub>
            <m:r>
              <w:ins w:id="1153" w:author="Langer, Peter" w:date="2018-06-12T08:16:00Z">
                <w:rPr>
                  <w:rFonts w:ascii="Cambria Math" w:hAnsi="Cambria Math"/>
                  <w:lang w:val="sk-SK"/>
                </w:rPr>
                <m:t>max</m:t>
              </w:ins>
            </m:r>
          </m:sub>
        </m:sSub>
      </m:oMath>
      <w:del w:id="1154" w:author="Langer, Peter" w:date="2018-06-12T08:16:00Z">
        <w:r w:rsidRPr="00FA362E" w:rsidDel="00B51EAD">
          <w:rPr>
            <w:lang w:val="sk-SK"/>
          </w:rPr>
          <w:delText>-</w:delText>
        </w:r>
        <w:commentRangeStart w:id="1155"/>
        <w:r w:rsidRPr="00FA362E" w:rsidDel="00B51EAD">
          <w:rPr>
            <w:lang w:val="sk-SK"/>
          </w:rPr>
          <w:delText>dZ/dtmax</w:delText>
        </w:r>
      </w:del>
      <w:r w:rsidRPr="00FA362E">
        <w:rPr>
          <w:lang w:val="sk-SK"/>
        </w:rPr>
        <w:t xml:space="preserve"> je v skutočnosti elektrickou analógiou maximálneho zrýchlenia krvi v dobe systoly a nie maximálneho objemu tak, ako to predpokladajú Kubiček alebo Šrámek</w:t>
      </w:r>
      <w:commentRangeEnd w:id="1155"/>
      <w:r w:rsidRPr="00FA362E">
        <w:rPr>
          <w:rStyle w:val="CommentReference"/>
          <w:lang w:val="sk-SK"/>
        </w:rPr>
        <w:commentReference w:id="1155"/>
      </w:r>
      <w:r w:rsidRPr="00FA362E">
        <w:rPr>
          <w:lang w:val="sk-SK"/>
        </w:rPr>
        <w:t xml:space="preserve">. Ďalšie simultánne meranie znázorňuje </w:t>
      </w:r>
      <w:r w:rsidRPr="00FA362E">
        <w:rPr>
          <w:lang w:val="sk-SK"/>
        </w:rPr>
        <w:fldChar w:fldCharType="begin"/>
      </w:r>
      <w:r w:rsidRPr="00FA362E">
        <w:rPr>
          <w:lang w:val="sk-SK"/>
        </w:rPr>
        <w:instrText xml:space="preserve"> REF _Ref510259483 \h </w:instrText>
      </w:r>
      <w:r w:rsidRPr="00FA362E">
        <w:rPr>
          <w:lang w:val="sk-SK"/>
        </w:rPr>
      </w:r>
      <w:r w:rsidRPr="00FA362E">
        <w:rPr>
          <w:lang w:val="sk-SK"/>
        </w:rPr>
        <w:fldChar w:fldCharType="separate"/>
      </w:r>
      <w:ins w:id="1156"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10</w:t>
        </w:r>
      </w:ins>
      <w:del w:id="1157"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10</w:delText>
        </w:r>
      </w:del>
      <w:r w:rsidRPr="00FA362E">
        <w:rPr>
          <w:lang w:val="sk-SK"/>
        </w:rPr>
        <w:fldChar w:fldCharType="end"/>
      </w:r>
      <w:r w:rsidRPr="00FA362E">
        <w:rPr>
          <w:lang w:val="sk-SK"/>
        </w:rPr>
        <w:t xml:space="preserve">. Na obrázku vidíme, že </w:t>
      </w:r>
      <w:del w:id="1158" w:author="Langer, Peter" w:date="2018-06-12T08:32:00Z">
        <w:r w:rsidRPr="00FA362E" w:rsidDel="0030495A">
          <w:rPr>
            <w:lang w:val="sk-SK"/>
          </w:rPr>
          <w:delText>-</w:delText>
        </w:r>
      </w:del>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a</w:t>
      </w:r>
      <m:oMath>
        <m:r>
          <w:rPr>
            <w:rFonts w:ascii="Cambria Math" w:hAnsi="Cambria Math"/>
            <w:lang w:val="sk-SK"/>
          </w:rPr>
          <m:t xml:space="preserve"> 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sa vyskytujú v jednom okamihu. Predpokladáme, že </w:t>
      </w:r>
      <m:oMath>
        <m:r>
          <w:rPr>
            <w:rFonts w:ascii="Cambria Math" w:hAnsi="Cambria Math"/>
            <w:lang w:val="sk-SK"/>
          </w:rPr>
          <m:t>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je analógiou </w:t>
      </w:r>
      <m:oMath>
        <m:r>
          <w:rPr>
            <w:rFonts w:ascii="Cambria Math" w:hAnsi="Cambria Math"/>
            <w:lang w:val="sk-SK"/>
          </w:rPr>
          <m:t>dF/d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preto </w:t>
      </w:r>
      <w:del w:id="1159" w:author="Langer, Peter" w:date="2018-06-12T08:32:00Z">
        <w:r w:rsidRPr="00FA362E" w:rsidDel="0030495A">
          <w:rPr>
            <w:lang w:val="sk-SK"/>
          </w:rPr>
          <w:delText>-</w:delText>
        </w:r>
      </w:del>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v impedančnej kardiografii vyjadruje maximálnu zmenu sily, ktorou srdce tlačí krv do obehu.</w:t>
      </w:r>
    </w:p>
    <w:p w14:paraId="6D8C2B3F" w14:textId="6796D2FF" w:rsidR="00CE547F" w:rsidRPr="00FA362E" w:rsidRDefault="0010481D" w:rsidP="00CE547F">
      <w:pPr>
        <w:pStyle w:val="Caption"/>
        <w:rPr>
          <w:vanish/>
          <w:lang w:val="sk-SK"/>
          <w:specVanish/>
        </w:rPr>
      </w:pPr>
      <w:bookmarkStart w:id="1160" w:name="_Ref510259483"/>
      <w:bookmarkStart w:id="1161" w:name="_Toc516413265"/>
      <w:r w:rsidRPr="00FA362E">
        <w:rPr>
          <w:noProof/>
          <w:lang w:bidi="ar-SA"/>
        </w:rPr>
        <w:lastRenderedPageBreak/>
        <w:drawing>
          <wp:anchor distT="71755" distB="0" distL="114300" distR="114300" simplePos="0" relativeHeight="251736064" behindDoc="0" locked="0" layoutInCell="1" allowOverlap="0" wp14:anchorId="6D5B65EC" wp14:editId="52281585">
            <wp:simplePos x="0" y="0"/>
            <wp:positionH relativeFrom="margin">
              <wp:align>center</wp:align>
            </wp:positionH>
            <wp:positionV relativeFrom="paragraph">
              <wp:posOffset>126365</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9"/>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00CE547F"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10</w:t>
      </w:r>
      <w:r w:rsidR="00A53D98">
        <w:rPr>
          <w:lang w:val="sk-SK"/>
        </w:rPr>
        <w:fldChar w:fldCharType="end"/>
      </w:r>
      <w:bookmarkEnd w:id="1160"/>
      <w:r w:rsidR="00CE547F" w:rsidRPr="00FA362E">
        <w:rPr>
          <w:lang w:val="sk-SK"/>
        </w:rPr>
        <w:t xml:space="preserve">: Identifikovanie povodu </w:t>
      </w:r>
      <m:oMath>
        <m:r>
          <w:ins w:id="1162" w:author="Langer, Peter" w:date="2018-06-12T08:16:00Z">
            <w:rPr>
              <w:rFonts w:ascii="Cambria Math" w:hAnsi="Cambria Math"/>
              <w:lang w:val="sk-SK"/>
            </w:rPr>
            <m:t>-dZ/d</m:t>
          </w:ins>
        </m:r>
        <m:sSub>
          <m:sSubPr>
            <m:ctrlPr>
              <w:ins w:id="1163" w:author="Langer, Peter" w:date="2018-06-12T08:16:00Z">
                <w:rPr>
                  <w:rFonts w:ascii="Cambria Math" w:hAnsi="Cambria Math"/>
                  <w:i/>
                  <w:lang w:val="sk-SK"/>
                </w:rPr>
              </w:ins>
            </m:ctrlPr>
          </m:sSubPr>
          <m:e>
            <m:r>
              <w:ins w:id="1164" w:author="Langer, Peter" w:date="2018-06-12T08:16:00Z">
                <w:rPr>
                  <w:rFonts w:ascii="Cambria Math" w:hAnsi="Cambria Math"/>
                  <w:lang w:val="sk-SK"/>
                </w:rPr>
                <m:t>t</m:t>
              </w:ins>
            </m:r>
          </m:e>
          <m:sub>
            <m:r>
              <w:ins w:id="1165" w:author="Langer, Peter" w:date="2018-06-12T08:16:00Z">
                <w:rPr>
                  <w:rFonts w:ascii="Cambria Math" w:hAnsi="Cambria Math"/>
                  <w:lang w:val="sk-SK"/>
                </w:rPr>
                <m:t>max</m:t>
              </w:ins>
            </m:r>
          </m:sub>
        </m:sSub>
      </m:oMath>
      <w:del w:id="1166" w:author="Langer, Peter" w:date="2018-06-12T08:16:00Z">
        <w:r w:rsidR="00CE547F" w:rsidRPr="00FA362E" w:rsidDel="00B51EAD">
          <w:rPr>
            <w:lang w:val="sk-SK"/>
          </w:rPr>
          <w:delText>-dZ/dtmax</w:delText>
        </w:r>
      </w:del>
      <w:r w:rsidR="00CE547F" w:rsidRPr="00FA362E">
        <w:rPr>
          <w:lang w:val="sk-SK"/>
        </w:rPr>
        <w:t xml:space="preserve"> z krivky dP/dt</w:t>
      </w:r>
      <w:bookmarkEnd w:id="1161"/>
    </w:p>
    <w:p w14:paraId="3563FB56" w14:textId="39E16706" w:rsidR="00CE547F" w:rsidRPr="00FA362E" w:rsidRDefault="00CE547F" w:rsidP="00CE547F">
      <w:pPr>
        <w:pStyle w:val="Caption"/>
        <w:rPr>
          <w:lang w:val="sk-SK"/>
        </w:rPr>
      </w:pPr>
      <w:r w:rsidRPr="00FA362E">
        <w:rPr>
          <w:lang w:val="sk-SK"/>
        </w:rPr>
        <w:t>.</w:t>
      </w:r>
      <w:r w:rsidRPr="00FA362E">
        <w:rPr>
          <w:szCs w:val="22"/>
          <w:lang w:val="sk-SK"/>
        </w:rPr>
        <w:t xml:space="preserve"> Krivky v poradí zhora reprezentujú EKG, dP/dt, P(t), </w:t>
      </w:r>
      <m:oMath>
        <m:r>
          <w:ins w:id="1167" w:author="Langer, Peter" w:date="2018-06-12T08:17:00Z">
            <w:rPr>
              <w:rFonts w:ascii="Cambria Math" w:hAnsi="Cambria Math"/>
              <w:lang w:val="sk-SK"/>
            </w:rPr>
            <m:t>-dZ/d</m:t>
          </w:ins>
        </m:r>
        <m:r>
          <w:ins w:id="1168" w:author="Langer, Peter" w:date="2018-06-12T08:17:00Z">
            <w:rPr>
              <w:rFonts w:ascii="Cambria Math" w:hAnsi="Cambria Math"/>
              <w:lang w:val="sk-SK"/>
            </w:rPr>
            <m:t>t</m:t>
          </w:ins>
        </m:r>
      </m:oMath>
      <w:del w:id="1169" w:author="Langer, Peter" w:date="2018-06-12T08:17:00Z">
        <w:r w:rsidRPr="00FA362E" w:rsidDel="00B51EAD">
          <w:rPr>
            <w:szCs w:val="22"/>
            <w:lang w:val="sk-SK"/>
          </w:rPr>
          <w:delText>-dZ/dt</w:delText>
        </w:r>
      </w:del>
      <w:r w:rsidRPr="00FA362E">
        <w:rPr>
          <w:szCs w:val="22"/>
          <w:lang w:val="sk-SK"/>
        </w:rPr>
        <w:t xml:space="preserve">. Maximum </w:t>
      </w:r>
      <m:oMath>
        <m:r>
          <w:ins w:id="1170" w:author="Langer, Peter" w:date="2018-06-12T08:17:00Z">
            <w:rPr>
              <w:rFonts w:ascii="Cambria Math" w:hAnsi="Cambria Math"/>
              <w:lang w:val="sk-SK"/>
            </w:rPr>
            <m:t>-dZ/d</m:t>
          </w:ins>
        </m:r>
      </m:oMath>
      <w:del w:id="1171" w:author="Langer, Peter" w:date="2018-06-12T08:17:00Z">
        <w:r w:rsidRPr="00FA362E" w:rsidDel="00B51EAD">
          <w:rPr>
            <w:szCs w:val="22"/>
            <w:lang w:val="sk-SK"/>
          </w:rPr>
          <w:delText>-dZ/dt</w:delText>
        </w:r>
      </w:del>
      <w:r w:rsidRPr="00FA362E">
        <w:rPr>
          <w:szCs w:val="22"/>
          <w:lang w:val="sk-SK"/>
        </w:rPr>
        <w:t xml:space="preserve"> nastáva v rovnakom momente ako dP/dt </w:t>
      </w:r>
      <w:r w:rsidRPr="00FA362E">
        <w:rPr>
          <w:szCs w:val="22"/>
          <w:lang w:val="sk-SK"/>
        </w:rPr>
        <w:fldChar w:fldCharType="begin"/>
      </w:r>
      <w:r w:rsidR="00AD692D">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Cs w:val="22"/>
          <w:lang w:val="sk-SK"/>
        </w:rPr>
        <w:fldChar w:fldCharType="separate"/>
      </w:r>
      <w:r w:rsidR="00AD692D" w:rsidRPr="00AD692D">
        <w:rPr>
          <w:noProof/>
          <w:szCs w:val="22"/>
          <w:vertAlign w:val="superscript"/>
          <w:lang w:val="sk-SK"/>
        </w:rPr>
        <w:t>3</w:t>
      </w:r>
      <w:r w:rsidRPr="00FA362E">
        <w:rPr>
          <w:szCs w:val="22"/>
          <w:lang w:val="sk-SK"/>
        </w:rPr>
        <w:fldChar w:fldCharType="end"/>
      </w:r>
      <w:r w:rsidRPr="00FA362E">
        <w:rPr>
          <w:szCs w:val="22"/>
          <w:lang w:val="sk-SK"/>
        </w:rPr>
        <w:t>.</w:t>
      </w:r>
    </w:p>
    <w:p w14:paraId="57ADD800" w14:textId="572CC4C6" w:rsidR="00CE547F" w:rsidRPr="00FA362E" w:rsidRDefault="00CE547F" w:rsidP="00CE547F">
      <w:pPr>
        <w:rPr>
          <w:lang w:val="sk-SK"/>
        </w:rPr>
      </w:pPr>
      <w:r w:rsidRPr="00FA362E">
        <w:rPr>
          <w:lang w:val="sk-SK"/>
        </w:rPr>
        <w:t xml:space="preserve">Ďalšou informáciou, ktorá odkrýva fyziologický </w:t>
      </w:r>
      <w:r w:rsidR="0010481D" w:rsidRPr="00FA362E">
        <w:rPr>
          <w:lang w:val="sk-SK"/>
        </w:rPr>
        <w:t>pôvod</w:t>
      </w:r>
      <w:r w:rsidRPr="00FA362E">
        <w:rPr>
          <w:lang w:val="sk-SK"/>
        </w:rPr>
        <w:t xml:space="preserve"> </w:t>
      </w:r>
      <w:del w:id="1172" w:author="Langer, Peter" w:date="2018-06-12T08:32:00Z">
        <w:r w:rsidRPr="00FA362E" w:rsidDel="0030495A">
          <w:rPr>
            <w:lang w:val="sk-SK"/>
          </w:rPr>
          <w:delText>-</w:delText>
        </w:r>
      </w:del>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je analýza časovej oblasti srdcovocievnych parametrov. Bolo zistené, že maximálna rýchlosť toku krvi sa vyskytuje 100±20ms po otvorení aortálnej chlopne a maximálne zrýchlenie toku krvi v aorte sa vyskytuje 60±20ms po otvorení aortálnej chlopne </w:t>
      </w:r>
      <w:r w:rsidRPr="00FA362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UExFUiBFQ0hPQ0FSRElPR1JBUEhZPC9JRFRleHQ+PERpc3BsYXlUZXh0PjxzdHlsZSBmYWNlPSJz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</w:fldData>
        </w:fldChar>
      </w:r>
      <w:r w:rsidR="00AD692D">
        <w:rPr>
          <w:lang w:val="sk-SK"/>
        </w:rPr>
        <w:instrText xml:space="preserve"> ADDIN EN.CITE </w:instrText>
      </w:r>
      <w:r w:rsidR="00AD692D">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UExFUiBFQ0hPQ0FSRElPR1JBUEhZPC9JRFRleHQ+PERpc3BsYXlUZXh0PjxzdHlsZSBmYWNlPSJz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36-38</w:t>
      </w:r>
      <w:r w:rsidRPr="00FA362E">
        <w:rPr>
          <w:lang w:val="sk-SK"/>
        </w:rPr>
        <w:fldChar w:fldCharType="end"/>
      </w:r>
      <w:r w:rsidRPr="00FA362E">
        <w:rPr>
          <w:lang w:val="sk-SK"/>
        </w:rPr>
        <w:t xml:space="preserve">. Hodnota </w:t>
      </w:r>
      <w:del w:id="1173" w:author="Langer, Peter" w:date="2018-06-12T08:32:00Z">
        <w:r w:rsidRPr="00FA362E" w:rsidDel="0030495A">
          <w:rPr>
            <w:lang w:val="sk-SK"/>
          </w:rPr>
          <w:delText>-</w:delText>
        </w:r>
      </w:del>
      <m:oMath>
        <m:r>
          <w:ins w:id="1174" w:author="Langer, Peter" w:date="2018-06-12T08:17:00Z">
            <w:rPr>
              <w:rFonts w:ascii="Cambria Math" w:hAnsi="Cambria Math"/>
              <w:lang w:val="sk-SK"/>
            </w:rPr>
            <m:t>-dZ/d</m:t>
          </w:ins>
        </m:r>
        <m:sSub>
          <m:sSubPr>
            <m:ctrlPr>
              <w:ins w:id="1175" w:author="Langer, Peter" w:date="2018-06-12T08:17:00Z">
                <w:rPr>
                  <w:rFonts w:ascii="Cambria Math" w:hAnsi="Cambria Math"/>
                  <w:i/>
                  <w:lang w:val="sk-SK"/>
                </w:rPr>
              </w:ins>
            </m:ctrlPr>
          </m:sSubPr>
          <m:e>
            <m:r>
              <w:ins w:id="1176" w:author="Langer, Peter" w:date="2018-06-12T08:17:00Z">
                <w:rPr>
                  <w:rFonts w:ascii="Cambria Math" w:hAnsi="Cambria Math"/>
                  <w:lang w:val="sk-SK"/>
                </w:rPr>
                <m:t>t</m:t>
              </w:ins>
            </m:r>
          </m:e>
          <m:sub>
            <m:r>
              <w:ins w:id="1177" w:author="Langer, Peter" w:date="2018-06-12T08:17:00Z">
                <w:rPr>
                  <w:rFonts w:ascii="Cambria Math" w:hAnsi="Cambria Math"/>
                  <w:lang w:val="sk-SK"/>
                </w:rPr>
                <m:t>max</m:t>
              </w:ins>
            </m:r>
          </m:sub>
        </m:sSub>
      </m:oMath>
      <w:del w:id="1178" w:author="Langer, Peter" w:date="2018-06-12T08:17:00Z">
        <w:r w:rsidRPr="00FA362E" w:rsidDel="00B51EAD">
          <w:rPr>
            <w:lang w:val="sk-SK"/>
          </w:rPr>
          <w:delText>dZ/dtmax</w:delText>
        </w:r>
      </w:del>
      <w:r w:rsidRPr="00FA362E">
        <w:rPr>
          <w:lang w:val="sk-SK"/>
        </w:rPr>
        <w:t xml:space="preserve"> sa vyskytuje rovnako 60±20ms po otvorení aortálnej chlopne </w:t>
      </w:r>
      <w:r w:rsidRPr="00FA362E">
        <w:rPr>
          <w:lang w:val="sk-SK"/>
        </w:rPr>
        <w:fldChar w:fldCharType="begin"/>
      </w:r>
      <w:r w:rsidR="00AD692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p>
    <w:p w14:paraId="434455F6" w14:textId="77777777" w:rsidR="00CE547F" w:rsidRPr="00FA362E" w:rsidRDefault="00CE547F" w:rsidP="00CE547F">
      <w:pPr>
        <w:pStyle w:val="Heading4"/>
        <w:rPr>
          <w:lang w:val="sk-SK"/>
        </w:rPr>
      </w:pPr>
      <w:r w:rsidRPr="00FA362E">
        <w:rPr>
          <w:lang w:val="sk-SK"/>
        </w:rPr>
        <w:t>Bernstainov model</w:t>
      </w:r>
    </w:p>
    <w:p w14:paraId="2FA28FAA" w14:textId="4EE4E6CD" w:rsidR="00CE547F" w:rsidRPr="00FA362E" w:rsidRDefault="00CE547F" w:rsidP="00CE547F">
      <w:pPr>
        <w:rPr>
          <w:lang w:val="sk-SK"/>
        </w:rPr>
      </w:pPr>
      <w:r w:rsidRPr="00FA362E">
        <w:rPr>
          <w:lang w:val="sk-SK"/>
        </w:rPr>
        <w:t xml:space="preserve">Na základe simultánnych meraní hemodynamických veličín tlaku, toku a derivovanej impedancie, bolo zistené, že hodnota </w:t>
      </w:r>
      <m:oMath>
        <m:r>
          <w:ins w:id="1179" w:author="Langer, Peter" w:date="2018-06-12T08:17:00Z">
            <w:rPr>
              <w:rFonts w:ascii="Cambria Math" w:hAnsi="Cambria Math"/>
              <w:lang w:val="sk-SK"/>
            </w:rPr>
            <m:t>-dZ/d</m:t>
          </w:ins>
        </m:r>
        <m:sSub>
          <m:sSubPr>
            <m:ctrlPr>
              <w:ins w:id="1180" w:author="Langer, Peter" w:date="2018-06-12T08:17:00Z">
                <w:rPr>
                  <w:rFonts w:ascii="Cambria Math" w:hAnsi="Cambria Math"/>
                  <w:i/>
                  <w:lang w:val="sk-SK"/>
                </w:rPr>
              </w:ins>
            </m:ctrlPr>
          </m:sSubPr>
          <m:e>
            <m:r>
              <w:ins w:id="1181" w:author="Langer, Peter" w:date="2018-06-12T08:17:00Z">
                <w:rPr>
                  <w:rFonts w:ascii="Cambria Math" w:hAnsi="Cambria Math"/>
                  <w:lang w:val="sk-SK"/>
                </w:rPr>
                <m:t>t</m:t>
              </w:ins>
            </m:r>
          </m:e>
          <m:sub>
            <m:r>
              <w:ins w:id="1182" w:author="Langer, Peter" w:date="2018-06-12T08:17:00Z">
                <w:rPr>
                  <w:rFonts w:ascii="Cambria Math" w:hAnsi="Cambria Math"/>
                  <w:lang w:val="sk-SK"/>
                </w:rPr>
                <m:t>max</m:t>
              </w:ins>
            </m:r>
          </m:sub>
        </m:sSub>
      </m:oMath>
      <w:del w:id="1183" w:author="Langer, Peter" w:date="2018-06-12T08:17:00Z">
        <w:r w:rsidRPr="00FA362E" w:rsidDel="00B51EAD">
          <w:rPr>
            <w:lang w:val="sk-SK"/>
          </w:rPr>
          <w:delText>-dZ/dtmax</w:delText>
        </w:r>
      </w:del>
      <w:r w:rsidRPr="00FA362E">
        <w:rPr>
          <w:lang w:val="sk-SK"/>
        </w:rPr>
        <w:t xml:space="preserve"> sa na časovej osi vyskytuje v rovnakom čase ako maximálna zmena arteriálneho krvného tlaku a maximálne zrýchlenie krvi. Hodnota </w:t>
      </w:r>
      <m:oMath>
        <m:r>
          <w:ins w:id="1184" w:author="Langer, Peter" w:date="2018-06-12T08:17:00Z">
            <w:rPr>
              <w:rFonts w:ascii="Cambria Math" w:hAnsi="Cambria Math"/>
              <w:lang w:val="sk-SK"/>
            </w:rPr>
            <m:t>-dZ/d</m:t>
          </w:ins>
        </m:r>
        <m:sSub>
          <m:sSubPr>
            <m:ctrlPr>
              <w:ins w:id="1185" w:author="Langer, Peter" w:date="2018-06-12T08:17:00Z">
                <w:rPr>
                  <w:rFonts w:ascii="Cambria Math" w:hAnsi="Cambria Math"/>
                  <w:i/>
                  <w:lang w:val="sk-SK"/>
                </w:rPr>
              </w:ins>
            </m:ctrlPr>
          </m:sSubPr>
          <m:e>
            <m:r>
              <w:ins w:id="1186" w:author="Langer, Peter" w:date="2018-06-12T08:17:00Z">
                <w:rPr>
                  <w:rFonts w:ascii="Cambria Math" w:hAnsi="Cambria Math"/>
                  <w:lang w:val="sk-SK"/>
                </w:rPr>
                <m:t>t</m:t>
              </w:ins>
            </m:r>
          </m:e>
          <m:sub>
            <m:r>
              <w:ins w:id="1187" w:author="Langer, Peter" w:date="2018-06-12T08:17:00Z">
                <w:rPr>
                  <w:rFonts w:ascii="Cambria Math" w:hAnsi="Cambria Math"/>
                  <w:lang w:val="sk-SK"/>
                </w:rPr>
                <m:t>max</m:t>
              </w:ins>
            </m:r>
          </m:sub>
        </m:sSub>
      </m:oMath>
      <w:del w:id="1188" w:author="Langer, Peter" w:date="2018-06-12T08:17:00Z">
        <w:r w:rsidRPr="00FA362E" w:rsidDel="00B51EAD">
          <w:rPr>
            <w:lang w:val="sk-SK"/>
          </w:rPr>
          <w:delText>-dZ/dtmax</w:delText>
        </w:r>
      </w:del>
      <w:r w:rsidRPr="00FA362E">
        <w:rPr>
          <w:lang w:val="sk-SK"/>
        </w:rPr>
        <w:t xml:space="preserve"> sa preto bude riadiť hlavne druhým derivantom parciálnej derivácie odporu v rovnici (</w:t>
      </w:r>
      <w:r w:rsidRPr="00FA362E">
        <w:rPr>
          <w:lang w:val="sk-SK"/>
        </w:rPr>
        <w:fldChar w:fldCharType="begin"/>
      </w:r>
      <w:r w:rsidRPr="00FA362E">
        <w:rPr>
          <w:lang w:val="sk-SK"/>
        </w:rPr>
        <w:instrText xml:space="preserve"> REF premenliva_impedancia_2 \h </w:instrText>
      </w:r>
      <w:r w:rsidRPr="00FA362E">
        <w:rPr>
          <w:lang w:val="sk-SK"/>
        </w:rPr>
      </w:r>
      <w:r w:rsidRPr="00FA362E">
        <w:rPr>
          <w:lang w:val="sk-SK"/>
        </w:rPr>
        <w:fldChar w:fldCharType="separate"/>
      </w:r>
      <w:r w:rsidR="00F95B9C">
        <w:rPr>
          <w:noProof/>
          <w:color w:val="000000"/>
          <w:lang w:val="sk-SK"/>
        </w:rPr>
        <w:t>32</w:t>
      </w:r>
      <w:r w:rsidRPr="00FA362E">
        <w:rPr>
          <w:lang w:val="sk-SK"/>
        </w:rPr>
        <w:fldChar w:fldCharType="end"/>
      </w:r>
      <w:r w:rsidRPr="00FA362E">
        <w:rPr>
          <w:lang w:val="sk-SK"/>
        </w:rPr>
        <w:t>) :</w:t>
      </w:r>
    </w:p>
    <w:p w14:paraId="0A6E49AC"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6967"/>
        <w:gridCol w:w="846"/>
      </w:tblGrid>
      <w:tr w:rsidR="00CE547F" w:rsidRPr="00FA362E" w14:paraId="0A25FEBE" w14:textId="77777777" w:rsidTr="00452ADC">
        <w:tc>
          <w:tcPr>
            <w:tcW w:w="704" w:type="dxa"/>
          </w:tcPr>
          <w:p w14:paraId="440D07F4" w14:textId="77777777" w:rsidR="00CE547F" w:rsidRPr="00FA362E" w:rsidRDefault="00CE547F" w:rsidP="00452ADC">
            <w:pPr>
              <w:jc w:val="center"/>
              <w:rPr>
                <w:color w:val="000000"/>
                <w:lang w:val="sk-SK"/>
              </w:rPr>
            </w:pPr>
          </w:p>
        </w:tc>
        <w:tc>
          <w:tcPr>
            <w:tcW w:w="7088" w:type="dxa"/>
            <w:vAlign w:val="center"/>
          </w:tcPr>
          <w:p w14:paraId="42F6E585" w14:textId="77777777" w:rsidR="00CE547F" w:rsidRPr="00FA362E" w:rsidRDefault="003C2DF3" w:rsidP="00452ADC">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14:paraId="14CFFCE8"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89" w:author="Peto" w:date="2018-06-10T16:58:00Z">
              <w:r w:rsidR="00F95B9C" w:rsidRPr="00F95B9C">
                <w:rPr>
                  <w:noProof/>
                  <w:color w:val="000000"/>
                  <w:lang w:val="sk-SK"/>
                  <w:rPrChange w:id="1190" w:author="Peto" w:date="2018-06-10T16:58:00Z">
                    <w:rPr>
                      <w:lang w:val="sk-SK"/>
                    </w:rPr>
                  </w:rPrChange>
                </w:rPr>
                <w:t>33</w:t>
              </w:r>
            </w:ins>
            <w:del w:id="1191" w:author="Peto" w:date="2018-06-10T16:58:00Z">
              <w:r w:rsidR="00B85020" w:rsidRPr="00B85020" w:rsidDel="00F95B9C">
                <w:rPr>
                  <w:noProof/>
                  <w:color w:val="000000"/>
                  <w:lang w:val="sk-SK"/>
                </w:rPr>
                <w:delText>33</w:delText>
              </w:r>
            </w:del>
            <w:r w:rsidRPr="00FA362E">
              <w:rPr>
                <w:noProof/>
                <w:color w:val="000000"/>
                <w:lang w:val="sk-SK"/>
              </w:rPr>
              <w:fldChar w:fldCharType="end"/>
            </w:r>
            <w:r w:rsidRPr="00FA362E">
              <w:rPr>
                <w:color w:val="000000"/>
                <w:lang w:val="sk-SK"/>
              </w:rPr>
              <w:t>)</w:t>
            </w:r>
          </w:p>
        </w:tc>
      </w:tr>
    </w:tbl>
    <w:p w14:paraId="6EAA63D0" w14:textId="77777777" w:rsidR="00CE547F" w:rsidRPr="00FA362E" w:rsidRDefault="00CE547F" w:rsidP="00CE547F">
      <w:pPr>
        <w:rPr>
          <w:lang w:val="sk-SK"/>
        </w:rPr>
      </w:pPr>
    </w:p>
    <w:p w14:paraId="19C40386" w14:textId="7670F15F" w:rsidR="00CE547F" w:rsidRPr="00FA362E" w:rsidRDefault="00CE547F" w:rsidP="00CE547F">
      <w:pPr>
        <w:rPr>
          <w:lang w:val="sk-SK"/>
        </w:rPr>
      </w:pPr>
      <w:r w:rsidRPr="00FA362E">
        <w:rPr>
          <w:lang w:val="sk-SK"/>
        </w:rPr>
        <w:t xml:space="preserve">Keďže Berstain predpokladá, že hodnota </w:t>
      </w:r>
      <m:oMath>
        <m:r>
          <w:ins w:id="1192" w:author="Langer, Peter" w:date="2018-06-12T08:17:00Z">
            <w:rPr>
              <w:rFonts w:ascii="Cambria Math" w:hAnsi="Cambria Math"/>
              <w:lang w:val="sk-SK"/>
            </w:rPr>
            <m:t>-dZ/d</m:t>
          </w:ins>
        </m:r>
        <m:sSub>
          <m:sSubPr>
            <m:ctrlPr>
              <w:ins w:id="1193" w:author="Langer, Peter" w:date="2018-06-12T08:17:00Z">
                <w:rPr>
                  <w:rFonts w:ascii="Cambria Math" w:hAnsi="Cambria Math"/>
                  <w:i/>
                  <w:lang w:val="sk-SK"/>
                </w:rPr>
              </w:ins>
            </m:ctrlPr>
          </m:sSubPr>
          <m:e>
            <m:r>
              <w:ins w:id="1194" w:author="Langer, Peter" w:date="2018-06-12T08:17:00Z">
                <w:rPr>
                  <w:rFonts w:ascii="Cambria Math" w:hAnsi="Cambria Math"/>
                  <w:lang w:val="sk-SK"/>
                </w:rPr>
                <m:t>t</m:t>
              </w:ins>
            </m:r>
          </m:e>
          <m:sub>
            <m:r>
              <w:ins w:id="1195" w:author="Langer, Peter" w:date="2018-06-12T08:17:00Z">
                <w:rPr>
                  <w:rFonts w:ascii="Cambria Math" w:hAnsi="Cambria Math"/>
                  <w:lang w:val="sk-SK"/>
                </w:rPr>
                <m:t>max</m:t>
              </w:ins>
            </m:r>
          </m:sub>
        </m:sSub>
      </m:oMath>
      <w:del w:id="1196" w:author="Langer, Peter" w:date="2018-06-12T08:17:00Z">
        <w:r w:rsidRPr="00FA362E" w:rsidDel="00B51EAD">
          <w:rPr>
            <w:lang w:val="sk-SK"/>
          </w:rPr>
          <w:delText>-dZ/dtmax</w:delText>
        </w:r>
      </w:del>
      <w:r w:rsidRPr="00FA362E">
        <w:rPr>
          <w:lang w:val="sk-SK"/>
        </w:rPr>
        <w:t xml:space="preserve"> je analógiou maximálneho zrýchlenia krvi,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A362E">
        <w:rPr>
          <w:lang w:val="sk-SK"/>
        </w:rPr>
        <w:t xml:space="preserve">) označuje hodnoty </w:t>
      </w:r>
      <m:oMath>
        <m:r>
          <w:ins w:id="1197" w:author="Langer, Peter" w:date="2018-06-12T08:17:00Z">
            <w:rPr>
              <w:rFonts w:ascii="Cambria Math" w:hAnsi="Cambria Math"/>
              <w:lang w:val="sk-SK"/>
            </w:rPr>
            <m:t>-dZ/d</m:t>
          </w:ins>
        </m:r>
        <m:sSub>
          <m:sSubPr>
            <m:ctrlPr>
              <w:ins w:id="1198" w:author="Langer, Peter" w:date="2018-06-12T08:17:00Z">
                <w:rPr>
                  <w:rFonts w:ascii="Cambria Math" w:hAnsi="Cambria Math"/>
                  <w:i/>
                  <w:lang w:val="sk-SK"/>
                </w:rPr>
              </w:ins>
            </m:ctrlPr>
          </m:sSubPr>
          <m:e>
            <m:r>
              <w:ins w:id="1199" w:author="Langer, Peter" w:date="2018-06-12T08:17:00Z">
                <w:rPr>
                  <w:rFonts w:ascii="Cambria Math" w:hAnsi="Cambria Math"/>
                  <w:lang w:val="sk-SK"/>
                </w:rPr>
                <m:t>t</m:t>
              </w:ins>
            </m:r>
          </m:e>
          <m:sub>
            <m:r>
              <w:ins w:id="1200" w:author="Langer, Peter" w:date="2018-06-12T08:17:00Z">
                <w:rPr>
                  <w:rFonts w:ascii="Cambria Math" w:hAnsi="Cambria Math"/>
                  <w:lang w:val="sk-SK"/>
                </w:rPr>
                <m:t>max</m:t>
              </w:ins>
            </m:r>
          </m:sub>
        </m:sSub>
      </m:oMath>
      <w:del w:id="1201" w:author="Langer, Peter" w:date="2018-06-12T08:17:00Z">
        <w:r w:rsidRPr="00FA362E" w:rsidDel="00B51EAD">
          <w:rPr>
            <w:lang w:val="sk-SK"/>
          </w:rPr>
          <w:delText>-dZ/dtmax</w:delText>
        </w:r>
      </w:del>
      <w:r w:rsidRPr="00FA362E">
        <w:rPr>
          <w:lang w:val="sk-SK"/>
        </w:rPr>
        <w:t xml:space="preserve"> rozmerom </w:t>
      </w:r>
      <m:oMath>
        <m:r>
          <w:rPr>
            <w:rFonts w:ascii="Cambria Math" w:hAnsi="Cambria Math"/>
            <w:lang w:val="sk-SK"/>
          </w:rPr>
          <w:lastRenderedPageBreak/>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A362E">
        <w:rPr>
          <w:lang w:val="sk-SK"/>
        </w:rPr>
        <w:t>. Rovnica (</w:t>
      </w:r>
      <w:r w:rsidRPr="00FA362E">
        <w:rPr>
          <w:lang w:val="sk-SK"/>
        </w:rPr>
        <w:fldChar w:fldCharType="begin"/>
      </w:r>
      <w:r w:rsidRPr="00FA362E">
        <w:rPr>
          <w:lang w:val="sk-SK"/>
        </w:rPr>
        <w:instrText xml:space="preserve"> REF paraba \h </w:instrText>
      </w:r>
      <w:r w:rsidRPr="00FA362E">
        <w:rPr>
          <w:lang w:val="sk-SK"/>
        </w:rPr>
      </w:r>
      <w:r w:rsidRPr="00FA362E">
        <w:rPr>
          <w:lang w:val="sk-SK"/>
        </w:rPr>
        <w:fldChar w:fldCharType="separate"/>
      </w:r>
      <w:r w:rsidR="00F95B9C">
        <w:rPr>
          <w:noProof/>
          <w:color w:val="000000"/>
          <w:lang w:val="sk-SK"/>
        </w:rPr>
        <w:t>18</w:t>
      </w:r>
      <w:r w:rsidRPr="00FA362E">
        <w:rPr>
          <w:lang w:val="sk-SK"/>
        </w:rPr>
        <w:fldChar w:fldCharType="end"/>
      </w:r>
      <w:r w:rsidRPr="00FA362E">
        <w:rPr>
          <w:lang w:val="sk-SK"/>
        </w:rPr>
        <w:t xml:space="preserve">) ukazuje výpočet maximálneho zrýchlenia krvi v aorte - PARABA. Priemernú rýchlosť krvi v aorte dostaneme odmocnením hodnoty PARABA. </w:t>
      </w:r>
    </w:p>
    <w:p w14:paraId="0FC7E0F5"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FA362E" w14:paraId="637FAB16" w14:textId="77777777" w:rsidTr="00452ADC">
        <w:tc>
          <w:tcPr>
            <w:tcW w:w="704" w:type="dxa"/>
          </w:tcPr>
          <w:p w14:paraId="020DD01A" w14:textId="77777777" w:rsidR="00CE547F" w:rsidRPr="00FA362E" w:rsidRDefault="00CE547F" w:rsidP="00452ADC">
            <w:pPr>
              <w:jc w:val="center"/>
              <w:rPr>
                <w:color w:val="000000"/>
                <w:lang w:val="sk-SK"/>
              </w:rPr>
            </w:pPr>
          </w:p>
        </w:tc>
        <w:tc>
          <w:tcPr>
            <w:tcW w:w="7088" w:type="dxa"/>
            <w:vAlign w:val="center"/>
          </w:tcPr>
          <w:p w14:paraId="66F538A7" w14:textId="77777777" w:rsidR="00CE547F" w:rsidRPr="00FA362E" w:rsidRDefault="003C2DF3" w:rsidP="00452ADC">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14:paraId="688B5C3F" w14:textId="77777777" w:rsidR="00CE547F" w:rsidRPr="00FA362E" w:rsidRDefault="00CE547F" w:rsidP="00452ADC">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455EDE37"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202" w:author="Peto" w:date="2018-06-10T16:58:00Z">
              <w:r w:rsidR="00F95B9C" w:rsidRPr="00F95B9C">
                <w:rPr>
                  <w:noProof/>
                  <w:color w:val="000000"/>
                  <w:lang w:val="sk-SK"/>
                  <w:rPrChange w:id="1203" w:author="Peto" w:date="2018-06-10T16:58:00Z">
                    <w:rPr>
                      <w:lang w:val="sk-SK"/>
                    </w:rPr>
                  </w:rPrChange>
                </w:rPr>
                <w:t>34</w:t>
              </w:r>
            </w:ins>
            <w:del w:id="1204" w:author="Peto" w:date="2018-06-10T16:58:00Z">
              <w:r w:rsidR="00B85020" w:rsidRPr="00B85020" w:rsidDel="00F95B9C">
                <w:rPr>
                  <w:noProof/>
                  <w:color w:val="000000"/>
                  <w:lang w:val="sk-SK"/>
                </w:rPr>
                <w:delText>34</w:delText>
              </w:r>
            </w:del>
            <w:r w:rsidRPr="00FA362E">
              <w:rPr>
                <w:noProof/>
                <w:color w:val="000000"/>
                <w:lang w:val="sk-SK"/>
              </w:rPr>
              <w:fldChar w:fldCharType="end"/>
            </w:r>
            <w:r w:rsidRPr="00FA362E">
              <w:rPr>
                <w:color w:val="000000"/>
                <w:lang w:val="sk-SK"/>
              </w:rPr>
              <w:t>)</w:t>
            </w:r>
          </w:p>
        </w:tc>
      </w:tr>
    </w:tbl>
    <w:p w14:paraId="33D3534B" w14:textId="201FD454" w:rsidR="00CE547F" w:rsidRPr="00FA362E" w:rsidRDefault="00CE547F" w:rsidP="00CE547F">
      <w:pPr>
        <w:rPr>
          <w:lang w:val="sk-SK"/>
        </w:rPr>
      </w:pPr>
      <w:r w:rsidRPr="00FA362E">
        <w:rPr>
          <w:lang w:val="sk-SK"/>
        </w:rPr>
        <w:t xml:space="preserve">Experimentálne bolo zistené, že 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sú závislé na mocnine </w:t>
      </w:r>
      <w:r w:rsidRPr="00FA362E">
        <w:rPr>
          <w:i/>
          <w:lang w:val="sk-SK"/>
        </w:rPr>
        <w:t>m</w:t>
      </w:r>
      <w:r w:rsidRPr="00FA362E">
        <w:rPr>
          <w:lang w:val="sk-SK"/>
        </w:rPr>
        <w:t xml:space="preserve"> redukovanej priemernej priestorovej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A362E">
        <w:rPr>
          <w:lang w:val="sk-SK"/>
        </w:rPr>
        <w:t xml:space="preserve"> z rovnice (</w:t>
      </w:r>
      <w:r w:rsidRPr="00FA362E">
        <w:rPr>
          <w:lang w:val="sk-SK"/>
        </w:rPr>
        <w:fldChar w:fldCharType="begin"/>
      </w:r>
      <w:r w:rsidRPr="00FA362E">
        <w:rPr>
          <w:lang w:val="sk-SK"/>
        </w:rPr>
        <w:instrText xml:space="preserve"> REF vsav \h </w:instrText>
      </w:r>
      <w:r w:rsidRPr="00FA362E">
        <w:rPr>
          <w:lang w:val="sk-SK"/>
        </w:rPr>
      </w:r>
      <w:r w:rsidRPr="00FA362E">
        <w:rPr>
          <w:lang w:val="sk-SK"/>
        </w:rPr>
        <w:fldChar w:fldCharType="separate"/>
      </w:r>
      <w:r w:rsidR="00F95B9C">
        <w:rPr>
          <w:noProof/>
          <w:color w:val="000000"/>
          <w:lang w:val="sk-SK"/>
        </w:rPr>
        <w:t>17</w:t>
      </w:r>
      <w:r w:rsidRPr="00FA362E">
        <w:rPr>
          <w:lang w:val="sk-SK"/>
        </w:rPr>
        <w:fldChar w:fldCharType="end"/>
      </w:r>
      <w:r w:rsidRPr="00FA362E">
        <w:rPr>
          <w:lang w:val="sk-SK"/>
        </w:rPr>
        <w:t>), kde m = 1,15-1,25</w:t>
      </w:r>
      <w:r w:rsidRPr="00FA362E">
        <w:rPr>
          <w:lang w:val="sk-SK"/>
        </w:rPr>
        <w:fldChar w:fldCharType="begin"/>
      </w:r>
      <w:r w:rsidR="00AD692D">
        <w:rPr>
          <w:lang w:val="sk-SK"/>
        </w:rPr>
        <w:instrText xml:space="preserve"> ADDIN EN.CITE &lt;EndNote&gt;&lt;Cite&gt;&lt;Author&gt;Gaw&lt;/Author&gt;&lt;Year&gt;2008&lt;/Year&gt;&lt;IDText&gt;The electrical impedance of pulsatile blood flowing through rigid tubes: A theoretical investigation&lt;/IDText&gt;&lt;DisplayText&gt;&lt;style face="superscript"&gt;33&lt;/style&gt;&lt;/DisplayText&gt;&lt;record&gt;&lt;dates&gt;&lt;pub-dates&gt;&lt;date&gt;Feb&lt;/date&gt;&lt;/pub-dates&gt;&lt;year&gt;2008&lt;/year&gt;&lt;/dates&gt;&lt;keywords&gt;&lt;keyword&gt;bioimpedance&lt;/keyword&gt;&lt;keyword&gt;mathematical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lang w:val="sk-SK"/>
        </w:rPr>
        <w:fldChar w:fldCharType="separate"/>
      </w:r>
      <w:r w:rsidR="00AD692D" w:rsidRPr="00AD692D">
        <w:rPr>
          <w:noProof/>
          <w:vertAlign w:val="superscript"/>
          <w:lang w:val="sk-SK"/>
        </w:rPr>
        <w:t>33</w:t>
      </w:r>
      <w:r w:rsidRPr="00FA362E">
        <w:rPr>
          <w:lang w:val="sk-SK"/>
        </w:rPr>
        <w:fldChar w:fldCharType="end"/>
      </w:r>
      <w:r w:rsidRPr="00FA362E">
        <w:rPr>
          <w:lang w:val="sk-SK"/>
        </w:rPr>
        <w:t xml:space="preserve">. Pre priemernú rýchlosť odvodenú z impedancie potom môžem odvodiť vzťah:.  </w:t>
      </w:r>
    </w:p>
    <w:p w14:paraId="4D2F3817"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FA362E" w14:paraId="2CAFAEEF" w14:textId="77777777" w:rsidTr="00452ADC">
        <w:tc>
          <w:tcPr>
            <w:tcW w:w="704" w:type="dxa"/>
          </w:tcPr>
          <w:p w14:paraId="2787AE03" w14:textId="77777777" w:rsidR="00CE547F" w:rsidRPr="00FA362E" w:rsidRDefault="00CE547F" w:rsidP="00452ADC">
            <w:pPr>
              <w:jc w:val="center"/>
              <w:rPr>
                <w:color w:val="000000"/>
                <w:lang w:val="sk-SK"/>
              </w:rPr>
            </w:pPr>
          </w:p>
        </w:tc>
        <w:tc>
          <w:tcPr>
            <w:tcW w:w="7088" w:type="dxa"/>
            <w:vAlign w:val="center"/>
          </w:tcPr>
          <w:p w14:paraId="1B2B72E6" w14:textId="77777777" w:rsidR="00CE547F" w:rsidRPr="00FA362E" w:rsidRDefault="003C2DF3" w:rsidP="00452ADC">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14:paraId="6CE391CE" w14:textId="77777777" w:rsidR="00CE547F" w:rsidRPr="00FA362E" w:rsidRDefault="00CE547F" w:rsidP="00452ADC">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715D8B23"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205" w:author="Peto" w:date="2018-06-10T16:58:00Z">
              <w:r w:rsidR="00F95B9C" w:rsidRPr="00F95B9C">
                <w:rPr>
                  <w:noProof/>
                  <w:color w:val="000000"/>
                  <w:lang w:val="sk-SK"/>
                  <w:rPrChange w:id="1206" w:author="Peto" w:date="2018-06-10T16:58:00Z">
                    <w:rPr>
                      <w:lang w:val="sk-SK"/>
                    </w:rPr>
                  </w:rPrChange>
                </w:rPr>
                <w:t>35</w:t>
              </w:r>
            </w:ins>
            <w:del w:id="1207" w:author="Peto" w:date="2018-06-10T16:58:00Z">
              <w:r w:rsidR="00B85020" w:rsidRPr="00B85020" w:rsidDel="00F95B9C">
                <w:rPr>
                  <w:noProof/>
                  <w:color w:val="000000"/>
                  <w:lang w:val="sk-SK"/>
                </w:rPr>
                <w:delText>35</w:delText>
              </w:r>
            </w:del>
            <w:r w:rsidRPr="00FA362E">
              <w:rPr>
                <w:noProof/>
                <w:color w:val="000000"/>
                <w:lang w:val="sk-SK"/>
              </w:rPr>
              <w:fldChar w:fldCharType="end"/>
            </w:r>
            <w:r w:rsidRPr="00FA362E">
              <w:rPr>
                <w:color w:val="000000"/>
                <w:lang w:val="sk-SK"/>
              </w:rPr>
              <w:t>)</w:t>
            </w:r>
          </w:p>
        </w:tc>
      </w:tr>
    </w:tbl>
    <w:p w14:paraId="6AD6CBFB" w14:textId="77777777" w:rsidR="00CE547F" w:rsidRPr="00FA362E" w:rsidRDefault="00CE547F" w:rsidP="00CE547F">
      <w:pPr>
        <w:rPr>
          <w:lang w:val="sk-SK"/>
        </w:rPr>
      </w:pPr>
      <w:r w:rsidRPr="00FA362E">
        <w:rPr>
          <w:lang w:val="sk-SK"/>
        </w:rPr>
        <w:t>SV ďalej počítame ako priemernú rýchlosť krvi v aorte násobenou časom toku a prierezom:</w:t>
      </w:r>
    </w:p>
    <w:p w14:paraId="4D5C4F20"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FA362E" w14:paraId="692B489D" w14:textId="77777777" w:rsidTr="00452ADC">
        <w:tc>
          <w:tcPr>
            <w:tcW w:w="704" w:type="dxa"/>
          </w:tcPr>
          <w:p w14:paraId="69544AAD" w14:textId="77777777" w:rsidR="00CE547F" w:rsidRPr="00FA362E" w:rsidRDefault="00CE547F" w:rsidP="00452ADC">
            <w:pPr>
              <w:jc w:val="center"/>
              <w:rPr>
                <w:color w:val="000000"/>
                <w:lang w:val="sk-SK"/>
              </w:rPr>
            </w:pPr>
          </w:p>
        </w:tc>
        <w:tc>
          <w:tcPr>
            <w:tcW w:w="7088" w:type="dxa"/>
            <w:vAlign w:val="center"/>
          </w:tcPr>
          <w:p w14:paraId="61C1B6B2" w14:textId="77777777" w:rsidR="00CE547F" w:rsidRPr="00FA362E" w:rsidRDefault="00CE547F" w:rsidP="00452AD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14:paraId="5F8AC16C"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208" w:author="Peto" w:date="2018-06-10T16:58:00Z">
              <w:r w:rsidR="00F95B9C" w:rsidRPr="00F95B9C">
                <w:rPr>
                  <w:noProof/>
                  <w:color w:val="000000"/>
                  <w:lang w:val="sk-SK"/>
                  <w:rPrChange w:id="1209" w:author="Peto" w:date="2018-06-10T16:58:00Z">
                    <w:rPr>
                      <w:lang w:val="sk-SK"/>
                    </w:rPr>
                  </w:rPrChange>
                </w:rPr>
                <w:t>36</w:t>
              </w:r>
            </w:ins>
            <w:del w:id="1210" w:author="Peto" w:date="2018-06-10T16:58:00Z">
              <w:r w:rsidR="00B85020" w:rsidRPr="00B85020" w:rsidDel="00F95B9C">
                <w:rPr>
                  <w:noProof/>
                  <w:color w:val="000000"/>
                  <w:lang w:val="sk-SK"/>
                </w:rPr>
                <w:delText>36</w:delText>
              </w:r>
            </w:del>
            <w:r w:rsidRPr="00FA362E">
              <w:rPr>
                <w:noProof/>
                <w:color w:val="000000"/>
                <w:lang w:val="sk-SK"/>
              </w:rPr>
              <w:fldChar w:fldCharType="end"/>
            </w:r>
            <w:r w:rsidRPr="00FA362E">
              <w:rPr>
                <w:color w:val="000000"/>
                <w:lang w:val="sk-SK"/>
              </w:rPr>
              <w:t>)</w:t>
            </w:r>
          </w:p>
        </w:tc>
      </w:tr>
    </w:tbl>
    <w:p w14:paraId="3C8D9CF5" w14:textId="77777777" w:rsidR="00CE547F" w:rsidRPr="00FA362E" w:rsidRDefault="00CE547F" w:rsidP="00CE547F">
      <w:pPr>
        <w:rPr>
          <w:lang w:val="sk-SK"/>
        </w:rPr>
      </w:pPr>
    </w:p>
    <w:p w14:paraId="1FCB2864" w14:textId="77777777" w:rsidR="00CE547F" w:rsidRPr="00FA362E" w:rsidRDefault="00CE547F" w:rsidP="00CE547F">
      <w:pPr>
        <w:rPr>
          <w:lang w:val="sk-SK"/>
        </w:rPr>
      </w:pPr>
      <w:r w:rsidRPr="00FA362E">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FA362E">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FA362E">
        <w:rPr>
          <w:lang w:val="sk-SK"/>
        </w:rPr>
        <w:t xml:space="preserve">.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w:r w:rsidRPr="00FA362E">
        <w:rPr>
          <w:lang w:val="sk-SK"/>
        </w:rPr>
        <w:t xml:space="preserve">, kde m je telesná váha.Konštanta </w:t>
      </w:r>
      <m:oMath>
        <m:r>
          <w:rPr>
            <w:rFonts w:ascii="Cambria Math" w:hAnsi="Cambria Math"/>
            <w:lang w:val="sk-SK"/>
          </w:rPr>
          <m:t xml:space="preserve">ζ=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 K</m:t>
            </m:r>
          </m:num>
          <m:den>
            <m:r>
              <w:rPr>
                <w:rFonts w:ascii="Cambria Math" w:hAnsi="Cambria Math"/>
                <w:lang w:val="sk-SK"/>
              </w:rPr>
              <m:t>2</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+K</m:t>
            </m:r>
          </m:den>
        </m:f>
      </m:oMath>
      <w:r w:rsidRPr="00FA362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 20 je kritická konštanta,  a</w:t>
      </w:r>
      <m:oMath>
        <m:r>
          <w:rPr>
            <w:rFonts w:ascii="Cambria Math" w:hAnsi="Cambria Math"/>
            <w:lang w:val="sk-SK"/>
          </w:rPr>
          <m:t> K</m:t>
        </m:r>
      </m:oMath>
      <w:r w:rsidRPr="00FA362E">
        <w:rPr>
          <w:lang w:val="sk-SK"/>
        </w:rPr>
        <w:t>→0 je triviálna konštanta.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jediný člen, ktorý ovplyvňuje hodnotu </w:t>
      </w:r>
      <m:oMath>
        <m:r>
          <w:rPr>
            <w:rFonts w:ascii="Cambria Math" w:hAnsi="Cambria Math"/>
            <w:lang w:val="sk-SK"/>
          </w:rPr>
          <m:t>ζ</m:t>
        </m:r>
      </m:oMath>
      <w:r w:rsidRPr="00FA362E">
        <w:rPr>
          <w:lang w:val="sk-SK"/>
        </w:rPr>
        <w:t xml:space="preserve"> počas merania. Hodnota </w:t>
      </w:r>
      <m:oMath>
        <m:r>
          <w:rPr>
            <w:rFonts w:ascii="Cambria Math" w:hAnsi="Cambria Math"/>
            <w:lang w:val="sk-SK"/>
          </w:rPr>
          <m:t>ζ</m:t>
        </m:r>
      </m:oMath>
      <w:r w:rsidRPr="00FA362E">
        <w:rPr>
          <w:lang w:val="sk-SK"/>
        </w:rPr>
        <w:t xml:space="preserve">  sa pohybuje v intervale (0;1) ak je hodnota je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&lt;20. Pre hodnotu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20 je hodnota </w:t>
      </w:r>
      <m:oMath>
        <m:r>
          <w:rPr>
            <w:rFonts w:ascii="Cambria Math" w:hAnsi="Cambria Math"/>
            <w:lang w:val="sk-SK"/>
          </w:rPr>
          <m:t>ζ</m:t>
        </m:r>
      </m:oMath>
      <w:r w:rsidRPr="00FA362E">
        <w:rPr>
          <w:lang w:val="sk-SK"/>
        </w:rPr>
        <w:t xml:space="preserve"> = 1. Pri meraní reálnych dát dosahuje </w:t>
      </w:r>
      <m:oMath>
        <m:r>
          <w:rPr>
            <w:rFonts w:ascii="Cambria Math" w:hAnsi="Cambria Math"/>
            <w:lang w:val="sk-SK"/>
          </w:rPr>
          <m:t>ζ</m:t>
        </m:r>
      </m:oMath>
      <w:r w:rsidRPr="00FA362E">
        <w:rPr>
          <w:lang w:val="sk-SK"/>
        </w:rPr>
        <w:t xml:space="preserve"> = 1  vo väčšine prípadov. Po dosadení impedančnej 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FA362E">
        <w:rPr>
          <w:lang w:val="sk-SK"/>
        </w:rPr>
        <w:t xml:space="preserve"> dostávame Bernstainovu rovnicu pre výpočet SV z impedancie: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036374F" w14:textId="77777777" w:rsidTr="00452ADC">
        <w:tc>
          <w:tcPr>
            <w:tcW w:w="704" w:type="dxa"/>
          </w:tcPr>
          <w:p w14:paraId="4FD93F72" w14:textId="77777777" w:rsidR="00CE547F" w:rsidRPr="00FA362E" w:rsidRDefault="00CE547F" w:rsidP="00452ADC">
            <w:pPr>
              <w:jc w:val="center"/>
              <w:rPr>
                <w:color w:val="000000"/>
                <w:lang w:val="sk-SK"/>
              </w:rPr>
            </w:pPr>
          </w:p>
        </w:tc>
        <w:tc>
          <w:tcPr>
            <w:tcW w:w="7088" w:type="dxa"/>
            <w:vAlign w:val="center"/>
          </w:tcPr>
          <w:p w14:paraId="5C63DE51" w14:textId="77777777" w:rsidR="00CE547F" w:rsidRPr="00FA362E" w:rsidRDefault="003C2DF3" w:rsidP="00452AD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14:paraId="7E54A476" w14:textId="77777777" w:rsidR="00CE547F" w:rsidRPr="00FA362E" w:rsidRDefault="00CE547F" w:rsidP="00452ADC">
            <w:pPr>
              <w:jc w:val="center"/>
              <w:rPr>
                <w:color w:val="000000"/>
                <w:lang w:val="sk-SK"/>
              </w:rPr>
            </w:pPr>
            <w:r w:rsidRPr="00FA362E">
              <w:rPr>
                <w:color w:val="000000"/>
                <w:lang w:val="sk-SK"/>
              </w:rPr>
              <w:t>(</w:t>
            </w:r>
            <w:bookmarkStart w:id="1211" w:name="Berstain_model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37</w:t>
            </w:r>
            <w:r w:rsidRPr="00FA362E">
              <w:rPr>
                <w:color w:val="000000"/>
                <w:lang w:val="sk-SK"/>
              </w:rPr>
              <w:fldChar w:fldCharType="end"/>
            </w:r>
            <w:bookmarkEnd w:id="1211"/>
            <w:r w:rsidRPr="00FA362E">
              <w:rPr>
                <w:color w:val="000000"/>
                <w:lang w:val="sk-SK"/>
              </w:rPr>
              <w:t>)</w:t>
            </w:r>
          </w:p>
        </w:tc>
      </w:tr>
    </w:tbl>
    <w:p w14:paraId="0AF48FAB" w14:textId="77777777" w:rsidR="00CE547F" w:rsidRPr="00FA362E" w:rsidRDefault="00CE547F" w:rsidP="00CE547F">
      <w:pPr>
        <w:jc w:val="center"/>
        <w:rPr>
          <w:lang w:val="sk-SK"/>
        </w:rPr>
      </w:pPr>
    </w:p>
    <w:p w14:paraId="63384EE9" w14:textId="77777777" w:rsidR="00CE547F" w:rsidRPr="00FA362E" w:rsidRDefault="00CE547F" w:rsidP="00CE547F">
      <w:pPr>
        <w:rPr>
          <w:lang w:val="sk-SK"/>
        </w:rPr>
      </w:pPr>
      <w:r w:rsidRPr="00FA362E">
        <w:rPr>
          <w:lang w:val="sk-SK"/>
        </w:rPr>
        <w:lastRenderedPageBreak/>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reprezentuje akceleráciu krvi, nie je potrebné kompenzovať odtok krvi meraným úsekom. Rovnica:</w:t>
      </w:r>
    </w:p>
    <w:p w14:paraId="02383EE7"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FA362E" w14:paraId="49152790" w14:textId="77777777" w:rsidTr="00452ADC">
        <w:tc>
          <w:tcPr>
            <w:tcW w:w="704" w:type="dxa"/>
          </w:tcPr>
          <w:p w14:paraId="42D1D9DE" w14:textId="77777777" w:rsidR="00CE547F" w:rsidRPr="00FA362E" w:rsidRDefault="00CE547F" w:rsidP="00452ADC">
            <w:pPr>
              <w:jc w:val="center"/>
              <w:rPr>
                <w:color w:val="000000"/>
                <w:lang w:val="sk-SK"/>
              </w:rPr>
            </w:pPr>
          </w:p>
        </w:tc>
        <w:tc>
          <w:tcPr>
            <w:tcW w:w="7088" w:type="dxa"/>
            <w:vAlign w:val="center"/>
          </w:tcPr>
          <w:p w14:paraId="079FEB1A" w14:textId="77777777" w:rsidR="00CE547F" w:rsidRPr="00FA362E" w:rsidRDefault="00CE547F" w:rsidP="00452AD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14:paraId="1D0AF992"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212" w:author="Peto" w:date="2018-06-10T16:58:00Z">
              <w:r w:rsidR="00F95B9C" w:rsidRPr="00F95B9C">
                <w:rPr>
                  <w:noProof/>
                  <w:color w:val="000000"/>
                  <w:lang w:val="sk-SK"/>
                  <w:rPrChange w:id="1213" w:author="Peto" w:date="2018-06-10T16:58:00Z">
                    <w:rPr>
                      <w:lang w:val="sk-SK"/>
                    </w:rPr>
                  </w:rPrChange>
                </w:rPr>
                <w:t>38</w:t>
              </w:r>
            </w:ins>
            <w:del w:id="1214" w:author="Peto" w:date="2018-06-10T16:58:00Z">
              <w:r w:rsidR="00B85020" w:rsidRPr="00B85020" w:rsidDel="00F95B9C">
                <w:rPr>
                  <w:noProof/>
                  <w:color w:val="000000"/>
                  <w:lang w:val="sk-SK"/>
                </w:rPr>
                <w:delText>38</w:delText>
              </w:r>
            </w:del>
            <w:r w:rsidRPr="00FA362E">
              <w:rPr>
                <w:noProof/>
                <w:color w:val="000000"/>
                <w:lang w:val="sk-SK"/>
              </w:rPr>
              <w:fldChar w:fldCharType="end"/>
            </w:r>
            <w:r w:rsidRPr="00FA362E">
              <w:rPr>
                <w:color w:val="000000"/>
                <w:lang w:val="sk-SK"/>
              </w:rPr>
              <w:t>)</w:t>
            </w:r>
          </w:p>
        </w:tc>
      </w:tr>
    </w:tbl>
    <w:p w14:paraId="4B9B8AC4" w14:textId="77777777" w:rsidR="00CE547F" w:rsidRPr="00FA362E" w:rsidRDefault="00CE547F" w:rsidP="00CE547F">
      <w:pPr>
        <w:jc w:val="center"/>
        <w:rPr>
          <w:lang w:val="sk-SK"/>
        </w:rPr>
      </w:pPr>
    </w:p>
    <w:p w14:paraId="292757AC" w14:textId="5597C18C" w:rsidR="00CE547F" w:rsidRPr="00FA362E" w:rsidRDefault="00CE547F" w:rsidP="00CE547F">
      <w:pPr>
        <w:rPr>
          <w:lang w:val="sk-SK"/>
        </w:rPr>
      </w:pPr>
      <w:r w:rsidRPr="00FA362E">
        <w:rPr>
          <w:lang w:val="sk-SK"/>
        </w:rPr>
        <w:t xml:space="preserve">je teda podľa Bernsteina vhodnou alternatívou ku meraniu SV Dopplerou echokardiografiou </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xml:space="preserve">. </w:t>
      </w:r>
    </w:p>
    <w:p w14:paraId="655B2C7C" w14:textId="77777777" w:rsidR="00CE547F" w:rsidRPr="00FA362E" w:rsidRDefault="00CE547F" w:rsidP="00CE547F">
      <w:pPr>
        <w:rPr>
          <w:lang w:val="sk-SK"/>
        </w:rPr>
      </w:pPr>
    </w:p>
    <w:p w14:paraId="75C68A6E" w14:textId="781184E9" w:rsidR="00CE547F" w:rsidRPr="00FA362E" w:rsidRDefault="00CE547F" w:rsidP="00CE547F">
      <w:pPr>
        <w:rPr>
          <w:lang w:val="sk-SK"/>
        </w:rPr>
      </w:pPr>
      <w:r w:rsidRPr="00FA362E">
        <w:rPr>
          <w:lang w:val="sk-SK"/>
        </w:rPr>
        <w:t>Hodnoty SV vypočítané pomocou Kubičkovej (</w:t>
      </w:r>
      <w:r w:rsidRPr="00FA362E">
        <w:rPr>
          <w:lang w:val="sk-SK"/>
        </w:rPr>
        <w:fldChar w:fldCharType="begin"/>
      </w:r>
      <w:r w:rsidRPr="00FA362E">
        <w:rPr>
          <w:lang w:val="sk-SK"/>
        </w:rPr>
        <w:instrText xml:space="preserve"> REF kubicek \h </w:instrText>
      </w:r>
      <w:r w:rsidRPr="00FA362E">
        <w:rPr>
          <w:lang w:val="sk-SK"/>
        </w:rPr>
      </w:r>
      <w:r w:rsidRPr="00FA362E">
        <w:rPr>
          <w:lang w:val="sk-SK"/>
        </w:rPr>
        <w:fldChar w:fldCharType="separate"/>
      </w:r>
      <w:r w:rsidR="00F95B9C">
        <w:rPr>
          <w:noProof/>
          <w:color w:val="000000"/>
          <w:lang w:val="sk-SK"/>
        </w:rPr>
        <w:t>25</w:t>
      </w:r>
      <w:r w:rsidRPr="00FA362E">
        <w:rPr>
          <w:lang w:val="sk-SK"/>
        </w:rPr>
        <w:fldChar w:fldCharType="end"/>
      </w:r>
      <w:r w:rsidRPr="00FA362E">
        <w:rPr>
          <w:lang w:val="sk-SK"/>
        </w:rPr>
        <w:t>) a Šramkovej (</w:t>
      </w:r>
      <w:r w:rsidRPr="00FA362E">
        <w:rPr>
          <w:lang w:val="sk-SK"/>
        </w:rPr>
        <w:fldChar w:fldCharType="begin"/>
      </w:r>
      <w:r w:rsidRPr="00FA362E">
        <w:rPr>
          <w:lang w:val="sk-SK"/>
        </w:rPr>
        <w:instrText xml:space="preserve"> REF sramek \h </w:instrText>
      </w:r>
      <w:r w:rsidRPr="00FA362E">
        <w:rPr>
          <w:lang w:val="sk-SK"/>
        </w:rPr>
      </w:r>
      <w:r w:rsidRPr="00FA362E">
        <w:rPr>
          <w:lang w:val="sk-SK"/>
        </w:rPr>
        <w:fldChar w:fldCharType="separate"/>
      </w:r>
      <w:r w:rsidR="00F95B9C">
        <w:rPr>
          <w:noProof/>
          <w:color w:val="000000"/>
          <w:lang w:val="sk-SK"/>
        </w:rPr>
        <w:t>30</w:t>
      </w:r>
      <w:r w:rsidRPr="00FA362E">
        <w:rPr>
          <w:lang w:val="sk-SK"/>
        </w:rPr>
        <w:fldChar w:fldCharType="end"/>
      </w:r>
      <w:r w:rsidRPr="00FA362E">
        <w:rPr>
          <w:lang w:val="sk-SK"/>
        </w:rPr>
        <w:t>) metódy vysoko korelujú s hodnotami SV vypočítanými metódou definovanom Bernstainom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 xml:space="preserve">) (r=0,75). Je to hlavne kvôli tomu, že stredné zrýchlenie krvi v aorte takisto vysoko koreluje s hodnotou SV (r=0,75) </w:t>
      </w:r>
      <w:r w:rsidRPr="00FA362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PHN0eWxlIGZhY2U9InN1cGVyc2NyaXB0Ij4zOS00MTwvc3R5bGU+PC9EaXNwbGF5VGV4dD48cmVj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PHN0eWxlIGZhY2U9InN1cGVyc2NyaXB0Ij4zOS00MTwvc3R5bGU+PC9EaXNwbGF5VGV4dD48cmVj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39-41</w:t>
      </w:r>
      <w:r w:rsidRPr="00FA362E">
        <w:rPr>
          <w:lang w:val="sk-SK"/>
        </w:rPr>
        <w:fldChar w:fldCharType="end"/>
      </w:r>
      <w:r w:rsidRPr="00FA362E">
        <w:rPr>
          <w:lang w:val="sk-SK"/>
        </w:rPr>
        <w:t xml:space="preserve">. Je potrebné povedať, že odmocnením parametru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sa utlmuje vplyv parametra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na výslednú hodnotu SV a zvyšuje sa vplyv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oMath>
      <w:r w:rsidRPr="00FA362E">
        <w:rPr>
          <w:lang w:val="sk-SK"/>
        </w:rPr>
        <w:t xml:space="preserve"> na absolútnu hodnotu SV. Bola pritom ukázaná silná väzba metabolicky aktívnej telesnej hmoty (Fat-Free body Mass - FFM) na hodnotu SV </w:t>
      </w:r>
      <w:r w:rsidRPr="00FA362E">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ZXh0PjxzdHlsZSBmYWNlPSJzdXBlcnNjcmlwdCI+NDI8L3N0eWxlPjwvRGlzcGxheVRleHQ+PHJl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ZXh0PjxzdHlsZSBmYWNlPSJzdXBlcnNjcmlwdCI+NDI8L3N0eWxlPjwvRGlzcGxheVRleHQ+PHJl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42</w:t>
      </w:r>
      <w:r w:rsidRPr="00FA362E">
        <w:rPr>
          <w:lang w:val="sk-SK"/>
        </w:rPr>
        <w:fldChar w:fldCharType="end"/>
      </w:r>
      <w:r w:rsidRPr="00FA362E">
        <w:rPr>
          <w:lang w:val="sk-SK"/>
        </w:rPr>
        <w:t>.</w:t>
      </w:r>
    </w:p>
    <w:p w14:paraId="5CB981B0" w14:textId="77777777" w:rsidR="00CE547F" w:rsidRPr="00FA362E" w:rsidRDefault="00CE547F" w:rsidP="00CE547F">
      <w:pPr>
        <w:rPr>
          <w:lang w:val="sk-SK"/>
        </w:rPr>
      </w:pPr>
    </w:p>
    <w:p w14:paraId="53B13426" w14:textId="7C82C6EF" w:rsidR="00CE547F" w:rsidRPr="00FA362E" w:rsidRDefault="00CE547F" w:rsidP="00CE547F">
      <w:pPr>
        <w:rPr>
          <w:lang w:val="sk-SK"/>
        </w:rPr>
      </w:pPr>
      <w:r w:rsidRPr="00FA362E">
        <w:rPr>
          <w:lang w:val="sk-SK"/>
        </w:rPr>
        <w:t xml:space="preserve">Výrazná negatívna závislosť existuje medzi hodnotou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w:t>
      </w:r>
      <w:commentRangeStart w:id="1215"/>
      <w:r w:rsidRPr="00FA362E">
        <w:rPr>
          <w:lang w:val="sk-SK"/>
        </w:rPr>
        <w:t>a</w:t>
      </w:r>
      <w:commentRangeEnd w:id="1215"/>
      <w:r w:rsidRPr="00FA362E">
        <w:rPr>
          <w:rStyle w:val="CommentReference"/>
          <w:lang w:val="sk-SK"/>
        </w:rPr>
        <w:commentReference w:id="1215"/>
      </w:r>
      <w:r w:rsidRPr="00FA362E">
        <w:rPr>
          <w:lang w:val="sk-SK"/>
        </w:rPr>
        <w:t xml:space="preserve"> telesnou váhou (r=-0.75)</w:t>
      </w:r>
      <w:r w:rsidRPr="00FA362E">
        <w:rPr>
          <w:lang w:val="sk-SK"/>
        </w:rPr>
        <w:fldChar w:fldCharType="begin"/>
      </w:r>
      <w:r w:rsidR="00AD692D">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model&lt;/IDText&gt;&lt;DisplayText&gt;&lt;style face="superscript"&gt;43&lt;/style&gt;&lt;/DisplayText&gt;&lt;record&gt;&lt;dates&gt;&lt;pub-dates&gt;&lt;date&gt;Sep&lt;/date&gt;&lt;/pub-dates&gt;&lt;year&gt;1999&lt;/year&gt;&lt;/dates&gt;&lt;urls&gt;&lt;related-urls&gt;&lt;url&gt;&amp;lt;Go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FA362E">
        <w:rPr>
          <w:lang w:val="sk-SK"/>
        </w:rPr>
        <w:fldChar w:fldCharType="separate"/>
      </w:r>
      <w:r w:rsidR="00AD692D" w:rsidRPr="00AD692D">
        <w:rPr>
          <w:noProof/>
          <w:vertAlign w:val="superscript"/>
          <w:lang w:val="sk-SK"/>
        </w:rPr>
        <w:t>43</w:t>
      </w:r>
      <w:r w:rsidRPr="00FA362E">
        <w:rPr>
          <w:lang w:val="sk-SK"/>
        </w:rPr>
        <w:fldChar w:fldCharType="end"/>
      </w:r>
      <w:r w:rsidRPr="00FA362E">
        <w:rPr>
          <w:lang w:val="sk-SK"/>
        </w:rPr>
        <w:t xml:space="preserve">.  Je to hlavne pre vysokú závislosť plochy aortálnej chlopne na telesnej váhe. Plocha aortálnej chlopne závislý okrem telesnej váhy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bude preto ovplyvnená aj telesnou váhou, vekom a pohlavím </w:t>
      </w:r>
      <w:r w:rsidRPr="00FA362E">
        <w:rPr>
          <w:lang w:val="sk-SK"/>
        </w:rPr>
        <w:fldChar w:fldCharType="begin"/>
      </w:r>
      <w:r w:rsidR="00AD692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w:t>
      </w:r>
    </w:p>
    <w:p w14:paraId="502A6F45" w14:textId="77777777" w:rsidR="00CE547F" w:rsidRPr="00FA362E" w:rsidRDefault="00CE547F" w:rsidP="00CE547F">
      <w:pPr>
        <w:rPr>
          <w:lang w:val="sk-SK"/>
        </w:rPr>
      </w:pPr>
    </w:p>
    <w:p w14:paraId="06FB7F44" w14:textId="77777777" w:rsidR="00CE547F" w:rsidRPr="00FA362E" w:rsidRDefault="00CE547F" w:rsidP="00CE547F">
      <w:pPr>
        <w:rPr>
          <w:lang w:val="sk-SK"/>
        </w:rPr>
      </w:pPr>
      <w:r w:rsidRPr="00FA362E">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už došlo k výtoku krvi zo srdca smerom k perifériám a tiež k určitému žilnému návratu späť do srdca. Tieto zmeny objemu krvi v hrudníku pritom taktiež ovplyvňujú formovanie krivky</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w:t>
      </w:r>
    </w:p>
    <w:p w14:paraId="794DF4F8" w14:textId="42A86C8F" w:rsidR="00CE547F" w:rsidRPr="00FA362E" w:rsidRDefault="00CE547F" w:rsidP="00CE547F">
      <w:pPr>
        <w:rPr>
          <w:lang w:val="sk-SK"/>
        </w:rPr>
      </w:pPr>
      <w:r w:rsidRPr="00FA362E">
        <w:rPr>
          <w:lang w:val="sk-SK"/>
        </w:rPr>
        <w:t xml:space="preserve">Pre zlepšenie merania sa experimentuje s rôznym umiestnením elektród </w:t>
      </w:r>
      <w:r w:rsidRPr="00FA362E">
        <w:rPr>
          <w:lang w:val="sk-SK"/>
        </w:rPr>
        <w:fldChar w:fldCharType="begin">
          <w:fldData xml:space="preserve">PEVuZE5vdGU+PENpdGU+PEF1dGhvcj5Db3R0ZXI8L0F1dGhvcj48WWVhcj4yMDA2PC9ZZWFyPjxJ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</w:fldData>
        </w:fldChar>
      </w:r>
      <w:r w:rsidR="00AD692D">
        <w:rPr>
          <w:lang w:val="sk-SK"/>
        </w:rPr>
        <w:instrText xml:space="preserve"> ADDIN EN.CITE </w:instrText>
      </w:r>
      <w:r w:rsidR="00AD692D">
        <w:rPr>
          <w:lang w:val="sk-SK"/>
        </w:rPr>
        <w:fldChar w:fldCharType="begin">
          <w:fldData xml:space="preserve">PEVuZE5vdGU+PENpdGU+PEF1dGhvcj5Db3R0ZXI8L0F1dGhvcj48WWVhcj4yMDA2PC9ZZWFyPjxJ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44</w:t>
      </w:r>
      <w:r w:rsidRPr="00FA362E">
        <w:rPr>
          <w:lang w:val="sk-SK"/>
        </w:rPr>
        <w:fldChar w:fldCharType="end"/>
      </w:r>
      <w:r w:rsidRPr="00FA362E">
        <w:rPr>
          <w:lang w:val="sk-SK"/>
        </w:rPr>
        <w:t xml:space="preserve"> a kombináciou viacerých elektród </w:t>
      </w:r>
      <w:r w:rsidRPr="00FA362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aXNwbGF5VGV4dD48c3R5bGUgZmFjZT0ic3VwZXJzY3JpcHQiPjQ1PC9zdHlsZT48L0Rpc3BsYXlU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</w:fldData>
        </w:fldChar>
      </w:r>
      <w:r w:rsidR="00AD692D">
        <w:rPr>
          <w:lang w:val="sk-SK"/>
        </w:rPr>
        <w:instrText xml:space="preserve"> ADDIN EN.CITE </w:instrText>
      </w:r>
      <w:r w:rsidR="00AD692D">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aXNwbGF5VGV4dD48c3R5bGUgZmFjZT0ic3VwZXJzY3JpcHQiPjQ1PC9zdHlsZT48L0Rpc3BsYXlU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45</w:t>
      </w:r>
      <w:r w:rsidRPr="00FA362E">
        <w:rPr>
          <w:lang w:val="sk-SK"/>
        </w:rPr>
        <w:fldChar w:fldCharType="end"/>
      </w:r>
      <w:r w:rsidRPr="00FA362E">
        <w:rPr>
          <w:lang w:val="sk-SK"/>
        </w:rPr>
        <w:t xml:space="preserve"> .</w:t>
      </w:r>
    </w:p>
    <w:p w14:paraId="3EBBC0CF" w14:textId="77777777" w:rsidR="00CE547F" w:rsidRPr="00FA362E" w:rsidRDefault="00CE547F" w:rsidP="00CE547F">
      <w:pPr>
        <w:rPr>
          <w:lang w:val="sk-SK"/>
        </w:rPr>
      </w:pPr>
    </w:p>
    <w:p w14:paraId="43E0A2A3" w14:textId="77777777" w:rsidR="00CE547F" w:rsidRPr="00FA362E" w:rsidRDefault="00CE547F" w:rsidP="00CE547F">
      <w:pPr>
        <w:pStyle w:val="Heading3"/>
        <w:rPr>
          <w:lang w:val="sk-SK"/>
        </w:rPr>
      </w:pPr>
      <w:bookmarkStart w:id="1216" w:name="_Toc516413216"/>
      <w:r w:rsidRPr="00FA362E">
        <w:rPr>
          <w:lang w:val="sk-SK"/>
        </w:rPr>
        <w:t>Meranie SV z brachiálnej artérie</w:t>
      </w:r>
      <w:bookmarkEnd w:id="1216"/>
    </w:p>
    <w:p w14:paraId="1BCC0E19" w14:textId="77777777" w:rsidR="00CE547F" w:rsidRPr="00FA362E" w:rsidRDefault="00CE547F" w:rsidP="00CE547F">
      <w:pPr>
        <w:rPr>
          <w:lang w:val="sk-SK"/>
        </w:rPr>
      </w:pPr>
    </w:p>
    <w:p w14:paraId="7E45A879" w14:textId="2453EE82" w:rsidR="00CE547F" w:rsidRPr="00FA362E" w:rsidRDefault="00CE547F" w:rsidP="00CE547F">
      <w:pPr>
        <w:rPr>
          <w:lang w:val="sk-SK"/>
        </w:rPr>
      </w:pPr>
      <w:r w:rsidRPr="00FA362E">
        <w:rPr>
          <w:noProof/>
          <w:lang w:val="sk-SK"/>
        </w:rPr>
        <w:t>Zaujímavým novým prístupom je meranie srdečného výdaja zo zmien impedancie ruky. Táto metóda sa označuje ako TBEV (TransBrachail Electrical Velocimetry)</w:t>
      </w:r>
      <w:r w:rsidRPr="00FA362E">
        <w:rPr>
          <w:noProof/>
          <w:lang w:val="sk-SK"/>
        </w:rPr>
        <w:fldChar w:fldCharType="begin"/>
      </w:r>
      <w:r w:rsidR="00AD692D">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Velocimetry&lt;/IDText&gt;&lt;DisplayText&gt;&lt;style face="superscript"&gt;46&lt;/style&gt;&lt;/DisplayText&gt;&lt;record&gt;&lt;dates&gt;&lt;pub-dates&gt;&lt;date&gt;Aug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FA362E">
        <w:rPr>
          <w:noProof/>
          <w:lang w:val="sk-SK"/>
        </w:rPr>
        <w:fldChar w:fldCharType="separate"/>
      </w:r>
      <w:r w:rsidR="00AD692D" w:rsidRPr="00AD692D">
        <w:rPr>
          <w:noProof/>
          <w:vertAlign w:val="superscript"/>
          <w:lang w:val="sk-SK"/>
        </w:rPr>
        <w:t>46</w:t>
      </w:r>
      <w:r w:rsidRPr="00FA362E">
        <w:rPr>
          <w:noProof/>
          <w:lang w:val="sk-SK"/>
        </w:rPr>
        <w:fldChar w:fldCharType="end"/>
      </w:r>
      <w:r w:rsidRPr="00FA362E">
        <w:rPr>
          <w:noProof/>
          <w:lang w:val="sk-SK"/>
        </w:rPr>
        <w:t xml:space="preserve">. </w:t>
      </w:r>
      <w:r w:rsidRPr="00FA362E">
        <w:rPr>
          <w:lang w:val="sk-SK"/>
        </w:rPr>
        <w:t xml:space="preserve">Podnetom na vznik tejto metódy bolo zistenie, že maximum zrýchlenia krvi v aorte vysoko koreluje s maximom zrýchlenia krvi v brachiálnej aorte (r =0,79) </w:t>
      </w:r>
      <w:r w:rsidRPr="00FA362E">
        <w:rPr>
          <w:lang w:val="sk-SK"/>
        </w:rPr>
        <w:fldChar w:fldCharType="begin"/>
      </w:r>
      <w:r w:rsidR="00AD692D">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resistance&lt;/IDText&gt;&lt;DisplayText&gt;&lt;style face="superscript"&gt;47&lt;/style&gt;&lt;/DisplayText&gt;&lt;record&gt;&lt;keywords&gt;&lt;keyword&gt;blood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FA362E">
        <w:rPr>
          <w:lang w:val="sk-SK"/>
        </w:rPr>
        <w:fldChar w:fldCharType="separate"/>
      </w:r>
      <w:r w:rsidR="00AD692D" w:rsidRPr="00AD692D">
        <w:rPr>
          <w:noProof/>
          <w:vertAlign w:val="superscript"/>
          <w:lang w:val="sk-SK"/>
        </w:rPr>
        <w:t>47</w:t>
      </w:r>
      <w:r w:rsidRPr="00FA362E">
        <w:rPr>
          <w:lang w:val="sk-SK"/>
        </w:rPr>
        <w:fldChar w:fldCharType="end"/>
      </w:r>
      <w:r w:rsidRPr="00FA362E">
        <w:rPr>
          <w:lang w:val="sk-SK"/>
        </w:rPr>
        <w:t>. Takisto sa ukázalo, že maximum zrýchlenia v brachiálnej aorte nie je ovplyvnené väzoaktivitou ciev ruky. Bolo zistená len závislosť na stimulácií β1 adrenoreceptoru v srdci</w:t>
      </w:r>
      <w:r w:rsidRPr="00FA362E">
        <w:rPr>
          <w:lang w:val="sk-SK"/>
        </w:rPr>
        <w:fldChar w:fldCharType="begin"/>
      </w:r>
      <w:r w:rsidR="00AD692D">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HYPERTHYROIDISM&lt;/IDText&gt;&lt;DisplayText&gt;&lt;style face="superscript"&gt;48&lt;/style&gt;&lt;/DisplayText&gt;&lt;record&gt;&lt;dates&gt;&lt;pub-dates&gt;&lt;date&gt;Feb&lt;/date&gt;&lt;/pub-dates&gt;&lt;year&gt;1990&lt;/year&gt;&lt;/dates&gt;&lt;keywords&gt;&lt;keyword&gt;Cardiovascular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FA362E">
        <w:rPr>
          <w:lang w:val="sk-SK"/>
        </w:rPr>
        <w:fldChar w:fldCharType="separate"/>
      </w:r>
      <w:r w:rsidR="00AD692D" w:rsidRPr="00AD692D">
        <w:rPr>
          <w:noProof/>
          <w:vertAlign w:val="superscript"/>
          <w:lang w:val="sk-SK"/>
        </w:rPr>
        <w:t>48</w:t>
      </w:r>
      <w:r w:rsidRPr="00FA362E">
        <w:rPr>
          <w:lang w:val="sk-SK"/>
        </w:rPr>
        <w:fldChar w:fldCharType="end"/>
      </w:r>
      <w:r w:rsidRPr="00FA362E">
        <w:rPr>
          <w:lang w:val="sk-SK"/>
        </w:rPr>
        <w:t xml:space="preserve">. Tvar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na hrudi má viacero predpokladaných zdrojov ako zmeny objemu, dýchanie,... Na ruke sa však predpokladá, že najdôležitejším zdrojom, ktorý formuje krivku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je brachialna artéria a jej zmeny rýchlosti toku krvi v nej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49</w:t>
      </w:r>
      <w:r w:rsidRPr="00FA362E">
        <w:rPr>
          <w:lang w:val="sk-SK"/>
        </w:rPr>
        <w:fldChar w:fldCharType="end"/>
      </w:r>
      <w:r w:rsidRPr="00FA362E">
        <w:rPr>
          <w:lang w:val="sk-SK"/>
        </w:rPr>
        <w:t xml:space="preserve">. Užší pôvod zdroja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by mal prispieť k zvýšeniu presnosti merania SV. Meranie SV metódou </w:t>
      </w:r>
      <w:r w:rsidRPr="00FA362E">
        <w:rPr>
          <w:noProof/>
          <w:lang w:val="sk-SK"/>
        </w:rPr>
        <w:t>TBEV je podobná ako Bernstainova metóda merania SV na hrudi (</w:t>
      </w:r>
      <w:r w:rsidRPr="00FA362E">
        <w:rPr>
          <w:noProof/>
          <w:lang w:val="sk-SK"/>
        </w:rPr>
        <w:fldChar w:fldCharType="begin"/>
      </w:r>
      <w:r w:rsidRPr="00FA362E">
        <w:rPr>
          <w:noProof/>
          <w:lang w:val="sk-SK"/>
        </w:rPr>
        <w:instrText xml:space="preserve"> REF Berstain_model_3 \h </w:instrText>
      </w:r>
      <w:r w:rsidRPr="00FA362E">
        <w:rPr>
          <w:noProof/>
          <w:lang w:val="sk-SK"/>
        </w:rPr>
      </w:r>
      <w:r w:rsidRPr="00FA362E">
        <w:rPr>
          <w:noProof/>
          <w:lang w:val="sk-SK"/>
        </w:rPr>
        <w:fldChar w:fldCharType="separate"/>
      </w:r>
      <w:r w:rsidR="00F95B9C">
        <w:rPr>
          <w:noProof/>
          <w:color w:val="000000"/>
          <w:lang w:val="sk-SK"/>
        </w:rPr>
        <w:t>37</w:t>
      </w:r>
      <w:r w:rsidRPr="00FA362E">
        <w:rPr>
          <w:noProof/>
          <w:lang w:val="sk-SK"/>
        </w:rPr>
        <w:fldChar w:fldCharType="end"/>
      </w:r>
      <w:r w:rsidRPr="00FA362E">
        <w:rPr>
          <w:noProof/>
          <w:lang w:val="sk-SK"/>
        </w:rPr>
        <w:t xml:space="preserve">). Zmena nastáva pri definícii objemu kde s zavádza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noProof/>
            <w:lang w:val="sk-SK"/>
          </w:rPr>
          <m:t>=32*m</m:t>
        </m:r>
      </m:oMath>
      <w:r w:rsidRPr="00FA362E">
        <w:rPr>
          <w:noProof/>
          <w:lang w:val="sk-SK"/>
        </w:rPr>
        <w:t xml:space="preserve">, kde </w:t>
      </w:r>
      <m:oMath>
        <m:r>
          <w:rPr>
            <w:rFonts w:ascii="Cambria Math" w:hAnsi="Cambria Math"/>
            <w:noProof/>
            <w:lang w:val="sk-SK"/>
          </w:rPr>
          <m:t>m</m:t>
        </m:r>
      </m:oMath>
      <w:r w:rsidRPr="00FA362E">
        <w:rPr>
          <w:noProof/>
          <w:lang w:val="sk-SK"/>
        </w:rPr>
        <w:t xml:space="preserve"> je telesná váha. Metóda merania SV metódou TBEV:</w:t>
      </w:r>
    </w:p>
    <w:p w14:paraId="515D3087" w14:textId="77777777" w:rsidR="00CE547F" w:rsidRPr="00FA362E" w:rsidRDefault="00CE547F" w:rsidP="00CE547F">
      <w:pPr>
        <w:rPr>
          <w:lang w:val="sk-SK"/>
        </w:rPr>
      </w:pPr>
    </w:p>
    <w:p w14:paraId="7F1B8D92"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5"/>
        <w:gridCol w:w="6973"/>
        <w:gridCol w:w="846"/>
      </w:tblGrid>
      <w:tr w:rsidR="00CE547F" w:rsidRPr="00FA362E" w14:paraId="12F123F2" w14:textId="77777777" w:rsidTr="00452ADC">
        <w:tc>
          <w:tcPr>
            <w:tcW w:w="704" w:type="dxa"/>
          </w:tcPr>
          <w:p w14:paraId="5F1314C5" w14:textId="77777777" w:rsidR="00CE547F" w:rsidRPr="00FA362E" w:rsidRDefault="00CE547F" w:rsidP="00452ADC">
            <w:pPr>
              <w:jc w:val="center"/>
              <w:rPr>
                <w:color w:val="000000"/>
                <w:lang w:val="sk-SK"/>
              </w:rPr>
            </w:pPr>
          </w:p>
        </w:tc>
        <w:tc>
          <w:tcPr>
            <w:tcW w:w="7088" w:type="dxa"/>
            <w:vAlign w:val="center"/>
          </w:tcPr>
          <w:p w14:paraId="7A10B7C8" w14:textId="77777777" w:rsidR="00CE547F" w:rsidRPr="00FA362E" w:rsidRDefault="003C2DF3"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14:paraId="6E677B4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217" w:author="Peto" w:date="2018-06-10T16:58:00Z">
              <w:r w:rsidR="00F95B9C" w:rsidRPr="00F95B9C">
                <w:rPr>
                  <w:noProof/>
                  <w:color w:val="000000"/>
                  <w:lang w:val="sk-SK"/>
                  <w:rPrChange w:id="1218" w:author="Peto" w:date="2018-06-10T16:58:00Z">
                    <w:rPr>
                      <w:lang w:val="sk-SK"/>
                    </w:rPr>
                  </w:rPrChange>
                </w:rPr>
                <w:t>39</w:t>
              </w:r>
            </w:ins>
            <w:del w:id="1219" w:author="Peto" w:date="2018-06-10T16:58:00Z">
              <w:r w:rsidR="00B85020" w:rsidRPr="00B85020" w:rsidDel="00F95B9C">
                <w:rPr>
                  <w:noProof/>
                  <w:color w:val="000000"/>
                  <w:lang w:val="sk-SK"/>
                </w:rPr>
                <w:delText>39</w:delText>
              </w:r>
            </w:del>
            <w:r w:rsidRPr="00FA362E">
              <w:rPr>
                <w:noProof/>
                <w:color w:val="000000"/>
                <w:lang w:val="sk-SK"/>
              </w:rPr>
              <w:fldChar w:fldCharType="end"/>
            </w:r>
            <w:r w:rsidRPr="00FA362E">
              <w:rPr>
                <w:color w:val="000000"/>
                <w:lang w:val="sk-SK"/>
              </w:rPr>
              <w:t>)</w:t>
            </w:r>
          </w:p>
        </w:tc>
      </w:tr>
    </w:tbl>
    <w:p w14:paraId="47FCA39A" w14:textId="77777777" w:rsidR="00CE547F" w:rsidRPr="00FA362E" w:rsidRDefault="00CE547F" w:rsidP="00CE547F">
      <w:pPr>
        <w:rPr>
          <w:lang w:val="sk-SK"/>
        </w:rPr>
      </w:pPr>
      <w:r w:rsidRPr="00FA362E">
        <w:rPr>
          <w:lang w:val="sk-SK"/>
        </w:rPr>
        <w:t xml:space="preserve">, kde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merané na ruke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oMath>
      <w:r w:rsidRPr="00FA362E">
        <w:rPr>
          <w:lang w:val="sk-SK"/>
        </w:rPr>
        <w:t xml:space="preserve"> je doba systolického toku krvi, ktorej hodnota je však podobná ako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A362E">
        <w:rPr>
          <w:lang w:val="sk-SK"/>
        </w:rPr>
        <w:t xml:space="preserve"> – doba toku ľavou komorou ako v pre v metóde v Bernstainovej metóde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w:t>
      </w:r>
    </w:p>
    <w:p w14:paraId="421D16A0" w14:textId="77777777" w:rsidR="00CE547F" w:rsidRPr="00FA362E" w:rsidRDefault="00CE547F" w:rsidP="00CE547F">
      <w:pPr>
        <w:rPr>
          <w:lang w:val="sk-SK"/>
        </w:rPr>
      </w:pPr>
    </w:p>
    <w:p w14:paraId="70F9BD22" w14:textId="05482BF1" w:rsidR="00CE547F" w:rsidRPr="00FA362E" w:rsidRDefault="00CE547F" w:rsidP="00CE547F">
      <w:pPr>
        <w:rPr>
          <w:lang w:val="sk-SK"/>
        </w:rPr>
      </w:pPr>
      <w:r w:rsidRPr="00FA362E">
        <w:rPr>
          <w:lang w:val="sk-SK"/>
        </w:rPr>
        <w:t xml:space="preserve">Bioimpedancia sa používa aj na ďalšie účely, ako impedančná spektroskopia </w:t>
      </w:r>
      <w:r w:rsidRPr="00FA362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PjxEaXNwbGF5VGV4dD48c3R5bGUgZmFjZT0ic3VwZXJzY3JpcHQiPjUwPC9zdHlsZT48L0Rpc3Bs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</w:fldData>
        </w:fldChar>
      </w:r>
      <w:r w:rsidR="00AD692D">
        <w:rPr>
          <w:lang w:val="sk-SK"/>
        </w:rPr>
        <w:instrText xml:space="preserve"> ADDIN EN.CITE </w:instrText>
      </w:r>
      <w:r w:rsidR="00AD692D">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PjxEaXNwbGF5VGV4dD48c3R5bGUgZmFjZT0ic3VwZXJzY3JpcHQiPjUwPC9zdHlsZT48L0Rpc3Bs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50</w:t>
      </w:r>
      <w:r w:rsidRPr="00FA362E">
        <w:rPr>
          <w:lang w:val="sk-SK"/>
        </w:rPr>
        <w:fldChar w:fldCharType="end"/>
      </w:r>
      <w:r w:rsidRPr="00FA362E">
        <w:rPr>
          <w:lang w:val="sk-SK"/>
        </w:rPr>
        <w:t xml:space="preserve">, impedančná tomografia </w:t>
      </w:r>
      <w:r w:rsidRPr="00FA362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PHN0eWxlIGZhY2U9InN1cGVyc2NyaXB0Ij41MSwgNTI8L3N0eWxlPjwvRGlzcGxheVRleHQ+PHJl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</w:fldData>
        </w:fldChar>
      </w:r>
      <w:r w:rsidR="00AD692D">
        <w:rPr>
          <w:lang w:val="sk-SK"/>
        </w:rPr>
        <w:instrText xml:space="preserve"> ADDIN EN.CITE </w:instrText>
      </w:r>
      <w:r w:rsidR="00AD692D">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PHN0eWxlIGZhY2U9InN1cGVyc2NyaXB0Ij41MSwgNTI8L3N0eWxlPjwvRGlzcGxheVRleHQ+PHJl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51, 52</w:t>
      </w:r>
      <w:r w:rsidRPr="00FA362E">
        <w:rPr>
          <w:lang w:val="sk-SK"/>
        </w:rPr>
        <w:fldChar w:fldCharType="end"/>
      </w:r>
      <w:r w:rsidRPr="00FA362E">
        <w:rPr>
          <w:lang w:val="sk-SK"/>
        </w:rPr>
        <w:t xml:space="preserve">, na meranie rýchlosti pulznej vlny medzi hrudníkom a nohami, hrudníkom a rukami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 </w:instrText>
      </w:r>
      <w:r w:rsidR="00AD692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7</w:t>
      </w:r>
      <w:r w:rsidRPr="00FA362E">
        <w:rPr>
          <w:lang w:val="sk-SK"/>
        </w:rPr>
        <w:fldChar w:fldCharType="end"/>
      </w:r>
      <w:r w:rsidRPr="00FA362E">
        <w:rPr>
          <w:lang w:val="sk-SK"/>
        </w:rPr>
        <w:t xml:space="preserve">. </w:t>
      </w:r>
    </w:p>
    <w:p w14:paraId="37D9A65B" w14:textId="77777777" w:rsidR="00CE547F" w:rsidRPr="00FA362E" w:rsidRDefault="00CE547F" w:rsidP="00CE547F">
      <w:pPr>
        <w:rPr>
          <w:lang w:val="sk-SK"/>
        </w:rPr>
      </w:pPr>
    </w:p>
    <w:p w14:paraId="33CFC534" w14:textId="77777777" w:rsidR="00CE547F" w:rsidRPr="00FA362E" w:rsidRDefault="00CE547F" w:rsidP="00CE547F">
      <w:pPr>
        <w:pStyle w:val="Heading2"/>
        <w:rPr>
          <w:lang w:val="sk-SK"/>
        </w:rPr>
      </w:pPr>
      <w:bookmarkStart w:id="1220" w:name="_Toc516413217"/>
      <w:r w:rsidRPr="00FA362E">
        <w:rPr>
          <w:lang w:val="sk-SK"/>
        </w:rPr>
        <w:t>Parametre výpočtu SV</w:t>
      </w:r>
      <w:bookmarkEnd w:id="1063"/>
      <w:bookmarkEnd w:id="1220"/>
    </w:p>
    <w:p w14:paraId="44CD350E" w14:textId="77777777" w:rsidR="00CE547F" w:rsidRPr="00FA362E" w:rsidRDefault="00CE547F" w:rsidP="00CE547F">
      <w:pPr>
        <w:rPr>
          <w:lang w:val="sk-SK"/>
        </w:rPr>
      </w:pPr>
      <w:r w:rsidRPr="00FA362E">
        <w:rPr>
          <w:lang w:val="sk-SK"/>
        </w:rPr>
        <w:t>Podľa Bernsteina potrebujeme pre výpočet SV poznať:</w:t>
      </w:r>
    </w:p>
    <w:p w14:paraId="0F7939C6" w14:textId="77777777" w:rsidR="00CE547F" w:rsidRPr="00FA362E" w:rsidRDefault="00CE547F" w:rsidP="00CE547F">
      <w:pPr>
        <w:pStyle w:val="ListParagraph"/>
        <w:numPr>
          <w:ilvl w:val="0"/>
          <w:numId w:val="2"/>
        </w:numPr>
        <w:overflowPunct/>
        <w:autoSpaceDE/>
        <w:autoSpaceDN/>
        <w:adjustRightInd/>
        <w:spacing w:after="200" w:line="252" w:lineRule="auto"/>
        <w:contextualSpacing/>
        <w:textAlignment w:val="auto"/>
        <w:rPr>
          <w:lang w:val="sk-SK"/>
        </w:rPr>
      </w:pPr>
      <w:r w:rsidRPr="00FA362E">
        <w:rPr>
          <w:lang w:val="sk-SK"/>
        </w:rPr>
        <w:lastRenderedPageBreak/>
        <w:t>V</w:t>
      </w:r>
      <w:r w:rsidRPr="00FA362E">
        <w:rPr>
          <w:vertAlign w:val="subscript"/>
          <w:lang w:val="sk-SK"/>
        </w:rPr>
        <w:t>ITBV</w:t>
      </w:r>
      <w:r w:rsidRPr="00FA362E">
        <w:rPr>
          <w:lang w:val="sk-SK"/>
        </w:rPr>
        <w:t xml:space="preserve">, </w:t>
      </w:r>
      <m:oMath>
        <m:r>
          <w:rPr>
            <w:rFonts w:ascii="Cambria Math" w:hAnsi="Cambria Math"/>
            <w:lang w:val="sk-SK"/>
          </w:rPr>
          <m:t>ζ</m:t>
        </m:r>
      </m:oMath>
      <w:r w:rsidRPr="00FA362E">
        <w:rPr>
          <w:lang w:val="sk-SK"/>
        </w:rPr>
        <w:t xml:space="preserve"> – konštanty odvodené z telesnej váhy a objemu hrudníka</w:t>
      </w:r>
    </w:p>
    <w:p w14:paraId="38AA12AF" w14:textId="77777777" w:rsidR="00CE547F" w:rsidRPr="00FA362E" w:rsidRDefault="00CE547F" w:rsidP="00CE547F">
      <w:pPr>
        <w:pStyle w:val="ListParagraph"/>
        <w:numPr>
          <w:ilvl w:val="0"/>
          <w:numId w:val="2"/>
        </w:numPr>
        <w:overflowPunct/>
        <w:autoSpaceDE/>
        <w:autoSpaceDN/>
        <w:adjustRightInd/>
        <w:spacing w:after="200" w:line="252" w:lineRule="auto"/>
        <w:contextualSpacing/>
        <w:textAlignment w:val="auto"/>
        <w:rPr>
          <w:lang w:val="sk-SK"/>
        </w:rPr>
      </w:pPr>
      <w:r w:rsidRPr="00FA362E">
        <w:rPr>
          <w:lang w:val="sk-SK"/>
        </w:rPr>
        <w:t>Z</w:t>
      </w:r>
      <w:r w:rsidRPr="00FA362E">
        <w:rPr>
          <w:vertAlign w:val="subscript"/>
          <w:lang w:val="sk-SK"/>
        </w:rPr>
        <w:t xml:space="preserve">0 </w:t>
      </w:r>
      <w:r w:rsidRPr="00FA362E">
        <w:rPr>
          <w:lang w:val="sk-SK"/>
        </w:rPr>
        <w:t>– základná impedancia hrudníka</w:t>
      </w:r>
    </w:p>
    <w:p w14:paraId="6F9B8E6D" w14:textId="4D794F62" w:rsidR="00CE547F" w:rsidRPr="00FA362E" w:rsidRDefault="00CE547F" w:rsidP="00CE547F">
      <w:pPr>
        <w:pStyle w:val="ListParagraph"/>
        <w:numPr>
          <w:ilvl w:val="0"/>
          <w:numId w:val="2"/>
        </w:numPr>
        <w:overflowPunct/>
        <w:autoSpaceDE/>
        <w:autoSpaceDN/>
        <w:adjustRightInd/>
        <w:spacing w:after="200" w:line="252" w:lineRule="auto"/>
        <w:contextualSpacing/>
        <w:textAlignment w:val="auto"/>
        <w:rPr>
          <w:lang w:val="sk-SK"/>
        </w:rPr>
      </w:pPr>
      <w:del w:id="1221" w:author="Langer, Peter" w:date="2018-06-12T08:18:00Z">
        <w:r w:rsidRPr="00FA362E" w:rsidDel="00E16A17">
          <w:rPr>
            <w:lang w:val="sk-SK"/>
          </w:rPr>
          <w:delText>-</w:delText>
        </w:r>
      </w:del>
      <m:oMath>
        <m:r>
          <w:ins w:id="1222" w:author="Langer, Peter" w:date="2018-06-12T08:18:00Z">
            <w:rPr>
              <w:rFonts w:ascii="Cambria Math" w:hAnsi="Cambria Math"/>
              <w:lang w:val="sk-SK"/>
            </w:rPr>
            <m:t>-dZ/d</m:t>
          </w:ins>
        </m:r>
        <m:sSub>
          <m:sSubPr>
            <m:ctrlPr>
              <w:ins w:id="1223" w:author="Langer, Peter" w:date="2018-06-12T08:18:00Z">
                <w:rPr>
                  <w:rFonts w:ascii="Cambria Math" w:hAnsi="Cambria Math"/>
                  <w:i/>
                  <w:lang w:val="sk-SK"/>
                </w:rPr>
              </w:ins>
            </m:ctrlPr>
          </m:sSubPr>
          <m:e>
            <m:r>
              <w:ins w:id="1224" w:author="Langer, Peter" w:date="2018-06-12T08:18:00Z">
                <w:rPr>
                  <w:rFonts w:ascii="Cambria Math" w:hAnsi="Cambria Math"/>
                  <w:lang w:val="sk-SK"/>
                </w:rPr>
                <m:t>t</m:t>
              </w:ins>
            </m:r>
          </m:e>
          <m:sub>
            <m:r>
              <w:ins w:id="1225" w:author="Langer, Peter" w:date="2018-06-12T08:18:00Z">
                <w:rPr>
                  <w:rFonts w:ascii="Cambria Math" w:hAnsi="Cambria Math"/>
                  <w:lang w:val="sk-SK"/>
                </w:rPr>
                <m:t>max</m:t>
              </w:ins>
            </m:r>
          </m:sub>
        </m:sSub>
      </m:oMath>
      <w:del w:id="1226" w:author="Langer, Peter" w:date="2018-06-12T08:18:00Z">
        <w:r w:rsidRPr="00FA362E" w:rsidDel="00E16A17">
          <w:rPr>
            <w:lang w:val="sk-SK"/>
          </w:rPr>
          <w:delText>dZ/dt</w:delText>
        </w:r>
        <w:r w:rsidRPr="00FA362E" w:rsidDel="00E16A17">
          <w:rPr>
            <w:vertAlign w:val="subscript"/>
            <w:lang w:val="sk-SK"/>
          </w:rPr>
          <w:delText>max</w:delText>
        </w:r>
      </w:del>
      <w:r w:rsidRPr="00FA362E">
        <w:rPr>
          <w:vertAlign w:val="subscript"/>
          <w:lang w:val="sk-SK"/>
        </w:rPr>
        <w:t xml:space="preserve"> </w:t>
      </w:r>
      <w:r w:rsidRPr="00FA362E">
        <w:rPr>
          <w:lang w:val="sk-SK"/>
        </w:rPr>
        <w:t>– maximum zápornej derivovanej impedancie hrudníka</w:t>
      </w:r>
    </w:p>
    <w:p w14:paraId="3DB3D70C" w14:textId="77777777" w:rsidR="00CE547F" w:rsidRPr="00FA362E" w:rsidRDefault="003C2DF3" w:rsidP="00CE547F">
      <w:pPr>
        <w:pStyle w:val="ListParagraph"/>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CE547F" w:rsidRPr="00FA362E">
        <w:rPr>
          <w:lang w:val="sk-SK"/>
        </w:rPr>
        <w:t xml:space="preserve">– dĺžka systoly (LVET – Left Ventricular Ejection Time) - </w:t>
      </w:r>
    </w:p>
    <w:p w14:paraId="374DAD1E" w14:textId="1DF81A7A" w:rsidR="00CE547F" w:rsidRDefault="00CE547F" w:rsidP="00CE547F">
      <w:pPr>
        <w:rPr>
          <w:lang w:val="sk-SK"/>
        </w:rPr>
      </w:pPr>
      <w:r w:rsidRPr="00FA362E">
        <w:rPr>
          <w:lang w:val="sk-SK"/>
        </w:rPr>
        <w:t xml:space="preserve">Ak si uvedomíme, že konštanty a základná impedancia hrudníka sa nemenia počas merania, zmeny SV ovplyvňujú dva parametre: </w:t>
      </w:r>
      <m:oMath>
        <m:r>
          <w:ins w:id="1227" w:author="Langer, Peter" w:date="2018-06-12T08:18:00Z">
            <w:rPr>
              <w:rFonts w:ascii="Cambria Math" w:hAnsi="Cambria Math"/>
              <w:lang w:val="sk-SK"/>
            </w:rPr>
            <m:t>-dZ/d</m:t>
          </w:ins>
        </m:r>
        <m:sSub>
          <m:sSubPr>
            <m:ctrlPr>
              <w:ins w:id="1228" w:author="Langer, Peter" w:date="2018-06-12T08:18:00Z">
                <w:rPr>
                  <w:rFonts w:ascii="Cambria Math" w:hAnsi="Cambria Math"/>
                  <w:i/>
                  <w:lang w:val="sk-SK"/>
                </w:rPr>
              </w:ins>
            </m:ctrlPr>
          </m:sSubPr>
          <m:e>
            <m:r>
              <w:ins w:id="1229" w:author="Langer, Peter" w:date="2018-06-12T08:18:00Z">
                <w:rPr>
                  <w:rFonts w:ascii="Cambria Math" w:hAnsi="Cambria Math"/>
                  <w:lang w:val="sk-SK"/>
                </w:rPr>
                <m:t>t</m:t>
              </w:ins>
            </m:r>
          </m:e>
          <m:sub>
            <m:r>
              <w:ins w:id="1230" w:author="Langer, Peter" w:date="2018-06-12T08:18:00Z">
                <w:rPr>
                  <w:rFonts w:ascii="Cambria Math" w:hAnsi="Cambria Math"/>
                  <w:lang w:val="sk-SK"/>
                </w:rPr>
                <m:t>max</m:t>
              </w:ins>
            </m:r>
          </m:sub>
        </m:sSub>
      </m:oMath>
      <w:del w:id="1231" w:author="Langer, Peter" w:date="2018-06-12T08:18:00Z">
        <w:r w:rsidRPr="00FA362E" w:rsidDel="00E16A17">
          <w:rPr>
            <w:lang w:val="sk-SK"/>
          </w:rPr>
          <w:delText>-dZ/dtmax</w:delText>
        </w:r>
      </w:del>
      <w:r w:rsidRPr="00FA362E">
        <w:rPr>
          <w:lang w:val="sk-SK"/>
        </w:rPr>
        <w:t xml:space="preserve"> a LVET interval. Tieto dva parametre sú postačujúce na sledovanie relatívnych zmien SV. Komplikácie pri správnom stanovení LVET intervalu a </w:t>
      </w:r>
      <m:oMath>
        <m:r>
          <w:ins w:id="1232" w:author="Langer, Peter" w:date="2018-06-12T08:18:00Z">
            <w:rPr>
              <w:rFonts w:ascii="Cambria Math" w:hAnsi="Cambria Math"/>
              <w:lang w:val="sk-SK"/>
            </w:rPr>
            <m:t>-dZ/d</m:t>
          </w:ins>
        </m:r>
        <m:sSub>
          <m:sSubPr>
            <m:ctrlPr>
              <w:ins w:id="1233" w:author="Langer, Peter" w:date="2018-06-12T08:18:00Z">
                <w:rPr>
                  <w:rFonts w:ascii="Cambria Math" w:hAnsi="Cambria Math"/>
                  <w:i/>
                  <w:lang w:val="sk-SK"/>
                </w:rPr>
              </w:ins>
            </m:ctrlPr>
          </m:sSubPr>
          <m:e>
            <m:r>
              <w:ins w:id="1234" w:author="Langer, Peter" w:date="2018-06-12T08:18:00Z">
                <w:rPr>
                  <w:rFonts w:ascii="Cambria Math" w:hAnsi="Cambria Math"/>
                  <w:lang w:val="sk-SK"/>
                </w:rPr>
                <m:t>t</m:t>
              </w:ins>
            </m:r>
          </m:e>
          <m:sub>
            <m:r>
              <w:ins w:id="1235" w:author="Langer, Peter" w:date="2018-06-12T08:18:00Z">
                <w:rPr>
                  <w:rFonts w:ascii="Cambria Math" w:hAnsi="Cambria Math"/>
                  <w:lang w:val="sk-SK"/>
                </w:rPr>
                <m:t>max</m:t>
              </w:ins>
            </m:r>
          </m:sub>
        </m:sSub>
      </m:oMath>
      <w:del w:id="1236" w:author="Langer, Peter" w:date="2018-06-12T08:18:00Z">
        <w:r w:rsidRPr="00FA362E" w:rsidDel="00E16A17">
          <w:rPr>
            <w:lang w:val="sk-SK"/>
          </w:rPr>
          <w:delText>-dZ/dtmax</w:delText>
        </w:r>
      </w:del>
      <w:r w:rsidRPr="00FA362E">
        <w:rPr>
          <w:lang w:val="sk-SK"/>
        </w:rPr>
        <w:t xml:space="preserve"> vnášajú najväčšiu chybu do výpočtu SV. Ich určeniu je preto potrebné venovať potrebnú pozornosť. LVET sa dá merať rôznymi spôsobmi. Je ho možné stanoviť z derivácie hrudníkovej impedancie ako interval medzi B a X bodom znázornené na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ins w:id="1237"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11</w:t>
        </w:r>
      </w:ins>
      <w:del w:id="1238"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11</w:delText>
        </w:r>
      </w:del>
      <w:r w:rsidRPr="00FA362E">
        <w:rPr>
          <w:lang w:val="sk-SK"/>
        </w:rPr>
        <w:fldChar w:fldCharType="end"/>
      </w:r>
      <w:r w:rsidRPr="00FA362E">
        <w:rPr>
          <w:lang w:val="sk-SK"/>
        </w:rPr>
        <w:t>. Pre problémy pri stanovovaní týchto bodov sa častejšie využíva stanovenie LVET intervalu zo srdečných zvukov (HS – heart sounds).</w:t>
      </w:r>
    </w:p>
    <w:p w14:paraId="23CA433C" w14:textId="54DDD246" w:rsidR="00A41844" w:rsidRPr="00FA362E" w:rsidRDefault="00A41844" w:rsidP="00A41844">
      <w:pPr>
        <w:pStyle w:val="Heading3"/>
        <w:rPr>
          <w:lang w:val="sk-SK"/>
        </w:rPr>
      </w:pPr>
      <w:bookmarkStart w:id="1239" w:name="_Toc516413218"/>
      <w:r>
        <w:rPr>
          <w:lang w:val="sk-SK"/>
        </w:rPr>
        <w:t>M</w:t>
      </w:r>
      <w:r w:rsidRPr="00FA362E">
        <w:rPr>
          <w:lang w:val="sk-SK"/>
        </w:rPr>
        <w:t>axim</w:t>
      </w:r>
      <w:r>
        <w:rPr>
          <w:lang w:val="sk-SK"/>
        </w:rPr>
        <w:t>um</w:t>
      </w:r>
      <w:r w:rsidRPr="00FA362E">
        <w:rPr>
          <w:lang w:val="sk-SK"/>
        </w:rPr>
        <w:t xml:space="preserve"> derivovaného </w:t>
      </w:r>
      <w:r>
        <w:rPr>
          <w:lang w:val="sk-SK"/>
        </w:rPr>
        <w:t xml:space="preserve">impedančného </w:t>
      </w:r>
      <w:r w:rsidRPr="00FA362E">
        <w:rPr>
          <w:lang w:val="sk-SK"/>
        </w:rPr>
        <w:t>signálu</w:t>
      </w:r>
      <w:r>
        <w:rPr>
          <w:lang w:val="sk-SK"/>
        </w:rPr>
        <w:t xml:space="preserve"> </w:t>
      </w:r>
      <m:oMath>
        <m:r>
          <w:ins w:id="1240" w:author="Langer, Peter" w:date="2018-06-12T08:18:00Z">
            <m:rPr>
              <m:sty m:val="b"/>
            </m:rPr>
            <w:rPr>
              <w:rFonts w:ascii="Cambria Math" w:hAnsi="Cambria Math"/>
              <w:lang w:val="sk-SK"/>
              <w:rPrChange w:id="1241" w:author="Langer, Peter" w:date="2018-06-12T08:18:00Z">
                <w:rPr>
                  <w:rFonts w:ascii="Cambria Math" w:hAnsi="Cambria Math"/>
                  <w:lang w:val="sk-SK"/>
                </w:rPr>
              </w:rPrChange>
            </w:rPr>
            <m:t>-</m:t>
          </w:ins>
        </m:r>
        <m:r>
          <w:ins w:id="1242" w:author="Langer, Peter" w:date="2018-06-12T08:18:00Z">
            <m:rPr>
              <m:sty m:val="bi"/>
            </m:rPr>
            <w:rPr>
              <w:rFonts w:ascii="Cambria Math" w:hAnsi="Cambria Math"/>
              <w:lang w:val="sk-SK"/>
              <w:rPrChange w:id="1243" w:author="Langer, Peter" w:date="2018-06-12T08:18:00Z">
                <w:rPr>
                  <w:rFonts w:ascii="Cambria Math" w:hAnsi="Cambria Math"/>
                  <w:lang w:val="sk-SK"/>
                </w:rPr>
              </w:rPrChange>
            </w:rPr>
            <m:t>dZ</m:t>
          </w:ins>
        </m:r>
        <m:r>
          <w:ins w:id="1244" w:author="Langer, Peter" w:date="2018-06-12T08:18:00Z">
            <m:rPr>
              <m:sty m:val="b"/>
            </m:rPr>
            <w:rPr>
              <w:rFonts w:ascii="Cambria Math" w:hAnsi="Cambria Math"/>
              <w:lang w:val="sk-SK"/>
              <w:rPrChange w:id="1245" w:author="Langer, Peter" w:date="2018-06-12T08:18:00Z">
                <w:rPr>
                  <w:rFonts w:ascii="Cambria Math" w:hAnsi="Cambria Math"/>
                  <w:lang w:val="sk-SK"/>
                </w:rPr>
              </w:rPrChange>
            </w:rPr>
            <m:t>/</m:t>
          </w:ins>
        </m:r>
        <m:r>
          <w:ins w:id="1246" w:author="Langer, Peter" w:date="2018-06-12T08:18:00Z">
            <m:rPr>
              <m:sty m:val="bi"/>
            </m:rPr>
            <w:rPr>
              <w:rFonts w:ascii="Cambria Math" w:hAnsi="Cambria Math"/>
              <w:lang w:val="sk-SK"/>
              <w:rPrChange w:id="1247" w:author="Langer, Peter" w:date="2018-06-12T08:18:00Z">
                <w:rPr>
                  <w:rFonts w:ascii="Cambria Math" w:hAnsi="Cambria Math"/>
                  <w:lang w:val="sk-SK"/>
                </w:rPr>
              </w:rPrChange>
            </w:rPr>
            <m:t>d</m:t>
          </w:ins>
        </m:r>
        <m:sSub>
          <m:sSubPr>
            <m:ctrlPr>
              <w:ins w:id="1248" w:author="Langer, Peter" w:date="2018-06-12T08:18:00Z">
                <w:rPr>
                  <w:rFonts w:ascii="Cambria Math" w:hAnsi="Cambria Math"/>
                  <w:lang w:val="sk-SK"/>
                  <w:rPrChange w:id="1249" w:author="Langer, Peter" w:date="2018-06-12T08:18:00Z">
                    <w:rPr>
                      <w:rFonts w:ascii="Cambria Math" w:hAnsi="Cambria Math"/>
                      <w:i/>
                      <w:lang w:val="sk-SK"/>
                    </w:rPr>
                  </w:rPrChange>
                </w:rPr>
              </w:ins>
            </m:ctrlPr>
          </m:sSubPr>
          <m:e>
            <m:r>
              <w:ins w:id="1250" w:author="Langer, Peter" w:date="2018-06-12T08:18:00Z">
                <m:rPr>
                  <m:sty m:val="bi"/>
                </m:rPr>
                <w:rPr>
                  <w:rFonts w:ascii="Cambria Math" w:hAnsi="Cambria Math"/>
                  <w:lang w:val="sk-SK"/>
                  <w:rPrChange w:id="1251" w:author="Langer, Peter" w:date="2018-06-12T08:18:00Z">
                    <w:rPr>
                      <w:rFonts w:ascii="Cambria Math" w:hAnsi="Cambria Math"/>
                      <w:lang w:val="sk-SK"/>
                    </w:rPr>
                  </w:rPrChange>
                </w:rPr>
                <m:t>t</m:t>
              </w:ins>
            </m:r>
          </m:e>
          <m:sub>
            <m:r>
              <w:ins w:id="1252" w:author="Langer, Peter" w:date="2018-06-12T08:18:00Z">
                <m:rPr>
                  <m:sty m:val="bi"/>
                </m:rPr>
                <w:rPr>
                  <w:rFonts w:ascii="Cambria Math" w:hAnsi="Cambria Math"/>
                  <w:lang w:val="sk-SK"/>
                  <w:rPrChange w:id="1253" w:author="Langer, Peter" w:date="2018-06-12T08:18:00Z">
                    <w:rPr>
                      <w:rFonts w:ascii="Cambria Math" w:hAnsi="Cambria Math"/>
                      <w:lang w:val="sk-SK"/>
                    </w:rPr>
                  </w:rPrChange>
                </w:rPr>
                <m:t>max</m:t>
              </w:ins>
            </m:r>
          </m:sub>
        </m:sSub>
      </m:oMath>
      <w:del w:id="1254" w:author="Langer, Peter" w:date="2018-06-12T08:18:00Z">
        <w:r w:rsidRPr="00FA362E" w:rsidDel="00E16A17">
          <w:rPr>
            <w:lang w:val="sk-SK"/>
          </w:rPr>
          <w:delText>-dZ/dt</w:delText>
        </w:r>
        <w:r w:rsidRPr="00FA362E" w:rsidDel="00E16A17">
          <w:rPr>
            <w:vertAlign w:val="subscript"/>
            <w:lang w:val="sk-SK"/>
          </w:rPr>
          <w:delText>max</w:delText>
        </w:r>
      </w:del>
      <w:bookmarkEnd w:id="1239"/>
    </w:p>
    <w:p w14:paraId="21820760" w14:textId="77777777" w:rsidR="00A41844" w:rsidRPr="00FA362E" w:rsidRDefault="00A41844" w:rsidP="00A41844">
      <w:pPr>
        <w:rPr>
          <w:lang w:val="sk-SK"/>
        </w:rPr>
      </w:pPr>
    </w:p>
    <w:p w14:paraId="1461B8A8" w14:textId="0382EB01" w:rsidR="00A41844" w:rsidRPr="00FA362E" w:rsidRDefault="00A41844" w:rsidP="00A41844">
      <w:pPr>
        <w:rPr>
          <w:lang w:val="sk-SK"/>
        </w:rPr>
      </w:pPr>
      <w:r w:rsidRPr="00FA362E">
        <w:rPr>
          <w:lang w:val="sk-SK"/>
        </w:rPr>
        <w:t xml:space="preserve">Maximum zápornej derivácie impedancie nastáva v čase najväčšej sily, ktorou srdce pumpuje krv a hodnota maxima zápornej derivácie je analogická hodnote maxima tejto sily </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14:paraId="03F5C327" w14:textId="77777777" w:rsidR="00A41844" w:rsidRPr="00FA362E" w:rsidRDefault="00A41844" w:rsidP="00A41844">
      <w:pPr>
        <w:rPr>
          <w:color w:val="000000"/>
          <w:lang w:val="sk-SK"/>
        </w:rPr>
      </w:pPr>
    </w:p>
    <w:p w14:paraId="064C528A" w14:textId="77777777" w:rsidR="00A41844" w:rsidRPr="00FA362E" w:rsidRDefault="00A41844" w:rsidP="00A41844">
      <w:pPr>
        <w:jc w:val="center"/>
        <w:rPr>
          <w:color w:val="000000"/>
          <w:lang w:val="sk-SK"/>
        </w:rPr>
      </w:pPr>
      <w:r w:rsidRPr="00FA362E">
        <w:rPr>
          <w:noProof/>
          <w:color w:val="000000"/>
          <w:lang w:val="en-US" w:eastAsia="en-US"/>
        </w:rPr>
        <w:lastRenderedPageBreak/>
        <w:drawing>
          <wp:inline distT="0" distB="0" distL="0" distR="0" wp14:anchorId="67A3B53A" wp14:editId="0E6C5A13">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30"/>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14:paraId="3907216B" w14:textId="7B85D826" w:rsidR="00A41844" w:rsidRPr="00FA362E" w:rsidRDefault="00A41844" w:rsidP="00A41844">
      <w:pPr>
        <w:pStyle w:val="Caption"/>
        <w:rPr>
          <w:vanish/>
          <w:color w:val="000000"/>
          <w:szCs w:val="22"/>
          <w:lang w:val="sk-SK"/>
          <w:specVanish/>
        </w:rPr>
      </w:pPr>
      <w:bookmarkStart w:id="1255" w:name="_Ref510254830"/>
      <w:bookmarkStart w:id="1256" w:name="_Ref510254819"/>
      <w:bookmarkStart w:id="1257" w:name="_Toc516413266"/>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11</w:t>
      </w:r>
      <w:r w:rsidR="00A53D98">
        <w:rPr>
          <w:lang w:val="sk-SK"/>
        </w:rPr>
        <w:fldChar w:fldCharType="end"/>
      </w:r>
      <w:bookmarkEnd w:id="1255"/>
      <w:r w:rsidRPr="00FA362E">
        <w:rPr>
          <w:lang w:val="sk-SK"/>
        </w:rPr>
        <w:t>:</w:t>
      </w:r>
      <w:r w:rsidRPr="00FA362E">
        <w:rPr>
          <w:color w:val="000000"/>
          <w:szCs w:val="22"/>
          <w:lang w:val="sk-SK"/>
        </w:rPr>
        <w:t xml:space="preserve"> Rôzne tvary krivky </w:t>
      </w:r>
      <m:oMath>
        <m:r>
          <w:ins w:id="1258" w:author="Langer, Peter" w:date="2018-06-12T08:19:00Z">
            <w:rPr>
              <w:rFonts w:ascii="Cambria Math" w:hAnsi="Cambria Math"/>
              <w:lang w:val="sk-SK"/>
            </w:rPr>
            <m:t>-dZ/d</m:t>
          </w:ins>
        </m:r>
        <m:r>
          <w:ins w:id="1259" w:author="Langer, Peter" w:date="2018-06-12T08:19:00Z">
            <w:rPr>
              <w:rFonts w:ascii="Cambria Math" w:hAnsi="Cambria Math"/>
              <w:lang w:val="sk-SK"/>
            </w:rPr>
            <m:t>t</m:t>
          </w:ins>
        </m:r>
      </m:oMath>
      <w:del w:id="1260" w:author="Langer, Peter" w:date="2018-06-12T08:19:00Z">
        <w:r w:rsidRPr="00FA362E" w:rsidDel="00E16A17">
          <w:rPr>
            <w:color w:val="000000"/>
            <w:szCs w:val="22"/>
            <w:lang w:val="sk-SK"/>
          </w:rPr>
          <w:delText>-dZ/dt</w:delText>
        </w:r>
      </w:del>
      <w:r w:rsidRPr="00FA362E">
        <w:rPr>
          <w:color w:val="000000"/>
          <w:szCs w:val="22"/>
          <w:lang w:val="sk-SK"/>
        </w:rPr>
        <w:t>; počiatok systoly – B bod a koniec systoly – X bod</w:t>
      </w:r>
      <w:bookmarkEnd w:id="1256"/>
      <w:bookmarkEnd w:id="1257"/>
    </w:p>
    <w:commentRangeStart w:id="1261"/>
    <w:p w14:paraId="6199E2EE" w14:textId="1451E11B" w:rsidR="00A41844" w:rsidRPr="00FA362E" w:rsidRDefault="00A41844" w:rsidP="00A41844">
      <w:pPr>
        <w:pStyle w:val="Caption"/>
        <w:rPr>
          <w:color w:val="000000"/>
          <w:lang w:val="sk-SK"/>
        </w:rPr>
      </w:pPr>
      <w:r w:rsidRPr="00FA362E">
        <w:rPr>
          <w:color w:val="000000"/>
          <w:szCs w:val="22"/>
          <w:lang w:val="sk-SK"/>
        </w:rPr>
        <w:fldChar w:fldCharType="begin"/>
      </w:r>
      <w:r w:rsidR="00AD692D">
        <w:rPr>
          <w:color w:val="000000"/>
          <w:szCs w:val="22"/>
          <w:lang w:val="sk-SK"/>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color w:val="000000"/>
          <w:szCs w:val="22"/>
          <w:lang w:val="sk-SK"/>
        </w:rPr>
        <w:fldChar w:fldCharType="separate"/>
      </w:r>
      <w:r w:rsidR="00AD692D" w:rsidRPr="00AD692D">
        <w:rPr>
          <w:noProof/>
          <w:color w:val="000000"/>
          <w:szCs w:val="22"/>
          <w:vertAlign w:val="superscript"/>
          <w:lang w:val="sk-SK"/>
        </w:rPr>
        <w:t>53</w:t>
      </w:r>
      <w:r w:rsidRPr="00FA362E">
        <w:rPr>
          <w:color w:val="000000"/>
          <w:szCs w:val="22"/>
          <w:lang w:val="sk-SK"/>
        </w:rPr>
        <w:fldChar w:fldCharType="end"/>
      </w:r>
      <w:commentRangeEnd w:id="1261"/>
      <w:r w:rsidR="00732B26">
        <w:rPr>
          <w:rStyle w:val="CommentReference"/>
          <w:rFonts w:eastAsia="Times New Roman" w:cs="Times New Roman"/>
          <w:spacing w:val="0"/>
          <w:lang w:val="cs-CZ" w:eastAsia="cs-CZ" w:bidi="ar-SA"/>
        </w:rPr>
        <w:commentReference w:id="1261"/>
      </w:r>
      <w:r w:rsidRPr="00FA362E">
        <w:rPr>
          <w:color w:val="000000"/>
          <w:szCs w:val="22"/>
          <w:lang w:val="sk-SK"/>
        </w:rPr>
        <w:t>.</w:t>
      </w:r>
    </w:p>
    <w:p w14:paraId="7DFDD7F0" w14:textId="77777777" w:rsidR="00A41844" w:rsidRDefault="00A41844" w:rsidP="00CE547F">
      <w:pPr>
        <w:rPr>
          <w:lang w:val="sk-SK"/>
        </w:rPr>
      </w:pPr>
    </w:p>
    <w:p w14:paraId="4D1FBCFF" w14:textId="1DDB97B4" w:rsidR="00A41844" w:rsidRPr="00A41844" w:rsidRDefault="00A41844" w:rsidP="00A41844">
      <w:pPr>
        <w:pStyle w:val="Heading2"/>
        <w:numPr>
          <w:ilvl w:val="1"/>
          <w:numId w:val="36"/>
        </w:numPr>
        <w:rPr>
          <w:lang w:val="sk-SK"/>
        </w:rPr>
      </w:pPr>
      <w:bookmarkStart w:id="1262" w:name="_Toc516413219"/>
      <w:r w:rsidRPr="00A41844">
        <w:rPr>
          <w:lang w:val="sk-SK"/>
        </w:rPr>
        <w:t xml:space="preserve">Stanovenie parametrov zo </w:t>
      </w:r>
      <w:ins w:id="1263" w:author="Pavel Jurak" w:date="2018-06-01T14:29:00Z">
        <w:r w:rsidR="00667838">
          <w:rPr>
            <w:lang w:val="sk-SK"/>
          </w:rPr>
          <w:t>s</w:t>
        </w:r>
      </w:ins>
      <w:del w:id="1264" w:author="Pavel Jurak" w:date="2018-06-01T14:29:00Z">
        <w:r w:rsidRPr="00A41844" w:rsidDel="00667838">
          <w:rPr>
            <w:lang w:val="sk-SK"/>
          </w:rPr>
          <w:delText>S</w:delText>
        </w:r>
      </w:del>
      <w:r w:rsidRPr="00A41844">
        <w:rPr>
          <w:lang w:val="sk-SK"/>
        </w:rPr>
        <w:t>rdečných zvukov</w:t>
      </w:r>
      <w:r w:rsidRPr="00FA362E">
        <w:rPr>
          <w:rStyle w:val="CommentReference"/>
          <w:rFonts w:asciiTheme="majorHAnsi" w:hAnsiTheme="majorHAnsi" w:cs="Times New Roman"/>
          <w:b w:val="0"/>
          <w:bCs w:val="0"/>
          <w:lang w:val="sk-SK"/>
        </w:rPr>
        <w:commentReference w:id="1265"/>
      </w:r>
      <w:r w:rsidRPr="00A41844">
        <w:rPr>
          <w:lang w:val="sk-SK"/>
        </w:rPr>
        <w:t xml:space="preserve"> (HS)</w:t>
      </w:r>
      <w:bookmarkEnd w:id="1262"/>
    </w:p>
    <w:p w14:paraId="55A2610C" w14:textId="77777777" w:rsidR="00A41844" w:rsidRPr="00FA362E" w:rsidRDefault="00A41844" w:rsidP="00A41844">
      <w:pPr>
        <w:rPr>
          <w:lang w:val="sk-SK"/>
        </w:rPr>
      </w:pPr>
    </w:p>
    <w:p w14:paraId="5171DE1A" w14:textId="6161EF79" w:rsidR="00A41844" w:rsidRPr="00FA362E" w:rsidRDefault="00A41844" w:rsidP="00A41844">
      <w:pPr>
        <w:rPr>
          <w:lang w:val="sk-SK"/>
        </w:rPr>
      </w:pPr>
      <w:r w:rsidRPr="00FA362E">
        <w:rPr>
          <w:lang w:val="sk-SK"/>
        </w:rPr>
        <w:t xml:space="preserve">Pre komplikácie s určovaním počiatku a koncu systoly z </w:t>
      </w:r>
      <m:oMath>
        <m:r>
          <w:ins w:id="1266" w:author="Langer, Peter" w:date="2018-06-12T08:19:00Z">
            <w:rPr>
              <w:rFonts w:ascii="Cambria Math" w:hAnsi="Cambria Math"/>
              <w:lang w:val="sk-SK"/>
            </w:rPr>
            <m:t>-dZ/d</m:t>
          </w:ins>
        </m:r>
        <m:r>
          <w:ins w:id="1267" w:author="Langer, Peter" w:date="2018-06-12T08:19:00Z">
            <w:rPr>
              <w:rFonts w:ascii="Cambria Math" w:hAnsi="Cambria Math"/>
              <w:lang w:val="sk-SK"/>
            </w:rPr>
            <m:t>t</m:t>
          </w:ins>
        </m:r>
      </m:oMath>
      <w:del w:id="1268" w:author="Langer, Peter" w:date="2018-06-12T08:19:00Z">
        <w:r w:rsidRPr="00FA362E" w:rsidDel="00E16A17">
          <w:rPr>
            <w:lang w:val="sk-SK"/>
          </w:rPr>
          <w:delText>-dZ/dt</w:delText>
        </w:r>
      </w:del>
      <w:r w:rsidRPr="00FA362E">
        <w:rPr>
          <w:lang w:val="sk-SK"/>
        </w:rPr>
        <w:t xml:space="preserve"> je často nevyhnutné tieto parametre získať z</w:t>
      </w:r>
      <w:r>
        <w:rPr>
          <w:lang w:val="sk-SK"/>
        </w:rPr>
        <w:t>o srdečných zvukov (Heart Sounds –</w:t>
      </w:r>
      <w:r w:rsidRPr="00FA362E">
        <w:rPr>
          <w:lang w:val="sk-SK"/>
        </w:rPr>
        <w:t xml:space="preserve"> HS</w:t>
      </w:r>
      <w:r>
        <w:rPr>
          <w:lang w:val="sk-SK"/>
        </w:rPr>
        <w:t>)</w:t>
      </w:r>
      <w:r w:rsidRPr="00FA362E">
        <w:rPr>
          <w:lang w:val="sk-SK"/>
        </w:rPr>
        <w:t xml:space="preserve">.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r w:rsidRPr="00FA362E">
        <w:rPr>
          <w:i/>
          <w:lang w:val="sk-SK"/>
        </w:rPr>
        <w:t>valvular</w:t>
      </w:r>
      <w:r w:rsidRPr="00FA362E">
        <w:rPr>
          <w:lang w:val="sk-SK"/>
        </w:rPr>
        <w:t xml:space="preserve"> teória, podľa ktorej je zdroj HS v blízkosti srdečných chlopní. Podľa inej teórie, </w:t>
      </w:r>
      <w:r w:rsidRPr="00FA362E">
        <w:rPr>
          <w:i/>
          <w:lang w:val="sk-SK"/>
        </w:rPr>
        <w:t>cardiohemic</w:t>
      </w:r>
      <w:r w:rsidRPr="00FA362E">
        <w:rPr>
          <w:lang w:val="sk-SK"/>
        </w:rPr>
        <w:t xml:space="preserve"> teórie, sú srdce a krv navzájom závislé systémy ktoré vibrujú ako celok </w:t>
      </w:r>
      <w:r w:rsidRPr="00FA362E">
        <w:rPr>
          <w:lang w:val="sk-SK"/>
        </w:rPr>
        <w:fldChar w:fldCharType="begin"/>
      </w:r>
      <w:r w:rsidR="00AD692D">
        <w:rPr>
          <w:lang w:val="sk-SK"/>
        </w:rPr>
        <w:instrText xml:space="preserve"> ADDIN EN.CITE &lt;EndNote&gt;&lt;Cite&gt;&lt;Author&gt;Fox&lt;/Author&gt;&lt;Year&gt;1999&lt;/Year&gt;&lt;IDText&gt;The physiologic origins of heart sounds and murmurs&lt;/IDText&gt;&lt;DisplayText&gt;&lt;style face="superscript"&gt;54&lt;/style&gt;&lt;/DisplayText&gt;&lt;record&gt;&lt;dates&gt;&lt;pub-dates&gt;&lt;date&gt;Apr&lt;/date&gt;&lt;/pub-dates&gt;&lt;year&gt;1999&lt;/year&gt;&lt;/dates&gt;&lt;keywords&gt;&lt;keyword&gt;General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Pr="00FA362E">
        <w:rPr>
          <w:lang w:val="sk-SK"/>
        </w:rPr>
        <w:fldChar w:fldCharType="separate"/>
      </w:r>
      <w:r w:rsidR="00AD692D" w:rsidRPr="00AD692D">
        <w:rPr>
          <w:noProof/>
          <w:vertAlign w:val="superscript"/>
          <w:lang w:val="sk-SK"/>
        </w:rPr>
        <w:t>54</w:t>
      </w:r>
      <w:r w:rsidRPr="00FA362E">
        <w:rPr>
          <w:lang w:val="sk-SK"/>
        </w:rPr>
        <w:fldChar w:fldCharType="end"/>
      </w:r>
      <w:r w:rsidRPr="00FA362E">
        <w:rPr>
          <w:lang w:val="sk-SK"/>
        </w:rPr>
        <w:t xml:space="preserve">. Keď budeme vychádzať z prvej menovanej teórie, a síce </w:t>
      </w:r>
      <w:r w:rsidRPr="00FA362E">
        <w:rPr>
          <w:i/>
          <w:lang w:val="sk-SK"/>
        </w:rPr>
        <w:t>valvular</w:t>
      </w:r>
      <w:r w:rsidRPr="00FA362E">
        <w:rPr>
          <w:lang w:val="sk-SK"/>
        </w:rPr>
        <w:t xml:space="preserve"> teórie, S1 je vyvolaný zatváraním cípovitých chlopní a to dvoj a trojcípou chlopňou. </w:t>
      </w:r>
      <w:r w:rsidRPr="00FA362E">
        <w:rPr>
          <w:lang w:val="sk-SK"/>
        </w:rPr>
        <w:lastRenderedPageBreak/>
        <w:t xml:space="preserve">Zatvorenie cípovitých chlopní nastáva pri počiatku systoly. S2 je vyvolaný zatváraním polmesiačikovitých chlopní a to pľúcnicovou a aortálnou chlopňou. Ich zatvorenie spôsobuje ukončenie výtoku krvi zo srdca a teda koniec systoly. </w:t>
      </w:r>
    </w:p>
    <w:p w14:paraId="322EEBFB" w14:textId="77777777" w:rsidR="00A41844" w:rsidRDefault="00A41844" w:rsidP="00CE547F">
      <w:pPr>
        <w:rPr>
          <w:lang w:val="sk-SK"/>
        </w:rPr>
      </w:pPr>
    </w:p>
    <w:p w14:paraId="7DEE3A0F" w14:textId="77777777" w:rsidR="00A41844" w:rsidRPr="00FA362E" w:rsidRDefault="00A41844" w:rsidP="00A41844">
      <w:pPr>
        <w:pStyle w:val="Heading3"/>
        <w:rPr>
          <w:lang w:val="sk-SK"/>
        </w:rPr>
      </w:pPr>
      <w:bookmarkStart w:id="1269" w:name="_Toc386404204"/>
      <w:bookmarkStart w:id="1270" w:name="_Toc516413220"/>
      <w:r w:rsidRPr="00FA362E">
        <w:rPr>
          <w:lang w:val="sk-SK"/>
        </w:rPr>
        <w:t>LVET interval- určenie počiatku systoly</w:t>
      </w:r>
      <w:bookmarkEnd w:id="1269"/>
      <w:bookmarkEnd w:id="1270"/>
    </w:p>
    <w:p w14:paraId="37365001" w14:textId="77777777" w:rsidR="00A41844" w:rsidRPr="00FA362E" w:rsidRDefault="00A41844" w:rsidP="00A41844">
      <w:pPr>
        <w:jc w:val="center"/>
        <w:rPr>
          <w:b/>
          <w:color w:val="000000"/>
          <w:lang w:val="sk-SK"/>
        </w:rPr>
      </w:pPr>
    </w:p>
    <w:p w14:paraId="39A80843" w14:textId="1A64DB39" w:rsidR="00A41844" w:rsidRPr="00FA362E" w:rsidRDefault="00A41844" w:rsidP="00A41844">
      <w:pPr>
        <w:rPr>
          <w:lang w:val="sk-SK"/>
        </w:rPr>
      </w:pPr>
      <w:r w:rsidRPr="00FA362E">
        <w:rPr>
          <w:lang w:val="sk-SK"/>
        </w:rPr>
        <w:t xml:space="preserve">Počiatok toku krvi z ľavej komory do aorty, ako ukazuje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ins w:id="1271"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11</w:t>
        </w:r>
      </w:ins>
      <w:del w:id="1272"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11</w:delText>
        </w:r>
      </w:del>
      <w:r w:rsidRPr="00FA362E">
        <w:rPr>
          <w:lang w:val="sk-SK"/>
        </w:rPr>
        <w:fldChar w:fldCharType="end"/>
      </w:r>
      <w:r w:rsidRPr="00FA362E">
        <w:rPr>
          <w:lang w:val="sk-SK"/>
        </w:rPr>
        <w:t>, je na krivke označovaný ako bod B. Ide o typický zákmit na nástupnej hrane derivovaného impedančného signálu. Tento bod sa má podľa</w:t>
      </w:r>
      <w:r w:rsidRPr="00FA362E">
        <w:rPr>
          <w:lang w:val="sk-SK"/>
        </w:rPr>
        <w:fldChar w:fldCharType="begin"/>
      </w:r>
      <w:r w:rsidR="00AD692D">
        <w:rPr>
          <w:lang w:val="sk-SK"/>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00AD692D" w:rsidRPr="00AD692D">
        <w:rPr>
          <w:noProof/>
          <w:vertAlign w:val="superscript"/>
          <w:lang w:val="sk-SK"/>
        </w:rPr>
        <w:t>53</w:t>
      </w:r>
      <w:r w:rsidRPr="00FA362E">
        <w:rPr>
          <w:lang w:val="sk-SK"/>
        </w:rPr>
        <w:fldChar w:fldCharType="end"/>
      </w:r>
      <w:r w:rsidRPr="00FA362E">
        <w:rPr>
          <w:lang w:val="sk-SK"/>
        </w:rPr>
        <w:t xml:space="preserve"> vyskytovať v okamihu najväčšej výchylky prvého srdečného zvuku – S1 zaznamenávanom nad apexom srdca. Existenciu bodu B môže vysvetľovať uzatvorenie dvojcípej chlopne. Toto predchádza vypudenie krvi z ľavej komory o </w:t>
      </w:r>
      <w:commentRangeStart w:id="1273"/>
      <w:r w:rsidRPr="00FA362E">
        <w:rPr>
          <w:lang w:val="sk-SK"/>
        </w:rPr>
        <w:t>0.02 – 0.06 sekundy</w:t>
      </w:r>
      <w:commentRangeEnd w:id="1273"/>
      <w:r w:rsidRPr="00FA362E">
        <w:rPr>
          <w:rStyle w:val="CommentReference"/>
          <w:lang w:val="sk-SK"/>
        </w:rPr>
        <w:commentReference w:id="1273"/>
      </w:r>
      <w:r w:rsidRPr="00FA362E">
        <w:rPr>
          <w:lang w:val="sk-SK"/>
        </w:rPr>
        <w:t>. Viac dôkazov však hovorí o tomto bode ako o okamihu počiatku vypudenia krv</w:t>
      </w:r>
      <w:r>
        <w:rPr>
          <w:lang w:val="sk-SK"/>
        </w:rPr>
        <w:t>i ľavou komorou do aorty. Ako zachytáva</w:t>
      </w:r>
      <w:r w:rsidRPr="00FA362E">
        <w:rPr>
          <w:lang w:val="sk-SK"/>
        </w:rPr>
        <w:t xml:space="preserve">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ins w:id="1274"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11</w:t>
        </w:r>
      </w:ins>
      <w:del w:id="1275"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11</w:delText>
        </w:r>
      </w:del>
      <w:r w:rsidRPr="00FA362E">
        <w:rPr>
          <w:lang w:val="sk-SK"/>
        </w:rPr>
        <w:fldChar w:fldCharType="end"/>
      </w:r>
      <w:r w:rsidRPr="00FA362E">
        <w:rPr>
          <w:lang w:val="sk-SK"/>
        </w:rPr>
        <w:t xml:space="preserve"> bod B môže byť rôzne situovaný na nástupnej hrane krivky. Počas zadržania dychu alebo výdychu (endexpiratory apnea) sa tento bod dostáva až na úroveň nulovej hodnoty derivácie impedancie. Podľa</w:t>
      </w:r>
      <w:r w:rsidRPr="00FA362E">
        <w:rPr>
          <w:lang w:val="sk-SK"/>
        </w:rPr>
        <w:fldChar w:fldCharType="begin"/>
      </w:r>
      <w:r w:rsidR="00AD692D">
        <w:rPr>
          <w:lang w:val="sk-SK"/>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00AD692D" w:rsidRPr="00AD692D">
        <w:rPr>
          <w:noProof/>
          <w:vertAlign w:val="superscript"/>
          <w:lang w:val="sk-SK"/>
        </w:rPr>
        <w:t>53</w:t>
      </w:r>
      <w:r w:rsidRPr="00FA362E">
        <w:rPr>
          <w:lang w:val="sk-SK"/>
        </w:rPr>
        <w:fldChar w:fldCharType="end"/>
      </w:r>
      <w:r w:rsidRPr="00FA362E">
        <w:rPr>
          <w:lang w:val="sk-SK"/>
        </w:rPr>
        <w:t xml:space="preserve"> môže byť identifikovanie B bodu problematické, pretože nie je jasne viditeľný. Identifikácia tohto bodu je najčastejším problémom pri analýze impedančného signálu</w:t>
      </w:r>
      <w:r w:rsidR="008F7A5E">
        <w:rPr>
          <w:lang w:val="sk-SK"/>
        </w:rPr>
        <w:t xml:space="preserve"> </w:t>
      </w:r>
      <w:r w:rsidRPr="00FA362E">
        <w:rPr>
          <w:lang w:val="sk-SK"/>
        </w:rPr>
        <w:fldChar w:fldCharType="begin"/>
      </w:r>
      <w:r w:rsidR="00AD692D">
        <w:rPr>
          <w:lang w:val="sk-SK"/>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00AD692D" w:rsidRPr="00AD692D">
        <w:rPr>
          <w:noProof/>
          <w:vertAlign w:val="superscript"/>
          <w:lang w:val="sk-SK"/>
        </w:rPr>
        <w:t>53</w:t>
      </w:r>
      <w:r w:rsidRPr="00FA362E">
        <w:rPr>
          <w:lang w:val="sk-SK"/>
        </w:rPr>
        <w:fldChar w:fldCharType="end"/>
      </w:r>
      <w:r w:rsidRPr="00FA362E">
        <w:rPr>
          <w:lang w:val="sk-SK"/>
        </w:rPr>
        <w:t xml:space="preserve">. Tento bod môže nadobúdať tvar jemného ohybu alebo zárezu. Napriek problémom pri detekcii a tomu, že sa poloha B-bodu môže meniť medzi dvoma systolami, by mal byť tento bod považovaný za počiatok vypudenia krvi do aorty podľa </w:t>
      </w:r>
      <w:r w:rsidRPr="00FA362E">
        <w:rPr>
          <w:lang w:val="sk-SK"/>
        </w:rPr>
        <w:fldChar w:fldCharType="begin"/>
      </w:r>
      <w:r w:rsidR="00AD692D">
        <w:rPr>
          <w:lang w:val="sk-SK"/>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00AD692D" w:rsidRPr="00AD692D">
        <w:rPr>
          <w:noProof/>
          <w:vertAlign w:val="superscript"/>
          <w:lang w:val="sk-SK"/>
        </w:rPr>
        <w:t>53</w:t>
      </w:r>
      <w:r w:rsidRPr="00FA362E">
        <w:rPr>
          <w:lang w:val="sk-SK"/>
        </w:rPr>
        <w:fldChar w:fldCharType="end"/>
      </w:r>
      <w:r w:rsidRPr="00FA362E">
        <w:rPr>
          <w:lang w:val="sk-SK"/>
        </w:rPr>
        <w:t xml:space="preserve">. V praxi sa však pre problémy pri detekcii počiatku systoly nahrádza bod B nulovou úrovňou derivovanej impedancie, pretože bod B sa často nachádza práve na tejto hodnote, ako uvádza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ins w:id="1276"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11</w:t>
        </w:r>
      </w:ins>
      <w:del w:id="1277"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11</w:delText>
        </w:r>
      </w:del>
      <w:r w:rsidRPr="00FA362E">
        <w:rPr>
          <w:lang w:val="sk-SK"/>
        </w:rPr>
        <w:fldChar w:fldCharType="end"/>
      </w:r>
      <w:r w:rsidRPr="00FA362E">
        <w:rPr>
          <w:lang w:val="sk-SK"/>
        </w:rPr>
        <w:t>.</w:t>
      </w:r>
    </w:p>
    <w:p w14:paraId="7E51BA44" w14:textId="77777777" w:rsidR="00A41844" w:rsidRPr="00FA362E" w:rsidRDefault="00A41844" w:rsidP="00A41844">
      <w:pPr>
        <w:rPr>
          <w:lang w:val="sk-SK"/>
        </w:rPr>
      </w:pPr>
    </w:p>
    <w:p w14:paraId="2063D14B" w14:textId="77777777" w:rsidR="00A41844" w:rsidRPr="00FA362E" w:rsidRDefault="00A41844" w:rsidP="00A41844">
      <w:pPr>
        <w:pStyle w:val="Heading3"/>
        <w:rPr>
          <w:lang w:val="sk-SK"/>
        </w:rPr>
      </w:pPr>
      <w:bookmarkStart w:id="1278" w:name="_Toc386404205"/>
      <w:bookmarkStart w:id="1279" w:name="_Toc516413221"/>
      <w:r w:rsidRPr="00FA362E">
        <w:rPr>
          <w:lang w:val="sk-SK"/>
        </w:rPr>
        <w:t>LVET interval  - určenie konca systoly</w:t>
      </w:r>
      <w:bookmarkEnd w:id="1278"/>
      <w:bookmarkEnd w:id="1279"/>
    </w:p>
    <w:p w14:paraId="3060F733" w14:textId="77777777" w:rsidR="00A41844" w:rsidRPr="00FA362E" w:rsidRDefault="00A41844" w:rsidP="00A41844">
      <w:pPr>
        <w:rPr>
          <w:lang w:val="sk-SK"/>
        </w:rPr>
      </w:pPr>
    </w:p>
    <w:p w14:paraId="12F827E9" w14:textId="49AA4F40" w:rsidR="00A41844" w:rsidRPr="00FA362E" w:rsidRDefault="00A41844" w:rsidP="00A41844">
      <w:pPr>
        <w:rPr>
          <w:lang w:val="sk-SK"/>
        </w:rPr>
      </w:pPr>
      <w:r w:rsidRPr="00FA362E">
        <w:rPr>
          <w:lang w:val="sk-SK"/>
        </w:rPr>
        <w:t xml:space="preserve">Bod X je najnižším bodom na </w:t>
      </w:r>
      <m:oMath>
        <m:r>
          <w:ins w:id="1280" w:author="Langer, Peter" w:date="2018-06-12T08:19:00Z">
            <w:rPr>
              <w:rFonts w:ascii="Cambria Math" w:hAnsi="Cambria Math"/>
              <w:lang w:val="sk-SK"/>
            </w:rPr>
            <m:t>-dZ/d</m:t>
          </w:ins>
        </m:r>
        <m:r>
          <w:ins w:id="1281" w:author="Langer, Peter" w:date="2018-06-12T08:19:00Z">
            <w:rPr>
              <w:rFonts w:ascii="Cambria Math" w:hAnsi="Cambria Math"/>
              <w:lang w:val="sk-SK"/>
            </w:rPr>
            <m:t>t</m:t>
          </w:ins>
        </m:r>
      </m:oMath>
      <w:del w:id="1282" w:author="Langer, Peter" w:date="2018-06-12T08:19:00Z">
        <w:r w:rsidRPr="00FA362E" w:rsidDel="00E16A17">
          <w:rPr>
            <w:lang w:val="sk-SK"/>
          </w:rPr>
          <w:delText>-dZ/dt</w:delText>
        </w:r>
      </w:del>
      <w:r w:rsidRPr="00FA362E">
        <w:rPr>
          <w:lang w:val="sk-SK"/>
        </w:rPr>
        <w:t xml:space="preserve"> a má reprezentovať koniec LVET intervalu </w:t>
      </w:r>
      <w:r w:rsidRPr="00FA362E">
        <w:rPr>
          <w:lang w:val="sk-SK"/>
        </w:rPr>
        <w:fldChar w:fldCharType="begin"/>
      </w:r>
      <w:r w:rsidR="00AD692D">
        <w:rPr>
          <w:lang w:val="sk-SK"/>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00AD692D" w:rsidRPr="00AD692D">
        <w:rPr>
          <w:noProof/>
          <w:vertAlign w:val="superscript"/>
          <w:lang w:val="sk-SK"/>
        </w:rPr>
        <w:t>53</w:t>
      </w:r>
      <w:r w:rsidRPr="00FA362E">
        <w:rPr>
          <w:lang w:val="sk-SK"/>
        </w:rPr>
        <w:fldChar w:fldCharType="end"/>
      </w:r>
      <w:r w:rsidRPr="00FA362E">
        <w:rPr>
          <w:lang w:val="sk-SK"/>
        </w:rPr>
        <w:t xml:space="preserve">. Tento zdroj udáva, že u väčšiny ľudí je tento bod dobre definovaný, u cca 10% môžu byť v blízkosti dva či viac takýchto bodov, čo prináša možnosť chyby pri určení konca LVET </w:t>
      </w:r>
      <w:r w:rsidRPr="00FA362E">
        <w:rPr>
          <w:lang w:val="sk-SK"/>
        </w:rPr>
        <w:lastRenderedPageBreak/>
        <w:t>intervalu. Pomôcť by vtedy mal druhý srdcový zvuk – S2, ktorý by mal korešpondovať s bodom X.</w:t>
      </w:r>
    </w:p>
    <w:bookmarkEnd w:id="0"/>
    <w:bookmarkEnd w:id="1"/>
    <w:p w14:paraId="17C1A2B1" w14:textId="77777777" w:rsidR="00CE547F" w:rsidRPr="00FA362E" w:rsidRDefault="00CE547F" w:rsidP="00CE547F">
      <w:pPr>
        <w:pStyle w:val="Caption"/>
        <w:rPr>
          <w:lang w:val="sk-SK"/>
        </w:rPr>
      </w:pPr>
    </w:p>
    <w:p w14:paraId="7A8B25C2" w14:textId="77777777" w:rsidR="00CE547F" w:rsidRPr="00FA362E" w:rsidRDefault="00CE547F" w:rsidP="00CE547F">
      <w:pPr>
        <w:pStyle w:val="Heading3"/>
        <w:rPr>
          <w:lang w:val="sk-SK"/>
        </w:rPr>
      </w:pPr>
      <w:bookmarkStart w:id="1283" w:name="_Toc386404209"/>
      <w:bookmarkStart w:id="1284" w:name="_Toc510268145"/>
      <w:bookmarkStart w:id="1285" w:name="_Toc516413222"/>
      <w:r w:rsidRPr="00FA362E">
        <w:rPr>
          <w:lang w:val="sk-SK"/>
        </w:rPr>
        <w:t>Spracovanie HS</w:t>
      </w:r>
      <w:bookmarkEnd w:id="1283"/>
      <w:bookmarkEnd w:id="1284"/>
      <w:bookmarkEnd w:id="1285"/>
    </w:p>
    <w:p w14:paraId="47346BED" w14:textId="77777777" w:rsidR="00CE547F" w:rsidRPr="00FA362E" w:rsidRDefault="00CE547F" w:rsidP="00CE547F">
      <w:pPr>
        <w:rPr>
          <w:lang w:val="sk-SK"/>
        </w:rPr>
      </w:pPr>
    </w:p>
    <w:p w14:paraId="411D4507" w14:textId="166064CB" w:rsidR="00CE547F" w:rsidRPr="00FA362E" w:rsidRDefault="00CE547F" w:rsidP="00CE547F">
      <w:pPr>
        <w:rPr>
          <w:lang w:val="sk-SK"/>
        </w:rPr>
      </w:pPr>
      <w:r w:rsidRPr="00FA362E">
        <w:rPr>
          <w:lang w:val="sk-SK"/>
        </w:rPr>
        <w:t xml:space="preserve">Analýza HS sa dá rozdeliť do troch krokov </w:t>
      </w:r>
      <w:r w:rsidRPr="00FA362E">
        <w:rPr>
          <w:lang w:val="sk-SK"/>
        </w:rPr>
        <w:fldChar w:fldCharType="begin"/>
      </w:r>
      <w:r w:rsidR="00AD692D">
        <w:rPr>
          <w:lang w:val="sk-SK"/>
        </w:rPr>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AD692D" w:rsidRPr="00AD692D">
        <w:rPr>
          <w:noProof/>
          <w:vertAlign w:val="superscript"/>
          <w:lang w:val="sk-SK"/>
        </w:rPr>
        <w:t>55</w:t>
      </w:r>
      <w:r w:rsidRPr="00FA362E">
        <w:rPr>
          <w:lang w:val="sk-SK"/>
        </w:rPr>
        <w:fldChar w:fldCharType="end"/>
      </w:r>
      <w:r w:rsidRPr="00FA362E">
        <w:rPr>
          <w:lang w:val="sk-SK"/>
        </w:rPr>
        <w:t xml:space="preserve">: </w:t>
      </w:r>
    </w:p>
    <w:p w14:paraId="1AEE06E5" w14:textId="77777777" w:rsidR="00CE547F" w:rsidRPr="00FA362E" w:rsidRDefault="00CE547F" w:rsidP="00CE547F">
      <w:pPr>
        <w:pStyle w:val="ListParagraph"/>
        <w:numPr>
          <w:ilvl w:val="0"/>
          <w:numId w:val="13"/>
        </w:numPr>
        <w:rPr>
          <w:lang w:val="sk-SK"/>
        </w:rPr>
      </w:pPr>
      <w:r w:rsidRPr="00FA362E">
        <w:rPr>
          <w:lang w:val="sk-SK"/>
        </w:rPr>
        <w:t xml:space="preserve">Segmentácia </w:t>
      </w:r>
    </w:p>
    <w:p w14:paraId="388B4181" w14:textId="77777777" w:rsidR="00CE547F" w:rsidRPr="00FA362E" w:rsidRDefault="00CE547F" w:rsidP="00CE547F">
      <w:pPr>
        <w:pStyle w:val="ListParagraph"/>
        <w:numPr>
          <w:ilvl w:val="0"/>
          <w:numId w:val="13"/>
        </w:numPr>
        <w:rPr>
          <w:lang w:val="sk-SK"/>
        </w:rPr>
      </w:pPr>
      <w:r w:rsidRPr="00FA362E">
        <w:rPr>
          <w:lang w:val="sk-SK"/>
        </w:rPr>
        <w:t>Extrakcia znakov</w:t>
      </w:r>
    </w:p>
    <w:p w14:paraId="515CC230" w14:textId="77777777" w:rsidR="00CE547F" w:rsidRPr="00FA362E" w:rsidRDefault="00CE547F" w:rsidP="00CE547F">
      <w:pPr>
        <w:pStyle w:val="ListParagraph"/>
        <w:numPr>
          <w:ilvl w:val="0"/>
          <w:numId w:val="13"/>
        </w:numPr>
        <w:rPr>
          <w:lang w:val="sk-SK"/>
        </w:rPr>
      </w:pPr>
      <w:r w:rsidRPr="00FA362E">
        <w:rPr>
          <w:lang w:val="sk-SK"/>
        </w:rPr>
        <w:t xml:space="preserve">Klasifikácia. </w:t>
      </w:r>
    </w:p>
    <w:p w14:paraId="6E927A7C" w14:textId="77777777" w:rsidR="00CE547F" w:rsidRPr="00FA362E" w:rsidRDefault="00CE547F" w:rsidP="00CE547F">
      <w:pPr>
        <w:rPr>
          <w:lang w:val="sk-SK"/>
        </w:rPr>
      </w:pPr>
    </w:p>
    <w:p w14:paraId="0471D917" w14:textId="7C7F455A" w:rsidR="00CE547F" w:rsidRPr="00FA362E" w:rsidRDefault="00CE547F" w:rsidP="00CE547F">
      <w:pPr>
        <w:rPr>
          <w:lang w:val="sk-SK"/>
        </w:rPr>
      </w:pPr>
      <w:r w:rsidRPr="00FA362E">
        <w:rPr>
          <w:lang w:val="sk-SK"/>
        </w:rPr>
        <w:t xml:space="preserve">V prvom kroku – segmentácií sa určujú hranice jednotlivých srdečných cyklov a takisto hranice S1, S2, systoly a diastoly. Segmentácia sa dá rozdeliť na dve základné metódy a to priamu a nepriamu </w:t>
      </w:r>
      <w:r w:rsidRPr="00FA362E">
        <w:rPr>
          <w:lang w:val="sk-SK"/>
        </w:rPr>
        <w:fldChar w:fldCharType="begin"/>
      </w:r>
      <w:r w:rsidR="00AD692D">
        <w:rPr>
          <w:lang w:val="sk-SK"/>
        </w:rPr>
        <w:instrText xml:space="preserve"> ADDIN EN.CITE &lt;EndNote&gt;&lt;Cite&gt;&lt;Author&gt;Christer&lt;/Author&gt;&lt;Year&gt;2008&lt;/Year&gt;&lt;IDText&gt;NonLinear Phonocardiographic Signal Processing&lt;/IDText&gt;&lt;DisplayText&gt;&lt;style face="superscript"&gt;56&lt;/style&gt;&lt;/DisplayText&gt;&lt;record&gt;&lt;titles&gt;&lt;title&gt;NonLinear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FA362E">
        <w:rPr>
          <w:lang w:val="sk-SK"/>
        </w:rPr>
        <w:fldChar w:fldCharType="separate"/>
      </w:r>
      <w:r w:rsidR="00AD692D" w:rsidRPr="00AD692D">
        <w:rPr>
          <w:noProof/>
          <w:vertAlign w:val="superscript"/>
          <w:lang w:val="sk-SK"/>
        </w:rPr>
        <w:t>56</w:t>
      </w:r>
      <w:r w:rsidRPr="00FA362E">
        <w:rPr>
          <w:lang w:val="sk-SK"/>
        </w:rPr>
        <w:fldChar w:fldCharType="end"/>
      </w:r>
      <w:r w:rsidRPr="00FA362E">
        <w:rPr>
          <w:lang w:val="sk-SK"/>
        </w:rPr>
        <w:t xml:space="preserve">.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w:t>
      </w:r>
      <w:r w:rsidRPr="00FA362E">
        <w:rPr>
          <w:lang w:val="sk-SK"/>
        </w:rPr>
        <w:fldChar w:fldCharType="begin"/>
      </w:r>
      <w:r w:rsidR="00AD692D">
        <w:rPr>
          <w:lang w:val="sk-SK"/>
        </w:rPr>
        <w:instrText xml:space="preserve"> ADDIN EN.CITE &lt;EndNote&gt;&lt;Cite&gt;&lt;Author&gt;Christer&lt;/Author&gt;&lt;Year&gt;2008&lt;/Year&gt;&lt;IDText&gt;NonLinear Phonocardiographic Signal Processing&lt;/IDText&gt;&lt;DisplayText&gt;&lt;style face="superscript"&gt;56&lt;/style&gt;&lt;/DisplayText&gt;&lt;record&gt;&lt;titles&gt;&lt;title&gt;NonLinear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FA362E">
        <w:rPr>
          <w:lang w:val="sk-SK"/>
        </w:rPr>
        <w:fldChar w:fldCharType="separate"/>
      </w:r>
      <w:r w:rsidR="00AD692D" w:rsidRPr="00AD692D">
        <w:rPr>
          <w:noProof/>
          <w:vertAlign w:val="superscript"/>
          <w:lang w:val="sk-SK"/>
        </w:rPr>
        <w:t>56</w:t>
      </w:r>
      <w:r w:rsidRPr="00FA362E">
        <w:rPr>
          <w:lang w:val="sk-SK"/>
        </w:rPr>
        <w:fldChar w:fldCharType="end"/>
      </w:r>
      <w:r w:rsidRPr="00FA362E">
        <w:rPr>
          <w:lang w:val="sk-SK"/>
        </w:rPr>
        <w:t xml:space="preserve">.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 </w:t>
      </w:r>
    </w:p>
    <w:p w14:paraId="1EA20C84" w14:textId="77777777" w:rsidR="00CE547F" w:rsidRPr="00FA362E" w:rsidRDefault="00CE547F" w:rsidP="00CE547F">
      <w:pPr>
        <w:rPr>
          <w:lang w:val="sk-SK"/>
        </w:rPr>
      </w:pPr>
    </w:p>
    <w:p w14:paraId="49C6F088" w14:textId="36D28D14" w:rsidR="00CE547F" w:rsidRPr="00FA362E" w:rsidRDefault="00CE547F" w:rsidP="00CE547F">
      <w:pPr>
        <w:rPr>
          <w:lang w:val="sk-SK"/>
        </w:rPr>
      </w:pPr>
      <w:r w:rsidRPr="00FA362E">
        <w:rPr>
          <w:lang w:val="sk-SK"/>
        </w:rPr>
        <w:t xml:space="preserve">Extrakcia znakov znamená získanie užitočnej informácie zo HS. Extrakcia sa dá znova rozdeliť na dve skupiny </w:t>
      </w:r>
      <w:r w:rsidRPr="00FA362E">
        <w:rPr>
          <w:lang w:val="sk-SK"/>
        </w:rPr>
        <w:fldChar w:fldCharType="begin"/>
      </w:r>
      <w:r w:rsidR="00AD692D">
        <w:rPr>
          <w:lang w:val="sk-SK"/>
        </w:rPr>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AD692D" w:rsidRPr="00AD692D">
        <w:rPr>
          <w:noProof/>
          <w:vertAlign w:val="superscript"/>
          <w:lang w:val="sk-SK"/>
        </w:rPr>
        <w:t>55</w:t>
      </w:r>
      <w:r w:rsidRPr="00FA362E">
        <w:rPr>
          <w:lang w:val="sk-SK"/>
        </w:rPr>
        <w:fldChar w:fldCharType="end"/>
      </w:r>
      <w:r w:rsidRPr="00FA362E">
        <w:rPr>
          <w:lang w:val="sk-SK"/>
        </w:rPr>
        <w:t>: prvou je znalosť určitého ochorenia a jeho vplyv na HS, príkladom je rozdelenie S2 na dva oddelené zvuky, ktoré spôsobuje viaceré ochorenia srdca. Druhou je časovo frekvenčná analýza, ktorá sa snaží zachytiť prípadné zmeny spektra HS.</w:t>
      </w:r>
    </w:p>
    <w:p w14:paraId="70065D4E" w14:textId="77777777" w:rsidR="00CE547F" w:rsidRPr="00FA362E" w:rsidRDefault="00CE547F" w:rsidP="00CE547F">
      <w:pPr>
        <w:rPr>
          <w:lang w:val="sk-SK"/>
        </w:rPr>
      </w:pPr>
    </w:p>
    <w:p w14:paraId="3F36799D" w14:textId="7B42AB4E" w:rsidR="00CE547F" w:rsidRPr="00FA362E" w:rsidRDefault="00CE547F" w:rsidP="00CE547F">
      <w:pPr>
        <w:rPr>
          <w:lang w:val="sk-SK"/>
        </w:rPr>
      </w:pPr>
      <w:r w:rsidRPr="00FA362E">
        <w:rPr>
          <w:lang w:val="sk-SK"/>
        </w:rPr>
        <w:t xml:space="preserve">Po extrakcií špecifických znakov nasleduje ich klasifikácia pre účely diagnostiky </w:t>
      </w:r>
      <w:r w:rsidRPr="00FA362E">
        <w:rPr>
          <w:lang w:val="sk-SK"/>
        </w:rPr>
        <w:fldChar w:fldCharType="begin"/>
      </w:r>
      <w:r w:rsidR="00AD692D">
        <w:rPr>
          <w:lang w:val="sk-SK"/>
        </w:rPr>
        <w:instrText xml:space="preserve"> ADDIN EN.CITE &lt;EndNote&gt;&lt;Cite&gt;&lt;Author&gt;Wang&lt;/Author&gt;&lt;Year&gt;2016&lt;/Year&gt;&lt;IDText&gt;Improving Classification Accuracy of Heart Sound Recordings by Wavelet Filter and Multiple Features&lt;/IDText&gt;&lt;DisplayText&gt;&lt;style face="superscript"&gt;57&lt;/style&gt;&lt;/DisplayText&gt;&lt;record&gt;&lt;dates&gt;&lt;pub-dates&gt;&lt;date&gt;Sep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Pr="00FA362E">
        <w:rPr>
          <w:lang w:val="sk-SK"/>
        </w:rPr>
        <w:fldChar w:fldCharType="separate"/>
      </w:r>
      <w:r w:rsidR="00AD692D" w:rsidRPr="00AD692D">
        <w:rPr>
          <w:noProof/>
          <w:vertAlign w:val="superscript"/>
          <w:lang w:val="sk-SK"/>
        </w:rPr>
        <w:t>57</w:t>
      </w:r>
      <w:r w:rsidRPr="00FA362E">
        <w:rPr>
          <w:lang w:val="sk-SK"/>
        </w:rPr>
        <w:fldChar w:fldCharType="end"/>
      </w:r>
      <w:r w:rsidRPr="00FA362E">
        <w:rPr>
          <w:lang w:val="sk-SK"/>
        </w:rPr>
        <w:t xml:space="preserve">. </w:t>
      </w:r>
    </w:p>
    <w:p w14:paraId="27E454AD" w14:textId="77777777" w:rsidR="00CE547F" w:rsidRPr="00FA362E" w:rsidRDefault="00CE547F" w:rsidP="00CE547F">
      <w:pPr>
        <w:rPr>
          <w:lang w:val="sk-SK"/>
        </w:rPr>
      </w:pPr>
    </w:p>
    <w:p w14:paraId="7D91461D" w14:textId="77777777" w:rsidR="00CE547F" w:rsidRPr="00FA362E" w:rsidRDefault="00CE547F" w:rsidP="00CE547F">
      <w:pPr>
        <w:pStyle w:val="Heading3"/>
        <w:rPr>
          <w:lang w:val="sk-SK"/>
        </w:rPr>
      </w:pPr>
      <w:bookmarkStart w:id="1286" w:name="_Toc386404210"/>
      <w:bookmarkStart w:id="1287" w:name="_Toc510268146"/>
      <w:bookmarkStart w:id="1288" w:name="_Toc516413223"/>
      <w:r w:rsidRPr="00FA362E">
        <w:rPr>
          <w:lang w:val="sk-SK"/>
        </w:rPr>
        <w:t>Komplikácie pri spracovaní HS</w:t>
      </w:r>
      <w:bookmarkEnd w:id="1286"/>
      <w:bookmarkEnd w:id="1287"/>
      <w:bookmarkEnd w:id="1288"/>
    </w:p>
    <w:p w14:paraId="493BBB7F" w14:textId="77777777" w:rsidR="00CE547F" w:rsidRPr="00FA362E" w:rsidRDefault="00CE547F" w:rsidP="00CE547F">
      <w:pPr>
        <w:rPr>
          <w:lang w:val="sk-SK"/>
        </w:rPr>
      </w:pPr>
    </w:p>
    <w:p w14:paraId="1394E5CF" w14:textId="4259C1BB" w:rsidR="00CE547F" w:rsidRPr="00FA362E" w:rsidRDefault="00CE547F" w:rsidP="00CE547F">
      <w:pPr>
        <w:rPr>
          <w:lang w:val="sk-SK"/>
        </w:rPr>
      </w:pPr>
      <w:r w:rsidRPr="00FA362E">
        <w:rPr>
          <w:lang w:val="sk-SK"/>
        </w:rPr>
        <w:t xml:space="preserve">Pri spracovaní signálu sa stretávame hlavne s týmito problémami </w:t>
      </w:r>
      <w:r w:rsidRPr="00FA362E">
        <w:rPr>
          <w:lang w:val="sk-SK"/>
        </w:rPr>
        <w:fldChar w:fldCharType="begin"/>
      </w:r>
      <w:r w:rsidR="00AD692D">
        <w:rPr>
          <w:lang w:val="sk-SK"/>
        </w:rPr>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AD692D" w:rsidRPr="00AD692D">
        <w:rPr>
          <w:noProof/>
          <w:vertAlign w:val="superscript"/>
          <w:lang w:val="sk-SK"/>
        </w:rPr>
        <w:t>55</w:t>
      </w:r>
      <w:r w:rsidRPr="00FA362E">
        <w:rPr>
          <w:lang w:val="sk-SK"/>
        </w:rPr>
        <w:fldChar w:fldCharType="end"/>
      </w:r>
      <w:r w:rsidRPr="00FA362E">
        <w:rPr>
          <w:lang w:val="sk-SK"/>
        </w:rPr>
        <w:t>:</w:t>
      </w:r>
    </w:p>
    <w:p w14:paraId="5240F48A" w14:textId="77777777" w:rsidR="00CE547F" w:rsidRPr="00FA362E" w:rsidRDefault="00CE547F" w:rsidP="00CE547F">
      <w:pPr>
        <w:rPr>
          <w:lang w:val="sk-SK"/>
        </w:rPr>
      </w:pPr>
    </w:p>
    <w:p w14:paraId="20F230C5" w14:textId="77777777" w:rsidR="00CE547F" w:rsidRPr="00FA362E" w:rsidRDefault="00CE547F" w:rsidP="00CE547F">
      <w:pPr>
        <w:pStyle w:val="ListParagraph"/>
        <w:numPr>
          <w:ilvl w:val="0"/>
          <w:numId w:val="5"/>
        </w:numPr>
        <w:overflowPunct/>
        <w:autoSpaceDE/>
        <w:autoSpaceDN/>
        <w:adjustRightInd/>
        <w:spacing w:after="200" w:line="252" w:lineRule="auto"/>
        <w:contextualSpacing/>
        <w:textAlignment w:val="auto"/>
        <w:rPr>
          <w:lang w:val="sk-SK"/>
        </w:rPr>
      </w:pPr>
      <w:r w:rsidRPr="00FA362E">
        <w:rPr>
          <w:lang w:val="sk-SK"/>
        </w:rPr>
        <w:t>Problém určiť spektrum HS a ich komponent</w:t>
      </w:r>
    </w:p>
    <w:p w14:paraId="0645B8DB" w14:textId="77777777" w:rsidR="00CE547F" w:rsidRPr="00FA362E" w:rsidRDefault="00CE547F" w:rsidP="00CE547F">
      <w:pPr>
        <w:pStyle w:val="ListParagraph"/>
        <w:numPr>
          <w:ilvl w:val="0"/>
          <w:numId w:val="5"/>
        </w:numPr>
        <w:overflowPunct/>
        <w:autoSpaceDE/>
        <w:autoSpaceDN/>
        <w:adjustRightInd/>
        <w:spacing w:after="200" w:line="252" w:lineRule="auto"/>
        <w:contextualSpacing/>
        <w:textAlignment w:val="auto"/>
        <w:rPr>
          <w:lang w:val="sk-SK"/>
        </w:rPr>
      </w:pPr>
      <w:r w:rsidRPr="00FA362E">
        <w:rPr>
          <w:lang w:val="sk-SK"/>
        </w:rPr>
        <w:t>Problém rozlíšiť spektrum jednotlivých HS</w:t>
      </w:r>
    </w:p>
    <w:p w14:paraId="3BD16161" w14:textId="77777777" w:rsidR="00CE547F" w:rsidRPr="00FA362E" w:rsidRDefault="00CE547F" w:rsidP="00CE547F">
      <w:pPr>
        <w:pStyle w:val="ListParagraph"/>
        <w:numPr>
          <w:ilvl w:val="0"/>
          <w:numId w:val="5"/>
        </w:numPr>
        <w:overflowPunct/>
        <w:autoSpaceDE/>
        <w:autoSpaceDN/>
        <w:adjustRightInd/>
        <w:spacing w:after="200" w:line="252" w:lineRule="auto"/>
        <w:contextualSpacing/>
        <w:textAlignment w:val="auto"/>
        <w:rPr>
          <w:lang w:val="sk-SK"/>
        </w:rPr>
      </w:pPr>
      <w:r w:rsidRPr="00FA362E">
        <w:rPr>
          <w:lang w:val="sk-SK"/>
        </w:rPr>
        <w:t>Problém určiť variabilitu energie v rôznych HS</w:t>
      </w:r>
    </w:p>
    <w:p w14:paraId="6A91AC70" w14:textId="77777777" w:rsidR="00CE547F" w:rsidRPr="00FA362E" w:rsidRDefault="00CE547F" w:rsidP="00CE547F">
      <w:pPr>
        <w:pStyle w:val="ListParagraph"/>
        <w:numPr>
          <w:ilvl w:val="0"/>
          <w:numId w:val="5"/>
        </w:numPr>
        <w:overflowPunct/>
        <w:autoSpaceDE/>
        <w:autoSpaceDN/>
        <w:adjustRightInd/>
        <w:spacing w:after="200" w:line="252" w:lineRule="auto"/>
        <w:contextualSpacing/>
        <w:textAlignment w:val="auto"/>
        <w:rPr>
          <w:lang w:val="sk-SK"/>
        </w:rPr>
      </w:pPr>
      <w:r w:rsidRPr="00FA362E">
        <w:rPr>
          <w:lang w:val="sk-SK"/>
        </w:rPr>
        <w:t>Artefakty a rušenie často zamaskujú HS</w:t>
      </w:r>
    </w:p>
    <w:p w14:paraId="71913B99" w14:textId="77777777" w:rsidR="00CE547F" w:rsidRPr="00FA362E" w:rsidRDefault="00CE547F" w:rsidP="00CE547F">
      <w:pPr>
        <w:pStyle w:val="ListParagraph"/>
        <w:numPr>
          <w:ilvl w:val="0"/>
          <w:numId w:val="5"/>
        </w:numPr>
        <w:overflowPunct/>
        <w:autoSpaceDE/>
        <w:autoSpaceDN/>
        <w:adjustRightInd/>
        <w:spacing w:after="200" w:line="252" w:lineRule="auto"/>
        <w:contextualSpacing/>
        <w:textAlignment w:val="auto"/>
        <w:rPr>
          <w:lang w:val="sk-SK"/>
        </w:rPr>
      </w:pPr>
      <w:r w:rsidRPr="00FA362E">
        <w:rPr>
          <w:lang w:val="sk-SK"/>
        </w:rPr>
        <w:t>Problém určiť hranice jednotlivých HS</w:t>
      </w:r>
    </w:p>
    <w:p w14:paraId="6BA84089" w14:textId="7E8DE289" w:rsidR="00CE547F" w:rsidRPr="00FA362E" w:rsidRDefault="00CE547F" w:rsidP="00CE547F">
      <w:pPr>
        <w:rPr>
          <w:lang w:val="sk-SK"/>
        </w:rPr>
      </w:pPr>
      <w:r w:rsidRPr="00FA362E">
        <w:rPr>
          <w:lang w:val="sk-SK"/>
        </w:rPr>
        <w:t xml:space="preserve">Aj napriek pokrokom v spracovávaní signálov a veľkému počtu štúdií zaoberajúcimi sa HS stále existujú veľké problémy pri spracovávaní HS. Podľa </w:t>
      </w:r>
      <w:r w:rsidRPr="00FA362E">
        <w:rPr>
          <w:lang w:val="sk-SK"/>
        </w:rPr>
        <w:fldChar w:fldCharType="begin"/>
      </w:r>
      <w:r w:rsidR="00AD692D">
        <w:rPr>
          <w:lang w:val="sk-SK"/>
        </w:rPr>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AD692D" w:rsidRPr="00AD692D">
        <w:rPr>
          <w:noProof/>
          <w:vertAlign w:val="superscript"/>
          <w:lang w:val="sk-SK"/>
        </w:rPr>
        <w:t>55</w:t>
      </w:r>
      <w:r w:rsidRPr="00FA362E">
        <w:rPr>
          <w:lang w:val="sk-SK"/>
        </w:rPr>
        <w:fldChar w:fldCharType="end"/>
      </w:r>
      <w:r w:rsidRPr="00FA362E">
        <w:rPr>
          <w:lang w:val="sk-SK"/>
        </w:rPr>
        <w:t xml:space="preserve"> sú nimi hlavne: </w:t>
      </w:r>
    </w:p>
    <w:p w14:paraId="30C0AD99" w14:textId="77777777" w:rsidR="00CE547F" w:rsidRPr="00FA362E" w:rsidRDefault="00CE547F" w:rsidP="00CE547F">
      <w:pPr>
        <w:rPr>
          <w:lang w:val="sk-SK"/>
        </w:rPr>
      </w:pPr>
    </w:p>
    <w:p w14:paraId="6AD09AB9" w14:textId="77777777" w:rsidR="00CE547F" w:rsidRPr="00FA362E" w:rsidRDefault="00CE547F" w:rsidP="00CE547F">
      <w:pPr>
        <w:pStyle w:val="ListParagraph"/>
        <w:numPr>
          <w:ilvl w:val="0"/>
          <w:numId w:val="4"/>
        </w:numPr>
        <w:overflowPunct/>
        <w:autoSpaceDE/>
        <w:autoSpaceDN/>
        <w:adjustRightInd/>
        <w:spacing w:after="200" w:line="252" w:lineRule="auto"/>
        <w:contextualSpacing/>
        <w:textAlignment w:val="auto"/>
        <w:rPr>
          <w:lang w:val="sk-SK"/>
        </w:rPr>
      </w:pPr>
      <w:r w:rsidRPr="00FA362E">
        <w:rPr>
          <w:lang w:val="sk-SK"/>
        </w:rPr>
        <w:t>Nedostatok súladu medzi výstupmi jednotlivých štúdií</w:t>
      </w:r>
    </w:p>
    <w:p w14:paraId="5FCCAABC" w14:textId="77777777" w:rsidR="00CE547F" w:rsidRPr="00FA362E" w:rsidRDefault="00CE547F" w:rsidP="00CE547F">
      <w:pPr>
        <w:pStyle w:val="ListParagraph"/>
        <w:numPr>
          <w:ilvl w:val="0"/>
          <w:numId w:val="4"/>
        </w:numPr>
        <w:overflowPunct/>
        <w:autoSpaceDE/>
        <w:autoSpaceDN/>
        <w:adjustRightInd/>
        <w:spacing w:after="200" w:line="252" w:lineRule="auto"/>
        <w:contextualSpacing/>
        <w:textAlignment w:val="auto"/>
        <w:rPr>
          <w:lang w:val="sk-SK"/>
        </w:rPr>
      </w:pPr>
      <w:r w:rsidRPr="00FA362E">
        <w:rPr>
          <w:lang w:val="sk-SK"/>
        </w:rPr>
        <w:t>Slabá adaptácia algoritmov na spracovanie signálov na rôznych pacientov</w:t>
      </w:r>
    </w:p>
    <w:p w14:paraId="49BECE21" w14:textId="77777777" w:rsidR="00CE547F" w:rsidRPr="00FA362E" w:rsidRDefault="00CE547F" w:rsidP="00CE547F">
      <w:pPr>
        <w:pStyle w:val="ListParagraph"/>
        <w:numPr>
          <w:ilvl w:val="0"/>
          <w:numId w:val="4"/>
        </w:numPr>
        <w:overflowPunct/>
        <w:autoSpaceDE/>
        <w:autoSpaceDN/>
        <w:adjustRightInd/>
        <w:spacing w:after="200" w:line="252" w:lineRule="auto"/>
        <w:contextualSpacing/>
        <w:textAlignment w:val="auto"/>
        <w:rPr>
          <w:lang w:val="sk-SK"/>
        </w:rPr>
      </w:pPr>
      <w:r w:rsidRPr="00FA362E">
        <w:rPr>
          <w:lang w:val="sk-SK"/>
        </w:rPr>
        <w:t>Nedôsledný proces klinického overovania analyzovaných techník</w:t>
      </w:r>
    </w:p>
    <w:p w14:paraId="37F6AE0B" w14:textId="77777777" w:rsidR="00CE547F" w:rsidRPr="00FA362E" w:rsidRDefault="00CE547F" w:rsidP="00CE547F">
      <w:pPr>
        <w:pStyle w:val="ListParagraph"/>
        <w:numPr>
          <w:ilvl w:val="0"/>
          <w:numId w:val="4"/>
        </w:numPr>
        <w:overflowPunct/>
        <w:autoSpaceDE/>
        <w:autoSpaceDN/>
        <w:adjustRightInd/>
        <w:spacing w:after="200" w:line="252" w:lineRule="auto"/>
        <w:contextualSpacing/>
        <w:textAlignment w:val="auto"/>
        <w:rPr>
          <w:lang w:val="sk-SK"/>
        </w:rPr>
      </w:pPr>
      <w:r w:rsidRPr="00FA362E">
        <w:rPr>
          <w:lang w:val="sk-SK"/>
        </w:rPr>
        <w:t>Diagnostické algoritmy a systémy sú príliš komplexné a drahé</w:t>
      </w:r>
    </w:p>
    <w:p w14:paraId="1FE76A66" w14:textId="77777777" w:rsidR="00CE547F" w:rsidRPr="00FA362E" w:rsidRDefault="00CE547F" w:rsidP="00CE547F">
      <w:pPr>
        <w:rPr>
          <w:lang w:val="sk-SK" w:eastAsia="en-US" w:bidi="en-US"/>
        </w:rPr>
      </w:pPr>
    </w:p>
    <w:p w14:paraId="0BE9917E" w14:textId="77777777" w:rsidR="00CE547F" w:rsidRPr="00FA362E" w:rsidRDefault="00CE547F" w:rsidP="00CE547F">
      <w:pPr>
        <w:overflowPunct/>
        <w:autoSpaceDE/>
        <w:autoSpaceDN/>
        <w:adjustRightInd/>
        <w:spacing w:line="240" w:lineRule="auto"/>
        <w:jc w:val="left"/>
        <w:textAlignment w:val="auto"/>
        <w:rPr>
          <w:lang w:val="sk-SK" w:eastAsia="en-US" w:bidi="en-US"/>
        </w:rPr>
      </w:pPr>
      <w:r w:rsidRPr="00FA362E">
        <w:rPr>
          <w:lang w:val="sk-SK" w:eastAsia="en-US" w:bidi="en-US"/>
        </w:rPr>
        <w:br w:type="page"/>
      </w:r>
    </w:p>
    <w:p w14:paraId="1A7F385C" w14:textId="77777777" w:rsidR="00CE547F" w:rsidRPr="00FA362E" w:rsidRDefault="00CE547F" w:rsidP="00CE547F">
      <w:pPr>
        <w:pStyle w:val="Heading1"/>
        <w:rPr>
          <w:lang w:val="sk-SK"/>
        </w:rPr>
      </w:pPr>
      <w:bookmarkStart w:id="1289" w:name="_Toc386404211"/>
      <w:bookmarkStart w:id="1290" w:name="_Toc510268148"/>
      <w:bookmarkStart w:id="1291" w:name="_Toc516413224"/>
      <w:r w:rsidRPr="00FA362E">
        <w:rPr>
          <w:lang w:val="sk-SK"/>
        </w:rPr>
        <w:lastRenderedPageBreak/>
        <w:t>Ciele dizertácie</w:t>
      </w:r>
      <w:bookmarkEnd w:id="1289"/>
      <w:bookmarkEnd w:id="1290"/>
      <w:bookmarkEnd w:id="1291"/>
    </w:p>
    <w:p w14:paraId="1DA1F3FF" w14:textId="69D4AF95" w:rsidR="00CE547F" w:rsidRPr="00FA362E" w:rsidRDefault="00CE547F" w:rsidP="00CE547F">
      <w:pPr>
        <w:rPr>
          <w:szCs w:val="24"/>
          <w:lang w:val="sk-SK"/>
        </w:rPr>
      </w:pPr>
      <w:r w:rsidRPr="00FA362E">
        <w:rPr>
          <w:szCs w:val="24"/>
          <w:lang w:val="sk-SK"/>
        </w:rPr>
        <w:t xml:space="preserve">Cieľom tejto prace je štúdium </w:t>
      </w:r>
      <w:ins w:id="1292" w:author="Peto" w:date="2018-06-11T20:10:00Z">
        <w:r w:rsidR="0099448B">
          <w:rPr>
            <w:szCs w:val="24"/>
            <w:lang w:val="sk-SK"/>
          </w:rPr>
          <w:t>vzájomých väzieb hemodynamických parametrov</w:t>
        </w:r>
      </w:ins>
      <w:ins w:id="1293" w:author="Peto" w:date="2018-06-11T20:43:00Z">
        <w:r w:rsidR="00B65C26">
          <w:rPr>
            <w:szCs w:val="24"/>
            <w:lang w:val="sk-SK"/>
          </w:rPr>
          <w:t xml:space="preserve"> </w:t>
        </w:r>
      </w:ins>
      <w:del w:id="1294" w:author="Peto" w:date="2018-06-11T20:11:00Z">
        <w:r w:rsidRPr="00FA362E" w:rsidDel="0006501E">
          <w:rPr>
            <w:szCs w:val="24"/>
            <w:lang w:val="sk-SK"/>
          </w:rPr>
          <w:delText xml:space="preserve">metód slúžiacich na výpočet SV a popisujících vlastnosti krevní cirkulace </w:delText>
        </w:r>
      </w:del>
      <w:ins w:id="1295" w:author="Peto" w:date="2018-06-11T20:11:00Z">
        <w:r w:rsidR="0006501E">
          <w:rPr>
            <w:szCs w:val="24"/>
            <w:lang w:val="sk-SK"/>
          </w:rPr>
          <w:t>detekovaných z</w:t>
        </w:r>
      </w:ins>
      <w:r w:rsidRPr="00FA362E">
        <w:rPr>
          <w:szCs w:val="24"/>
          <w:lang w:val="sk-SK"/>
        </w:rPr>
        <w:t xml:space="preserve"> </w:t>
      </w:r>
      <w:del w:id="1296" w:author="Peto" w:date="2018-06-11T20:11:00Z">
        <w:r w:rsidRPr="00FA362E" w:rsidDel="0006501E">
          <w:rPr>
            <w:szCs w:val="24"/>
            <w:lang w:val="sk-SK"/>
          </w:rPr>
          <w:delText>z</w:delText>
        </w:r>
      </w:del>
      <w:r w:rsidRPr="00FA362E">
        <w:rPr>
          <w:szCs w:val="24"/>
          <w:lang w:val="sk-SK"/>
        </w:rPr>
        <w:t xml:space="preserve"> impedancie hrudníka, impedancie krkavíc</w:t>
      </w:r>
      <w:ins w:id="1297" w:author="Peto" w:date="2018-06-11T20:43:00Z">
        <w:r w:rsidR="00B65C26">
          <w:rPr>
            <w:szCs w:val="24"/>
            <w:lang w:val="sk-SK"/>
          </w:rPr>
          <w:t>,</w:t>
        </w:r>
      </w:ins>
      <w:del w:id="1298" w:author="Peto" w:date="2018-06-11T20:11:00Z">
        <w:r w:rsidRPr="00FA362E" w:rsidDel="0006501E">
          <w:rPr>
            <w:szCs w:val="24"/>
            <w:lang w:val="sk-SK"/>
          </w:rPr>
          <w:delText>,</w:delText>
        </w:r>
      </w:del>
      <w:r w:rsidRPr="00FA362E">
        <w:rPr>
          <w:szCs w:val="24"/>
          <w:lang w:val="sk-SK"/>
        </w:rPr>
        <w:t xml:space="preserve"> impedancie dolných </w:t>
      </w:r>
      <w:ins w:id="1299" w:author="Peto" w:date="2018-06-11T20:11:00Z">
        <w:r w:rsidR="0006501E">
          <w:rPr>
            <w:szCs w:val="24"/>
            <w:lang w:val="sk-SK"/>
          </w:rPr>
          <w:t xml:space="preserve">a horných </w:t>
        </w:r>
      </w:ins>
      <w:r w:rsidRPr="00FA362E">
        <w:rPr>
          <w:szCs w:val="24"/>
          <w:lang w:val="sk-SK"/>
        </w:rPr>
        <w:t>končatín, srdečných zvukov</w:t>
      </w:r>
      <w:ins w:id="1300" w:author="Peto" w:date="2018-06-11T20:12:00Z">
        <w:r w:rsidR="0006501E">
          <w:rPr>
            <w:szCs w:val="24"/>
            <w:lang w:val="sk-SK"/>
          </w:rPr>
          <w:t>, arteriálneho krvného tlaku</w:t>
        </w:r>
      </w:ins>
      <w:r w:rsidRPr="00FA362E">
        <w:rPr>
          <w:szCs w:val="24"/>
          <w:lang w:val="sk-SK"/>
        </w:rPr>
        <w:t xml:space="preserve"> a</w:t>
      </w:r>
      <w:del w:id="1301" w:author="Peto" w:date="2018-06-11T20:29:00Z">
        <w:r w:rsidRPr="00FA362E" w:rsidDel="00931731">
          <w:rPr>
            <w:szCs w:val="24"/>
            <w:lang w:val="sk-SK"/>
          </w:rPr>
          <w:delText xml:space="preserve"> </w:delText>
        </w:r>
      </w:del>
      <w:ins w:id="1302" w:author="Peto" w:date="2018-06-11T20:29:00Z">
        <w:r w:rsidR="00931731">
          <w:rPr>
            <w:szCs w:val="24"/>
            <w:lang w:val="sk-SK"/>
          </w:rPr>
          <w:t> </w:t>
        </w:r>
      </w:ins>
      <w:r w:rsidRPr="00FA362E">
        <w:rPr>
          <w:szCs w:val="24"/>
          <w:lang w:val="sk-SK"/>
        </w:rPr>
        <w:t>EKG</w:t>
      </w:r>
      <w:ins w:id="1303" w:author="Peto" w:date="2018-06-11T20:29:00Z">
        <w:r w:rsidR="00931731">
          <w:rPr>
            <w:szCs w:val="24"/>
            <w:lang w:val="sk-SK"/>
          </w:rPr>
          <w:t xml:space="preserve"> počas hlbokého a spontnánneho dýchania</w:t>
        </w:r>
      </w:ins>
      <w:ins w:id="1304" w:author="Peto" w:date="2018-06-11T20:55:00Z">
        <w:r w:rsidR="00FA314F">
          <w:rPr>
            <w:szCs w:val="24"/>
            <w:lang w:val="sk-SK"/>
          </w:rPr>
          <w:t>.</w:t>
        </w:r>
      </w:ins>
      <w:del w:id="1305" w:author="Peto" w:date="2018-06-11T20:29:00Z">
        <w:r w:rsidRPr="00FA362E" w:rsidDel="00931731">
          <w:rPr>
            <w:szCs w:val="24"/>
            <w:lang w:val="sk-SK"/>
          </w:rPr>
          <w:delText>.</w:delText>
        </w:r>
      </w:del>
      <w:r w:rsidRPr="00FA362E">
        <w:rPr>
          <w:szCs w:val="24"/>
          <w:lang w:val="sk-SK"/>
        </w:rPr>
        <w:t xml:space="preserve"> </w:t>
      </w:r>
      <w:del w:id="1306" w:author="Peto" w:date="2018-06-11T20:21:00Z">
        <w:r w:rsidRPr="00FA362E" w:rsidDel="00931731">
          <w:rPr>
            <w:szCs w:val="24"/>
            <w:lang w:val="sk-SK"/>
          </w:rPr>
          <w:delText xml:space="preserve">Budú </w:delText>
        </w:r>
      </w:del>
      <w:ins w:id="1307" w:author="Peto" w:date="2018-06-11T20:21:00Z">
        <w:r w:rsidR="00931731">
          <w:rPr>
            <w:szCs w:val="24"/>
            <w:lang w:val="sk-SK"/>
          </w:rPr>
          <w:t>Boli</w:t>
        </w:r>
        <w:r w:rsidR="00931731" w:rsidRPr="00FA362E">
          <w:rPr>
            <w:szCs w:val="24"/>
            <w:lang w:val="sk-SK"/>
          </w:rPr>
          <w:t xml:space="preserve"> </w:t>
        </w:r>
      </w:ins>
      <w:r w:rsidRPr="00FA362E">
        <w:rPr>
          <w:szCs w:val="24"/>
          <w:lang w:val="sk-SK"/>
        </w:rPr>
        <w:t xml:space="preserve">navrhnuté nové metódy </w:t>
      </w:r>
      <w:ins w:id="1308" w:author="Peto" w:date="2018-06-11T20:22:00Z">
        <w:r w:rsidR="00931731" w:rsidRPr="00FA362E">
          <w:rPr>
            <w:szCs w:val="24"/>
            <w:lang w:val="sk-SK"/>
          </w:rPr>
          <w:t xml:space="preserve">na </w:t>
        </w:r>
      </w:ins>
      <w:ins w:id="1309" w:author="Peto" w:date="2018-06-11T20:30:00Z">
        <w:r w:rsidR="00931731">
          <w:rPr>
            <w:szCs w:val="24"/>
            <w:lang w:val="sk-SK"/>
          </w:rPr>
          <w:t xml:space="preserve">spresnenie </w:t>
        </w:r>
      </w:ins>
      <w:ins w:id="1310" w:author="Peto" w:date="2018-06-11T20:22:00Z">
        <w:r w:rsidR="00931731" w:rsidRPr="00FA362E">
          <w:rPr>
            <w:szCs w:val="24"/>
            <w:lang w:val="sk-SK"/>
          </w:rPr>
          <w:t xml:space="preserve">detekciu parametrov slúžiacich na výpočet </w:t>
        </w:r>
        <w:r w:rsidR="00931731">
          <w:rPr>
            <w:szCs w:val="24"/>
            <w:lang w:val="sk-SK"/>
          </w:rPr>
          <w:t>srdečného výdaja</w:t>
        </w:r>
      </w:ins>
      <w:del w:id="1311" w:author="Peto" w:date="2018-06-11T20:31:00Z">
        <w:r w:rsidRPr="00FA362E" w:rsidDel="004E6D1F">
          <w:rPr>
            <w:szCs w:val="24"/>
            <w:lang w:val="sk-SK"/>
          </w:rPr>
          <w:delText xml:space="preserve">na detekciu parametrov slúžiacich na výpočet </w:delText>
        </w:r>
      </w:del>
      <w:del w:id="1312" w:author="Peto" w:date="2018-06-11T20:13:00Z">
        <w:r w:rsidRPr="00FA362E" w:rsidDel="0006501E">
          <w:rPr>
            <w:szCs w:val="24"/>
            <w:lang w:val="sk-SK"/>
          </w:rPr>
          <w:delText>SV</w:delText>
        </w:r>
      </w:del>
      <w:del w:id="1313" w:author="Peto" w:date="2018-06-11T20:23:00Z">
        <w:r w:rsidRPr="00FA362E" w:rsidDel="00931731">
          <w:rPr>
            <w:szCs w:val="24"/>
            <w:lang w:val="sk-SK"/>
          </w:rPr>
          <w:delText xml:space="preserve">. Najdôležitejšími parametrami pri výpočte SV sú dĺžka systoly (LVET - detekovaný hlavne zo srdečných zvukov) a maximum zápornej derivovanej impedancie (-dZ/dtmax). </w:delText>
        </w:r>
      </w:del>
      <w:ins w:id="1314" w:author="Peto" w:date="2018-06-11T20:23:00Z">
        <w:r w:rsidR="00931731">
          <w:rPr>
            <w:szCs w:val="24"/>
            <w:lang w:val="sk-SK"/>
          </w:rPr>
          <w:t>.</w:t>
        </w:r>
      </w:ins>
      <w:ins w:id="1315" w:author="Peto" w:date="2018-06-11T20:43:00Z">
        <w:r w:rsidR="00B65C26">
          <w:rPr>
            <w:szCs w:val="24"/>
            <w:lang w:val="sk-SK"/>
          </w:rPr>
          <w:t xml:space="preserve"> </w:t>
        </w:r>
      </w:ins>
      <w:r w:rsidRPr="00FA362E">
        <w:rPr>
          <w:szCs w:val="24"/>
          <w:lang w:val="sk-SK"/>
        </w:rPr>
        <w:t xml:space="preserve">Dôraz je kladený na potlačenie vplyvu respirácie a iných nežiaducich zložiek signálu hrudníkovej impedancie. Následne </w:t>
      </w:r>
      <w:del w:id="1316" w:author="Peto" w:date="2018-06-11T20:31:00Z">
        <w:r w:rsidRPr="00FA362E" w:rsidDel="004E6D1F">
          <w:rPr>
            <w:szCs w:val="24"/>
            <w:lang w:val="sk-SK"/>
          </w:rPr>
          <w:delText xml:space="preserve">budú </w:delText>
        </w:r>
      </w:del>
      <w:ins w:id="1317" w:author="Peto" w:date="2018-06-11T20:31:00Z">
        <w:r w:rsidR="004E6D1F">
          <w:rPr>
            <w:szCs w:val="24"/>
            <w:lang w:val="sk-SK"/>
          </w:rPr>
          <w:t>boli</w:t>
        </w:r>
        <w:r w:rsidR="004E6D1F" w:rsidRPr="00FA362E">
          <w:rPr>
            <w:szCs w:val="24"/>
            <w:lang w:val="sk-SK"/>
          </w:rPr>
          <w:t xml:space="preserve"> </w:t>
        </w:r>
      </w:ins>
      <w:r w:rsidRPr="00FA362E">
        <w:rPr>
          <w:szCs w:val="24"/>
          <w:lang w:val="sk-SK"/>
        </w:rPr>
        <w:t xml:space="preserve">nové metódy </w:t>
      </w:r>
      <w:del w:id="1318" w:author="Peto" w:date="2018-06-11T20:52:00Z">
        <w:r w:rsidRPr="00FA362E" w:rsidDel="00FA314F">
          <w:rPr>
            <w:szCs w:val="24"/>
            <w:lang w:val="sk-SK"/>
          </w:rPr>
          <w:delText xml:space="preserve">použité na výpočet kontinuálneho SV </w:delText>
        </w:r>
      </w:del>
      <w:del w:id="1319" w:author="Peto" w:date="2018-06-11T20:25:00Z">
        <w:r w:rsidRPr="00FA362E" w:rsidDel="00931731">
          <w:rPr>
            <w:szCs w:val="24"/>
            <w:lang w:val="sk-SK"/>
          </w:rPr>
          <w:delText>na rôznych</w:delText>
        </w:r>
      </w:del>
      <w:del w:id="1320" w:author="Peto" w:date="2018-06-11T20:26:00Z">
        <w:r w:rsidRPr="00FA362E" w:rsidDel="00931731">
          <w:rPr>
            <w:szCs w:val="24"/>
            <w:lang w:val="sk-SK"/>
          </w:rPr>
          <w:delText xml:space="preserve"> skupinách pacientov</w:delText>
        </w:r>
      </w:del>
      <w:del w:id="1321" w:author="Peto" w:date="2018-06-11T20:52:00Z">
        <w:r w:rsidRPr="00FA362E" w:rsidDel="00FA314F">
          <w:rPr>
            <w:szCs w:val="24"/>
            <w:lang w:val="sk-SK"/>
          </w:rPr>
          <w:delText xml:space="preserve">. Výpočet SV novými metódami </w:delText>
        </w:r>
      </w:del>
      <w:del w:id="1322" w:author="Peto" w:date="2018-06-11T20:26:00Z">
        <w:r w:rsidRPr="00FA362E" w:rsidDel="00931731">
          <w:rPr>
            <w:szCs w:val="24"/>
            <w:lang w:val="sk-SK"/>
          </w:rPr>
          <w:delText xml:space="preserve">bude </w:delText>
        </w:r>
      </w:del>
      <w:r w:rsidRPr="00FA362E">
        <w:rPr>
          <w:szCs w:val="24"/>
          <w:lang w:val="sk-SK"/>
        </w:rPr>
        <w:t>porovnan</w:t>
      </w:r>
      <w:ins w:id="1323" w:author="Peto" w:date="2018-06-11T20:52:00Z">
        <w:r w:rsidR="00FA314F">
          <w:rPr>
            <w:szCs w:val="24"/>
            <w:lang w:val="sk-SK"/>
          </w:rPr>
          <w:t>é</w:t>
        </w:r>
      </w:ins>
      <w:del w:id="1324" w:author="Peto" w:date="2018-06-11T20:52:00Z">
        <w:r w:rsidRPr="00FA362E" w:rsidDel="00FA314F">
          <w:rPr>
            <w:szCs w:val="24"/>
            <w:lang w:val="sk-SK"/>
          </w:rPr>
          <w:delText>ý</w:delText>
        </w:r>
      </w:del>
      <w:r w:rsidRPr="00FA362E">
        <w:rPr>
          <w:szCs w:val="24"/>
          <w:lang w:val="sk-SK"/>
        </w:rPr>
        <w:t xml:space="preserve"> s výpočtom SV pomocou Dopplerovskej echokardiografie</w:t>
      </w:r>
      <w:ins w:id="1325" w:author="Peto" w:date="2018-06-11T20:26:00Z">
        <w:r w:rsidR="00931731">
          <w:rPr>
            <w:szCs w:val="24"/>
            <w:lang w:val="sk-SK"/>
          </w:rPr>
          <w:t xml:space="preserve"> a termodilúcie</w:t>
        </w:r>
      </w:ins>
      <w:r w:rsidRPr="00FA362E">
        <w:rPr>
          <w:szCs w:val="24"/>
          <w:lang w:val="sk-SK"/>
        </w:rPr>
        <w:t>.</w:t>
      </w:r>
    </w:p>
    <w:p w14:paraId="691A378E" w14:textId="77777777" w:rsidR="00CE547F" w:rsidRPr="00FA362E" w:rsidRDefault="00CE547F" w:rsidP="00CE547F">
      <w:pPr>
        <w:rPr>
          <w:szCs w:val="24"/>
          <w:lang w:val="sk-SK"/>
        </w:rPr>
      </w:pPr>
    </w:p>
    <w:p w14:paraId="2DD22C16" w14:textId="1F60E563" w:rsidR="00CE547F" w:rsidRPr="00FA362E" w:rsidRDefault="00CE547F" w:rsidP="00CE547F">
      <w:pPr>
        <w:rPr>
          <w:szCs w:val="24"/>
          <w:lang w:val="sk-SK"/>
        </w:rPr>
      </w:pPr>
      <w:r w:rsidRPr="00FA362E">
        <w:rPr>
          <w:szCs w:val="24"/>
          <w:lang w:val="sk-SK"/>
        </w:rPr>
        <w:t xml:space="preserve">Návrh a otestovanie novej metodiky detekcie parametrov pre výpočet SV </w:t>
      </w:r>
      <w:del w:id="1326" w:author="Peto" w:date="2018-06-11T20:55:00Z">
        <w:r w:rsidRPr="00FA362E" w:rsidDel="00FA314F">
          <w:rPr>
            <w:szCs w:val="24"/>
            <w:lang w:val="sk-SK"/>
          </w:rPr>
          <w:delText xml:space="preserve">ktorá </w:delText>
        </w:r>
      </w:del>
      <w:r w:rsidRPr="00FA362E">
        <w:rPr>
          <w:szCs w:val="24"/>
          <w:lang w:val="sk-SK"/>
        </w:rPr>
        <w:t xml:space="preserve">zahrňuje: </w:t>
      </w:r>
    </w:p>
    <w:p w14:paraId="72F2183D" w14:textId="71EC74B7" w:rsidR="00CE547F" w:rsidRPr="00FA362E" w:rsidDel="00FA314F" w:rsidRDefault="00CE547F">
      <w:pPr>
        <w:pStyle w:val="ListParagraph"/>
        <w:numPr>
          <w:ilvl w:val="0"/>
          <w:numId w:val="19"/>
        </w:numPr>
        <w:rPr>
          <w:del w:id="1327" w:author="Peto" w:date="2018-06-11T20:53:00Z"/>
          <w:szCs w:val="24"/>
          <w:lang w:val="sk-SK"/>
        </w:rPr>
      </w:pPr>
      <w:r w:rsidRPr="00FA362E">
        <w:rPr>
          <w:szCs w:val="24"/>
          <w:lang w:val="sk-SK"/>
        </w:rPr>
        <w:t xml:space="preserve">Detekcia prvého </w:t>
      </w:r>
      <w:ins w:id="1328" w:author="Peto" w:date="2018-06-11T20:52:00Z">
        <w:r w:rsidR="00FA314F">
          <w:rPr>
            <w:szCs w:val="24"/>
            <w:lang w:val="sk-SK"/>
          </w:rPr>
          <w:t xml:space="preserve">a </w:t>
        </w:r>
      </w:ins>
      <w:ins w:id="1329" w:author="Peto" w:date="2018-06-11T20:53:00Z">
        <w:r w:rsidR="00FA314F" w:rsidRPr="00FA362E">
          <w:rPr>
            <w:szCs w:val="24"/>
            <w:lang w:val="sk-SK"/>
          </w:rPr>
          <w:t xml:space="preserve">druhého </w:t>
        </w:r>
      </w:ins>
      <w:r w:rsidRPr="00FA362E">
        <w:rPr>
          <w:szCs w:val="24"/>
          <w:lang w:val="sk-SK"/>
        </w:rPr>
        <w:t xml:space="preserve">srdečného zvuku </w:t>
      </w:r>
      <w:ins w:id="1330" w:author="Peto" w:date="2018-06-11T20:53:00Z">
        <w:r w:rsidR="00FA314F">
          <w:rPr>
            <w:szCs w:val="24"/>
            <w:lang w:val="sk-SK"/>
          </w:rPr>
          <w:t>(</w:t>
        </w:r>
      </w:ins>
      <w:del w:id="1331" w:author="Peto" w:date="2018-06-11T20:53:00Z">
        <w:r w:rsidRPr="00FA362E" w:rsidDel="00FA314F">
          <w:rPr>
            <w:szCs w:val="24"/>
            <w:lang w:val="sk-SK"/>
          </w:rPr>
          <w:delText xml:space="preserve">- </w:delText>
        </w:r>
      </w:del>
      <w:r w:rsidRPr="00FA362E">
        <w:rPr>
          <w:szCs w:val="24"/>
          <w:lang w:val="sk-SK"/>
        </w:rPr>
        <w:t>S1</w:t>
      </w:r>
      <w:ins w:id="1332" w:author="Peto" w:date="2018-06-11T20:53:00Z">
        <w:r w:rsidR="00FA314F">
          <w:rPr>
            <w:szCs w:val="24"/>
            <w:lang w:val="sk-SK"/>
          </w:rPr>
          <w:t>, S2)</w:t>
        </w:r>
      </w:ins>
      <w:del w:id="1333" w:author="Peto" w:date="2018-06-11T20:53:00Z">
        <w:r w:rsidRPr="00FA362E" w:rsidDel="00FA314F">
          <w:rPr>
            <w:szCs w:val="24"/>
            <w:lang w:val="sk-SK"/>
          </w:rPr>
          <w:delText xml:space="preserve">  </w:delText>
        </w:r>
      </w:del>
    </w:p>
    <w:p w14:paraId="1CA16C42" w14:textId="17468AD8" w:rsidR="00CE547F" w:rsidRPr="00FA362E" w:rsidRDefault="00CE547F">
      <w:pPr>
        <w:pStyle w:val="ListParagraph"/>
        <w:numPr>
          <w:ilvl w:val="0"/>
          <w:numId w:val="19"/>
        </w:numPr>
        <w:rPr>
          <w:szCs w:val="24"/>
          <w:lang w:val="sk-SK"/>
        </w:rPr>
      </w:pPr>
      <w:del w:id="1334" w:author="Peto" w:date="2018-06-11T20:53:00Z">
        <w:r w:rsidRPr="00FA362E" w:rsidDel="00FA314F">
          <w:rPr>
            <w:szCs w:val="24"/>
            <w:lang w:val="sk-SK"/>
          </w:rPr>
          <w:delText>Detekcia druhého srdečného zvuku - S2</w:delText>
        </w:r>
      </w:del>
      <w:r w:rsidRPr="00FA362E">
        <w:rPr>
          <w:szCs w:val="24"/>
          <w:lang w:val="sk-SK"/>
        </w:rPr>
        <w:t xml:space="preserve"> </w:t>
      </w:r>
    </w:p>
    <w:p w14:paraId="77C2F28B" w14:textId="102E8643" w:rsidR="00CE547F" w:rsidRDefault="00CE547F" w:rsidP="00CE547F">
      <w:pPr>
        <w:pStyle w:val="ListParagraph"/>
        <w:numPr>
          <w:ilvl w:val="0"/>
          <w:numId w:val="19"/>
        </w:numPr>
        <w:rPr>
          <w:ins w:id="1335" w:author="Peto" w:date="2018-06-11T20:44:00Z"/>
          <w:szCs w:val="24"/>
          <w:lang w:val="sk-SK"/>
        </w:rPr>
      </w:pPr>
      <w:r w:rsidRPr="00FA362E">
        <w:rPr>
          <w:szCs w:val="24"/>
          <w:lang w:val="sk-SK"/>
        </w:rPr>
        <w:t xml:space="preserve">Detekcia parametru </w:t>
      </w:r>
      <m:oMath>
        <m:r>
          <w:ins w:id="1336" w:author="Langer, Peter" w:date="2018-06-12T08:19:00Z">
            <w:rPr>
              <w:rFonts w:ascii="Cambria Math" w:hAnsi="Cambria Math"/>
              <w:lang w:val="sk-SK"/>
            </w:rPr>
            <m:t>-dZ/d</m:t>
          </w:ins>
        </m:r>
        <m:sSub>
          <m:sSubPr>
            <m:ctrlPr>
              <w:ins w:id="1337" w:author="Langer, Peter" w:date="2018-06-12T08:19:00Z">
                <w:rPr>
                  <w:rFonts w:ascii="Cambria Math" w:hAnsi="Cambria Math"/>
                  <w:i/>
                  <w:lang w:val="sk-SK"/>
                </w:rPr>
              </w:ins>
            </m:ctrlPr>
          </m:sSubPr>
          <m:e>
            <m:r>
              <w:ins w:id="1338" w:author="Langer, Peter" w:date="2018-06-12T08:19:00Z">
                <w:rPr>
                  <w:rFonts w:ascii="Cambria Math" w:hAnsi="Cambria Math"/>
                  <w:lang w:val="sk-SK"/>
                </w:rPr>
                <m:t>t</m:t>
              </w:ins>
            </m:r>
          </m:e>
          <m:sub>
            <m:r>
              <w:ins w:id="1339" w:author="Langer, Peter" w:date="2018-06-12T08:19:00Z">
                <w:rPr>
                  <w:rFonts w:ascii="Cambria Math" w:hAnsi="Cambria Math"/>
                  <w:lang w:val="sk-SK"/>
                </w:rPr>
                <m:t>max</m:t>
              </w:ins>
            </m:r>
          </m:sub>
        </m:sSub>
      </m:oMath>
      <w:del w:id="1340" w:author="Langer, Peter" w:date="2018-06-12T08:19:00Z">
        <w:r w:rsidRPr="00FA362E" w:rsidDel="00E16A17">
          <w:rPr>
            <w:szCs w:val="24"/>
            <w:lang w:val="sk-SK"/>
          </w:rPr>
          <w:delText>-dZ/dtmax</w:delText>
        </w:r>
      </w:del>
    </w:p>
    <w:p w14:paraId="0314369C" w14:textId="77777777" w:rsidR="00B65C26" w:rsidRPr="00FA362E" w:rsidRDefault="00B65C26">
      <w:pPr>
        <w:pStyle w:val="ListParagraph"/>
        <w:ind w:left="720"/>
        <w:rPr>
          <w:szCs w:val="24"/>
          <w:lang w:val="sk-SK"/>
        </w:rPr>
        <w:pPrChange w:id="1341" w:author="Peto" w:date="2018-06-11T20:44:00Z">
          <w:pPr>
            <w:pStyle w:val="ListParagraph"/>
            <w:numPr>
              <w:numId w:val="19"/>
            </w:numPr>
            <w:ind w:left="720" w:hanging="360"/>
          </w:pPr>
        </w:pPrChange>
      </w:pPr>
    </w:p>
    <w:p w14:paraId="0CDFC525" w14:textId="77777777" w:rsidR="00CE547F" w:rsidRPr="00FA362E" w:rsidRDefault="00CE547F" w:rsidP="00CE547F">
      <w:pPr>
        <w:rPr>
          <w:szCs w:val="24"/>
          <w:lang w:val="sk-SK"/>
        </w:rPr>
      </w:pPr>
      <w:r w:rsidRPr="00FA362E">
        <w:rPr>
          <w:szCs w:val="24"/>
          <w:lang w:val="sk-SK"/>
        </w:rPr>
        <w:t>Overenie metodiky na základe variability parametrov:</w:t>
      </w:r>
    </w:p>
    <w:p w14:paraId="7F9ADFA6" w14:textId="4313F4B0" w:rsidR="00CE547F" w:rsidRDefault="00CE547F" w:rsidP="00CE547F">
      <w:pPr>
        <w:pStyle w:val="ListParagraph"/>
        <w:numPr>
          <w:ilvl w:val="0"/>
          <w:numId w:val="12"/>
        </w:numPr>
        <w:rPr>
          <w:ins w:id="1342" w:author="Peto" w:date="2018-06-11T20:44:00Z"/>
          <w:szCs w:val="24"/>
          <w:lang w:val="sk-SK"/>
        </w:rPr>
      </w:pPr>
      <w:r w:rsidRPr="00FA362E">
        <w:rPr>
          <w:szCs w:val="24"/>
          <w:lang w:val="sk-SK"/>
        </w:rPr>
        <w:t>Detekované parametre by mali korelovať s fyziologickými procesmi – s</w:t>
      </w:r>
      <w:del w:id="1343" w:author="Peto" w:date="2018-06-11T20:44:00Z">
        <w:r w:rsidRPr="00FA362E" w:rsidDel="00B65C26">
          <w:rPr>
            <w:szCs w:val="24"/>
            <w:lang w:val="sk-SK"/>
          </w:rPr>
          <w:delText> </w:delText>
        </w:r>
      </w:del>
      <w:ins w:id="1344" w:author="Peto" w:date="2018-06-11T20:44:00Z">
        <w:r w:rsidR="00B65C26">
          <w:rPr>
            <w:szCs w:val="24"/>
            <w:lang w:val="sk-SK"/>
          </w:rPr>
          <w:t> </w:t>
        </w:r>
      </w:ins>
      <w:r w:rsidRPr="00FA362E">
        <w:rPr>
          <w:szCs w:val="24"/>
          <w:lang w:val="sk-SK"/>
        </w:rPr>
        <w:t>respiráciou</w:t>
      </w:r>
    </w:p>
    <w:p w14:paraId="397F9E4B" w14:textId="77777777" w:rsidR="00B65C26" w:rsidRPr="00FA362E" w:rsidRDefault="00B65C26">
      <w:pPr>
        <w:pStyle w:val="ListParagraph"/>
        <w:ind w:left="720"/>
        <w:rPr>
          <w:szCs w:val="24"/>
          <w:lang w:val="sk-SK"/>
        </w:rPr>
        <w:pPrChange w:id="1345" w:author="Peto" w:date="2018-06-11T20:44:00Z">
          <w:pPr>
            <w:pStyle w:val="ListParagraph"/>
            <w:numPr>
              <w:numId w:val="12"/>
            </w:numPr>
            <w:ind w:left="720" w:hanging="360"/>
          </w:pPr>
        </w:pPrChange>
      </w:pPr>
    </w:p>
    <w:p w14:paraId="08166A5D" w14:textId="77777777" w:rsidR="00B65C26" w:rsidRDefault="00B65C26" w:rsidP="00B65C26">
      <w:pPr>
        <w:rPr>
          <w:ins w:id="1346" w:author="Peto" w:date="2018-06-11T20:45:00Z"/>
          <w:szCs w:val="24"/>
          <w:lang w:val="sk-SK"/>
        </w:rPr>
      </w:pPr>
      <w:ins w:id="1347" w:author="Peto" w:date="2018-06-11T20:45:00Z">
        <w:r>
          <w:rPr>
            <w:szCs w:val="24"/>
            <w:lang w:val="sk-SK"/>
          </w:rPr>
          <w:t>Štatistické spracovanie hodnôt hemodynamických parametrov počas merania</w:t>
        </w:r>
      </w:ins>
    </w:p>
    <w:p w14:paraId="5EFB2363" w14:textId="11F82E75" w:rsidR="00B65C26" w:rsidRDefault="00B65C26" w:rsidP="00B65C26">
      <w:pPr>
        <w:pStyle w:val="ListParagraph"/>
        <w:numPr>
          <w:ilvl w:val="0"/>
          <w:numId w:val="12"/>
        </w:numPr>
        <w:rPr>
          <w:ins w:id="1348" w:author="Peto" w:date="2018-06-11T20:45:00Z"/>
          <w:szCs w:val="24"/>
          <w:lang w:val="sk-SK"/>
        </w:rPr>
      </w:pPr>
      <w:ins w:id="1349" w:author="Peto" w:date="2018-06-11T20:45:00Z">
        <w:r>
          <w:rPr>
            <w:szCs w:val="24"/>
            <w:lang w:val="sk-SK"/>
          </w:rPr>
          <w:t>Popisná štatistika parametrov počas hlbokého a </w:t>
        </w:r>
      </w:ins>
      <w:ins w:id="1350" w:author="Peto" w:date="2018-06-11T20:55:00Z">
        <w:r w:rsidR="00FA314F">
          <w:rPr>
            <w:szCs w:val="24"/>
            <w:lang w:val="sk-SK"/>
          </w:rPr>
          <w:t>spontánneho</w:t>
        </w:r>
      </w:ins>
      <w:ins w:id="1351" w:author="Peto" w:date="2018-06-11T20:45:00Z">
        <w:r>
          <w:rPr>
            <w:szCs w:val="24"/>
            <w:lang w:val="sk-SK"/>
          </w:rPr>
          <w:t xml:space="preserve"> dýchania</w:t>
        </w:r>
      </w:ins>
    </w:p>
    <w:p w14:paraId="6DF678D6" w14:textId="77777777" w:rsidR="00B65C26" w:rsidRDefault="00B65C26">
      <w:pPr>
        <w:pStyle w:val="ListParagraph"/>
        <w:ind w:left="720"/>
        <w:rPr>
          <w:ins w:id="1352" w:author="Peto" w:date="2018-06-11T20:45:00Z"/>
          <w:szCs w:val="24"/>
          <w:lang w:val="sk-SK"/>
        </w:rPr>
        <w:pPrChange w:id="1353" w:author="Peto" w:date="2018-06-11T20:45:00Z">
          <w:pPr>
            <w:pStyle w:val="ListParagraph"/>
            <w:numPr>
              <w:numId w:val="12"/>
            </w:numPr>
            <w:ind w:left="720" w:hanging="360"/>
          </w:pPr>
        </w:pPrChange>
      </w:pPr>
    </w:p>
    <w:p w14:paraId="6389703E" w14:textId="1BBE5790" w:rsidR="00B65C26" w:rsidRDefault="00B65C26" w:rsidP="00B65C26">
      <w:pPr>
        <w:rPr>
          <w:ins w:id="1354" w:author="Peto" w:date="2018-06-11T20:45:00Z"/>
          <w:szCs w:val="24"/>
          <w:lang w:val="sk-SK"/>
        </w:rPr>
      </w:pPr>
      <w:ins w:id="1355" w:author="Peto" w:date="2018-06-11T20:45:00Z">
        <w:r>
          <w:rPr>
            <w:szCs w:val="24"/>
            <w:lang w:val="sk-SK"/>
          </w:rPr>
          <w:t xml:space="preserve">Analýza vzájomných </w:t>
        </w:r>
      </w:ins>
      <w:ins w:id="1356" w:author="Peto" w:date="2018-06-11T20:46:00Z">
        <w:r>
          <w:rPr>
            <w:szCs w:val="24"/>
            <w:lang w:val="sk-SK"/>
          </w:rPr>
          <w:t>väzieb</w:t>
        </w:r>
      </w:ins>
      <w:ins w:id="1357" w:author="Peto" w:date="2018-06-11T20:45:00Z">
        <w:r>
          <w:rPr>
            <w:szCs w:val="24"/>
            <w:lang w:val="sk-SK"/>
          </w:rPr>
          <w:t xml:space="preserve"> hemodynamických parametrov</w:t>
        </w:r>
      </w:ins>
      <w:ins w:id="1358" w:author="Peto" w:date="2018-06-11T20:46:00Z">
        <w:r>
          <w:rPr>
            <w:szCs w:val="24"/>
            <w:lang w:val="sk-SK"/>
          </w:rPr>
          <w:t>, kde bude sledovaná:</w:t>
        </w:r>
      </w:ins>
      <w:ins w:id="1359" w:author="Peto" w:date="2018-06-11T20:45:00Z">
        <w:r>
          <w:rPr>
            <w:szCs w:val="24"/>
            <w:lang w:val="sk-SK"/>
          </w:rPr>
          <w:t xml:space="preserve"> </w:t>
        </w:r>
      </w:ins>
    </w:p>
    <w:p w14:paraId="2AA3EE37" w14:textId="1C4E7E80" w:rsidR="00B65C26" w:rsidRDefault="00B65C26" w:rsidP="00B65C26">
      <w:pPr>
        <w:pStyle w:val="ListParagraph"/>
        <w:numPr>
          <w:ilvl w:val="0"/>
          <w:numId w:val="12"/>
        </w:numPr>
        <w:rPr>
          <w:ins w:id="1360" w:author="Peto" w:date="2018-06-11T20:46:00Z"/>
          <w:szCs w:val="24"/>
          <w:lang w:val="sk-SK"/>
        </w:rPr>
      </w:pPr>
      <w:ins w:id="1361" w:author="Peto" w:date="2018-06-11T20:46:00Z">
        <w:r>
          <w:rPr>
            <w:szCs w:val="24"/>
            <w:lang w:val="sk-SK"/>
          </w:rPr>
          <w:t xml:space="preserve">Sila </w:t>
        </w:r>
      </w:ins>
      <w:ins w:id="1362" w:author="Peto" w:date="2018-06-11T20:47:00Z">
        <w:r>
          <w:rPr>
            <w:szCs w:val="24"/>
            <w:lang w:val="sk-SK"/>
          </w:rPr>
          <w:t>väzby</w:t>
        </w:r>
      </w:ins>
      <w:ins w:id="1363" w:author="Peto" w:date="2018-06-11T20:46:00Z">
        <w:r>
          <w:rPr>
            <w:szCs w:val="24"/>
            <w:lang w:val="sk-SK"/>
          </w:rPr>
          <w:t xml:space="preserve"> </w:t>
        </w:r>
      </w:ins>
      <w:ins w:id="1364" w:author="Peto" w:date="2018-06-11T20:47:00Z">
        <w:r>
          <w:rPr>
            <w:szCs w:val="24"/>
            <w:lang w:val="sk-SK"/>
          </w:rPr>
          <w:t>parametrov</w:t>
        </w:r>
      </w:ins>
      <w:ins w:id="1365" w:author="Peto" w:date="2018-06-11T20:46:00Z">
        <w:r>
          <w:rPr>
            <w:szCs w:val="24"/>
            <w:lang w:val="sk-SK"/>
          </w:rPr>
          <w:t xml:space="preserve"> na </w:t>
        </w:r>
      </w:ins>
      <w:ins w:id="1366" w:author="Peto" w:date="2018-06-11T20:47:00Z">
        <w:r>
          <w:rPr>
            <w:szCs w:val="24"/>
            <w:lang w:val="sk-SK"/>
          </w:rPr>
          <w:t>hlboké a </w:t>
        </w:r>
      </w:ins>
      <w:ins w:id="1367" w:author="Peto" w:date="2018-06-11T20:55:00Z">
        <w:r w:rsidR="00FA314F">
          <w:rPr>
            <w:szCs w:val="24"/>
            <w:lang w:val="sk-SK"/>
          </w:rPr>
          <w:t>spontánne</w:t>
        </w:r>
      </w:ins>
      <w:ins w:id="1368" w:author="Peto" w:date="2018-06-11T20:47:00Z">
        <w:r>
          <w:rPr>
            <w:szCs w:val="24"/>
            <w:lang w:val="sk-SK"/>
          </w:rPr>
          <w:t xml:space="preserve"> </w:t>
        </w:r>
      </w:ins>
      <w:ins w:id="1369" w:author="Peto" w:date="2018-06-11T20:46:00Z">
        <w:r>
          <w:rPr>
            <w:szCs w:val="24"/>
            <w:lang w:val="sk-SK"/>
          </w:rPr>
          <w:t>dýchanie</w:t>
        </w:r>
      </w:ins>
    </w:p>
    <w:p w14:paraId="4132E89C" w14:textId="634F0B66" w:rsidR="00B65C26" w:rsidRDefault="00B65C26" w:rsidP="00B65C26">
      <w:pPr>
        <w:pStyle w:val="ListParagraph"/>
        <w:numPr>
          <w:ilvl w:val="0"/>
          <w:numId w:val="12"/>
        </w:numPr>
        <w:rPr>
          <w:ins w:id="1370" w:author="Peto" w:date="2018-06-11T20:47:00Z"/>
          <w:szCs w:val="24"/>
          <w:lang w:val="sk-SK"/>
        </w:rPr>
      </w:pPr>
      <w:ins w:id="1371" w:author="Peto" w:date="2018-06-11T20:47:00Z">
        <w:r w:rsidRPr="00B65C26">
          <w:rPr>
            <w:szCs w:val="24"/>
            <w:lang w:val="sk-SK"/>
          </w:rPr>
          <w:t xml:space="preserve">Posun reakcie parametrov na </w:t>
        </w:r>
        <w:r>
          <w:rPr>
            <w:szCs w:val="24"/>
            <w:lang w:val="sk-SK"/>
          </w:rPr>
          <w:t>hlboké a </w:t>
        </w:r>
      </w:ins>
      <w:ins w:id="1372" w:author="Peto" w:date="2018-06-11T20:56:00Z">
        <w:r w:rsidR="00FA314F">
          <w:rPr>
            <w:szCs w:val="24"/>
            <w:lang w:val="sk-SK"/>
          </w:rPr>
          <w:t>spontánne</w:t>
        </w:r>
      </w:ins>
      <w:ins w:id="1373" w:author="Peto" w:date="2018-06-11T20:47:00Z">
        <w:r>
          <w:rPr>
            <w:szCs w:val="24"/>
            <w:lang w:val="sk-SK"/>
          </w:rPr>
          <w:t xml:space="preserve"> dýchanie</w:t>
        </w:r>
      </w:ins>
    </w:p>
    <w:p w14:paraId="08CB1A6D" w14:textId="77777777" w:rsidR="00B65C26" w:rsidRDefault="00B65C26">
      <w:pPr>
        <w:pStyle w:val="ListParagraph"/>
        <w:ind w:left="720"/>
        <w:rPr>
          <w:ins w:id="1374" w:author="Peto" w:date="2018-06-11T20:48:00Z"/>
          <w:szCs w:val="24"/>
          <w:lang w:val="sk-SK"/>
        </w:rPr>
        <w:pPrChange w:id="1375" w:author="Peto" w:date="2018-06-11T20:44:00Z">
          <w:pPr>
            <w:pStyle w:val="ListParagraph"/>
            <w:numPr>
              <w:numId w:val="12"/>
            </w:numPr>
            <w:ind w:left="720" w:hanging="360"/>
          </w:pPr>
        </w:pPrChange>
      </w:pPr>
    </w:p>
    <w:p w14:paraId="72C16AD0" w14:textId="0E84BF47" w:rsidR="00B65C26" w:rsidRDefault="00B65C26" w:rsidP="00B65C26">
      <w:pPr>
        <w:rPr>
          <w:ins w:id="1376" w:author="Peto" w:date="2018-06-11T20:48:00Z"/>
          <w:szCs w:val="24"/>
          <w:lang w:val="sk-SK"/>
        </w:rPr>
      </w:pPr>
      <w:ins w:id="1377" w:author="Peto" w:date="2018-06-11T20:50:00Z">
        <w:r>
          <w:rPr>
            <w:szCs w:val="24"/>
            <w:lang w:val="sk-SK"/>
          </w:rPr>
          <w:t>Bude navrhnutá nová metóda na stanovenie srdečn</w:t>
        </w:r>
      </w:ins>
      <w:ins w:id="1378" w:author="Peto" w:date="2018-06-11T20:51:00Z">
        <w:r>
          <w:rPr>
            <w:szCs w:val="24"/>
            <w:lang w:val="sk-SK"/>
          </w:rPr>
          <w:t>ého výdaja z impedancie krku</w:t>
        </w:r>
      </w:ins>
      <w:ins w:id="1379" w:author="Peto" w:date="2018-06-11T20:48:00Z">
        <w:r>
          <w:rPr>
            <w:szCs w:val="24"/>
            <w:lang w:val="sk-SK"/>
          </w:rPr>
          <w:t xml:space="preserve">: </w:t>
        </w:r>
      </w:ins>
    </w:p>
    <w:p w14:paraId="01D1AFC8" w14:textId="0067F80D" w:rsidR="00B65C26" w:rsidRDefault="00B65C26" w:rsidP="00B65C26">
      <w:pPr>
        <w:pStyle w:val="ListParagraph"/>
        <w:numPr>
          <w:ilvl w:val="0"/>
          <w:numId w:val="12"/>
        </w:numPr>
        <w:rPr>
          <w:ins w:id="1380" w:author="Peto" w:date="2018-06-11T20:56:00Z"/>
          <w:szCs w:val="24"/>
          <w:lang w:val="sk-SK"/>
        </w:rPr>
      </w:pPr>
      <w:ins w:id="1381" w:author="Peto" w:date="2018-06-11T20:51:00Z">
        <w:r>
          <w:rPr>
            <w:szCs w:val="24"/>
            <w:lang w:val="sk-SK"/>
          </w:rPr>
          <w:t>Budú diskutované výhodý a nevhody tejto metódy</w:t>
        </w:r>
      </w:ins>
    </w:p>
    <w:p w14:paraId="1086A825" w14:textId="77777777" w:rsidR="00FA314F" w:rsidRDefault="00FA314F" w:rsidP="00B65C26">
      <w:pPr>
        <w:pStyle w:val="ListParagraph"/>
        <w:numPr>
          <w:ilvl w:val="0"/>
          <w:numId w:val="12"/>
        </w:numPr>
        <w:rPr>
          <w:ins w:id="1382" w:author="Peto" w:date="2018-06-11T20:57:00Z"/>
          <w:szCs w:val="24"/>
          <w:lang w:val="sk-SK"/>
        </w:rPr>
      </w:pPr>
      <w:ins w:id="1383" w:author="Peto" w:date="2018-06-11T20:57:00Z">
        <w:r>
          <w:rPr>
            <w:szCs w:val="24"/>
            <w:lang w:val="sk-SK"/>
          </w:rPr>
          <w:t>Metóda bude porovnaná s meraním termodiloúciou, echokardiografiou</w:t>
        </w:r>
      </w:ins>
    </w:p>
    <w:p w14:paraId="7382E0E2" w14:textId="5FCFC7DA" w:rsidR="00CE547F" w:rsidRPr="00B65C26" w:rsidDel="004E6D1F" w:rsidRDefault="00CE547F" w:rsidP="003C2DF3">
      <w:pPr>
        <w:pStyle w:val="ListParagraph"/>
        <w:numPr>
          <w:ilvl w:val="0"/>
          <w:numId w:val="12"/>
        </w:numPr>
        <w:rPr>
          <w:del w:id="1384" w:author="Peto" w:date="2018-06-11T20:32:00Z"/>
          <w:szCs w:val="24"/>
          <w:lang w:val="sk-SK"/>
        </w:rPr>
      </w:pPr>
      <w:del w:id="1385" w:author="Peto" w:date="2018-06-11T20:32:00Z">
        <w:r w:rsidRPr="00B65C26" w:rsidDel="004E6D1F">
          <w:rPr>
            <w:szCs w:val="24"/>
            <w:lang w:val="sk-SK"/>
          </w:rPr>
          <w:delText>Zistiť akým pomerom sa na zmene SV podieľa zmena LVET intervalu a akým zmena - dZ/dtma</w:delText>
        </w:r>
      </w:del>
      <w:ins w:id="1386" w:author="Pavel Jurak [2]" w:date="2018-05-30T18:20:00Z">
        <w:del w:id="1387" w:author="Peto" w:date="2018-06-11T20:32:00Z">
          <w:r w:rsidR="001B018A" w:rsidRPr="00B65C26" w:rsidDel="004E6D1F">
            <w:rPr>
              <w:szCs w:val="24"/>
              <w:lang w:val="sk-SK"/>
            </w:rPr>
            <w:delText>x</w:delText>
          </w:r>
        </w:del>
      </w:ins>
    </w:p>
    <w:p w14:paraId="7EFA286C" w14:textId="353148D8" w:rsidR="00CE547F" w:rsidRPr="00FA362E" w:rsidDel="00B65C26" w:rsidRDefault="00CE547F" w:rsidP="00CE547F">
      <w:pPr>
        <w:rPr>
          <w:del w:id="1388" w:author="Peto" w:date="2018-06-11T20:42:00Z"/>
          <w:szCs w:val="24"/>
          <w:lang w:val="sk-SK"/>
        </w:rPr>
      </w:pPr>
      <w:del w:id="1389" w:author="Peto" w:date="2018-06-11T20:42:00Z">
        <w:r w:rsidRPr="00FA362E" w:rsidDel="00B65C26">
          <w:rPr>
            <w:szCs w:val="24"/>
            <w:lang w:val="sk-SK"/>
          </w:rPr>
          <w:delText>Aplikácia metodiky na rôzne skupiny pacientov:</w:delText>
        </w:r>
      </w:del>
    </w:p>
    <w:p w14:paraId="5DEDADD8" w14:textId="3BF6F53E" w:rsidR="00CE547F" w:rsidRPr="00B65C26" w:rsidDel="00B65C26" w:rsidRDefault="00CE547F">
      <w:pPr>
        <w:pStyle w:val="ListParagraph"/>
        <w:ind w:left="720"/>
        <w:rPr>
          <w:del w:id="1390" w:author="Peto" w:date="2018-06-11T20:43:00Z"/>
          <w:szCs w:val="24"/>
          <w:lang w:val="sk-SK"/>
        </w:rPr>
        <w:pPrChange w:id="1391" w:author="Peto" w:date="2018-06-11T20:44:00Z">
          <w:pPr>
            <w:pStyle w:val="ListParagraph"/>
            <w:numPr>
              <w:numId w:val="12"/>
            </w:numPr>
            <w:ind w:left="720" w:hanging="360"/>
          </w:pPr>
        </w:pPrChange>
      </w:pPr>
      <w:del w:id="1392" w:author="Peto" w:date="2018-06-11T20:43:00Z">
        <w:r w:rsidRPr="00B65C26" w:rsidDel="00B65C26">
          <w:rPr>
            <w:szCs w:val="24"/>
            <w:lang w:val="sk-SK"/>
          </w:rPr>
          <w:delText xml:space="preserve">Zdravý dobrovoľníci </w:delText>
        </w:r>
      </w:del>
    </w:p>
    <w:p w14:paraId="023325FE" w14:textId="4D67F0FD" w:rsidR="00CE547F" w:rsidRPr="00FA362E" w:rsidDel="00B65C26" w:rsidRDefault="00CE547F">
      <w:pPr>
        <w:pStyle w:val="ListParagraph"/>
        <w:ind w:left="720"/>
        <w:rPr>
          <w:del w:id="1393" w:author="Peto" w:date="2018-06-11T20:43:00Z"/>
          <w:szCs w:val="24"/>
          <w:lang w:val="sk-SK"/>
        </w:rPr>
        <w:pPrChange w:id="1394" w:author="Peto" w:date="2018-06-11T20:44:00Z">
          <w:pPr>
            <w:pStyle w:val="ListParagraph"/>
            <w:numPr>
              <w:numId w:val="12"/>
            </w:numPr>
            <w:ind w:left="720" w:hanging="360"/>
          </w:pPr>
        </w:pPrChange>
      </w:pPr>
      <w:del w:id="1395" w:author="Peto" w:date="2018-06-11T20:43:00Z">
        <w:r w:rsidRPr="00FA362E" w:rsidDel="00B65C26">
          <w:rPr>
            <w:szCs w:val="24"/>
            <w:lang w:val="sk-SK"/>
          </w:rPr>
          <w:delText>Ľudia po transplantácií srdca</w:delText>
        </w:r>
      </w:del>
    </w:p>
    <w:p w14:paraId="7F4531AC" w14:textId="27950A87" w:rsidR="00CE547F" w:rsidRPr="00FA362E" w:rsidRDefault="00CE547F">
      <w:pPr>
        <w:pStyle w:val="ListParagraph"/>
        <w:ind w:left="720"/>
        <w:rPr>
          <w:szCs w:val="24"/>
          <w:lang w:val="sk-SK"/>
        </w:rPr>
        <w:pPrChange w:id="1396" w:author="Peto" w:date="2018-06-11T20:44:00Z">
          <w:pPr>
            <w:pStyle w:val="ListParagraph"/>
            <w:numPr>
              <w:numId w:val="12"/>
            </w:numPr>
            <w:ind w:left="720" w:hanging="360"/>
          </w:pPr>
        </w:pPrChange>
      </w:pPr>
      <w:del w:id="1397" w:author="Peto" w:date="2018-06-11T20:43:00Z">
        <w:r w:rsidRPr="00FA362E" w:rsidDel="00B65C26">
          <w:rPr>
            <w:szCs w:val="24"/>
            <w:lang w:val="sk-SK"/>
          </w:rPr>
          <w:delText>Ľudia s kardiostimulátormi</w:delText>
        </w:r>
      </w:del>
    </w:p>
    <w:p w14:paraId="152DBC8C" w14:textId="77777777" w:rsidR="00FA314F" w:rsidRDefault="00FA314F">
      <w:pPr>
        <w:rPr>
          <w:ins w:id="1398" w:author="Peto" w:date="2018-06-11T21:00:00Z"/>
          <w:szCs w:val="24"/>
          <w:lang w:val="sk-SK"/>
        </w:rPr>
        <w:pPrChange w:id="1399" w:author="Peto" w:date="2018-06-11T21:00:00Z">
          <w:pPr>
            <w:pStyle w:val="ListParagraph"/>
            <w:numPr>
              <w:numId w:val="12"/>
            </w:numPr>
            <w:overflowPunct/>
            <w:autoSpaceDE/>
            <w:autoSpaceDN/>
            <w:adjustRightInd/>
            <w:ind w:left="720" w:hanging="360"/>
            <w:textAlignment w:val="auto"/>
          </w:pPr>
        </w:pPrChange>
      </w:pPr>
      <w:ins w:id="1400" w:author="Peto" w:date="2018-06-11T20:59:00Z">
        <w:r>
          <w:rPr>
            <w:szCs w:val="24"/>
            <w:lang w:val="sk-SK"/>
          </w:rPr>
          <w:t>Bude ukázan</w:t>
        </w:r>
      </w:ins>
      <w:ins w:id="1401" w:author="Peto" w:date="2018-06-11T21:00:00Z">
        <w:r>
          <w:rPr>
            <w:szCs w:val="24"/>
            <w:lang w:val="sk-SK"/>
          </w:rPr>
          <w:t>é kontinuálne meranie srdečného výdaju počas fyzickej záťaže</w:t>
        </w:r>
      </w:ins>
    </w:p>
    <w:p w14:paraId="1C8FA0BB" w14:textId="5DCFD013" w:rsidR="00CE547F" w:rsidRPr="00FA314F" w:rsidDel="00B65C26" w:rsidRDefault="00FA314F">
      <w:pPr>
        <w:pStyle w:val="ListParagraph"/>
        <w:numPr>
          <w:ilvl w:val="0"/>
          <w:numId w:val="43"/>
        </w:numPr>
        <w:rPr>
          <w:del w:id="1402" w:author="Peto" w:date="2018-06-11T20:48:00Z"/>
          <w:szCs w:val="24"/>
          <w:lang w:val="en-US"/>
        </w:rPr>
        <w:pPrChange w:id="1403" w:author="Peto" w:date="2018-06-11T21:02:00Z">
          <w:pPr/>
        </w:pPrChange>
      </w:pPr>
      <w:ins w:id="1404" w:author="Peto" w:date="2018-06-11T21:00:00Z">
        <w:r w:rsidRPr="003C2DF3">
          <w:rPr>
            <w:szCs w:val="24"/>
            <w:lang w:val="sk-SK"/>
          </w:rPr>
          <w:t xml:space="preserve">Analyzovaný </w:t>
        </w:r>
      </w:ins>
      <w:ins w:id="1405" w:author="Peto" w:date="2018-06-11T21:01:00Z">
        <w:r w:rsidRPr="003C2DF3">
          <w:rPr>
            <w:szCs w:val="24"/>
            <w:lang w:val="sk-SK"/>
          </w:rPr>
          <w:t>bude súbor dát pacientov po transplantácií srdca</w:t>
        </w:r>
      </w:ins>
      <w:del w:id="1406" w:author="Peto" w:date="2018-06-11T20:48:00Z">
        <w:r w:rsidR="00CE547F" w:rsidRPr="00FA314F" w:rsidDel="00B65C26">
          <w:rPr>
            <w:szCs w:val="24"/>
            <w:lang w:val="sk-SK"/>
          </w:rPr>
          <w:delText>Porovnanie výsledkov novej metodiky na dátach z rôznych častí tela:</w:delText>
        </w:r>
      </w:del>
    </w:p>
    <w:p w14:paraId="5319D6AB" w14:textId="27A37F2F" w:rsidR="00B65C26" w:rsidRPr="00FA362E" w:rsidDel="00FA314F" w:rsidRDefault="00CE547F">
      <w:pPr>
        <w:pStyle w:val="ListParagraph"/>
        <w:rPr>
          <w:del w:id="1407" w:author="Peto" w:date="2018-06-11T20:53:00Z"/>
          <w:szCs w:val="24"/>
          <w:lang w:val="sk-SK"/>
        </w:rPr>
        <w:pPrChange w:id="1408" w:author="Peto" w:date="2018-06-11T21:02:00Z">
          <w:pPr>
            <w:pStyle w:val="ListParagraph"/>
            <w:numPr>
              <w:numId w:val="12"/>
            </w:numPr>
            <w:ind w:left="720" w:hanging="360"/>
          </w:pPr>
        </w:pPrChange>
      </w:pPr>
      <w:del w:id="1409" w:author="Peto" w:date="2018-06-11T20:48:00Z">
        <w:r w:rsidRPr="00FA362E" w:rsidDel="00B65C26">
          <w:rPr>
            <w:szCs w:val="24"/>
            <w:lang w:val="sk-SK"/>
          </w:rPr>
          <w:delText>Porovnanie relatívnych zmien detekovaných parametrov -dZ/dtmax  z hrudníka, krkavíc a dolných končatín</w:delText>
        </w:r>
      </w:del>
    </w:p>
    <w:p w14:paraId="5A36E355" w14:textId="77777777" w:rsidR="00CE547F" w:rsidRPr="00FA362E" w:rsidRDefault="00CE547F">
      <w:pPr>
        <w:pStyle w:val="ListParagraph"/>
        <w:rPr>
          <w:lang w:val="sk-SK"/>
        </w:rPr>
        <w:sectPr w:rsidR="00CE547F" w:rsidRPr="00FA362E" w:rsidSect="00452ADC">
          <w:headerReference w:type="default" r:id="rId31"/>
          <w:footerReference w:type="default" r:id="rId32"/>
          <w:headerReference w:type="first" r:id="rId33"/>
          <w:footerReference w:type="first" r:id="rId34"/>
          <w:pgSz w:w="11907" w:h="16840" w:code="9"/>
          <w:pgMar w:top="1418" w:right="1418" w:bottom="1418" w:left="1985" w:header="737" w:footer="737" w:gutter="0"/>
          <w:pgNumType w:start="1"/>
          <w:cols w:space="708"/>
          <w:noEndnote/>
          <w:titlePg/>
        </w:sectPr>
        <w:pPrChange w:id="1410" w:author="Peto" w:date="2018-06-11T21:02:00Z">
          <w:pPr>
            <w:pStyle w:val="ListParagraph"/>
            <w:numPr>
              <w:numId w:val="12"/>
            </w:numPr>
            <w:overflowPunct/>
            <w:autoSpaceDE/>
            <w:autoSpaceDN/>
            <w:adjustRightInd/>
            <w:ind w:left="720" w:hanging="360"/>
            <w:textAlignment w:val="auto"/>
          </w:pPr>
        </w:pPrChange>
      </w:pPr>
    </w:p>
    <w:p w14:paraId="06BC1DC2" w14:textId="77777777" w:rsidR="00CE547F" w:rsidRPr="00FA362E" w:rsidRDefault="00CE547F" w:rsidP="00CE547F">
      <w:pPr>
        <w:pStyle w:val="Heading1"/>
        <w:rPr>
          <w:lang w:val="sk-SK"/>
        </w:rPr>
      </w:pPr>
      <w:bookmarkStart w:id="1411" w:name="_Toc510268149"/>
      <w:bookmarkStart w:id="1412" w:name="_Toc516413225"/>
      <w:r w:rsidRPr="00FA362E">
        <w:rPr>
          <w:lang w:val="sk-SK"/>
        </w:rPr>
        <w:lastRenderedPageBreak/>
        <w:t>Dosiahnuté vedecké poznatky</w:t>
      </w:r>
      <w:bookmarkEnd w:id="1411"/>
      <w:bookmarkEnd w:id="1412"/>
    </w:p>
    <w:p w14:paraId="78C0AEF1" w14:textId="433DF285" w:rsidR="00CE547F" w:rsidRPr="00FA362E" w:rsidRDefault="00CE547F" w:rsidP="008F7A5E">
      <w:pPr>
        <w:rPr>
          <w:lang w:val="sk-SK"/>
        </w:rPr>
      </w:pPr>
      <w:r w:rsidRPr="00FA362E">
        <w:rPr>
          <w:lang w:val="sk-SK"/>
        </w:rPr>
        <w:t>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na popis hemodynamiky, ale aj na overenie správnosti výpočtu SV pomocou bioimpedancie. Ďalej je tu ukázaná vzájomná väzba parametrov na základe ich reakcie na dýchanie a RR. 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14:paraId="13044BAA" w14:textId="77777777" w:rsidR="00CE547F" w:rsidRPr="00FA362E" w:rsidRDefault="00CE547F" w:rsidP="00CE547F">
      <w:pPr>
        <w:rPr>
          <w:lang w:val="sk-SK"/>
        </w:rPr>
      </w:pPr>
      <w:r w:rsidRPr="00FA362E">
        <w:rPr>
          <w:lang w:val="sk-SK"/>
        </w:rPr>
        <w:t xml:space="preserve"> </w:t>
      </w:r>
      <w:r w:rsidRPr="00FA362E">
        <w:rPr>
          <w:lang w:val="sk-SK"/>
        </w:rPr>
        <w:tab/>
        <w:t>Výsledky prinášajú nové poznatky o variabilite bioimpedančných parametrov, novú metodiku na popisu hemodynamiky obehovej sústavy pomocou bioimpedancie a novú metodiku na výpočet srdečného výdaja z impedancie krku.</w:t>
      </w:r>
    </w:p>
    <w:p w14:paraId="26D772D4" w14:textId="1237A185" w:rsidR="00CE547F" w:rsidRPr="00FA362E" w:rsidRDefault="00CE547F" w:rsidP="00CE547F">
      <w:pPr>
        <w:rPr>
          <w:lang w:val="sk-SK"/>
        </w:rPr>
      </w:pPr>
      <w:r w:rsidRPr="00FA362E">
        <w:rPr>
          <w:lang w:val="sk-SK"/>
        </w:rPr>
        <w:t>V tejto práci sú hodnotené dáta pacientov</w:t>
      </w:r>
      <w:ins w:id="1413" w:author="Pavel Jurak [2]" w:date="2018-05-30T18:23:00Z">
        <w:r w:rsidR="001B018A">
          <w:rPr>
            <w:lang w:val="sk-SK"/>
          </w:rPr>
          <w:t xml:space="preserve"> a</w:t>
        </w:r>
      </w:ins>
      <w:ins w:id="1414" w:author="Pavel Jurak [2]" w:date="2018-05-30T18:24:00Z">
        <w:r w:rsidR="001B018A">
          <w:rPr>
            <w:lang w:val="sk-SK"/>
          </w:rPr>
          <w:t> </w:t>
        </w:r>
      </w:ins>
      <w:ins w:id="1415" w:author="Pavel Jurak [2]" w:date="2018-05-30T18:23:00Z">
        <w:r w:rsidR="001B018A">
          <w:rPr>
            <w:lang w:val="sk-SK"/>
          </w:rPr>
          <w:t xml:space="preserve">zdravých </w:t>
        </w:r>
      </w:ins>
      <w:ins w:id="1416" w:author="Pavel Jurak [2]" w:date="2018-05-30T18:24:00Z">
        <w:r w:rsidR="001B018A">
          <w:rPr>
            <w:lang w:val="sk-SK"/>
          </w:rPr>
          <w:t xml:space="preserve">dobrovolníků </w:t>
        </w:r>
      </w:ins>
      <w:r w:rsidRPr="00FA362E">
        <w:rPr>
          <w:lang w:val="sk-SK"/>
        </w:rPr>
        <w:t xml:space="preserve"> z fakultnej nemocnice u sv. Anny v Brne (FNUSA) </w:t>
      </w:r>
      <w:del w:id="1417" w:author="Pavel Jurak [2]" w:date="2018-05-30T18:24:00Z">
        <w:r w:rsidRPr="00FA362E" w:rsidDel="001B018A">
          <w:rPr>
            <w:lang w:val="sk-SK"/>
          </w:rPr>
          <w:delText>a data zdravích dobrovoľnikov</w:delText>
        </w:r>
      </w:del>
      <w:r w:rsidRPr="00FA362E">
        <w:rPr>
          <w:lang w:val="sk-SK"/>
        </w:rPr>
        <w:t xml:space="preserve">. </w:t>
      </w:r>
    </w:p>
    <w:p w14:paraId="325D0017" w14:textId="77777777" w:rsidR="00CE547F" w:rsidRPr="00FA362E" w:rsidRDefault="00CE547F" w:rsidP="00CE547F">
      <w:pPr>
        <w:rPr>
          <w:lang w:val="sk-SK"/>
        </w:rPr>
      </w:pPr>
    </w:p>
    <w:p w14:paraId="34D93A5D" w14:textId="77777777" w:rsidR="00CE547F" w:rsidRPr="00FA362E" w:rsidRDefault="00CE547F" w:rsidP="00CE547F">
      <w:pPr>
        <w:pStyle w:val="Heading2"/>
        <w:rPr>
          <w:lang w:val="sk-SK"/>
        </w:rPr>
      </w:pPr>
      <w:bookmarkStart w:id="1418" w:name="_Toc510268150"/>
      <w:bookmarkStart w:id="1419" w:name="_Toc516413226"/>
      <w:r w:rsidRPr="00FA362E">
        <w:rPr>
          <w:lang w:val="sk-SK"/>
        </w:rPr>
        <w:t>Detekcia bioimpedančných parametrov</w:t>
      </w:r>
      <w:bookmarkEnd w:id="1418"/>
      <w:bookmarkEnd w:id="1419"/>
    </w:p>
    <w:p w14:paraId="0CA0CA9E" w14:textId="77777777" w:rsidR="00CE547F" w:rsidRDefault="00CE547F" w:rsidP="00CE547F">
      <w:pPr>
        <w:rPr>
          <w:lang w:val="sk-SK"/>
        </w:rPr>
      </w:pPr>
    </w:p>
    <w:p w14:paraId="6716563E" w14:textId="77777777" w:rsidR="00FC1930" w:rsidRPr="00FA362E" w:rsidRDefault="00FC1930" w:rsidP="00FC1930">
      <w:pPr>
        <w:pStyle w:val="Heading3"/>
        <w:rPr>
          <w:lang w:val="sk-SK"/>
        </w:rPr>
      </w:pPr>
      <w:bookmarkStart w:id="1420" w:name="_Toc510268154"/>
      <w:bookmarkStart w:id="1421" w:name="_Toc516413227"/>
      <w:r w:rsidRPr="00FA362E">
        <w:rPr>
          <w:lang w:val="sk-SK"/>
        </w:rPr>
        <w:t xml:space="preserve">Meraní </w:t>
      </w:r>
      <w:commentRangeStart w:id="1422"/>
      <w:r w:rsidRPr="00FA362E">
        <w:rPr>
          <w:lang w:val="sk-SK"/>
        </w:rPr>
        <w:t>dobrovoľníci</w:t>
      </w:r>
      <w:bookmarkEnd w:id="1420"/>
      <w:commentRangeEnd w:id="1422"/>
      <w:r w:rsidRPr="00FA362E">
        <w:rPr>
          <w:rStyle w:val="CommentReference"/>
          <w:b w:val="0"/>
          <w:bCs w:val="0"/>
          <w:lang w:val="sk-SK"/>
        </w:rPr>
        <w:commentReference w:id="1422"/>
      </w:r>
      <w:bookmarkEnd w:id="1421"/>
    </w:p>
    <w:p w14:paraId="5EF7680E" w14:textId="77777777" w:rsidR="00FC1930" w:rsidRPr="00FA362E" w:rsidRDefault="00FC1930" w:rsidP="00FC1930">
      <w:pPr>
        <w:rPr>
          <w:lang w:val="sk-SK"/>
        </w:rPr>
      </w:pPr>
    </w:p>
    <w:p w14:paraId="545FD1A1" w14:textId="77777777" w:rsidR="00FC1930" w:rsidRPr="00FA362E" w:rsidRDefault="00FC1930" w:rsidP="00FC1930">
      <w:pPr>
        <w:rPr>
          <w:lang w:val="sk-SK"/>
        </w:rPr>
      </w:pPr>
      <w:r w:rsidRPr="00FA362E">
        <w:rPr>
          <w:lang w:val="sk-SK"/>
        </w:rPr>
        <w:t xml:space="preserve">V tejto analýze boli vyhodnotené dáta namerané u 30-tich zdravých dobrovoľníkov vo veku 20-36 rokov. Charakteristiky meraných dobrovoľníkov uvádza </w:t>
      </w:r>
      <w:r w:rsidRPr="00FA362E">
        <w:rPr>
          <w:lang w:val="sk-SK"/>
        </w:rPr>
        <w:fldChar w:fldCharType="begin"/>
      </w:r>
      <w:r w:rsidRPr="00FA362E">
        <w:rPr>
          <w:lang w:val="sk-SK"/>
        </w:rPr>
        <w:instrText xml:space="preserve"> REF _Ref509515091 \h </w:instrText>
      </w:r>
      <w:r w:rsidRPr="00FA362E">
        <w:rPr>
          <w:lang w:val="sk-SK"/>
        </w:rPr>
      </w:r>
      <w:r w:rsidRPr="00FA362E">
        <w:rPr>
          <w:lang w:val="sk-SK"/>
        </w:rPr>
        <w:fldChar w:fldCharType="separate"/>
      </w:r>
      <w:ins w:id="1423" w:author="Peto" w:date="2018-06-10T16:58:00Z">
        <w:r w:rsidR="00F95B9C" w:rsidRPr="00FA362E">
          <w:rPr>
            <w:lang w:val="sk-SK"/>
          </w:rPr>
          <w:t xml:space="preserve">Tabuľka </w:t>
        </w:r>
        <w:r w:rsidR="00F95B9C">
          <w:rPr>
            <w:noProof/>
            <w:lang w:val="sk-SK"/>
          </w:rPr>
          <w:t>2</w:t>
        </w:r>
      </w:ins>
      <w:del w:id="1424" w:author="Peto" w:date="2018-06-10T16:58:00Z">
        <w:r w:rsidR="00B85020" w:rsidRPr="00FA362E" w:rsidDel="00F95B9C">
          <w:rPr>
            <w:lang w:val="sk-SK"/>
          </w:rPr>
          <w:delText xml:space="preserve">Tabuľka </w:delText>
        </w:r>
        <w:r w:rsidR="00B85020" w:rsidDel="00F95B9C">
          <w:rPr>
            <w:noProof/>
            <w:lang w:val="sk-SK"/>
          </w:rPr>
          <w:delText>2</w:delText>
        </w:r>
      </w:del>
      <w:r w:rsidRPr="00FA362E">
        <w:rPr>
          <w:lang w:val="sk-SK"/>
        </w:rPr>
        <w:fldChar w:fldCharType="end"/>
      </w:r>
      <w:r w:rsidRPr="00FA362E">
        <w:rPr>
          <w:lang w:val="sk-SK"/>
        </w:rPr>
        <w:t>.</w:t>
      </w:r>
    </w:p>
    <w:p w14:paraId="7AF9E095" w14:textId="77777777" w:rsidR="00FC1930" w:rsidRPr="00FA362E" w:rsidRDefault="00FC1930" w:rsidP="00FC1930">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FC1930" w:rsidRPr="00FA362E" w14:paraId="6B302DFD" w14:textId="77777777" w:rsidTr="00AC46BC">
        <w:trPr>
          <w:trHeight w:val="435"/>
          <w:jc w:val="center"/>
        </w:trPr>
        <w:tc>
          <w:tcPr>
            <w:tcW w:w="2540" w:type="dxa"/>
            <w:tcBorders>
              <w:top w:val="nil"/>
              <w:left w:val="nil"/>
              <w:bottom w:val="nil"/>
              <w:right w:val="nil"/>
            </w:tcBorders>
            <w:shd w:val="clear" w:color="auto" w:fill="auto"/>
            <w:noWrap/>
            <w:vAlign w:val="bottom"/>
            <w:hideMark/>
          </w:tcPr>
          <w:p w14:paraId="5F299ED3"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Vek (roky)</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5ABEF7AA" w14:textId="77777777" w:rsidR="00FC1930" w:rsidRPr="00FA362E" w:rsidRDefault="00FC1930" w:rsidP="00AC46BC">
            <w:pPr>
              <w:overflowPunct/>
              <w:autoSpaceDE/>
              <w:autoSpaceDN/>
              <w:adjustRightInd/>
              <w:spacing w:line="240" w:lineRule="auto"/>
              <w:jc w:val="right"/>
              <w:textAlignment w:val="auto"/>
              <w:rPr>
                <w:color w:val="000000"/>
                <w:szCs w:val="24"/>
                <w:lang w:val="sk-SK"/>
              </w:rPr>
            </w:pPr>
            <w:r w:rsidRPr="00FA362E">
              <w:rPr>
                <w:color w:val="000000"/>
                <w:szCs w:val="24"/>
                <w:lang w:val="sk-SK"/>
              </w:rPr>
              <w:t>23.1 ± 4.5</w:t>
            </w:r>
          </w:p>
        </w:tc>
      </w:tr>
      <w:tr w:rsidR="00FC1930" w:rsidRPr="00FA362E" w14:paraId="138A316C" w14:textId="77777777" w:rsidTr="00AC46BC">
        <w:trPr>
          <w:trHeight w:val="435"/>
          <w:jc w:val="center"/>
        </w:trPr>
        <w:tc>
          <w:tcPr>
            <w:tcW w:w="2540" w:type="dxa"/>
            <w:tcBorders>
              <w:top w:val="nil"/>
              <w:left w:val="nil"/>
              <w:bottom w:val="nil"/>
              <w:right w:val="nil"/>
            </w:tcBorders>
            <w:shd w:val="clear" w:color="auto" w:fill="auto"/>
            <w:noWrap/>
            <w:vAlign w:val="center"/>
            <w:hideMark/>
          </w:tcPr>
          <w:p w14:paraId="32613F11"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Muži / Ženy (n)</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57BD4844"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15 / 15  </w:t>
            </w:r>
          </w:p>
        </w:tc>
      </w:tr>
      <w:tr w:rsidR="00FC1930" w:rsidRPr="00FA362E" w14:paraId="2A751D46" w14:textId="77777777" w:rsidTr="00AC46BC">
        <w:trPr>
          <w:trHeight w:val="435"/>
          <w:jc w:val="center"/>
        </w:trPr>
        <w:tc>
          <w:tcPr>
            <w:tcW w:w="2540" w:type="dxa"/>
            <w:tcBorders>
              <w:top w:val="nil"/>
              <w:left w:val="nil"/>
              <w:bottom w:val="nil"/>
              <w:right w:val="nil"/>
            </w:tcBorders>
            <w:shd w:val="clear" w:color="auto" w:fill="auto"/>
            <w:vAlign w:val="center"/>
            <w:hideMark/>
          </w:tcPr>
          <w:p w14:paraId="3796B21C"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lastRenderedPageBreak/>
              <w:t>Výška (cm)</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2B3BA6A7"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179 ± 6 </w:t>
            </w:r>
          </w:p>
        </w:tc>
      </w:tr>
      <w:tr w:rsidR="00FC1930" w:rsidRPr="00FA362E" w14:paraId="2D62A581" w14:textId="77777777" w:rsidTr="00AC46BC">
        <w:trPr>
          <w:trHeight w:val="435"/>
          <w:jc w:val="center"/>
        </w:trPr>
        <w:tc>
          <w:tcPr>
            <w:tcW w:w="2540" w:type="dxa"/>
            <w:tcBorders>
              <w:top w:val="nil"/>
              <w:left w:val="nil"/>
              <w:bottom w:val="nil"/>
              <w:right w:val="nil"/>
            </w:tcBorders>
            <w:shd w:val="clear" w:color="auto" w:fill="auto"/>
            <w:vAlign w:val="center"/>
            <w:hideMark/>
          </w:tcPr>
          <w:p w14:paraId="69F0E0A4"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Váha (kg)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58E6E817"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73 ± 12 </w:t>
            </w:r>
          </w:p>
        </w:tc>
      </w:tr>
      <w:tr w:rsidR="00FC1930" w:rsidRPr="00FA362E" w14:paraId="33F38F6B" w14:textId="77777777" w:rsidTr="00AC46BC">
        <w:trPr>
          <w:trHeight w:val="435"/>
          <w:jc w:val="center"/>
        </w:trPr>
        <w:tc>
          <w:tcPr>
            <w:tcW w:w="2540" w:type="dxa"/>
            <w:tcBorders>
              <w:top w:val="nil"/>
              <w:left w:val="nil"/>
              <w:bottom w:val="nil"/>
              <w:right w:val="nil"/>
            </w:tcBorders>
            <w:shd w:val="clear" w:color="auto" w:fill="auto"/>
            <w:vAlign w:val="center"/>
            <w:hideMark/>
          </w:tcPr>
          <w:p w14:paraId="3C7415F6"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SBP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4C7B5EE0"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136 ± 34 </w:t>
            </w:r>
          </w:p>
        </w:tc>
      </w:tr>
      <w:tr w:rsidR="00FC1930" w:rsidRPr="00FA362E" w14:paraId="188F84D0" w14:textId="77777777" w:rsidTr="00AC46BC">
        <w:trPr>
          <w:trHeight w:val="435"/>
          <w:jc w:val="center"/>
        </w:trPr>
        <w:tc>
          <w:tcPr>
            <w:tcW w:w="2540" w:type="dxa"/>
            <w:tcBorders>
              <w:top w:val="nil"/>
              <w:left w:val="nil"/>
              <w:bottom w:val="nil"/>
              <w:right w:val="nil"/>
            </w:tcBorders>
            <w:shd w:val="clear" w:color="auto" w:fill="auto"/>
            <w:vAlign w:val="center"/>
            <w:hideMark/>
          </w:tcPr>
          <w:p w14:paraId="21D1BFC2"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DBP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6B63EAF"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73 ± 22 </w:t>
            </w:r>
          </w:p>
        </w:tc>
      </w:tr>
      <w:tr w:rsidR="00FC1930" w:rsidRPr="00FA362E" w14:paraId="6039E2E8" w14:textId="77777777" w:rsidTr="00AC46BC">
        <w:trPr>
          <w:trHeight w:val="435"/>
          <w:jc w:val="center"/>
        </w:trPr>
        <w:tc>
          <w:tcPr>
            <w:tcW w:w="2540" w:type="dxa"/>
            <w:tcBorders>
              <w:top w:val="nil"/>
              <w:left w:val="nil"/>
              <w:bottom w:val="nil"/>
              <w:right w:val="nil"/>
            </w:tcBorders>
            <w:shd w:val="clear" w:color="auto" w:fill="auto"/>
            <w:vAlign w:val="center"/>
            <w:hideMark/>
          </w:tcPr>
          <w:p w14:paraId="54E6CCBE"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MBP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3549832B"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94 ± 26 </w:t>
            </w:r>
          </w:p>
        </w:tc>
      </w:tr>
      <w:tr w:rsidR="00FC1930" w:rsidRPr="00FA362E" w14:paraId="3346B91F" w14:textId="77777777" w:rsidTr="00AC46BC">
        <w:trPr>
          <w:trHeight w:val="435"/>
          <w:jc w:val="center"/>
        </w:trPr>
        <w:tc>
          <w:tcPr>
            <w:tcW w:w="2540" w:type="dxa"/>
            <w:tcBorders>
              <w:top w:val="nil"/>
              <w:left w:val="nil"/>
              <w:bottom w:val="nil"/>
              <w:right w:val="nil"/>
            </w:tcBorders>
            <w:shd w:val="clear" w:color="auto" w:fill="auto"/>
            <w:vAlign w:val="center"/>
            <w:hideMark/>
          </w:tcPr>
          <w:p w14:paraId="27C2D9C4"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RR (s)</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7928F4DD"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0.94 ± 0.12 </w:t>
            </w:r>
          </w:p>
        </w:tc>
      </w:tr>
      <w:tr w:rsidR="00FC1930" w:rsidRPr="00FA362E" w14:paraId="07D15A7B" w14:textId="77777777" w:rsidTr="00AC46BC">
        <w:trPr>
          <w:trHeight w:val="435"/>
          <w:jc w:val="center"/>
        </w:trPr>
        <w:tc>
          <w:tcPr>
            <w:tcW w:w="2540" w:type="dxa"/>
            <w:tcBorders>
              <w:top w:val="nil"/>
              <w:left w:val="nil"/>
              <w:bottom w:val="nil"/>
              <w:right w:val="nil"/>
            </w:tcBorders>
            <w:shd w:val="clear" w:color="auto" w:fill="auto"/>
            <w:vAlign w:val="center"/>
            <w:hideMark/>
          </w:tcPr>
          <w:p w14:paraId="3B38B766"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BMI (kg/m^2)</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9E0956E"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22 ± 2.7 </w:t>
            </w:r>
          </w:p>
        </w:tc>
      </w:tr>
    </w:tbl>
    <w:p w14:paraId="0588D909" w14:textId="77777777" w:rsidR="00FC1930" w:rsidRPr="00FA362E" w:rsidRDefault="00FC1930" w:rsidP="00FC1930">
      <w:pPr>
        <w:pStyle w:val="Caption"/>
        <w:spacing w:before="240"/>
        <w:rPr>
          <w:lang w:val="sk-SK"/>
        </w:rPr>
      </w:pPr>
      <w:bookmarkStart w:id="1425" w:name="_Toc509997476"/>
      <w:bookmarkStart w:id="1426" w:name="_Ref509515091"/>
      <w:bookmarkStart w:id="1427" w:name="_Toc510268065"/>
      <w:bookmarkStart w:id="1428" w:name="_Toc513584976"/>
      <w:bookmarkStart w:id="1429" w:name="_Toc516413290"/>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2</w:t>
      </w:r>
      <w:bookmarkEnd w:id="1425"/>
      <w:r w:rsidRPr="00FA362E">
        <w:rPr>
          <w:lang w:val="sk-SK"/>
        </w:rPr>
        <w:fldChar w:fldCharType="end"/>
      </w:r>
      <w:bookmarkEnd w:id="1426"/>
      <w:r w:rsidRPr="00FA362E">
        <w:rPr>
          <w:lang w:val="sk-SK"/>
        </w:rPr>
        <w:t>: Charakteristiky meraných dobrovoľníkov.</w:t>
      </w:r>
      <w:bookmarkEnd w:id="1427"/>
      <w:bookmarkEnd w:id="1428"/>
      <w:bookmarkEnd w:id="1429"/>
    </w:p>
    <w:p w14:paraId="6DFAD228" w14:textId="77777777" w:rsidR="00FC1930" w:rsidRPr="00FA362E" w:rsidRDefault="00FC1930" w:rsidP="00FC1930">
      <w:pPr>
        <w:rPr>
          <w:lang w:val="sk-SK" w:eastAsia="en-US" w:bidi="en-US"/>
        </w:rPr>
      </w:pPr>
    </w:p>
    <w:p w14:paraId="4A5D48F5" w14:textId="7598BC75" w:rsidR="00FC1930" w:rsidRPr="00FA362E" w:rsidRDefault="00AC46BC" w:rsidP="00FC1930">
      <w:pPr>
        <w:rPr>
          <w:lang w:val="sk-SK"/>
        </w:rPr>
      </w:pPr>
      <w:r>
        <w:rPr>
          <w:lang w:val="sk-SK"/>
        </w:rPr>
        <w:t>Merania boli vykonané vo</w:t>
      </w:r>
      <w:r w:rsidR="00FC1930" w:rsidRPr="00FA362E">
        <w:rPr>
          <w:lang w:val="sk-SK"/>
        </w:rPr>
        <w:t xml:space="preserve"> Fakultní nemocnici u sv. Anny v Brne. Štúdia bola schválená etickou komisiou.  Všetky merania sa uskutočnili v klimatizovanom laboratóriu s teplotou 22 °C medzi 14.00 a 15.00 hodinou. Dobrovoľníci boli požiadaný aby sa zdržali ťažkej fyzickej záťaže,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w:t>
      </w:r>
    </w:p>
    <w:p w14:paraId="77C4C5BA" w14:textId="77777777" w:rsidR="00FC1930" w:rsidRPr="00FA362E" w:rsidRDefault="00FC1930" w:rsidP="00FC1930">
      <w:pPr>
        <w:pStyle w:val="Heading3"/>
        <w:rPr>
          <w:lang w:val="sk-SK"/>
        </w:rPr>
      </w:pPr>
      <w:bookmarkStart w:id="1430" w:name="_Toc510268155"/>
      <w:bookmarkStart w:id="1431" w:name="_Toc516413228"/>
      <w:r w:rsidRPr="00FA362E">
        <w:rPr>
          <w:lang w:val="sk-SK"/>
        </w:rPr>
        <w:t>Merací protokol</w:t>
      </w:r>
      <w:bookmarkEnd w:id="1430"/>
      <w:bookmarkEnd w:id="1431"/>
    </w:p>
    <w:p w14:paraId="52E271E5" w14:textId="77777777" w:rsidR="00FC1930" w:rsidRPr="00FA362E" w:rsidRDefault="00FC1930" w:rsidP="00FC1930">
      <w:pPr>
        <w:rPr>
          <w:lang w:val="sk-SK"/>
        </w:rPr>
      </w:pPr>
    </w:p>
    <w:p w14:paraId="54384BD0" w14:textId="2544AB8F" w:rsidR="00FC1930" w:rsidRDefault="00FC1930" w:rsidP="00FC1930">
      <w:pPr>
        <w:rPr>
          <w:lang w:val="sk-SK"/>
        </w:rPr>
      </w:pPr>
      <w:r w:rsidRPr="00FA362E">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lôžku. Meranie malo 3 fázy pričom každá fáza trvala 5 minút. Prvá fáza bola spontánne dýchanie. Druhá fáza bolo hlboké dýchanie pri ktorej dobrovoľníci dýchali s frekvenciou 0.1Hz (5 sekúnd nádych, 5 sekúnd výdych)</w:t>
      </w:r>
      <w:r w:rsidR="00934FBD">
        <w:rPr>
          <w:lang w:val="sk-SK"/>
        </w:rPr>
        <w:t xml:space="preserve"> podľa inštrukcií na monitore</w:t>
      </w:r>
      <w:r w:rsidRPr="00FA362E">
        <w:rPr>
          <w:lang w:val="sk-SK"/>
        </w:rPr>
        <w:t xml:space="preserve">. Nakoniec nasledovala opäť fáza spontánneho </w:t>
      </w:r>
      <w:commentRangeStart w:id="1432"/>
      <w:r w:rsidRPr="00FA362E">
        <w:rPr>
          <w:lang w:val="sk-SK"/>
        </w:rPr>
        <w:t>dýchania</w:t>
      </w:r>
      <w:commentRangeEnd w:id="1432"/>
      <w:r w:rsidRPr="00FA362E">
        <w:rPr>
          <w:rStyle w:val="CommentReference"/>
          <w:lang w:val="sk-SK"/>
        </w:rPr>
        <w:commentReference w:id="1432"/>
      </w:r>
      <w:r w:rsidRPr="00FA362E">
        <w:rPr>
          <w:lang w:val="sk-SK"/>
        </w:rPr>
        <w:t>.</w:t>
      </w:r>
    </w:p>
    <w:p w14:paraId="2115A595" w14:textId="77777777" w:rsidR="00FC1930" w:rsidRDefault="00FC1930" w:rsidP="00FC1930">
      <w:pPr>
        <w:rPr>
          <w:lang w:val="sk-SK"/>
        </w:rPr>
      </w:pPr>
    </w:p>
    <w:p w14:paraId="5676466B" w14:textId="2E91B2B6" w:rsidR="00934FBD" w:rsidRDefault="00934FBD" w:rsidP="00934FBD">
      <w:pPr>
        <w:pStyle w:val="Heading3"/>
        <w:rPr>
          <w:lang w:val="sk-SK"/>
        </w:rPr>
      </w:pPr>
      <w:bookmarkStart w:id="1433" w:name="_Toc516413229"/>
      <w:r>
        <w:rPr>
          <w:lang w:val="sk-SK"/>
        </w:rPr>
        <w:t>Merané signály</w:t>
      </w:r>
      <w:bookmarkEnd w:id="1433"/>
    </w:p>
    <w:p w14:paraId="7CD4EF3E" w14:textId="77777777" w:rsidR="00934FBD" w:rsidRDefault="00934FBD" w:rsidP="00934FBD">
      <w:pPr>
        <w:rPr>
          <w:lang w:val="sk-SK"/>
        </w:rPr>
      </w:pPr>
    </w:p>
    <w:p w14:paraId="047CDAB0" w14:textId="198D06B4" w:rsidR="00934FBD" w:rsidRDefault="00934FBD" w:rsidP="00934FBD">
      <w:pPr>
        <w:rPr>
          <w:lang w:val="sk-SK"/>
        </w:rPr>
      </w:pPr>
      <w:r>
        <w:rPr>
          <w:lang w:val="sk-SK"/>
        </w:rPr>
        <w:lastRenderedPageBreak/>
        <w:t xml:space="preserve">V tejto </w:t>
      </w:r>
      <w:r w:rsidRPr="00FA362E">
        <w:rPr>
          <w:lang w:val="sk-SK"/>
        </w:rPr>
        <w:t>práci sú spracované</w:t>
      </w:r>
      <w:r>
        <w:rPr>
          <w:lang w:val="sk-SK"/>
        </w:rPr>
        <w:t xml:space="preserve"> tieto signály:</w:t>
      </w:r>
    </w:p>
    <w:p w14:paraId="2024EDA5" w14:textId="77777777" w:rsidR="00934FBD" w:rsidRDefault="00934FBD" w:rsidP="00934FBD">
      <w:pPr>
        <w:rPr>
          <w:lang w:val="sk-SK"/>
        </w:rPr>
      </w:pPr>
    </w:p>
    <w:p w14:paraId="37BFE9BE" w14:textId="140C6B46" w:rsidR="00934FBD" w:rsidRDefault="00934FBD" w:rsidP="00934FBD">
      <w:pPr>
        <w:pStyle w:val="ListParagraph"/>
        <w:numPr>
          <w:ilvl w:val="0"/>
          <w:numId w:val="35"/>
        </w:numPr>
        <w:rPr>
          <w:lang w:val="sk-SK"/>
        </w:rPr>
      </w:pPr>
      <w:r w:rsidRPr="00934FBD">
        <w:rPr>
          <w:lang w:val="sk-SK"/>
        </w:rPr>
        <w:t xml:space="preserve">Bioimpedancia nameraná multikanálovým bioimedančným monitoru (MBM; ISIBRNO MPM 14.1, Institute of Scientific Instruments, Brno, Czech Republic) </w: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 </w:instrText>
      </w:r>
      <w:r w:rsidR="00AD692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EN.CITE.DATA </w:instrText>
      </w:r>
      <w:r w:rsidR="00AD692D">
        <w:rPr>
          <w:lang w:val="sk-SK"/>
        </w:rPr>
      </w:r>
      <w:r w:rsidR="00AD692D">
        <w:rPr>
          <w:lang w:val="sk-SK"/>
        </w:rPr>
        <w:fldChar w:fldCharType="end"/>
      </w:r>
      <w:r w:rsidRPr="00934FBD">
        <w:rPr>
          <w:lang w:val="sk-SK"/>
        </w:rPr>
      </w:r>
      <w:r w:rsidRPr="00934FBD">
        <w:rPr>
          <w:lang w:val="sk-SK"/>
        </w:rPr>
        <w:fldChar w:fldCharType="separate"/>
      </w:r>
      <w:r w:rsidR="00AD692D" w:rsidRPr="00AD692D">
        <w:rPr>
          <w:noProof/>
          <w:vertAlign w:val="superscript"/>
          <w:lang w:val="sk-SK"/>
        </w:rPr>
        <w:t>7</w:t>
      </w:r>
      <w:r w:rsidRPr="00934FBD">
        <w:rPr>
          <w:lang w:val="sk-SK"/>
        </w:rPr>
        <w:fldChar w:fldCharType="end"/>
      </w:r>
      <w:r>
        <w:rPr>
          <w:lang w:val="sk-SK"/>
        </w:rPr>
        <w:t>.</w:t>
      </w:r>
    </w:p>
    <w:p w14:paraId="632757F6" w14:textId="77777777" w:rsidR="00934FBD" w:rsidRDefault="00934FBD" w:rsidP="00934FBD">
      <w:pPr>
        <w:pStyle w:val="ListParagraph"/>
        <w:numPr>
          <w:ilvl w:val="0"/>
          <w:numId w:val="35"/>
        </w:numPr>
        <w:rPr>
          <w:lang w:val="sk-SK"/>
        </w:rPr>
      </w:pPr>
      <w:r w:rsidRPr="00934FBD">
        <w:rPr>
          <w:lang w:val="sk-SK"/>
        </w:rPr>
        <w:t xml:space="preserve">12-zvodové EKG (ECG12, ISI BRNO, Czech Republic), </w:t>
      </w:r>
    </w:p>
    <w:p w14:paraId="56A9D0B6" w14:textId="77777777" w:rsidR="00934FBD" w:rsidRDefault="00934FBD" w:rsidP="00934FBD">
      <w:pPr>
        <w:pStyle w:val="ListParagraph"/>
        <w:numPr>
          <w:ilvl w:val="0"/>
          <w:numId w:val="35"/>
        </w:numPr>
        <w:rPr>
          <w:lang w:val="sk-SK"/>
        </w:rPr>
      </w:pPr>
      <w:r w:rsidRPr="00934FBD">
        <w:rPr>
          <w:lang w:val="sk-SK"/>
        </w:rPr>
        <w:t xml:space="preserve">kontinuálny arteriálny krvny tlak Penázovou metodou  (Finapres-2300, Ohmeda </w:t>
      </w:r>
      <w:r>
        <w:rPr>
          <w:lang w:val="sk-SK"/>
        </w:rPr>
        <w:t xml:space="preserve">Medical, Englewood, Co., USA) </w:t>
      </w:r>
    </w:p>
    <w:p w14:paraId="4AB210CD" w14:textId="4BB8C529" w:rsidR="00934FBD" w:rsidRDefault="00934FBD" w:rsidP="00934FBD">
      <w:pPr>
        <w:pStyle w:val="ListParagraph"/>
        <w:numPr>
          <w:ilvl w:val="0"/>
          <w:numId w:val="35"/>
        </w:numPr>
        <w:rPr>
          <w:lang w:val="sk-SK"/>
        </w:rPr>
      </w:pPr>
      <w:r w:rsidRPr="00934FBD">
        <w:rPr>
          <w:lang w:val="sk-SK"/>
        </w:rPr>
        <w:t>srdečné zvuky (PCG 1.0, ISI BRNO, Czech Republic)</w:t>
      </w:r>
    </w:p>
    <w:p w14:paraId="27872E4B" w14:textId="77777777" w:rsidR="00934FBD" w:rsidRDefault="00934FBD" w:rsidP="00934FBD">
      <w:pPr>
        <w:rPr>
          <w:lang w:val="sk-SK"/>
        </w:rPr>
      </w:pPr>
    </w:p>
    <w:p w14:paraId="6B4CEDC4" w14:textId="08CA4F9B" w:rsidR="00934FBD" w:rsidRDefault="00934FBD" w:rsidP="00934FBD">
      <w:pPr>
        <w:rPr>
          <w:lang w:val="sk-SK"/>
        </w:rPr>
      </w:pPr>
      <w:r>
        <w:rPr>
          <w:lang w:val="sk-SK"/>
        </w:rPr>
        <w:t>Polohu</w:t>
      </w:r>
      <w:r w:rsidRPr="00FA362E">
        <w:rPr>
          <w:lang w:val="sk-SK"/>
        </w:rPr>
        <w:t xml:space="preserve"> meraných hemodynamických signálov na ľudskom tele</w:t>
      </w:r>
      <w:r>
        <w:rPr>
          <w:lang w:val="sk-SK"/>
        </w:rPr>
        <w:t xml:space="preserve"> zachytáva</w:t>
      </w:r>
      <w:r w:rsidRPr="00FA362E">
        <w:rPr>
          <w:lang w:val="sk-SK"/>
        </w:rPr>
        <w:t xml:space="preserve"> </w:t>
      </w:r>
      <w:r>
        <w:rPr>
          <w:lang w:val="sk-SK"/>
        </w:rPr>
        <w:fldChar w:fldCharType="begin"/>
      </w:r>
      <w:r>
        <w:rPr>
          <w:lang w:val="sk-SK"/>
        </w:rPr>
        <w:instrText xml:space="preserve"> REF _Ref513755603 \h </w:instrText>
      </w:r>
      <w:r>
        <w:rPr>
          <w:lang w:val="sk-SK"/>
        </w:rPr>
      </w:r>
      <w:r>
        <w:rPr>
          <w:lang w:val="sk-SK"/>
        </w:rPr>
        <w:fldChar w:fldCharType="separate"/>
      </w:r>
      <w:ins w:id="1434"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w:t>
        </w:r>
      </w:ins>
      <w:del w:id="1435"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w:delText>
        </w:r>
      </w:del>
      <w:r>
        <w:rPr>
          <w:lang w:val="sk-SK"/>
        </w:rPr>
        <w:fldChar w:fldCharType="end"/>
      </w:r>
      <w:r>
        <w:rPr>
          <w:lang w:val="sk-SK"/>
        </w:rPr>
        <w:t xml:space="preserve">. </w:t>
      </w:r>
      <w:r w:rsidRPr="00FA362E">
        <w:rPr>
          <w:lang w:val="sk-SK"/>
        </w:rPr>
        <w:t>Všetky signály boli nahrané so vzorkovacou frekvenciou 500Hz a rozlíšením 16 bitov. Pred vzorkovaním bol použitý antialiasingový filter.</w:t>
      </w:r>
    </w:p>
    <w:p w14:paraId="4034A996" w14:textId="77777777" w:rsidR="00934FBD" w:rsidRPr="00FA362E" w:rsidRDefault="00934FBD" w:rsidP="00934FBD">
      <w:pPr>
        <w:jc w:val="center"/>
        <w:rPr>
          <w:lang w:val="sk-SK"/>
        </w:rPr>
      </w:pPr>
      <w:r w:rsidRPr="00FA362E">
        <w:rPr>
          <w:noProof/>
          <w:lang w:val="en-US" w:eastAsia="en-US"/>
        </w:rPr>
        <w:lastRenderedPageBreak/>
        <w:drawing>
          <wp:inline distT="0" distB="0" distL="0" distR="0" wp14:anchorId="35336027" wp14:editId="0EFC9AED">
            <wp:extent cx="2681605" cy="6945630"/>
            <wp:effectExtent l="0" t="0" r="4445" b="7620"/>
            <wp:docPr id="31" name="Obrázok 31" descr="o1v2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1v2b-0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81605" cy="6945630"/>
                    </a:xfrm>
                    <a:prstGeom prst="rect">
                      <a:avLst/>
                    </a:prstGeom>
                    <a:noFill/>
                    <a:ln>
                      <a:noFill/>
                    </a:ln>
                  </pic:spPr>
                </pic:pic>
              </a:graphicData>
            </a:graphic>
          </wp:inline>
        </w:drawing>
      </w:r>
    </w:p>
    <w:p w14:paraId="3F5AB91C" w14:textId="7EAB978F" w:rsidR="00934FBD" w:rsidRPr="00FA362E" w:rsidRDefault="00934FBD" w:rsidP="00934FBD">
      <w:pPr>
        <w:pStyle w:val="Caption"/>
        <w:rPr>
          <w:vanish/>
          <w:lang w:val="sk-SK"/>
          <w:specVanish/>
        </w:rPr>
      </w:pPr>
      <w:bookmarkStart w:id="1436" w:name="_Ref513755603"/>
      <w:bookmarkStart w:id="1437" w:name="_Toc51641326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w:t>
      </w:r>
      <w:r w:rsidR="00A53D98">
        <w:rPr>
          <w:lang w:val="sk-SK"/>
        </w:rPr>
        <w:fldChar w:fldCharType="end"/>
      </w:r>
      <w:bookmarkEnd w:id="1436"/>
      <w:r w:rsidRPr="00FA362E">
        <w:rPr>
          <w:lang w:val="sk-SK"/>
        </w:rPr>
        <w:t>: Poloha meraných hemodynamických signálov na ľudskom tele.</w:t>
      </w:r>
      <w:bookmarkEnd w:id="1437"/>
    </w:p>
    <w:p w14:paraId="167C2F68" w14:textId="77777777" w:rsidR="00934FBD" w:rsidRPr="00FA362E" w:rsidRDefault="00934FBD" w:rsidP="00934FBD">
      <w:pPr>
        <w:pStyle w:val="Caption"/>
        <w:rPr>
          <w:lang w:val="sk-SK"/>
        </w:rPr>
      </w:pPr>
      <w:r w:rsidRPr="00FA362E">
        <w:rPr>
          <w:lang w:val="sk-SK"/>
        </w:rPr>
        <w:t xml:space="preserve"> Kanály Zi sú polohy elektród zaznamenávajúce impedanci</w:t>
      </w:r>
      <w:r>
        <w:rPr>
          <w:lang w:val="sk-SK"/>
        </w:rPr>
        <w:t>u</w:t>
      </w:r>
      <w:r w:rsidRPr="00FA362E">
        <w:rPr>
          <w:lang w:val="sk-SK"/>
        </w:rPr>
        <w:t xml:space="preserve">, BP udáva meranie krvného tlaku, EKG elektrokardiogram a HS srdečné zvuky. Symbol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FA362E">
        <w:rPr>
          <w:lang w:val="sk-SK"/>
        </w:rPr>
        <w:t xml:space="preserve"> značí zdroj elektrického prúdu. V spodnej časti obrázku je načrtnutý príklad meraných </w:t>
      </w:r>
      <w:commentRangeStart w:id="1438"/>
      <w:r w:rsidRPr="00FA362E">
        <w:rPr>
          <w:lang w:val="sk-SK"/>
        </w:rPr>
        <w:t>signálov</w:t>
      </w:r>
      <w:commentRangeEnd w:id="1438"/>
      <w:r w:rsidR="00A03BED">
        <w:rPr>
          <w:rStyle w:val="CommentReference"/>
          <w:rFonts w:eastAsia="Times New Roman" w:cs="Times New Roman"/>
          <w:spacing w:val="0"/>
          <w:lang w:val="cs-CZ" w:eastAsia="cs-CZ" w:bidi="ar-SA"/>
        </w:rPr>
        <w:commentReference w:id="1438"/>
      </w:r>
      <w:r w:rsidRPr="00FA362E">
        <w:rPr>
          <w:lang w:val="sk-SK"/>
        </w:rPr>
        <w:t>.</w:t>
      </w:r>
    </w:p>
    <w:p w14:paraId="1639C669" w14:textId="77777777" w:rsidR="00934FBD" w:rsidRPr="00934FBD" w:rsidRDefault="00934FBD" w:rsidP="00934FBD">
      <w:pPr>
        <w:rPr>
          <w:lang w:val="sk-SK"/>
        </w:rPr>
      </w:pPr>
    </w:p>
    <w:p w14:paraId="2A19F69A" w14:textId="77777777" w:rsidR="00E45212" w:rsidRPr="00E45212" w:rsidRDefault="00E45212" w:rsidP="00E45212">
      <w:pPr>
        <w:pStyle w:val="Heading3"/>
        <w:numPr>
          <w:ilvl w:val="2"/>
          <w:numId w:val="32"/>
        </w:numPr>
        <w:rPr>
          <w:lang w:val="sk-SK"/>
        </w:rPr>
      </w:pPr>
      <w:bookmarkStart w:id="1439" w:name="_Toc510268147"/>
      <w:bookmarkStart w:id="1440" w:name="_Toc516413230"/>
      <w:r w:rsidRPr="00E45212">
        <w:rPr>
          <w:lang w:val="sk-SK"/>
        </w:rPr>
        <w:lastRenderedPageBreak/>
        <w:t>Multikanálový bioimpedančný monitor</w:t>
      </w:r>
      <w:bookmarkEnd w:id="1439"/>
      <w:bookmarkEnd w:id="1440"/>
    </w:p>
    <w:p w14:paraId="4116415F" w14:textId="77777777" w:rsidR="00E45212" w:rsidRPr="00FA362E" w:rsidRDefault="00E45212" w:rsidP="00E45212">
      <w:pPr>
        <w:rPr>
          <w:lang w:val="sk-SK"/>
        </w:rPr>
      </w:pPr>
    </w:p>
    <w:p w14:paraId="4A02D34C" w14:textId="15AFEABF" w:rsidR="00E45212" w:rsidRPr="00FA362E" w:rsidRDefault="00842989" w:rsidP="00E45212">
      <w:pPr>
        <w:rPr>
          <w:color w:val="000000"/>
          <w:lang w:val="sk-SK"/>
        </w:rPr>
      </w:pPr>
      <w:r w:rsidRPr="002B725D">
        <w:rPr>
          <w:lang w:val="sk-SK"/>
        </w:rPr>
        <w:t xml:space="preserve">Na trhu existuje niekoľko bioimpedančných monitorov merajúcich CO </w:t>
      </w:r>
      <w:r w:rsidRPr="002B725D">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dXJlbWVudDwvSURUZXh0PjxEaXNwbGF5VGV4dD48c3R5bGUgZmFjZT0ic3VwZXJzY3JpcHQiPjU4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=
</w:fldData>
        </w:fldChar>
      </w:r>
      <w:r w:rsidR="00AD692D">
        <w:rPr>
          <w:lang w:val="sk-SK"/>
        </w:rPr>
        <w:instrText xml:space="preserve"> ADDIN EN.CITE </w:instrText>
      </w:r>
      <w:r w:rsidR="00AD692D">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dXJlbWVudDwvSURUZXh0PjxEaXNwbGF5VGV4dD48c3R5bGUgZmFjZT0ic3VwZXJzY3JpcHQiPjU4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=
</w:fldData>
        </w:fldChar>
      </w:r>
      <w:r w:rsidR="00AD692D">
        <w:rPr>
          <w:lang w:val="sk-SK"/>
        </w:rPr>
        <w:instrText xml:space="preserve"> ADDIN EN.CITE.DATA </w:instrText>
      </w:r>
      <w:r w:rsidR="00AD692D">
        <w:rPr>
          <w:lang w:val="sk-SK"/>
        </w:rPr>
      </w:r>
      <w:r w:rsidR="00AD692D">
        <w:rPr>
          <w:lang w:val="sk-SK"/>
        </w:rPr>
        <w:fldChar w:fldCharType="end"/>
      </w:r>
      <w:r w:rsidRPr="002B725D">
        <w:rPr>
          <w:lang w:val="sk-SK"/>
        </w:rPr>
      </w:r>
      <w:r w:rsidRPr="002B725D">
        <w:rPr>
          <w:lang w:val="sk-SK"/>
        </w:rPr>
        <w:fldChar w:fldCharType="separate"/>
      </w:r>
      <w:r w:rsidR="00AD692D" w:rsidRPr="00AD692D">
        <w:rPr>
          <w:noProof/>
          <w:vertAlign w:val="superscript"/>
          <w:lang w:val="sk-SK"/>
        </w:rPr>
        <w:t>58, 59</w:t>
      </w:r>
      <w:r w:rsidRPr="002B725D">
        <w:rPr>
          <w:lang w:val="sk-SK"/>
        </w:rPr>
        <w:fldChar w:fldCharType="end"/>
      </w:r>
      <w:r w:rsidRPr="002B725D">
        <w:rPr>
          <w:lang w:val="sk-SK"/>
        </w:rPr>
        <w:t>. V tejto práci sú spracované dáta nameraná multikanálovým bioimedančným monitoru (MBM; ISIBRNO MPM 14.1, Institute of Scientific Ins</w:t>
      </w:r>
      <w:r>
        <w:rPr>
          <w:lang w:val="sk-SK"/>
        </w:rPr>
        <w:t xml:space="preserve">truments, Brno, Czech Republic). </w:t>
      </w:r>
      <w:r w:rsidR="00E45212" w:rsidRPr="00FA362E">
        <w:rPr>
          <w:lang w:val="sk-SK"/>
        </w:rPr>
        <w:t>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00E45212" w:rsidRPr="00FA362E">
        <w:rPr>
          <w:color w:val="000000"/>
          <w:lang w:val="sk-SK"/>
        </w:rPr>
        <w:t xml:space="preserve"> na</w:t>
      </w:r>
      <w:r w:rsidR="008F7A5E">
        <w:rPr>
          <w:lang w:val="sk-SK"/>
        </w:rPr>
        <w:t xml:space="preserve"> </w:t>
      </w:r>
      <w:r w:rsidR="008F7A5E">
        <w:rPr>
          <w:lang w:val="sk-SK"/>
        </w:rPr>
        <w:fldChar w:fldCharType="begin"/>
      </w:r>
      <w:r w:rsidR="008F7A5E">
        <w:rPr>
          <w:lang w:val="sk-SK"/>
        </w:rPr>
        <w:instrText xml:space="preserve"> REF _Ref513755603 \h </w:instrText>
      </w:r>
      <w:r w:rsidR="008F7A5E">
        <w:rPr>
          <w:lang w:val="sk-SK"/>
        </w:rPr>
      </w:r>
      <w:r w:rsidR="008F7A5E">
        <w:rPr>
          <w:lang w:val="sk-SK"/>
        </w:rPr>
        <w:fldChar w:fldCharType="separate"/>
      </w:r>
      <w:ins w:id="1441"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w:t>
        </w:r>
      </w:ins>
      <w:del w:id="1442"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w:delText>
        </w:r>
      </w:del>
      <w:r w:rsidR="008F7A5E">
        <w:rPr>
          <w:lang w:val="sk-SK"/>
        </w:rPr>
        <w:fldChar w:fldCharType="end"/>
      </w:r>
      <w:r w:rsidR="00E45212" w:rsidRPr="00FA362E">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00E45212"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00E45212" w:rsidRPr="00FA362E">
        <w:rPr>
          <w:color w:val="000000"/>
          <w:lang w:val="sk-SK"/>
        </w:rPr>
        <w:t xml:space="preserve"> </w:t>
      </w:r>
      <w:r w:rsidR="008F7A5E">
        <w:rPr>
          <w:color w:val="000000"/>
          <w:lang w:val="sk-SK"/>
        </w:rPr>
        <w:fldChar w:fldCharType="begin"/>
      </w:r>
      <w:r w:rsidR="008F7A5E">
        <w:rPr>
          <w:color w:val="000000"/>
          <w:lang w:val="sk-SK"/>
        </w:rPr>
        <w:instrText xml:space="preserve"> REF _Ref513755603 \h </w:instrText>
      </w:r>
      <w:r w:rsidR="008F7A5E">
        <w:rPr>
          <w:color w:val="000000"/>
          <w:lang w:val="sk-SK"/>
        </w:rPr>
      </w:r>
      <w:r w:rsidR="008F7A5E">
        <w:rPr>
          <w:color w:val="000000"/>
          <w:lang w:val="sk-SK"/>
        </w:rPr>
        <w:fldChar w:fldCharType="separate"/>
      </w:r>
      <w:ins w:id="1443"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w:t>
        </w:r>
      </w:ins>
      <w:del w:id="1444"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w:delText>
        </w:r>
      </w:del>
      <w:r w:rsidR="008F7A5E">
        <w:rPr>
          <w:color w:val="000000"/>
          <w:lang w:val="sk-SK"/>
        </w:rPr>
        <w:fldChar w:fldCharType="end"/>
      </w:r>
      <w:r w:rsidR="00E45212" w:rsidRPr="00FA362E">
        <w:rPr>
          <w:lang w:val="sk-SK"/>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00E45212" w:rsidRPr="00FA362E">
        <w:rPr>
          <w:color w:val="000000"/>
          <w:lang w:val="sk-SK"/>
        </w:rPr>
        <w:t>)</w:t>
      </w:r>
      <w:r w:rsidR="00E45212" w:rsidRPr="00FA362E">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00E45212" w:rsidRPr="00FA362E">
        <w:rPr>
          <w:color w:val="000000"/>
          <w:lang w:val="sk-SK"/>
        </w:rPr>
        <w:t xml:space="preserve">(t) </w:t>
      </w:r>
      <w:r w:rsidR="00E45212" w:rsidRPr="00FA362E">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color w:val="000000"/>
          <w:lang w:val="sk-SK"/>
        </w:rPr>
        <w:t xml:space="preserve"> je meraná podľha Ohmovho zákona:</w:t>
      </w:r>
    </w:p>
    <w:p w14:paraId="6970D7C9" w14:textId="77777777" w:rsidR="00E45212" w:rsidRPr="00FA362E" w:rsidRDefault="00E45212" w:rsidP="00E45212">
      <w:pPr>
        <w:rPr>
          <w:color w:val="000000"/>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FA362E" w14:paraId="511AE839" w14:textId="77777777" w:rsidTr="00AC46BC">
        <w:tc>
          <w:tcPr>
            <w:tcW w:w="704" w:type="dxa"/>
          </w:tcPr>
          <w:p w14:paraId="2913174F" w14:textId="77777777" w:rsidR="00E45212" w:rsidRPr="00FA362E" w:rsidRDefault="00E45212" w:rsidP="00AC46BC">
            <w:pPr>
              <w:jc w:val="center"/>
              <w:rPr>
                <w:color w:val="000000"/>
                <w:lang w:val="sk-SK"/>
              </w:rPr>
            </w:pPr>
          </w:p>
        </w:tc>
        <w:tc>
          <w:tcPr>
            <w:tcW w:w="7088" w:type="dxa"/>
            <w:vAlign w:val="center"/>
          </w:tcPr>
          <w:p w14:paraId="5C71EAA5" w14:textId="77777777" w:rsidR="00E45212" w:rsidRPr="00FA362E" w:rsidRDefault="003C2DF3" w:rsidP="00AC46BC">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45212" w:rsidRPr="00FA362E">
              <w:rPr>
                <w:lang w:val="sk-SK"/>
              </w:rPr>
              <w:t xml:space="preserve"> </w:t>
            </w:r>
          </w:p>
        </w:tc>
        <w:tc>
          <w:tcPr>
            <w:tcW w:w="702" w:type="dxa"/>
            <w:vAlign w:val="center"/>
          </w:tcPr>
          <w:p w14:paraId="19439795" w14:textId="77777777" w:rsidR="00E45212" w:rsidRPr="00FA362E" w:rsidRDefault="00E45212" w:rsidP="00AC46BC">
            <w:pPr>
              <w:jc w:val="center"/>
              <w:rPr>
                <w:color w:val="000000"/>
                <w:lang w:val="sk-SK"/>
              </w:rPr>
            </w:pPr>
            <w:r w:rsidRPr="00FA362E">
              <w:rPr>
                <w:color w:val="000000"/>
                <w:lang w:val="sk-SK"/>
              </w:rPr>
              <w:t>(</w:t>
            </w:r>
            <w:bookmarkStart w:id="1445" w:name="MBM_ZUI"/>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40</w:t>
            </w:r>
            <w:r w:rsidRPr="00FA362E">
              <w:rPr>
                <w:color w:val="000000"/>
                <w:lang w:val="sk-SK"/>
              </w:rPr>
              <w:fldChar w:fldCharType="end"/>
            </w:r>
            <w:bookmarkEnd w:id="1445"/>
            <w:r w:rsidRPr="00FA362E">
              <w:rPr>
                <w:color w:val="000000"/>
                <w:lang w:val="sk-SK"/>
              </w:rPr>
              <w:t>)</w:t>
            </w:r>
          </w:p>
        </w:tc>
      </w:tr>
    </w:tbl>
    <w:p w14:paraId="104BBC49" w14:textId="77777777" w:rsidR="00E45212" w:rsidRPr="00FA362E" w:rsidRDefault="00E45212" w:rsidP="00E45212">
      <w:pPr>
        <w:rPr>
          <w:color w:val="000000"/>
          <w:lang w:val="sk-SK"/>
        </w:rPr>
      </w:pPr>
    </w:p>
    <w:p w14:paraId="4482ED5F" w14:textId="77777777" w:rsidR="00E45212" w:rsidRPr="00FA362E" w:rsidRDefault="00E45212" w:rsidP="00E45212">
      <w:pPr>
        <w:rPr>
          <w:color w:val="000000"/>
          <w:lang w:val="sk-SK"/>
        </w:rPr>
      </w:pPr>
      <w:r w:rsidRPr="00FA362E">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FA362E">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FA362E">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FA362E">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FA362E">
        <w:rPr>
          <w:color w:val="000000"/>
          <w:lang w:val="sk-SK"/>
        </w:rPr>
        <w:t>(t):</w:t>
      </w:r>
    </w:p>
    <w:p w14:paraId="6DD93FD5" w14:textId="77777777" w:rsidR="00E45212" w:rsidRPr="00FA362E" w:rsidRDefault="00E45212" w:rsidP="00E45212">
      <w:pPr>
        <w:rPr>
          <w:color w:val="000000"/>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FA362E" w14:paraId="47B71622" w14:textId="77777777" w:rsidTr="00AC46BC">
        <w:tc>
          <w:tcPr>
            <w:tcW w:w="704" w:type="dxa"/>
          </w:tcPr>
          <w:p w14:paraId="4272C4EA" w14:textId="77777777" w:rsidR="00E45212" w:rsidRPr="00FA362E" w:rsidRDefault="00E45212" w:rsidP="00AC46BC">
            <w:pPr>
              <w:jc w:val="center"/>
              <w:rPr>
                <w:color w:val="000000"/>
                <w:lang w:val="sk-SK"/>
              </w:rPr>
            </w:pPr>
          </w:p>
        </w:tc>
        <w:tc>
          <w:tcPr>
            <w:tcW w:w="7088" w:type="dxa"/>
            <w:vAlign w:val="center"/>
          </w:tcPr>
          <w:p w14:paraId="47F92CA2" w14:textId="77777777" w:rsidR="00E45212" w:rsidRPr="00FA362E" w:rsidRDefault="003C2DF3" w:rsidP="00AC46BC">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14:paraId="3D3224B5" w14:textId="77777777" w:rsidR="00E45212" w:rsidRPr="00FA362E" w:rsidRDefault="00E45212" w:rsidP="00AC46BC">
            <w:pPr>
              <w:jc w:val="center"/>
              <w:rPr>
                <w:color w:val="000000"/>
                <w:lang w:val="sk-SK"/>
              </w:rPr>
            </w:pPr>
            <w:r w:rsidRPr="00FA362E">
              <w:rPr>
                <w:color w:val="000000"/>
                <w:lang w:val="sk-SK"/>
              </w:rPr>
              <w:t>(</w:t>
            </w:r>
            <w:bookmarkStart w:id="1446" w:name="MBM_ZRX"/>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41</w:t>
            </w:r>
            <w:r w:rsidRPr="00FA362E">
              <w:rPr>
                <w:color w:val="000000"/>
                <w:lang w:val="sk-SK"/>
              </w:rPr>
              <w:fldChar w:fldCharType="end"/>
            </w:r>
            <w:bookmarkEnd w:id="1446"/>
            <w:r w:rsidRPr="00FA362E">
              <w:rPr>
                <w:color w:val="000000"/>
                <w:lang w:val="sk-SK"/>
              </w:rPr>
              <w:t>)</w:t>
            </w:r>
          </w:p>
        </w:tc>
      </w:tr>
    </w:tbl>
    <w:p w14:paraId="55D90325" w14:textId="77777777" w:rsidR="00E45212" w:rsidRPr="00FA362E" w:rsidRDefault="00E45212" w:rsidP="00E45212">
      <w:pPr>
        <w:rPr>
          <w:color w:val="000000"/>
          <w:lang w:val="sk-SK"/>
        </w:rPr>
      </w:pPr>
    </w:p>
    <w:p w14:paraId="015A98C2" w14:textId="751A6563" w:rsidR="00E45212" w:rsidRPr="0043764E" w:rsidRDefault="00E45212" w:rsidP="00E45212">
      <w:pPr>
        <w:rPr>
          <w:color w:val="000000"/>
          <w:lang w:val="sk-SK"/>
        </w:rPr>
      </w:pPr>
      <w:r w:rsidRPr="00FA362E">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FA362E">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FA362E">
        <w:rPr>
          <w:lang w:val="sk-SK"/>
        </w:rPr>
        <w:t xml:space="preserve"> je fáza impedanciena kanály j. </w:t>
      </w:r>
      <w:r w:rsidRPr="00FA362E">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008F7A5E">
        <w:rPr>
          <w:color w:val="000000"/>
          <w:lang w:val="sk-SK"/>
        </w:rPr>
        <w:fldChar w:fldCharType="begin"/>
      </w:r>
      <w:r w:rsidR="008F7A5E">
        <w:rPr>
          <w:color w:val="000000"/>
          <w:lang w:val="sk-SK"/>
        </w:rPr>
        <w:instrText xml:space="preserve"> REF _Ref513755603 \h </w:instrText>
      </w:r>
      <w:r w:rsidR="008F7A5E">
        <w:rPr>
          <w:color w:val="000000"/>
          <w:lang w:val="sk-SK"/>
        </w:rPr>
      </w:r>
      <w:r w:rsidR="008F7A5E">
        <w:rPr>
          <w:color w:val="000000"/>
          <w:lang w:val="sk-SK"/>
        </w:rPr>
        <w:fldChar w:fldCharType="separate"/>
      </w:r>
      <w:ins w:id="1447"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w:t>
        </w:r>
      </w:ins>
      <w:del w:id="1448"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w:delText>
        </w:r>
      </w:del>
      <w:r w:rsidR="008F7A5E">
        <w:rPr>
          <w:color w:val="000000"/>
          <w:lang w:val="sk-SK"/>
        </w:rPr>
        <w:fldChar w:fldCharType="end"/>
      </w:r>
      <w:r w:rsidRPr="00FA362E">
        <w:rPr>
          <w:color w:val="000000"/>
          <w:lang w:val="sk-SK"/>
        </w:rPr>
        <w:t>). Meraný kanál je vždy nala</w:t>
      </w:r>
      <w:r>
        <w:rPr>
          <w:color w:val="000000"/>
          <w:lang w:val="sk-SK"/>
        </w:rPr>
        <w:t xml:space="preserve">dený na jeden zo zdrojov prúdu, ktoré zobrazuje </w:t>
      </w:r>
      <w:r w:rsidR="008F7A5E">
        <w:rPr>
          <w:color w:val="000000"/>
          <w:lang w:val="sk-SK"/>
        </w:rPr>
        <w:fldChar w:fldCharType="begin"/>
      </w:r>
      <w:r w:rsidR="008F7A5E">
        <w:rPr>
          <w:color w:val="000000"/>
          <w:lang w:val="sk-SK"/>
        </w:rPr>
        <w:instrText xml:space="preserve"> REF _Ref513755603 \h </w:instrText>
      </w:r>
      <w:r w:rsidR="008F7A5E">
        <w:rPr>
          <w:color w:val="000000"/>
          <w:lang w:val="sk-SK"/>
        </w:rPr>
      </w:r>
      <w:r w:rsidR="008F7A5E">
        <w:rPr>
          <w:color w:val="000000"/>
          <w:lang w:val="sk-SK"/>
        </w:rPr>
        <w:fldChar w:fldCharType="separate"/>
      </w:r>
      <w:ins w:id="1449"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w:t>
        </w:r>
      </w:ins>
      <w:del w:id="1450"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w:delText>
        </w:r>
      </w:del>
      <w:r w:rsidR="008F7A5E">
        <w:rPr>
          <w:color w:val="000000"/>
          <w:lang w:val="sk-SK"/>
        </w:rPr>
        <w:fldChar w:fldCharType="end"/>
      </w:r>
      <w:r>
        <w:rPr>
          <w:color w:val="000000"/>
          <w:lang w:val="sk-SK"/>
        </w:rPr>
        <w:t xml:space="preserve"> ako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oMath>
      <w:r>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r>
          <w:rPr>
            <w:rFonts w:ascii="Cambria Math" w:hAnsi="Cambria Math"/>
            <w:color w:val="000000"/>
            <w:lang w:val="sk-SK"/>
          </w:rPr>
          <m:t>.</m:t>
        </m:r>
      </m:oMath>
    </w:p>
    <w:p w14:paraId="0BA2F6B0" w14:textId="77777777" w:rsidR="00E45212" w:rsidRPr="00FA362E" w:rsidRDefault="00E45212" w:rsidP="00E45212">
      <w:pPr>
        <w:rPr>
          <w:lang w:val="sk-SK"/>
        </w:rPr>
      </w:pPr>
      <w:r w:rsidRPr="00FA362E">
        <w:rPr>
          <w:color w:val="000000"/>
          <w:lang w:val="sk-SK"/>
        </w:rPr>
        <w:lastRenderedPageBreak/>
        <w:t>Meracie elektródy sú umiestnené v blízkosti veľkých artérií, čo umožňuje sledovať tok krvi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FA362E">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FA362E">
        <w:rPr>
          <w:lang w:val="sk-SK"/>
        </w:rPr>
        <w:t xml:space="preserve">, ľavá a pravá časť hrude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FA362E">
        <w:rPr>
          <w:lang w:val="sk-SK"/>
        </w:rPr>
        <w:t xml:space="preserve">, ľavé a pravé stehno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FA362E">
        <w:rPr>
          <w:lang w:val="sk-SK"/>
        </w:rPr>
        <w:t xml:space="preserve">, ľavé a pravé lýtko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FA362E">
        <w:rPr>
          <w:lang w:val="sk-SK"/>
        </w:rPr>
        <w:t xml:space="preserve">, ľavé a pravé rameno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FA362E">
        <w:rPr>
          <w:lang w:val="sk-SK"/>
        </w:rPr>
        <w:t xml:space="preserve"> a ľavé a pravé predlaktie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FA362E">
        <w:rPr>
          <w:lang w:val="sk-SK"/>
        </w:rPr>
        <w:t>.</w:t>
      </w:r>
      <w:r>
        <w:rPr>
          <w:lang w:val="sk-SK"/>
        </w:rPr>
        <w:t xml:space="preserve"> </w:t>
      </w:r>
      <w:r w:rsidRPr="00FA362E">
        <w:rPr>
          <w:lang w:val="sk-SK"/>
        </w:rPr>
        <w:t xml:space="preserve">Zvyšné kanály boli síce zaznamenávané ale neboli spracované hlavne pre proměnnou kvalitu signálu. Tok krvi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w:t>
      </w:r>
      <w:commentRangeStart w:id="1451"/>
    </w:p>
    <w:commentRangeEnd w:id="1451"/>
    <w:p w14:paraId="05DE77DD" w14:textId="10BADD1B" w:rsidR="00E45212" w:rsidRPr="00FA362E" w:rsidRDefault="00E45212" w:rsidP="00E45212">
      <w:pPr>
        <w:rPr>
          <w:lang w:val="sk-SK"/>
        </w:rPr>
      </w:pPr>
      <w:r w:rsidRPr="00FA362E">
        <w:rPr>
          <w:rStyle w:val="CommentReference"/>
          <w:lang w:val="sk-SK"/>
        </w:rPr>
        <w:commentReference w:id="1451"/>
      </w:r>
    </w:p>
    <w:p w14:paraId="42A9018F" w14:textId="23217BE2" w:rsidR="00E45212" w:rsidRPr="00FA362E" w:rsidRDefault="00E45212" w:rsidP="00E45212">
      <w:pPr>
        <w:rPr>
          <w:lang w:val="sk-SK"/>
        </w:rPr>
      </w:pPr>
      <w:r w:rsidRPr="00FA362E">
        <w:rPr>
          <w:noProof/>
          <w:szCs w:val="22"/>
          <w:lang w:val="en-US" w:eastAsia="en-US"/>
        </w:rPr>
        <w:drawing>
          <wp:anchor distT="71755" distB="71755" distL="114300" distR="114300" simplePos="0" relativeHeight="251842560" behindDoc="0" locked="0" layoutInCell="1" allowOverlap="1" wp14:anchorId="2A8F9E2E" wp14:editId="429260BD">
            <wp:simplePos x="0" y="0"/>
            <wp:positionH relativeFrom="page">
              <wp:posOffset>1790065</wp:posOffset>
            </wp:positionH>
            <wp:positionV relativeFrom="page">
              <wp:posOffset>5810885</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6"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Pr="00FA362E">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Komponenta vo fáze 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FA362E">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FA362E">
        <w:rPr>
          <w:lang w:val="sk-SK"/>
        </w:rPr>
        <w:t xml:space="preserve">meranej impedancie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 </w:instrText>
      </w:r>
      <w:r w:rsidR="00AD692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7</w:t>
      </w:r>
      <w:r w:rsidRPr="00FA362E">
        <w:rPr>
          <w:lang w:val="sk-SK"/>
        </w:rPr>
        <w:fldChar w:fldCharType="end"/>
      </w:r>
      <w:r w:rsidRPr="00FA362E">
        <w:rPr>
          <w:lang w:val="sk-SK"/>
        </w:rPr>
        <w:t xml:space="preserve">. </w:t>
      </w:r>
      <w:r w:rsidRPr="00FA362E">
        <w:rPr>
          <w:lang w:val="sk-SK"/>
        </w:rPr>
        <w:fldChar w:fldCharType="begin"/>
      </w:r>
      <w:r w:rsidRPr="00FA362E">
        <w:rPr>
          <w:lang w:val="sk-SK"/>
        </w:rPr>
        <w:instrText xml:space="preserve"> REF _Ref510264846 \h </w:instrText>
      </w:r>
      <w:r w:rsidRPr="00FA362E">
        <w:rPr>
          <w:lang w:val="sk-SK"/>
        </w:rPr>
      </w:r>
      <w:r w:rsidRPr="00FA362E">
        <w:rPr>
          <w:lang w:val="sk-SK"/>
        </w:rPr>
        <w:fldChar w:fldCharType="separate"/>
      </w:r>
      <w:ins w:id="1452"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w:t>
        </w:r>
      </w:ins>
      <w:del w:id="1453"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w:delText>
        </w:r>
      </w:del>
      <w:r w:rsidRPr="00FA362E">
        <w:rPr>
          <w:lang w:val="sk-SK"/>
        </w:rPr>
        <w:fldChar w:fldCharType="end"/>
      </w:r>
      <w:r w:rsidRPr="00FA362E">
        <w:rPr>
          <w:lang w:val="sk-SK"/>
        </w:rPr>
        <w:t xml:space="preserve"> ukazuje dobrovoľníka počas merania MBM monitorom.</w:t>
      </w:r>
    </w:p>
    <w:p w14:paraId="76C8772E" w14:textId="77777777" w:rsidR="008F7A5E" w:rsidRPr="00FA362E" w:rsidRDefault="00E45212" w:rsidP="008F7A5E">
      <w:pPr>
        <w:pStyle w:val="Caption"/>
        <w:rPr>
          <w:vanish/>
          <w:lang w:val="sk-SK"/>
          <w:specVanish/>
        </w:rPr>
      </w:pPr>
      <w:bookmarkStart w:id="1454" w:name="_Ref510264846"/>
      <w:bookmarkStart w:id="1455" w:name="_Ref510264825"/>
      <w:bookmarkStart w:id="1456" w:name="_Toc51641326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2</w:t>
      </w:r>
      <w:r w:rsidR="00A53D98">
        <w:rPr>
          <w:lang w:val="sk-SK"/>
        </w:rPr>
        <w:fldChar w:fldCharType="end"/>
      </w:r>
      <w:bookmarkEnd w:id="1454"/>
      <w:r w:rsidRPr="00FA362E">
        <w:rPr>
          <w:lang w:val="sk-SK"/>
        </w:rPr>
        <w:t>:</w:t>
      </w:r>
      <w:r w:rsidRPr="00FA362E">
        <w:rPr>
          <w:szCs w:val="22"/>
          <w:lang w:val="sk-SK"/>
        </w:rPr>
        <w:t xml:space="preserve"> Dobrovoľník počas </w:t>
      </w:r>
      <w:r w:rsidRPr="00FA362E">
        <w:rPr>
          <w:lang w:val="sk-SK"/>
        </w:rPr>
        <w:t>merania</w:t>
      </w:r>
      <w:r w:rsidRPr="00FA362E">
        <w:rPr>
          <w:szCs w:val="22"/>
          <w:lang w:val="sk-SK"/>
        </w:rPr>
        <w:t xml:space="preserve"> bioimpedančným monitorom MBM</w:t>
      </w:r>
      <w:bookmarkEnd w:id="1455"/>
      <w:r w:rsidR="008F7A5E" w:rsidRPr="00FA362E">
        <w:rPr>
          <w:lang w:val="sk-SK"/>
        </w:rPr>
        <w:t>.</w:t>
      </w:r>
      <w:bookmarkEnd w:id="1456"/>
    </w:p>
    <w:p w14:paraId="68ADA9D8" w14:textId="6D943F07" w:rsidR="00E45212" w:rsidRPr="00FA362E" w:rsidRDefault="008F7A5E" w:rsidP="00E45212">
      <w:pPr>
        <w:pStyle w:val="Caption"/>
        <w:rPr>
          <w:szCs w:val="22"/>
          <w:lang w:val="sk-SK"/>
        </w:rPr>
      </w:pPr>
      <w:r>
        <w:rPr>
          <w:szCs w:val="22"/>
          <w:lang w:val="sk-SK"/>
        </w:rPr>
        <w:t xml:space="preserve"> Dobrovoľník je </w:t>
      </w:r>
      <w:r w:rsidRPr="00123471">
        <w:rPr>
          <w:szCs w:val="22"/>
          <w:highlight w:val="yellow"/>
          <w:lang w:val="sk-SK"/>
          <w:rPrChange w:id="1457" w:author="Pavel Jurak [2]" w:date="2018-05-30T18:30:00Z">
            <w:rPr>
              <w:szCs w:val="22"/>
              <w:lang w:val="sk-SK"/>
            </w:rPr>
          </w:rPrChange>
        </w:rPr>
        <w:t>polepený modrými elektródami</w:t>
      </w:r>
      <w:r>
        <w:rPr>
          <w:szCs w:val="22"/>
          <w:lang w:val="sk-SK"/>
        </w:rPr>
        <w:t>, ktoré slúžia ako zdroje elektrického prúdu, impedanciu snímajúce elektródy a EKG elektródy. Na pravej ruke ma pr</w:t>
      </w:r>
      <w:r w:rsidR="00D047CA">
        <w:rPr>
          <w:szCs w:val="22"/>
          <w:lang w:val="sk-SK"/>
        </w:rPr>
        <w:t>i</w:t>
      </w:r>
      <w:r>
        <w:rPr>
          <w:szCs w:val="22"/>
          <w:lang w:val="sk-SK"/>
        </w:rPr>
        <w:t xml:space="preserve">pevnenú manžetu na meranie arteriálneho krvného tlaku. Vpravo na stole sú </w:t>
      </w:r>
      <w:r w:rsidR="00D047CA">
        <w:rPr>
          <w:szCs w:val="22"/>
          <w:lang w:val="sk-SK"/>
        </w:rPr>
        <w:t>zosilňovače</w:t>
      </w:r>
      <w:r>
        <w:rPr>
          <w:szCs w:val="22"/>
          <w:lang w:val="sk-SK"/>
        </w:rPr>
        <w:t xml:space="preserve"> impedančného signálu a počítač nahrávajúci </w:t>
      </w:r>
      <w:r w:rsidR="00D047CA">
        <w:rPr>
          <w:szCs w:val="22"/>
          <w:lang w:val="sk-SK"/>
        </w:rPr>
        <w:t>namerané signály.</w:t>
      </w:r>
    </w:p>
    <w:p w14:paraId="1A4F1647" w14:textId="4BDB3A63" w:rsidR="00FC1930" w:rsidRDefault="00FC1930" w:rsidP="00CE547F">
      <w:pPr>
        <w:rPr>
          <w:lang w:val="sk-SK"/>
        </w:rPr>
      </w:pPr>
    </w:p>
    <w:p w14:paraId="654985F7" w14:textId="77777777" w:rsidR="00934FBD" w:rsidRPr="00FA362E" w:rsidRDefault="00934FBD" w:rsidP="00934FBD">
      <w:pPr>
        <w:pStyle w:val="Heading3"/>
        <w:rPr>
          <w:lang w:val="sk-SK"/>
        </w:rPr>
      </w:pPr>
      <w:bookmarkStart w:id="1458" w:name="_Toc510268156"/>
      <w:bookmarkStart w:id="1459" w:name="_Toc516413231"/>
      <w:r w:rsidRPr="00FA362E">
        <w:rPr>
          <w:lang w:val="sk-SK"/>
        </w:rPr>
        <w:t>Spracovanie dát</w:t>
      </w:r>
      <w:bookmarkEnd w:id="1458"/>
      <w:bookmarkEnd w:id="1459"/>
    </w:p>
    <w:p w14:paraId="50A54725" w14:textId="77777777" w:rsidR="00934FBD" w:rsidRPr="00FA362E" w:rsidRDefault="00934FBD" w:rsidP="00934FBD">
      <w:pPr>
        <w:rPr>
          <w:lang w:val="sk-SK"/>
        </w:rPr>
      </w:pPr>
    </w:p>
    <w:p w14:paraId="6FA73E4A" w14:textId="77777777" w:rsidR="00934FBD" w:rsidRPr="00FA362E" w:rsidRDefault="00934FBD" w:rsidP="00934FBD">
      <w:pPr>
        <w:rPr>
          <w:lang w:val="sk-SK"/>
        </w:rPr>
      </w:pPr>
      <w:r w:rsidRPr="00FA362E">
        <w:rPr>
          <w:lang w:val="sk-SK"/>
        </w:rPr>
        <w:t xml:space="preserve">Dáta boli počas merania ukladané na PC. Po meraní boli normalizované a predané k ďalšej analýze. Pred analýzou boli dáta vizuálne skontrolované a pre ďalšiu analýzu boli identifikované záznamy bez výrazných technických artefaktov na bioimpedančnom signály, signály srdečných zvukov, EKG a krvného tlaku. Príčina technických artefaktov na bioimpedančnom signály mohla byť zle nalepená elektróda, alebo odlepenie elektródy počas merania. Technické artefakty majú amplitúdu signálu spravidla rádovo vyššiu ako fyziologický bioimpedančný signál. </w:t>
      </w:r>
    </w:p>
    <w:p w14:paraId="7E0D93A4" w14:textId="77777777" w:rsidR="00934FBD" w:rsidRPr="00FA362E" w:rsidRDefault="00934FBD" w:rsidP="00934FBD">
      <w:pPr>
        <w:rPr>
          <w:lang w:val="sk-SK"/>
        </w:rPr>
      </w:pPr>
    </w:p>
    <w:p w14:paraId="69E5F708" w14:textId="07AAEA95" w:rsidR="00934FBD" w:rsidRPr="00FA362E" w:rsidRDefault="00934FBD" w:rsidP="00934FBD">
      <w:pPr>
        <w:rPr>
          <w:lang w:val="sk-SK"/>
        </w:rPr>
      </w:pPr>
      <w:r w:rsidRPr="00FA362E">
        <w:rPr>
          <w:lang w:val="sk-SK"/>
        </w:rPr>
        <w:t xml:space="preserve">Pri spracovaní boli identifikované nasledovné problémové priebehy signálu </w:t>
      </w:r>
      <m:oMath>
        <m:r>
          <w:ins w:id="1460" w:author="Langer, Peter" w:date="2018-06-12T08:19:00Z">
            <w:rPr>
              <w:rFonts w:ascii="Cambria Math" w:hAnsi="Cambria Math"/>
              <w:lang w:val="sk-SK"/>
            </w:rPr>
            <m:t>-dZ/d</m:t>
          </w:ins>
        </m:r>
        <m:r>
          <w:ins w:id="1461" w:author="Langer, Peter" w:date="2018-06-12T08:19:00Z">
            <w:rPr>
              <w:rFonts w:ascii="Cambria Math" w:hAnsi="Cambria Math"/>
              <w:lang w:val="sk-SK"/>
            </w:rPr>
            <m:t>t</m:t>
          </w:ins>
        </m:r>
      </m:oMath>
      <w:del w:id="1462" w:author="Langer, Peter" w:date="2018-06-12T08:19:00Z">
        <w:r w:rsidRPr="00FA362E" w:rsidDel="00E16A17">
          <w:rPr>
            <w:lang w:val="sk-SK"/>
          </w:rPr>
          <w:delText>-dZ/dt</w:delText>
        </w:r>
      </w:del>
      <w:r w:rsidRPr="00FA362E">
        <w:rPr>
          <w:lang w:val="sk-SK"/>
        </w:rPr>
        <w:t>:</w:t>
      </w:r>
    </w:p>
    <w:p w14:paraId="3642E2DF" w14:textId="77777777" w:rsidR="00934FBD" w:rsidRPr="00FA362E" w:rsidRDefault="00934FBD" w:rsidP="00934FBD">
      <w:pPr>
        <w:pStyle w:val="ListParagraph"/>
        <w:numPr>
          <w:ilvl w:val="0"/>
          <w:numId w:val="28"/>
        </w:numPr>
        <w:rPr>
          <w:lang w:val="sk-SK"/>
        </w:rPr>
      </w:pPr>
      <w:r w:rsidRPr="00FA362E">
        <w:rPr>
          <w:lang w:val="sk-SK"/>
        </w:rPr>
        <w:t>Slabý pomer signál šum, signál máva spravidla výrazne nižšiu amplitúdu oproti kvalitnému signálu (</w:t>
      </w:r>
      <w:commentRangeStart w:id="1463"/>
      <w:r w:rsidRPr="00FA362E">
        <w:rPr>
          <w:lang w:val="sk-SK"/>
        </w:rPr>
        <w:fldChar w:fldCharType="begin"/>
      </w:r>
      <w:r w:rsidRPr="00FA362E">
        <w:rPr>
          <w:lang w:val="sk-SK"/>
        </w:rPr>
        <w:instrText xml:space="preserve"> REF _Ref510295431 \h </w:instrText>
      </w:r>
      <w:r w:rsidRPr="00FA362E">
        <w:rPr>
          <w:lang w:val="sk-SK"/>
        </w:rPr>
      </w:r>
      <w:r w:rsidRPr="00FA362E">
        <w:rPr>
          <w:lang w:val="sk-SK"/>
        </w:rPr>
        <w:fldChar w:fldCharType="separate"/>
      </w:r>
      <w:ins w:id="1464"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3</w:t>
        </w:r>
      </w:ins>
      <w:del w:id="1465"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3</w:delText>
        </w:r>
      </w:del>
      <w:r w:rsidRPr="00FA362E">
        <w:rPr>
          <w:lang w:val="sk-SK"/>
        </w:rPr>
        <w:fldChar w:fldCharType="end"/>
      </w:r>
      <w:commentRangeEnd w:id="1463"/>
      <w:r w:rsidR="006B0346">
        <w:rPr>
          <w:rStyle w:val="CommentReference"/>
        </w:rPr>
        <w:commentReference w:id="1463"/>
      </w:r>
      <w:r w:rsidRPr="00FA362E">
        <w:rPr>
          <w:lang w:val="sk-SK"/>
        </w:rPr>
        <w:t>).</w:t>
      </w:r>
    </w:p>
    <w:p w14:paraId="1163DF5E" w14:textId="35A556DD" w:rsidR="00F95B9C" w:rsidRPr="00FA362E" w:rsidRDefault="00934FBD" w:rsidP="00934FBD">
      <w:pPr>
        <w:pStyle w:val="Caption"/>
        <w:rPr>
          <w:ins w:id="1466" w:author="Peto" w:date="2018-06-10T16:58:00Z"/>
          <w:lang w:val="sk-SK"/>
        </w:rPr>
      </w:pPr>
      <w:r w:rsidRPr="00FA362E">
        <w:rPr>
          <w:lang w:val="sk-SK"/>
        </w:rPr>
        <w:t xml:space="preserve">Prítomná druhá špička </w:t>
      </w:r>
      <m:oMath>
        <m:r>
          <w:ins w:id="1467" w:author="Langer, Peter" w:date="2018-06-12T08:19:00Z">
            <w:rPr>
              <w:rFonts w:ascii="Cambria Math" w:hAnsi="Cambria Math"/>
              <w:lang w:val="sk-SK"/>
            </w:rPr>
            <m:t>-dZ/d</m:t>
          </w:ins>
        </m:r>
        <m:sSub>
          <m:sSubPr>
            <m:ctrlPr>
              <w:ins w:id="1468" w:author="Langer, Peter" w:date="2018-06-12T08:19:00Z">
                <w:rPr>
                  <w:rFonts w:ascii="Cambria Math" w:hAnsi="Cambria Math"/>
                  <w:i/>
                  <w:lang w:val="sk-SK"/>
                </w:rPr>
              </w:ins>
            </m:ctrlPr>
          </m:sSubPr>
          <m:e>
            <m:r>
              <w:ins w:id="1469" w:author="Langer, Peter" w:date="2018-06-12T08:19:00Z">
                <w:rPr>
                  <w:rFonts w:ascii="Cambria Math" w:hAnsi="Cambria Math"/>
                  <w:lang w:val="sk-SK"/>
                </w:rPr>
                <m:t>t</m:t>
              </w:ins>
            </m:r>
          </m:e>
          <m:sub>
            <m:r>
              <w:ins w:id="1470" w:author="Langer, Peter" w:date="2018-06-12T08:19:00Z">
                <w:rPr>
                  <w:rFonts w:ascii="Cambria Math" w:hAnsi="Cambria Math"/>
                  <w:lang w:val="sk-SK"/>
                </w:rPr>
                <m:t>max</m:t>
              </w:ins>
            </m:r>
          </m:sub>
        </m:sSub>
      </m:oMath>
      <w:del w:id="1471" w:author="Langer, Peter" w:date="2018-06-12T08:19:00Z">
        <w:r w:rsidRPr="00FA362E" w:rsidDel="00E16A17">
          <w:rPr>
            <w:i/>
            <w:lang w:val="sk-SK"/>
          </w:rPr>
          <w:delText>-dZ/dt max</w:delText>
        </w:r>
      </w:del>
      <w:r w:rsidRPr="00FA362E">
        <w:rPr>
          <w:lang w:val="sk-SK"/>
        </w:rPr>
        <w:t xml:space="preserve"> vrámci srdečného cyklu, svojou výškou prevyšuje prvú špičku </w:t>
      </w:r>
      <m:oMath>
        <m:r>
          <w:ins w:id="1472" w:author="Langer, Peter" w:date="2018-06-12T08:20:00Z">
            <w:rPr>
              <w:rFonts w:ascii="Cambria Math" w:hAnsi="Cambria Math"/>
              <w:lang w:val="sk-SK"/>
            </w:rPr>
            <m:t>-dZ/d</m:t>
          </w:ins>
        </m:r>
        <m:sSub>
          <m:sSubPr>
            <m:ctrlPr>
              <w:ins w:id="1473" w:author="Langer, Peter" w:date="2018-06-12T08:20:00Z">
                <w:rPr>
                  <w:rFonts w:ascii="Cambria Math" w:hAnsi="Cambria Math"/>
                  <w:i/>
                  <w:lang w:val="sk-SK"/>
                </w:rPr>
              </w:ins>
            </m:ctrlPr>
          </m:sSubPr>
          <m:e>
            <m:r>
              <w:ins w:id="1474" w:author="Langer, Peter" w:date="2018-06-12T08:20:00Z">
                <w:rPr>
                  <w:rFonts w:ascii="Cambria Math" w:hAnsi="Cambria Math"/>
                  <w:lang w:val="sk-SK"/>
                </w:rPr>
                <m:t>t</m:t>
              </w:ins>
            </m:r>
          </m:e>
          <m:sub>
            <m:r>
              <w:ins w:id="1475" w:author="Langer, Peter" w:date="2018-06-12T08:20:00Z">
                <w:rPr>
                  <w:rFonts w:ascii="Cambria Math" w:hAnsi="Cambria Math"/>
                  <w:lang w:val="sk-SK"/>
                </w:rPr>
                <m:t>max</m:t>
              </w:ins>
            </m:r>
          </m:sub>
        </m:sSub>
      </m:oMath>
      <w:del w:id="1476" w:author="Langer, Peter" w:date="2018-06-12T08:20:00Z">
        <w:r w:rsidRPr="00FA362E" w:rsidDel="00E16A17">
          <w:rPr>
            <w:i/>
            <w:lang w:val="sk-SK"/>
          </w:rPr>
          <w:delText>-dZ/dt max</w:delText>
        </w:r>
      </w:del>
      <w:r w:rsidRPr="00FA362E">
        <w:rPr>
          <w:i/>
          <w:lang w:val="sk-SK"/>
        </w:rPr>
        <w:t xml:space="preserve"> (</w:t>
      </w:r>
      <w:r w:rsidRPr="00842989">
        <w:rPr>
          <w:i/>
          <w:lang w:val="sk-SK"/>
        </w:rPr>
        <w:fldChar w:fldCharType="begin"/>
      </w:r>
      <w:r w:rsidRPr="00FA362E">
        <w:rPr>
          <w:i/>
          <w:lang w:val="sk-SK"/>
        </w:rPr>
        <w:instrText xml:space="preserve"> REF _Ref510295450 \h </w:instrText>
      </w:r>
      <w:r w:rsidRPr="00842989">
        <w:rPr>
          <w:i/>
          <w:lang w:val="sk-SK"/>
        </w:rPr>
      </w:r>
      <w:r w:rsidRPr="00842989">
        <w:rPr>
          <w:i/>
          <w:lang w:val="sk-SK"/>
        </w:rPr>
        <w:fldChar w:fldCharType="separate"/>
      </w:r>
    </w:p>
    <w:p w14:paraId="2C00CC0B" w14:textId="77777777" w:rsidR="00B85020" w:rsidRPr="00FA362E" w:rsidDel="00F95B9C" w:rsidRDefault="00F95B9C" w:rsidP="00934FBD">
      <w:pPr>
        <w:pStyle w:val="Caption"/>
        <w:rPr>
          <w:del w:id="1477" w:author="Peto" w:date="2018-06-10T16:58:00Z"/>
          <w:lang w:val="sk-SK"/>
        </w:rPr>
      </w:pPr>
      <w:ins w:id="1478" w:author="Peto" w:date="2018-06-10T16:58:00Z">
        <w:r w:rsidRPr="00FA362E">
          <w:rPr>
            <w:lang w:val="sk-SK"/>
          </w:rPr>
          <w:t xml:space="preserve">Obrázok </w:t>
        </w:r>
        <w:r>
          <w:rPr>
            <w:noProof/>
            <w:lang w:val="sk-SK"/>
          </w:rPr>
          <w:t>3</w:t>
        </w:r>
        <w:r>
          <w:rPr>
            <w:lang w:val="sk-SK"/>
          </w:rPr>
          <w:t>.</w:t>
        </w:r>
        <w:r>
          <w:rPr>
            <w:noProof/>
            <w:lang w:val="sk-SK"/>
          </w:rPr>
          <w:t>4</w:t>
        </w:r>
      </w:ins>
    </w:p>
    <w:p w14:paraId="6FCE2142" w14:textId="517E579A" w:rsidR="00934FBD" w:rsidRPr="00842989" w:rsidRDefault="00B85020" w:rsidP="00842989">
      <w:pPr>
        <w:pStyle w:val="Caption"/>
        <w:numPr>
          <w:ilvl w:val="0"/>
          <w:numId w:val="28"/>
        </w:numPr>
        <w:rPr>
          <w:lang w:val="sk-SK"/>
        </w:rPr>
      </w:pPr>
      <w:del w:id="1479" w:author="Peto" w:date="2018-06-10T16:58:00Z">
        <w:r w:rsidRPr="00FA362E" w:rsidDel="00F95B9C">
          <w:rPr>
            <w:lang w:val="sk-SK"/>
          </w:rPr>
          <w:delText xml:space="preserve">Obrázok </w:delText>
        </w:r>
        <w:r w:rsidDel="00F95B9C">
          <w:rPr>
            <w:noProof/>
            <w:lang w:val="sk-SK"/>
          </w:rPr>
          <w:delText>3</w:delText>
        </w:r>
        <w:r w:rsidDel="00F95B9C">
          <w:rPr>
            <w:lang w:val="sk-SK"/>
          </w:rPr>
          <w:delText>.</w:delText>
        </w:r>
        <w:r w:rsidDel="00F95B9C">
          <w:rPr>
            <w:noProof/>
            <w:lang w:val="sk-SK"/>
          </w:rPr>
          <w:delText>4</w:delText>
        </w:r>
      </w:del>
      <w:r w:rsidR="00934FBD" w:rsidRPr="00842989">
        <w:rPr>
          <w:i/>
          <w:lang w:val="sk-SK"/>
        </w:rPr>
        <w:fldChar w:fldCharType="end"/>
      </w:r>
      <w:r w:rsidR="00934FBD" w:rsidRPr="00842989">
        <w:rPr>
          <w:i/>
          <w:lang w:val="sk-SK"/>
        </w:rPr>
        <w:t>).</w:t>
      </w:r>
    </w:p>
    <w:p w14:paraId="51DEC3BB" w14:textId="55AACE81" w:rsidR="00934FBD" w:rsidRPr="00FA362E" w:rsidRDefault="00934FBD" w:rsidP="00934FBD">
      <w:pPr>
        <w:pStyle w:val="ListParagraph"/>
        <w:numPr>
          <w:ilvl w:val="0"/>
          <w:numId w:val="28"/>
        </w:numPr>
        <w:rPr>
          <w:lang w:val="sk-SK"/>
        </w:rPr>
      </w:pPr>
      <w:r w:rsidRPr="00FA362E">
        <w:rPr>
          <w:lang w:val="sk-SK"/>
        </w:rPr>
        <w:t xml:space="preserve">Rozdvojený vrchol </w:t>
      </w:r>
      <m:oMath>
        <m:r>
          <w:ins w:id="1480" w:author="Langer, Peter" w:date="2018-06-12T08:20:00Z">
            <w:rPr>
              <w:rFonts w:ascii="Cambria Math" w:hAnsi="Cambria Math"/>
              <w:lang w:val="sk-SK"/>
            </w:rPr>
            <m:t>-dZ/d</m:t>
          </w:ins>
        </m:r>
        <m:sSub>
          <m:sSubPr>
            <m:ctrlPr>
              <w:ins w:id="1481" w:author="Langer, Peter" w:date="2018-06-12T08:20:00Z">
                <w:rPr>
                  <w:rFonts w:ascii="Cambria Math" w:hAnsi="Cambria Math"/>
                  <w:i/>
                  <w:lang w:val="sk-SK"/>
                </w:rPr>
              </w:ins>
            </m:ctrlPr>
          </m:sSubPr>
          <m:e>
            <m:r>
              <w:ins w:id="1482" w:author="Langer, Peter" w:date="2018-06-12T08:20:00Z">
                <w:rPr>
                  <w:rFonts w:ascii="Cambria Math" w:hAnsi="Cambria Math"/>
                  <w:lang w:val="sk-SK"/>
                </w:rPr>
                <m:t>t</m:t>
              </w:ins>
            </m:r>
          </m:e>
          <m:sub>
            <m:r>
              <w:ins w:id="1483" w:author="Langer, Peter" w:date="2018-06-12T08:20:00Z">
                <w:rPr>
                  <w:rFonts w:ascii="Cambria Math" w:hAnsi="Cambria Math"/>
                  <w:lang w:val="sk-SK"/>
                </w:rPr>
                <m:t>max</m:t>
              </w:ins>
            </m:r>
          </m:sub>
        </m:sSub>
      </m:oMath>
      <w:del w:id="1484" w:author="Langer, Peter" w:date="2018-06-12T08:20:00Z">
        <w:r w:rsidRPr="00FA362E" w:rsidDel="00E16A17">
          <w:rPr>
            <w:i/>
            <w:lang w:val="sk-SK"/>
          </w:rPr>
          <w:delText>-dZ/dt max</w:delText>
        </w:r>
      </w:del>
      <w:r w:rsidRPr="00FA362E">
        <w:rPr>
          <w:lang w:val="sk-SK"/>
        </w:rPr>
        <w:t xml:space="preserve">, vyskytuje sa hlavne pri výdychu </w:t>
      </w:r>
    </w:p>
    <w:p w14:paraId="6A07C65B" w14:textId="77777777" w:rsidR="00934FBD" w:rsidRPr="00FA362E" w:rsidRDefault="00934FBD" w:rsidP="00934FBD">
      <w:pPr>
        <w:pStyle w:val="ListParagraph"/>
        <w:ind w:left="720"/>
        <w:rPr>
          <w:lang w:val="sk-SK"/>
        </w:rPr>
      </w:pPr>
      <w:r w:rsidRPr="00FA362E">
        <w:rPr>
          <w:lang w:val="sk-SK"/>
        </w:rPr>
        <w:t>(</w:t>
      </w:r>
      <w:r w:rsidRPr="00FA362E">
        <w:rPr>
          <w:lang w:val="sk-SK"/>
        </w:rPr>
        <w:fldChar w:fldCharType="begin"/>
      </w:r>
      <w:r w:rsidRPr="00FA362E">
        <w:rPr>
          <w:lang w:val="sk-SK"/>
        </w:rPr>
        <w:instrText xml:space="preserve"> REF _Ref510295499 \h </w:instrText>
      </w:r>
      <w:r w:rsidRPr="00FA362E">
        <w:rPr>
          <w:lang w:val="sk-SK"/>
        </w:rPr>
      </w:r>
      <w:r w:rsidRPr="00FA362E">
        <w:rPr>
          <w:lang w:val="sk-SK"/>
        </w:rPr>
        <w:fldChar w:fldCharType="separate"/>
      </w:r>
      <w:ins w:id="1485"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5</w:t>
        </w:r>
      </w:ins>
      <w:del w:id="1486"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5</w:delText>
        </w:r>
      </w:del>
      <w:r w:rsidRPr="00FA362E">
        <w:rPr>
          <w:lang w:val="sk-SK"/>
        </w:rPr>
        <w:fldChar w:fldCharType="end"/>
      </w:r>
      <w:r w:rsidRPr="00FA362E">
        <w:rPr>
          <w:lang w:val="sk-SK"/>
        </w:rPr>
        <w:t>).</w:t>
      </w:r>
    </w:p>
    <w:p w14:paraId="475180B4" w14:textId="1E22546E" w:rsidR="00934FBD" w:rsidRPr="00FA362E" w:rsidRDefault="00934FBD" w:rsidP="00934FBD">
      <w:pPr>
        <w:pStyle w:val="ListParagraph"/>
        <w:numPr>
          <w:ilvl w:val="0"/>
          <w:numId w:val="28"/>
        </w:numPr>
        <w:rPr>
          <w:lang w:val="sk-SK"/>
        </w:rPr>
      </w:pPr>
      <w:r w:rsidRPr="00FA362E">
        <w:rPr>
          <w:lang w:val="sk-SK"/>
        </w:rPr>
        <w:t xml:space="preserve">Výrazné rozdiely v amplitúde </w:t>
      </w:r>
      <m:oMath>
        <m:r>
          <w:ins w:id="1487" w:author="Langer, Peter" w:date="2018-06-12T08:20:00Z">
            <w:rPr>
              <w:rFonts w:ascii="Cambria Math" w:hAnsi="Cambria Math"/>
              <w:lang w:val="sk-SK"/>
            </w:rPr>
            <m:t>-dZ/d</m:t>
          </w:ins>
        </m:r>
        <m:sSub>
          <m:sSubPr>
            <m:ctrlPr>
              <w:ins w:id="1488" w:author="Langer, Peter" w:date="2018-06-12T08:20:00Z">
                <w:rPr>
                  <w:rFonts w:ascii="Cambria Math" w:hAnsi="Cambria Math"/>
                  <w:i/>
                  <w:lang w:val="sk-SK"/>
                </w:rPr>
              </w:ins>
            </m:ctrlPr>
          </m:sSubPr>
          <m:e>
            <m:r>
              <w:ins w:id="1489" w:author="Langer, Peter" w:date="2018-06-12T08:20:00Z">
                <w:rPr>
                  <w:rFonts w:ascii="Cambria Math" w:hAnsi="Cambria Math"/>
                  <w:lang w:val="sk-SK"/>
                </w:rPr>
                <m:t>t</m:t>
              </w:ins>
            </m:r>
          </m:e>
          <m:sub>
            <m:r>
              <w:ins w:id="1490" w:author="Langer, Peter" w:date="2018-06-12T08:20:00Z">
                <w:rPr>
                  <w:rFonts w:ascii="Cambria Math" w:hAnsi="Cambria Math"/>
                  <w:lang w:val="sk-SK"/>
                </w:rPr>
                <m:t>max</m:t>
              </w:ins>
            </m:r>
          </m:sub>
        </m:sSub>
      </m:oMath>
      <w:del w:id="1491" w:author="Langer, Peter" w:date="2018-06-12T08:20:00Z">
        <w:r w:rsidRPr="00FA362E" w:rsidDel="00E16A17">
          <w:rPr>
            <w:i/>
            <w:lang w:val="sk-SK"/>
          </w:rPr>
          <w:delText>-dZ/dt max</w:delText>
        </w:r>
      </w:del>
      <w:r w:rsidRPr="00FA362E">
        <w:rPr>
          <w:lang w:val="sk-SK"/>
        </w:rPr>
        <w:t>, pravdepodobne nefyziologické (</w:t>
      </w:r>
      <w:r w:rsidRPr="00FA362E">
        <w:rPr>
          <w:lang w:val="sk-SK"/>
        </w:rPr>
        <w:fldChar w:fldCharType="begin"/>
      </w:r>
      <w:r w:rsidRPr="00FA362E">
        <w:rPr>
          <w:lang w:val="sk-SK"/>
        </w:rPr>
        <w:instrText xml:space="preserve"> REF _Ref510295528 \h </w:instrText>
      </w:r>
      <w:r w:rsidRPr="00FA362E">
        <w:rPr>
          <w:lang w:val="sk-SK"/>
        </w:rPr>
      </w:r>
      <w:r w:rsidRPr="00FA362E">
        <w:rPr>
          <w:lang w:val="sk-SK"/>
        </w:rPr>
        <w:fldChar w:fldCharType="separate"/>
      </w:r>
      <w:ins w:id="1492"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6</w:t>
        </w:r>
      </w:ins>
      <w:del w:id="1493"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6</w:delText>
        </w:r>
      </w:del>
      <w:r w:rsidRPr="00FA362E">
        <w:rPr>
          <w:lang w:val="sk-SK"/>
        </w:rPr>
        <w:fldChar w:fldCharType="end"/>
      </w:r>
      <w:r w:rsidRPr="00FA362E">
        <w:rPr>
          <w:lang w:val="sk-SK"/>
        </w:rPr>
        <w:t>).</w:t>
      </w:r>
    </w:p>
    <w:p w14:paraId="1CC34598" w14:textId="77777777" w:rsidR="00934FBD" w:rsidRPr="00FA362E" w:rsidRDefault="00934FBD" w:rsidP="00934FBD">
      <w:pPr>
        <w:pStyle w:val="ListParagraph"/>
        <w:ind w:left="720"/>
        <w:rPr>
          <w:lang w:val="sk-SK"/>
        </w:rPr>
      </w:pPr>
    </w:p>
    <w:p w14:paraId="0A51A7A5" w14:textId="77777777" w:rsidR="00934FBD" w:rsidRPr="00FA362E" w:rsidRDefault="00934FBD" w:rsidP="00934FBD">
      <w:pPr>
        <w:jc w:val="center"/>
        <w:rPr>
          <w:lang w:val="sk-SK"/>
        </w:rPr>
      </w:pPr>
      <w:r w:rsidRPr="00FA362E">
        <w:rPr>
          <w:noProof/>
          <w:lang w:val="en-US" w:eastAsia="en-US"/>
        </w:rPr>
        <w:drawing>
          <wp:inline distT="0" distB="0" distL="0" distR="0" wp14:anchorId="41F3D78E" wp14:editId="42A135C2">
            <wp:extent cx="5398770" cy="1371600"/>
            <wp:effectExtent l="0" t="0" r="0" b="0"/>
            <wp:docPr id="449" name="Obrázok 449" descr="slaby_signa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aby_signal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8770" cy="1371600"/>
                    </a:xfrm>
                    <a:prstGeom prst="rect">
                      <a:avLst/>
                    </a:prstGeom>
                    <a:noFill/>
                    <a:ln>
                      <a:noFill/>
                    </a:ln>
                  </pic:spPr>
                </pic:pic>
              </a:graphicData>
            </a:graphic>
          </wp:inline>
        </w:drawing>
      </w:r>
    </w:p>
    <w:p w14:paraId="79992D18" w14:textId="2C08FA4E" w:rsidR="00934FBD" w:rsidRPr="00FA362E" w:rsidRDefault="00934FBD" w:rsidP="00934FBD">
      <w:pPr>
        <w:pStyle w:val="Caption"/>
        <w:rPr>
          <w:vanish/>
          <w:lang w:val="sk-SK"/>
          <w:specVanish/>
        </w:rPr>
      </w:pPr>
      <w:bookmarkStart w:id="1494" w:name="_Ref510295431"/>
      <w:bookmarkStart w:id="1495" w:name="_Toc516413269"/>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3</w:t>
      </w:r>
      <w:r w:rsidR="00A53D98">
        <w:rPr>
          <w:lang w:val="sk-SK"/>
        </w:rPr>
        <w:fldChar w:fldCharType="end"/>
      </w:r>
      <w:bookmarkEnd w:id="1494"/>
      <w:r w:rsidRPr="00FA362E">
        <w:rPr>
          <w:lang w:val="sk-SK"/>
        </w:rPr>
        <w:t xml:space="preserve">: Problémový tvar signálu </w:t>
      </w:r>
      <m:oMath>
        <m:r>
          <w:ins w:id="1496" w:author="Langer, Peter" w:date="2018-06-12T08:20:00Z">
            <w:rPr>
              <w:rFonts w:ascii="Cambria Math" w:hAnsi="Cambria Math"/>
              <w:lang w:val="sk-SK"/>
            </w:rPr>
            <m:t>-dZ/d</m:t>
          </w:ins>
        </m:r>
        <m:sSub>
          <m:sSubPr>
            <m:ctrlPr>
              <w:ins w:id="1497" w:author="Langer, Peter" w:date="2018-06-12T08:20:00Z">
                <w:rPr>
                  <w:rFonts w:ascii="Cambria Math" w:hAnsi="Cambria Math"/>
                  <w:i/>
                  <w:lang w:val="sk-SK"/>
                </w:rPr>
              </w:ins>
            </m:ctrlPr>
          </m:sSubPr>
          <m:e>
            <m:r>
              <w:ins w:id="1498" w:author="Langer, Peter" w:date="2018-06-12T08:20:00Z">
                <w:rPr>
                  <w:rFonts w:ascii="Cambria Math" w:hAnsi="Cambria Math"/>
                  <w:lang w:val="sk-SK"/>
                </w:rPr>
                <m:t>t</m:t>
              </w:ins>
            </m:r>
          </m:e>
          <m:sub>
            <m:r>
              <w:ins w:id="1499" w:author="Langer, Peter" w:date="2018-06-12T08:20:00Z">
                <w:rPr>
                  <w:rFonts w:ascii="Cambria Math" w:hAnsi="Cambria Math"/>
                  <w:lang w:val="sk-SK"/>
                </w:rPr>
                <m:t>max</m:t>
              </w:ins>
            </m:r>
          </m:sub>
        </m:sSub>
      </m:oMath>
      <w:del w:id="1500" w:author="Langer, Peter" w:date="2018-06-12T08:20:00Z">
        <w:r w:rsidRPr="00FA362E" w:rsidDel="00E16A17">
          <w:rPr>
            <w:lang w:val="sk-SK"/>
          </w:rPr>
          <w:delText>-dZ/dt max</w:delText>
        </w:r>
      </w:del>
      <w:r w:rsidRPr="00FA362E">
        <w:rPr>
          <w:lang w:val="sk-SK"/>
        </w:rPr>
        <w:t>. Nízky pomer signál-šum</w:t>
      </w:r>
      <w:bookmarkEnd w:id="1495"/>
    </w:p>
    <w:p w14:paraId="0463EEDA" w14:textId="60B1A690" w:rsidR="00934FBD" w:rsidRPr="00FA362E" w:rsidRDefault="00934FBD" w:rsidP="00934FBD">
      <w:pPr>
        <w:pStyle w:val="Caption"/>
        <w:rPr>
          <w:lang w:val="sk-SK"/>
        </w:rPr>
      </w:pPr>
      <w:r w:rsidRPr="00FA362E">
        <w:rPr>
          <w:lang w:val="sk-SK"/>
        </w:rPr>
        <w:t xml:space="preserve">. Modrá krivka je </w:t>
      </w:r>
      <m:oMath>
        <m:r>
          <w:ins w:id="1501" w:author="Langer, Peter" w:date="2018-06-12T08:20:00Z">
            <w:rPr>
              <w:rFonts w:ascii="Cambria Math" w:hAnsi="Cambria Math"/>
              <w:lang w:val="sk-SK"/>
            </w:rPr>
            <m:t>-dZ/d</m:t>
          </w:ins>
        </m:r>
        <m:r>
          <w:ins w:id="1502" w:author="Langer, Peter" w:date="2018-06-12T08:20:00Z">
            <w:rPr>
              <w:rFonts w:ascii="Cambria Math" w:hAnsi="Cambria Math"/>
              <w:lang w:val="sk-SK"/>
            </w:rPr>
            <m:t>t</m:t>
          </w:ins>
        </m:r>
      </m:oMath>
      <w:del w:id="1503" w:author="Langer, Peter" w:date="2018-06-12T08:20:00Z">
        <w:r w:rsidRPr="00FA362E" w:rsidDel="00E16A17">
          <w:rPr>
            <w:i/>
            <w:lang w:val="sk-SK"/>
          </w:rPr>
          <w:delText>-dZ/dt</w:delText>
        </w:r>
      </w:del>
      <w:r w:rsidRPr="00FA362E">
        <w:rPr>
          <w:lang w:val="sk-SK"/>
        </w:rPr>
        <w:t xml:space="preserve"> na kanály 1 (krk). Červená hviezda ukazuje pozíciu R vlny v srdcovom cykle. </w:t>
      </w:r>
    </w:p>
    <w:p w14:paraId="08CEE1DD" w14:textId="77777777" w:rsidR="00934FBD" w:rsidRPr="00FA362E" w:rsidRDefault="00934FBD" w:rsidP="00934FBD">
      <w:pPr>
        <w:pStyle w:val="Caption"/>
        <w:rPr>
          <w:lang w:val="sk-SK"/>
        </w:rPr>
      </w:pPr>
      <w:r w:rsidRPr="00FA362E">
        <w:rPr>
          <w:noProof/>
          <w:lang w:bidi="ar-SA"/>
        </w:rPr>
        <w:lastRenderedPageBreak/>
        <w:drawing>
          <wp:inline distT="0" distB="0" distL="0" distR="0" wp14:anchorId="3D981EC8" wp14:editId="0FE1A731">
            <wp:extent cx="5398770" cy="2153920"/>
            <wp:effectExtent l="0" t="0" r="0" b="0"/>
            <wp:docPr id="56" name="Obrázok 56" descr="pritomna2vln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tomna2vlna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8770" cy="2153920"/>
                    </a:xfrm>
                    <a:prstGeom prst="rect">
                      <a:avLst/>
                    </a:prstGeom>
                    <a:noFill/>
                    <a:ln>
                      <a:noFill/>
                    </a:ln>
                  </pic:spPr>
                </pic:pic>
              </a:graphicData>
            </a:graphic>
          </wp:inline>
        </w:drawing>
      </w:r>
      <w:bookmarkStart w:id="1504" w:name="_Ref510295450"/>
    </w:p>
    <w:p w14:paraId="03BB8566" w14:textId="2B98653B" w:rsidR="00934FBD" w:rsidRPr="00FA362E" w:rsidRDefault="00934FBD" w:rsidP="00934FBD">
      <w:pPr>
        <w:pStyle w:val="Caption"/>
        <w:rPr>
          <w:vanish/>
          <w:lang w:val="sk-SK"/>
          <w:specVanish/>
        </w:rPr>
      </w:pPr>
      <w:bookmarkStart w:id="1505" w:name="_Toc516413270"/>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4</w:t>
      </w:r>
      <w:r w:rsidR="00A53D98">
        <w:rPr>
          <w:lang w:val="sk-SK"/>
        </w:rPr>
        <w:fldChar w:fldCharType="end"/>
      </w:r>
      <w:bookmarkEnd w:id="1504"/>
      <w:r w:rsidRPr="00FA362E">
        <w:rPr>
          <w:lang w:val="sk-SK"/>
        </w:rPr>
        <w:t xml:space="preserve">: Problémový tvar signálu </w:t>
      </w:r>
      <m:oMath>
        <m:r>
          <w:ins w:id="1506" w:author="Langer, Peter" w:date="2018-06-12T08:20:00Z">
            <w:rPr>
              <w:rFonts w:ascii="Cambria Math" w:hAnsi="Cambria Math"/>
              <w:lang w:val="sk-SK"/>
            </w:rPr>
            <m:t>-dZ/d</m:t>
          </w:ins>
        </m:r>
        <m:r>
          <w:ins w:id="1507" w:author="Langer, Peter" w:date="2018-06-12T08:20:00Z">
            <w:rPr>
              <w:rFonts w:ascii="Cambria Math" w:hAnsi="Cambria Math"/>
              <w:lang w:val="sk-SK"/>
            </w:rPr>
            <m:t>t</m:t>
          </w:ins>
        </m:r>
      </m:oMath>
      <w:del w:id="1508" w:author="Langer, Peter" w:date="2018-06-12T08:20:00Z">
        <w:r w:rsidRPr="00FA362E" w:rsidDel="00E16A17">
          <w:rPr>
            <w:i/>
            <w:lang w:val="sk-SK"/>
          </w:rPr>
          <w:delText>-dZ/dt</w:delText>
        </w:r>
      </w:del>
      <w:r w:rsidRPr="00FA362E">
        <w:rPr>
          <w:lang w:val="sk-SK"/>
        </w:rPr>
        <w:t xml:space="preserve">. V signály prítomný druhý vrchol </w:t>
      </w:r>
      <m:oMath>
        <m:r>
          <w:ins w:id="1509" w:author="Langer, Peter" w:date="2018-06-12T08:20:00Z">
            <w:rPr>
              <w:rFonts w:ascii="Cambria Math" w:hAnsi="Cambria Math"/>
              <w:lang w:val="sk-SK"/>
            </w:rPr>
            <m:t>-dZ/d</m:t>
          </w:ins>
        </m:r>
        <m:sSub>
          <m:sSubPr>
            <m:ctrlPr>
              <w:ins w:id="1510" w:author="Langer, Peter" w:date="2018-06-12T08:20:00Z">
                <w:rPr>
                  <w:rFonts w:ascii="Cambria Math" w:hAnsi="Cambria Math"/>
                  <w:i/>
                  <w:lang w:val="sk-SK"/>
                </w:rPr>
              </w:ins>
            </m:ctrlPr>
          </m:sSubPr>
          <m:e>
            <m:r>
              <w:ins w:id="1511" w:author="Langer, Peter" w:date="2018-06-12T08:20:00Z">
                <w:rPr>
                  <w:rFonts w:ascii="Cambria Math" w:hAnsi="Cambria Math"/>
                  <w:lang w:val="sk-SK"/>
                </w:rPr>
                <m:t>t</m:t>
              </w:ins>
            </m:r>
          </m:e>
          <m:sub>
            <m:r>
              <w:ins w:id="1512" w:author="Langer, Peter" w:date="2018-06-12T08:20:00Z">
                <w:rPr>
                  <w:rFonts w:ascii="Cambria Math" w:hAnsi="Cambria Math"/>
                  <w:lang w:val="sk-SK"/>
                </w:rPr>
                <m:t>max</m:t>
              </w:ins>
            </m:r>
          </m:sub>
        </m:sSub>
      </m:oMath>
      <w:del w:id="1513" w:author="Langer, Peter" w:date="2018-06-12T08:20:00Z">
        <w:r w:rsidRPr="00FA362E" w:rsidDel="00E16A17">
          <w:rPr>
            <w:lang w:val="sk-SK"/>
          </w:rPr>
          <w:delText>-dZ/dt max</w:delText>
        </w:r>
      </w:del>
      <w:bookmarkEnd w:id="1505"/>
    </w:p>
    <w:p w14:paraId="4BF950AD" w14:textId="229424F7" w:rsidR="00934FBD" w:rsidRPr="00FA362E" w:rsidRDefault="00934FBD" w:rsidP="00934FBD">
      <w:pPr>
        <w:pStyle w:val="Caption"/>
        <w:rPr>
          <w:lang w:val="sk-SK"/>
        </w:rPr>
      </w:pPr>
      <w:r w:rsidRPr="00FA362E">
        <w:rPr>
          <w:lang w:val="sk-SK"/>
        </w:rPr>
        <w:t xml:space="preserve">, amplitúdov prevyšuje prvý vrchol </w:t>
      </w:r>
      <m:oMath>
        <m:r>
          <w:ins w:id="1514" w:author="Langer, Peter" w:date="2018-06-12T08:20:00Z">
            <w:rPr>
              <w:rFonts w:ascii="Cambria Math" w:hAnsi="Cambria Math"/>
              <w:lang w:val="sk-SK"/>
            </w:rPr>
            <m:t>-dZ/d</m:t>
          </w:ins>
        </m:r>
        <m:sSub>
          <m:sSubPr>
            <m:ctrlPr>
              <w:ins w:id="1515" w:author="Langer, Peter" w:date="2018-06-12T08:20:00Z">
                <w:rPr>
                  <w:rFonts w:ascii="Cambria Math" w:hAnsi="Cambria Math"/>
                  <w:i/>
                  <w:lang w:val="sk-SK"/>
                </w:rPr>
              </w:ins>
            </m:ctrlPr>
          </m:sSubPr>
          <m:e>
            <m:r>
              <w:ins w:id="1516" w:author="Langer, Peter" w:date="2018-06-12T08:20:00Z">
                <w:rPr>
                  <w:rFonts w:ascii="Cambria Math" w:hAnsi="Cambria Math"/>
                  <w:lang w:val="sk-SK"/>
                </w:rPr>
                <m:t>t</m:t>
              </w:ins>
            </m:r>
          </m:e>
          <m:sub>
            <m:r>
              <w:ins w:id="1517" w:author="Langer, Peter" w:date="2018-06-12T08:20:00Z">
                <w:rPr>
                  <w:rFonts w:ascii="Cambria Math" w:hAnsi="Cambria Math"/>
                  <w:lang w:val="sk-SK"/>
                </w:rPr>
                <m:t>max</m:t>
              </w:ins>
            </m:r>
          </m:sub>
        </m:sSub>
      </m:oMath>
      <w:del w:id="1518" w:author="Langer, Peter" w:date="2018-06-12T08:20:00Z">
        <w:r w:rsidRPr="00FA362E" w:rsidDel="00E16A17">
          <w:rPr>
            <w:lang w:val="sk-SK"/>
          </w:rPr>
          <w:delText>dZ/dt max</w:delText>
        </w:r>
      </w:del>
      <w:r w:rsidRPr="00FA362E">
        <w:rPr>
          <w:lang w:val="sk-SK"/>
        </w:rPr>
        <w:t xml:space="preserve">. Zhora zelená krvka je signál Z0 na kanály 15, dole modrá krivka je </w:t>
      </w:r>
      <m:oMath>
        <m:r>
          <w:ins w:id="1519" w:author="Langer, Peter" w:date="2018-06-12T08:21:00Z">
            <w:rPr>
              <w:rFonts w:ascii="Cambria Math" w:hAnsi="Cambria Math"/>
              <w:lang w:val="sk-SK"/>
            </w:rPr>
            <m:t>-dZ/d</m:t>
          </w:ins>
        </m:r>
        <m:r>
          <w:ins w:id="1520" w:author="Langer, Peter" w:date="2018-06-12T08:21:00Z">
            <w:rPr>
              <w:rFonts w:ascii="Cambria Math" w:hAnsi="Cambria Math"/>
              <w:lang w:val="sk-SK"/>
            </w:rPr>
            <m:t>t</m:t>
          </w:ins>
        </m:r>
      </m:oMath>
      <w:del w:id="1521" w:author="Langer, Peter" w:date="2018-06-12T08:21:00Z">
        <w:r w:rsidRPr="00FA362E" w:rsidDel="00E16A17">
          <w:rPr>
            <w:i/>
            <w:lang w:val="sk-SK"/>
          </w:rPr>
          <w:delText>-dZ/dt</w:delText>
        </w:r>
      </w:del>
      <w:r w:rsidRPr="00FA362E">
        <w:rPr>
          <w:lang w:val="sk-SK"/>
        </w:rPr>
        <w:t xml:space="preserve"> na kanály 15 (ruka). Červená hviezda ukazuje pozíciu R vlny v srdečnom cykle.</w:t>
      </w:r>
    </w:p>
    <w:p w14:paraId="3698E6A6" w14:textId="77777777" w:rsidR="00934FBD" w:rsidRPr="00FA362E" w:rsidRDefault="00934FBD" w:rsidP="00934FBD">
      <w:pPr>
        <w:rPr>
          <w:lang w:val="sk-SK" w:eastAsia="en-US" w:bidi="en-US"/>
        </w:rPr>
      </w:pPr>
    </w:p>
    <w:p w14:paraId="22D53411" w14:textId="77777777" w:rsidR="00934FBD" w:rsidRPr="00FA362E" w:rsidRDefault="00934FBD" w:rsidP="00934FBD">
      <w:pPr>
        <w:keepNext/>
        <w:jc w:val="center"/>
        <w:rPr>
          <w:lang w:val="sk-SK"/>
        </w:rPr>
      </w:pPr>
      <w:r w:rsidRPr="00FA362E">
        <w:rPr>
          <w:noProof/>
          <w:lang w:val="en-US" w:eastAsia="en-US"/>
        </w:rPr>
        <w:drawing>
          <wp:inline distT="0" distB="0" distL="0" distR="0" wp14:anchorId="5ED7AFAE" wp14:editId="137B9ED9">
            <wp:extent cx="5389880" cy="1696720"/>
            <wp:effectExtent l="0" t="0" r="1270" b="0"/>
            <wp:docPr id="55" name="Obrázok 55" descr="rozdvojeny_vrcho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zdvojeny_vrchol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9880" cy="1696720"/>
                    </a:xfrm>
                    <a:prstGeom prst="rect">
                      <a:avLst/>
                    </a:prstGeom>
                    <a:noFill/>
                    <a:ln>
                      <a:noFill/>
                    </a:ln>
                  </pic:spPr>
                </pic:pic>
              </a:graphicData>
            </a:graphic>
          </wp:inline>
        </w:drawing>
      </w:r>
    </w:p>
    <w:p w14:paraId="683B27C5" w14:textId="413E1FB6" w:rsidR="00934FBD" w:rsidRPr="00FA362E" w:rsidRDefault="00934FBD" w:rsidP="00934FBD">
      <w:pPr>
        <w:pStyle w:val="Caption"/>
        <w:rPr>
          <w:vanish/>
          <w:lang w:val="sk-SK"/>
          <w:specVanish/>
        </w:rPr>
      </w:pPr>
      <w:bookmarkStart w:id="1522" w:name="_Ref510295499"/>
      <w:bookmarkStart w:id="1523" w:name="_Toc516413271"/>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5</w:t>
      </w:r>
      <w:r w:rsidR="00A53D98">
        <w:rPr>
          <w:lang w:val="sk-SK"/>
        </w:rPr>
        <w:fldChar w:fldCharType="end"/>
      </w:r>
      <w:bookmarkEnd w:id="1522"/>
      <w:r w:rsidRPr="00FA362E">
        <w:rPr>
          <w:lang w:val="sk-SK"/>
        </w:rPr>
        <w:t xml:space="preserve">: Problémový tvar signálu </w:t>
      </w:r>
      <m:oMath>
        <m:r>
          <w:ins w:id="1524" w:author="Langer, Peter" w:date="2018-06-12T08:21:00Z">
            <w:rPr>
              <w:rFonts w:ascii="Cambria Math" w:hAnsi="Cambria Math"/>
              <w:lang w:val="sk-SK"/>
            </w:rPr>
            <m:t>-dZ/d</m:t>
          </w:ins>
        </m:r>
        <m:r>
          <w:ins w:id="1525" w:author="Langer, Peter" w:date="2018-06-12T08:21:00Z">
            <w:rPr>
              <w:rFonts w:ascii="Cambria Math" w:hAnsi="Cambria Math"/>
              <w:lang w:val="sk-SK"/>
            </w:rPr>
            <m:t>t</m:t>
          </w:ins>
        </m:r>
      </m:oMath>
      <w:del w:id="1526" w:author="Langer, Peter" w:date="2018-06-12T08:21:00Z">
        <w:r w:rsidRPr="00FA362E" w:rsidDel="00E16A17">
          <w:rPr>
            <w:i/>
            <w:lang w:val="sk-SK"/>
          </w:rPr>
          <w:delText>-dZ/dt</w:delText>
        </w:r>
      </w:del>
      <w:r w:rsidRPr="00FA362E">
        <w:rPr>
          <w:lang w:val="sk-SK"/>
        </w:rPr>
        <w:t xml:space="preserve">. Vrchol </w:t>
      </w:r>
      <m:oMath>
        <m:r>
          <w:ins w:id="1527" w:author="Langer, Peter" w:date="2018-06-12T08:21:00Z">
            <w:rPr>
              <w:rFonts w:ascii="Cambria Math" w:hAnsi="Cambria Math"/>
              <w:lang w:val="sk-SK"/>
            </w:rPr>
            <m:t>-dZ/d</m:t>
          </w:ins>
        </m:r>
        <m:sSub>
          <m:sSubPr>
            <m:ctrlPr>
              <w:ins w:id="1528" w:author="Langer, Peter" w:date="2018-06-12T08:21:00Z">
                <w:rPr>
                  <w:rFonts w:ascii="Cambria Math" w:hAnsi="Cambria Math"/>
                  <w:i/>
                  <w:lang w:val="sk-SK"/>
                </w:rPr>
              </w:ins>
            </m:ctrlPr>
          </m:sSubPr>
          <m:e>
            <m:r>
              <w:ins w:id="1529" w:author="Langer, Peter" w:date="2018-06-12T08:21:00Z">
                <w:rPr>
                  <w:rFonts w:ascii="Cambria Math" w:hAnsi="Cambria Math"/>
                  <w:lang w:val="sk-SK"/>
                </w:rPr>
                <m:t>t</m:t>
              </w:ins>
            </m:r>
          </m:e>
          <m:sub>
            <m:r>
              <w:ins w:id="1530" w:author="Langer, Peter" w:date="2018-06-12T08:21:00Z">
                <w:rPr>
                  <w:rFonts w:ascii="Cambria Math" w:hAnsi="Cambria Math"/>
                  <w:lang w:val="sk-SK"/>
                </w:rPr>
                <m:t>max</m:t>
              </w:ins>
            </m:r>
          </m:sub>
        </m:sSub>
      </m:oMath>
      <w:del w:id="1531" w:author="Langer, Peter" w:date="2018-06-12T08:21:00Z">
        <w:r w:rsidRPr="00FA362E" w:rsidDel="00E16A17">
          <w:rPr>
            <w:lang w:val="sk-SK"/>
          </w:rPr>
          <w:delText>-dZ/dt max</w:delText>
        </w:r>
      </w:del>
      <w:r w:rsidRPr="00FA362E">
        <w:rPr>
          <w:lang w:val="sk-SK"/>
        </w:rPr>
        <w:t xml:space="preserve"> je rozdvojený</w:t>
      </w:r>
      <w:bookmarkEnd w:id="1523"/>
    </w:p>
    <w:p w14:paraId="4071A83A" w14:textId="63432167" w:rsidR="00934FBD" w:rsidRPr="00FA362E" w:rsidRDefault="00934FBD" w:rsidP="00934FBD">
      <w:pPr>
        <w:pStyle w:val="Caption"/>
        <w:rPr>
          <w:lang w:val="sk-SK"/>
        </w:rPr>
      </w:pPr>
      <w:r w:rsidRPr="00FA362E">
        <w:rPr>
          <w:lang w:val="sk-SK"/>
        </w:rPr>
        <w:t xml:space="preserve">. Zhora zelená krvka je signál Z0 na kanály 4, dole modrá krivka je </w:t>
      </w:r>
      <m:oMath>
        <m:r>
          <w:ins w:id="1532" w:author="Langer, Peter" w:date="2018-06-12T08:21:00Z">
            <w:rPr>
              <w:rFonts w:ascii="Cambria Math" w:hAnsi="Cambria Math"/>
              <w:lang w:val="sk-SK"/>
            </w:rPr>
            <m:t>-dZ/</m:t>
          </w:ins>
        </m:r>
        <m:r>
          <w:ins w:id="1533" w:author="Langer, Peter" w:date="2018-06-12T08:21:00Z">
            <w:rPr>
              <w:rFonts w:ascii="Cambria Math" w:hAnsi="Cambria Math"/>
              <w:lang w:val="sk-SK"/>
            </w:rPr>
            <m:t>dt</m:t>
          </w:ins>
        </m:r>
      </m:oMath>
      <w:ins w:id="1534" w:author="Langer, Peter" w:date="2018-06-12T08:21:00Z">
        <w:r w:rsidR="00E16A17">
          <w:rPr>
            <w:lang w:val="sk-SK"/>
          </w:rPr>
          <w:t xml:space="preserve"> </w:t>
        </w:r>
      </w:ins>
      <w:del w:id="1535" w:author="Langer, Peter" w:date="2018-06-12T08:21:00Z">
        <w:r w:rsidRPr="00FA362E" w:rsidDel="00E16A17">
          <w:rPr>
            <w:i/>
            <w:lang w:val="sk-SK"/>
          </w:rPr>
          <w:delText>-dZ/dt</w:delText>
        </w:r>
        <w:r w:rsidRPr="00FA362E" w:rsidDel="00E16A17">
          <w:rPr>
            <w:lang w:val="sk-SK"/>
          </w:rPr>
          <w:delText xml:space="preserve"> </w:delText>
        </w:r>
      </w:del>
      <w:r w:rsidRPr="00FA362E">
        <w:rPr>
          <w:lang w:val="sk-SK"/>
        </w:rPr>
        <w:t>na kanály 4 (hruď). Červená hviezda ukazuje pozíciu R vlny v srdečnom cykle.</w:t>
      </w:r>
    </w:p>
    <w:p w14:paraId="634F95FB" w14:textId="77777777" w:rsidR="00934FBD" w:rsidRPr="00FA362E" w:rsidRDefault="00934FBD" w:rsidP="00934FBD">
      <w:pPr>
        <w:rPr>
          <w:lang w:val="sk-SK"/>
        </w:rPr>
      </w:pPr>
    </w:p>
    <w:p w14:paraId="7F39A103" w14:textId="77777777" w:rsidR="00934FBD" w:rsidRPr="00FA362E" w:rsidRDefault="00934FBD" w:rsidP="00934FBD">
      <w:pPr>
        <w:jc w:val="center"/>
        <w:rPr>
          <w:lang w:val="sk-SK"/>
        </w:rPr>
      </w:pPr>
      <w:r w:rsidRPr="00FA362E">
        <w:rPr>
          <w:noProof/>
          <w:lang w:val="en-US" w:eastAsia="en-US"/>
        </w:rPr>
        <w:drawing>
          <wp:inline distT="0" distB="0" distL="0" distR="0" wp14:anchorId="0889AF3F" wp14:editId="2514B125">
            <wp:extent cx="5398770" cy="1714500"/>
            <wp:effectExtent l="0" t="0" r="0" b="0"/>
            <wp:docPr id="47" name="Obrázok 47" descr="rozdiel_vyske_dzdtma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zdiel_vyske_dzdtmaxB"/>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8770" cy="1714500"/>
                    </a:xfrm>
                    <a:prstGeom prst="rect">
                      <a:avLst/>
                    </a:prstGeom>
                    <a:noFill/>
                    <a:ln>
                      <a:noFill/>
                    </a:ln>
                  </pic:spPr>
                </pic:pic>
              </a:graphicData>
            </a:graphic>
          </wp:inline>
        </w:drawing>
      </w:r>
    </w:p>
    <w:p w14:paraId="60E2E055" w14:textId="515CD9F5" w:rsidR="00934FBD" w:rsidRPr="00FA362E" w:rsidRDefault="00934FBD" w:rsidP="00934FBD">
      <w:pPr>
        <w:pStyle w:val="Caption"/>
        <w:rPr>
          <w:vanish/>
          <w:lang w:val="sk-SK"/>
          <w:specVanish/>
        </w:rPr>
      </w:pPr>
      <w:bookmarkStart w:id="1536" w:name="_Ref510295528"/>
      <w:bookmarkStart w:id="1537" w:name="_Toc516413272"/>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6</w:t>
      </w:r>
      <w:r w:rsidR="00A53D98">
        <w:rPr>
          <w:lang w:val="sk-SK"/>
        </w:rPr>
        <w:fldChar w:fldCharType="end"/>
      </w:r>
      <w:bookmarkEnd w:id="1536"/>
      <w:r w:rsidRPr="00FA362E">
        <w:rPr>
          <w:lang w:val="sk-SK"/>
        </w:rPr>
        <w:t xml:space="preserve">: Problémový tvar signálu </w:t>
      </w:r>
      <m:oMath>
        <m:r>
          <w:ins w:id="1538" w:author="Langer, Peter" w:date="2018-06-12T08:21:00Z">
            <w:rPr>
              <w:rFonts w:ascii="Cambria Math" w:hAnsi="Cambria Math"/>
              <w:lang w:val="sk-SK"/>
            </w:rPr>
            <m:t>-dZ/d</m:t>
          </w:ins>
        </m:r>
        <m:r>
          <w:ins w:id="1539" w:author="Langer, Peter" w:date="2018-06-12T08:21:00Z">
            <w:rPr>
              <w:rFonts w:ascii="Cambria Math" w:hAnsi="Cambria Math"/>
              <w:lang w:val="sk-SK"/>
            </w:rPr>
            <m:t>t</m:t>
          </w:ins>
        </m:r>
      </m:oMath>
      <w:del w:id="1540" w:author="Langer, Peter" w:date="2018-06-12T08:21:00Z">
        <w:r w:rsidRPr="00FA362E" w:rsidDel="00E16A17">
          <w:rPr>
            <w:i/>
            <w:lang w:val="sk-SK"/>
          </w:rPr>
          <w:delText>-dZ/dt</w:delText>
        </w:r>
      </w:del>
      <w:r w:rsidRPr="00FA362E">
        <w:rPr>
          <w:i/>
          <w:lang w:val="sk-SK"/>
        </w:rPr>
        <w:t xml:space="preserve">. </w:t>
      </w:r>
      <w:r w:rsidRPr="00FA362E">
        <w:rPr>
          <w:lang w:val="sk-SK"/>
        </w:rPr>
        <w:t xml:space="preserve">Pravdepodobne nefyziologické rozdiely v po sebe nasledujúcich hodnotách </w:t>
      </w:r>
      <m:oMath>
        <m:r>
          <w:ins w:id="1541" w:author="Langer, Peter" w:date="2018-06-12T08:22:00Z">
            <w:rPr>
              <w:rFonts w:ascii="Cambria Math" w:hAnsi="Cambria Math"/>
              <w:lang w:val="sk-SK"/>
            </w:rPr>
            <m:t>-dZ/d</m:t>
          </w:ins>
        </m:r>
        <m:sSub>
          <m:sSubPr>
            <m:ctrlPr>
              <w:ins w:id="1542" w:author="Langer, Peter" w:date="2018-06-12T08:22:00Z">
                <w:rPr>
                  <w:rFonts w:ascii="Cambria Math" w:hAnsi="Cambria Math"/>
                  <w:i/>
                  <w:lang w:val="sk-SK"/>
                </w:rPr>
              </w:ins>
            </m:ctrlPr>
          </m:sSubPr>
          <m:e>
            <m:r>
              <w:ins w:id="1543" w:author="Langer, Peter" w:date="2018-06-12T08:22:00Z">
                <w:rPr>
                  <w:rFonts w:ascii="Cambria Math" w:hAnsi="Cambria Math"/>
                  <w:lang w:val="sk-SK"/>
                </w:rPr>
                <m:t>t</m:t>
              </w:ins>
            </m:r>
          </m:e>
          <m:sub>
            <m:r>
              <w:ins w:id="1544" w:author="Langer, Peter" w:date="2018-06-12T08:22:00Z">
                <w:rPr>
                  <w:rFonts w:ascii="Cambria Math" w:hAnsi="Cambria Math"/>
                  <w:lang w:val="sk-SK"/>
                </w:rPr>
                <m:t>max</m:t>
              </w:ins>
            </m:r>
          </m:sub>
        </m:sSub>
      </m:oMath>
      <w:del w:id="1545" w:author="Langer, Peter" w:date="2018-06-12T08:22:00Z">
        <w:r w:rsidRPr="00FA362E" w:rsidDel="00E16A17">
          <w:rPr>
            <w:i/>
            <w:lang w:val="sk-SK"/>
          </w:rPr>
          <w:delText>-dZ/dt max</w:delText>
        </w:r>
      </w:del>
      <w:bookmarkEnd w:id="1537"/>
    </w:p>
    <w:p w14:paraId="7AC4FA9C" w14:textId="58329376" w:rsidR="00934FBD" w:rsidRPr="00FA362E" w:rsidRDefault="00934FBD" w:rsidP="00934FBD">
      <w:pPr>
        <w:pStyle w:val="Caption"/>
        <w:rPr>
          <w:lang w:val="sk-SK"/>
        </w:rPr>
      </w:pPr>
      <w:r w:rsidRPr="00FA362E">
        <w:rPr>
          <w:i/>
          <w:lang w:val="sk-SK"/>
        </w:rPr>
        <w:t xml:space="preserve">. </w:t>
      </w:r>
      <w:r w:rsidRPr="00FA362E">
        <w:rPr>
          <w:lang w:val="sk-SK"/>
        </w:rPr>
        <w:t xml:space="preserve">Modrá krivka je </w:t>
      </w:r>
      <m:oMath>
        <m:r>
          <w:ins w:id="1546" w:author="Langer, Peter" w:date="2018-06-12T08:22:00Z">
            <w:rPr>
              <w:rFonts w:ascii="Cambria Math" w:hAnsi="Cambria Math"/>
              <w:lang w:val="sk-SK"/>
            </w:rPr>
            <m:t>-dZ/d</m:t>
          </w:ins>
        </m:r>
        <m:r>
          <w:ins w:id="1547" w:author="Langer, Peter" w:date="2018-06-12T08:22:00Z">
            <w:rPr>
              <w:rFonts w:ascii="Cambria Math" w:hAnsi="Cambria Math"/>
              <w:lang w:val="sk-SK"/>
            </w:rPr>
            <m:t>t</m:t>
          </w:ins>
        </m:r>
      </m:oMath>
      <w:del w:id="1548" w:author="Langer, Peter" w:date="2018-06-12T08:22:00Z">
        <w:r w:rsidRPr="00FA362E" w:rsidDel="00E16A17">
          <w:rPr>
            <w:i/>
            <w:lang w:val="sk-SK"/>
          </w:rPr>
          <w:delText>-dZ/dt</w:delText>
        </w:r>
      </w:del>
      <w:r w:rsidRPr="00FA362E">
        <w:rPr>
          <w:lang w:val="sk-SK"/>
        </w:rPr>
        <w:t xml:space="preserve"> na kanály 15 (ruka). Červená hviezda ukazuje pozíciu R vlny v srdečnom </w:t>
      </w:r>
      <w:commentRangeStart w:id="1549"/>
      <w:r w:rsidRPr="00FA362E">
        <w:rPr>
          <w:lang w:val="sk-SK"/>
        </w:rPr>
        <w:t>cykle</w:t>
      </w:r>
      <w:commentRangeEnd w:id="1549"/>
      <w:r w:rsidR="00123471">
        <w:rPr>
          <w:rStyle w:val="CommentReference"/>
          <w:rFonts w:eastAsia="Times New Roman" w:cs="Times New Roman"/>
          <w:spacing w:val="0"/>
          <w:lang w:val="cs-CZ" w:eastAsia="cs-CZ" w:bidi="ar-SA"/>
        </w:rPr>
        <w:commentReference w:id="1549"/>
      </w:r>
      <w:r w:rsidRPr="00FA362E">
        <w:rPr>
          <w:lang w:val="sk-SK"/>
        </w:rPr>
        <w:t>.</w:t>
      </w:r>
    </w:p>
    <w:p w14:paraId="71CF3BCA" w14:textId="77777777" w:rsidR="00934FBD" w:rsidRPr="006C0833" w:rsidRDefault="00934FBD" w:rsidP="00934FBD">
      <w:pPr>
        <w:pStyle w:val="Caption"/>
        <w:rPr>
          <w:i/>
        </w:rPr>
      </w:pPr>
    </w:p>
    <w:p w14:paraId="36359DCF" w14:textId="4EE2FEE9" w:rsidR="00934FBD" w:rsidRPr="005242E4" w:rsidRDefault="00934FBD" w:rsidP="00934FBD">
      <w:pPr>
        <w:rPr>
          <w:lang w:val="sk-SK" w:eastAsia="en-US" w:bidi="en-US"/>
        </w:rPr>
      </w:pPr>
      <w:r w:rsidRPr="00FA362E">
        <w:rPr>
          <w:lang w:val="sk-SK" w:eastAsia="en-US" w:bidi="en-US"/>
        </w:rPr>
        <w:t xml:space="preserve">Záznamy s problémovými tvarmi signálov sú buď vylúčené z ďalšieho spracovania, </w:t>
      </w:r>
      <w:commentRangeStart w:id="1550"/>
      <w:r w:rsidRPr="00FA362E">
        <w:rPr>
          <w:lang w:val="sk-SK" w:eastAsia="en-US" w:bidi="en-US"/>
        </w:rPr>
        <w:t xml:space="preserve">alebo je upravený algoritmus </w:t>
      </w:r>
      <w:commentRangeEnd w:id="1550"/>
      <w:r w:rsidRPr="00FA362E">
        <w:rPr>
          <w:rStyle w:val="CommentReference"/>
          <w:lang w:val="sk-SK"/>
        </w:rPr>
        <w:commentReference w:id="1550"/>
      </w:r>
      <w:r w:rsidRPr="00FA362E">
        <w:rPr>
          <w:lang w:val="sk-SK" w:eastAsia="en-US" w:bidi="en-US"/>
        </w:rPr>
        <w:t>na spracovanie signálov, tak aby nedochádzalo k nesprávnej detekcií parametrov.</w:t>
      </w:r>
      <w:r w:rsidR="00842989">
        <w:rPr>
          <w:lang w:val="sk-SK" w:eastAsia="en-US" w:bidi="en-US"/>
        </w:rPr>
        <w:t xml:space="preserve"> Signály s nízkym pomerom signál šum boli vylúčen</w:t>
      </w:r>
      <w:r w:rsidR="005242E4">
        <w:rPr>
          <w:lang w:val="sk-SK" w:eastAsia="en-US" w:bidi="en-US"/>
        </w:rPr>
        <w:t>é.</w:t>
      </w:r>
      <w:r w:rsidR="00842989">
        <w:rPr>
          <w:lang w:val="sk-SK" w:eastAsia="en-US" w:bidi="en-US"/>
        </w:rPr>
        <w:t xml:space="preserve"> </w:t>
      </w:r>
      <w:r w:rsidR="005242E4">
        <w:rPr>
          <w:lang w:val="sk-SK" w:eastAsia="en-US" w:bidi="en-US"/>
        </w:rPr>
        <w:t>P</w:t>
      </w:r>
      <w:r w:rsidR="00842989">
        <w:rPr>
          <w:lang w:val="sk-SK" w:eastAsia="en-US" w:bidi="en-US"/>
        </w:rPr>
        <w:t xml:space="preserve">ri prítomnej druhej špičke boli zužované úseky RR intervalu v ktorých sa detekovalo </w:t>
      </w:r>
      <m:oMath>
        <m:r>
          <w:ins w:id="1551" w:author="Langer, Peter" w:date="2018-06-12T08:22:00Z">
            <w:rPr>
              <w:rFonts w:ascii="Cambria Math" w:hAnsi="Cambria Math"/>
              <w:lang w:val="sk-SK"/>
            </w:rPr>
            <m:t>-dZ/d</m:t>
          </w:ins>
        </m:r>
        <m:sSub>
          <m:sSubPr>
            <m:ctrlPr>
              <w:ins w:id="1552" w:author="Langer, Peter" w:date="2018-06-12T08:22:00Z">
                <w:rPr>
                  <w:rFonts w:ascii="Cambria Math" w:hAnsi="Cambria Math"/>
                  <w:i/>
                  <w:lang w:val="sk-SK"/>
                </w:rPr>
              </w:ins>
            </m:ctrlPr>
          </m:sSubPr>
          <m:e>
            <m:r>
              <w:ins w:id="1553" w:author="Langer, Peter" w:date="2018-06-12T08:22:00Z">
                <w:rPr>
                  <w:rFonts w:ascii="Cambria Math" w:hAnsi="Cambria Math"/>
                  <w:lang w:val="sk-SK"/>
                </w:rPr>
                <m:t>t</m:t>
              </w:ins>
            </m:r>
          </m:e>
          <m:sub>
            <m:r>
              <w:ins w:id="1554" w:author="Langer, Peter" w:date="2018-06-12T08:22:00Z">
                <w:rPr>
                  <w:rFonts w:ascii="Cambria Math" w:hAnsi="Cambria Math"/>
                  <w:lang w:val="sk-SK"/>
                </w:rPr>
                <m:t>max</m:t>
              </w:ins>
            </m:r>
          </m:sub>
        </m:sSub>
      </m:oMath>
      <w:del w:id="1555" w:author="Langer, Peter" w:date="2018-06-12T08:22:00Z">
        <w:r w:rsidR="00842989" w:rsidRPr="00FA362E" w:rsidDel="00E16A17">
          <w:rPr>
            <w:i/>
            <w:lang w:val="sk-SK"/>
          </w:rPr>
          <w:delText>-dZ/dt max</w:delText>
        </w:r>
      </w:del>
      <w:r w:rsidR="005242E4">
        <w:rPr>
          <w:i/>
          <w:lang w:val="sk-SK"/>
        </w:rPr>
        <w:t>.</w:t>
      </w:r>
      <w:r w:rsidR="00842989">
        <w:rPr>
          <w:i/>
          <w:lang w:val="sk-SK"/>
        </w:rPr>
        <w:t xml:space="preserve"> </w:t>
      </w:r>
      <w:r w:rsidR="00842989">
        <w:rPr>
          <w:lang w:val="sk-SK"/>
        </w:rPr>
        <w:t xml:space="preserve">Pri rozdvojenej špičke bolo detekovaná poloha </w:t>
      </w:r>
      <m:oMath>
        <m:r>
          <w:ins w:id="1556" w:author="Langer, Peter" w:date="2018-06-12T08:22:00Z">
            <w:rPr>
              <w:rFonts w:ascii="Cambria Math" w:hAnsi="Cambria Math"/>
              <w:lang w:val="sk-SK"/>
            </w:rPr>
            <m:t>-dZ/d</m:t>
          </w:ins>
        </m:r>
        <m:sSub>
          <m:sSubPr>
            <m:ctrlPr>
              <w:ins w:id="1557" w:author="Langer, Peter" w:date="2018-06-12T08:22:00Z">
                <w:rPr>
                  <w:rFonts w:ascii="Cambria Math" w:hAnsi="Cambria Math"/>
                  <w:i/>
                  <w:lang w:val="sk-SK"/>
                </w:rPr>
              </w:ins>
            </m:ctrlPr>
          </m:sSubPr>
          <m:e>
            <m:r>
              <w:ins w:id="1558" w:author="Langer, Peter" w:date="2018-06-12T08:22:00Z">
                <w:rPr>
                  <w:rFonts w:ascii="Cambria Math" w:hAnsi="Cambria Math"/>
                  <w:lang w:val="sk-SK"/>
                </w:rPr>
                <m:t>t</m:t>
              </w:ins>
            </m:r>
          </m:e>
          <m:sub>
            <m:r>
              <w:ins w:id="1559" w:author="Langer, Peter" w:date="2018-06-12T08:22:00Z">
                <w:rPr>
                  <w:rFonts w:ascii="Cambria Math" w:hAnsi="Cambria Math"/>
                  <w:lang w:val="sk-SK"/>
                </w:rPr>
                <m:t>max</m:t>
              </w:ins>
            </m:r>
          </m:sub>
        </m:sSub>
      </m:oMath>
      <w:del w:id="1560" w:author="Langer, Peter" w:date="2018-06-12T08:22:00Z">
        <w:r w:rsidR="00842989" w:rsidRPr="00FA362E" w:rsidDel="00E16A17">
          <w:rPr>
            <w:i/>
            <w:lang w:val="sk-SK"/>
          </w:rPr>
          <w:delText>-dZ/dt max</w:delText>
        </w:r>
      </w:del>
      <w:r w:rsidR="00842989">
        <w:rPr>
          <w:i/>
          <w:lang w:val="sk-SK"/>
        </w:rPr>
        <w:t xml:space="preserve"> </w:t>
      </w:r>
      <w:r w:rsidR="00842989">
        <w:rPr>
          <w:lang w:val="sk-SK"/>
        </w:rPr>
        <w:t xml:space="preserve">ako tažisko </w:t>
      </w:r>
      <w:r w:rsidR="005242E4">
        <w:rPr>
          <w:lang w:val="sk-SK"/>
        </w:rPr>
        <w:t xml:space="preserve">krivky </w:t>
      </w:r>
      <m:oMath>
        <m:r>
          <w:ins w:id="1561" w:author="Langer, Peter" w:date="2018-06-12T08:22:00Z">
            <w:rPr>
              <w:rFonts w:ascii="Cambria Math" w:hAnsi="Cambria Math"/>
              <w:lang w:val="sk-SK"/>
            </w:rPr>
            <m:t>-dZ/d</m:t>
          </w:ins>
        </m:r>
        <m:sSub>
          <m:sSubPr>
            <m:ctrlPr>
              <w:ins w:id="1562" w:author="Langer, Peter" w:date="2018-06-12T08:22:00Z">
                <w:rPr>
                  <w:rFonts w:ascii="Cambria Math" w:hAnsi="Cambria Math"/>
                  <w:i/>
                  <w:lang w:val="sk-SK"/>
                </w:rPr>
              </w:ins>
            </m:ctrlPr>
          </m:sSubPr>
          <m:e>
            <m:r>
              <w:ins w:id="1563" w:author="Langer, Peter" w:date="2018-06-12T08:22:00Z">
                <w:rPr>
                  <w:rFonts w:ascii="Cambria Math" w:hAnsi="Cambria Math"/>
                  <w:lang w:val="sk-SK"/>
                </w:rPr>
                <m:t>t</m:t>
              </w:ins>
            </m:r>
          </m:e>
          <m:sub>
            <m:r>
              <w:ins w:id="1564" w:author="Langer, Peter" w:date="2018-06-12T08:22:00Z">
                <w:rPr>
                  <w:rFonts w:ascii="Cambria Math" w:hAnsi="Cambria Math"/>
                  <w:lang w:val="sk-SK"/>
                </w:rPr>
                <m:t>max</m:t>
              </w:ins>
            </m:r>
          </m:sub>
        </m:sSub>
      </m:oMath>
      <w:del w:id="1565" w:author="Langer, Peter" w:date="2018-06-12T08:22:00Z">
        <w:r w:rsidR="005242E4" w:rsidRPr="00FA362E" w:rsidDel="00E16A17">
          <w:rPr>
            <w:i/>
            <w:lang w:val="sk-SK"/>
          </w:rPr>
          <w:delText>-dZ/dt max</w:delText>
        </w:r>
      </w:del>
      <w:r w:rsidR="005242E4">
        <w:rPr>
          <w:i/>
          <w:lang w:val="sk-SK"/>
        </w:rPr>
        <w:t xml:space="preserve">. </w:t>
      </w:r>
      <w:r w:rsidR="006C0833">
        <w:rPr>
          <w:lang w:val="sk-SK"/>
        </w:rPr>
        <w:t>P</w:t>
      </w:r>
      <w:r w:rsidR="005242E4">
        <w:rPr>
          <w:lang w:val="sk-SK"/>
        </w:rPr>
        <w:t xml:space="preserve">ri výrazných rozdieloch v amplitúde </w:t>
      </w:r>
      <m:oMath>
        <m:r>
          <w:ins w:id="1566" w:author="Langer, Peter" w:date="2018-06-12T08:22:00Z">
            <w:rPr>
              <w:rFonts w:ascii="Cambria Math" w:hAnsi="Cambria Math"/>
              <w:lang w:val="sk-SK"/>
            </w:rPr>
            <m:t>-dZ/d</m:t>
          </w:ins>
        </m:r>
        <m:sSub>
          <m:sSubPr>
            <m:ctrlPr>
              <w:ins w:id="1567" w:author="Langer, Peter" w:date="2018-06-12T08:22:00Z">
                <w:rPr>
                  <w:rFonts w:ascii="Cambria Math" w:hAnsi="Cambria Math"/>
                  <w:i/>
                  <w:lang w:val="sk-SK"/>
                </w:rPr>
              </w:ins>
            </m:ctrlPr>
          </m:sSubPr>
          <m:e>
            <m:r>
              <w:ins w:id="1568" w:author="Langer, Peter" w:date="2018-06-12T08:22:00Z">
                <w:rPr>
                  <w:rFonts w:ascii="Cambria Math" w:hAnsi="Cambria Math"/>
                  <w:lang w:val="sk-SK"/>
                </w:rPr>
                <m:t>t</m:t>
              </w:ins>
            </m:r>
          </m:e>
          <m:sub>
            <m:r>
              <w:ins w:id="1569" w:author="Langer, Peter" w:date="2018-06-12T08:22:00Z">
                <w:rPr>
                  <w:rFonts w:ascii="Cambria Math" w:hAnsi="Cambria Math"/>
                  <w:lang w:val="sk-SK"/>
                </w:rPr>
                <m:t>max</m:t>
              </w:ins>
            </m:r>
          </m:sub>
        </m:sSub>
      </m:oMath>
      <w:del w:id="1570" w:author="Langer, Peter" w:date="2018-06-12T08:22:00Z">
        <w:r w:rsidR="005242E4" w:rsidRPr="00FA362E" w:rsidDel="00E16A17">
          <w:rPr>
            <w:i/>
            <w:lang w:val="sk-SK"/>
          </w:rPr>
          <w:delText>-dZ/dt max</w:delText>
        </w:r>
      </w:del>
      <w:r w:rsidR="005242E4">
        <w:rPr>
          <w:i/>
          <w:lang w:val="sk-SK"/>
        </w:rPr>
        <w:t xml:space="preserve"> </w:t>
      </w:r>
      <w:r w:rsidR="005242E4">
        <w:rPr>
          <w:lang w:val="sk-SK"/>
        </w:rPr>
        <w:t>bol takýto signál ponechaný pre hodnotenie, keďže sa vyskytoval veľmi výnimočne a nemáme dokaz o tom že je nefyziologický.</w:t>
      </w:r>
    </w:p>
    <w:p w14:paraId="1D06D8F9" w14:textId="77777777" w:rsidR="00934FBD" w:rsidRPr="00FA362E" w:rsidRDefault="00934FBD" w:rsidP="00CE547F">
      <w:pPr>
        <w:rPr>
          <w:lang w:val="sk-SK"/>
        </w:rPr>
      </w:pPr>
    </w:p>
    <w:p w14:paraId="0F89D828" w14:textId="7D6EBCD6" w:rsidR="00CE547F" w:rsidRPr="00FA362E" w:rsidRDefault="00CE547F" w:rsidP="00CE547F">
      <w:pPr>
        <w:pStyle w:val="Heading3"/>
        <w:rPr>
          <w:lang w:val="sk-SK"/>
        </w:rPr>
      </w:pPr>
      <w:bookmarkStart w:id="1571" w:name="_Toc510268151"/>
      <w:bookmarkStart w:id="1572" w:name="_Toc516413232"/>
      <w:r w:rsidRPr="00FA362E">
        <w:rPr>
          <w:lang w:val="sk-SK"/>
        </w:rPr>
        <w:t xml:space="preserve">Detekcia </w:t>
      </w:r>
      <w:r w:rsidR="006C0833">
        <w:rPr>
          <w:lang w:val="sk-SK"/>
        </w:rPr>
        <w:t>prvého srdečného zvuku (</w:t>
      </w:r>
      <w:r w:rsidRPr="00FA362E">
        <w:rPr>
          <w:lang w:val="sk-SK"/>
        </w:rPr>
        <w:t>S1</w:t>
      </w:r>
      <w:bookmarkEnd w:id="1571"/>
      <w:r w:rsidR="006C0833">
        <w:rPr>
          <w:lang w:val="sk-SK"/>
        </w:rPr>
        <w:t>)</w:t>
      </w:r>
      <w:bookmarkEnd w:id="1572"/>
    </w:p>
    <w:p w14:paraId="36363852" w14:textId="77777777" w:rsidR="00CE547F" w:rsidRPr="00FA362E" w:rsidRDefault="00CE547F" w:rsidP="00CE547F">
      <w:pPr>
        <w:rPr>
          <w:lang w:val="sk-SK"/>
        </w:rPr>
      </w:pPr>
    </w:p>
    <w:p w14:paraId="2E1279C5" w14:textId="5E9BC3C2" w:rsidR="00E45212" w:rsidRPr="00FA362E" w:rsidRDefault="00CE547F" w:rsidP="00E45212">
      <w:pPr>
        <w:rPr>
          <w:lang w:val="sk-SK"/>
        </w:rPr>
      </w:pPr>
      <w:r w:rsidRPr="00FA362E">
        <w:rPr>
          <w:lang w:val="sk-SK"/>
        </w:rPr>
        <w:t xml:space="preserve">S1 je prvým zvukom po R-vlne. Frekvenčný rozsah nie je z literatúry jasný. Jeden zdroj tvrdí že jeho spektrum je v pásme 50-150Hz </w:t>
      </w:r>
      <w:r w:rsidRPr="00FA362E">
        <w:rPr>
          <w:lang w:val="sk-SK"/>
        </w:rPr>
        <w:fldChar w:fldCharType="begin"/>
      </w:r>
      <w:r w:rsidR="00AD692D">
        <w:rPr>
          <w:lang w:val="sk-SK"/>
        </w:rPr>
        <w:instrText xml:space="preserve"> ADDIN EN.CITE &lt;EndNote&gt;&lt;Cite&gt;&lt;Author&gt;Djebbari&lt;/Author&gt;&lt;Year&gt;2000&lt;/Year&gt;&lt;IDText&gt;Short-time Fourier transform analysis of the phonocardiogram signal&lt;/IDText&gt;&lt;DisplayText&gt;&lt;style face="superscript"&gt;60&lt;/style&gt;&lt;/DisplayText&gt;&lt;record&gt;&lt;keywords&gt;&lt;keyword&gt;Computer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Pr="00FA362E">
        <w:rPr>
          <w:lang w:val="sk-SK"/>
        </w:rPr>
        <w:fldChar w:fldCharType="separate"/>
      </w:r>
      <w:r w:rsidR="00AD692D" w:rsidRPr="00AD692D">
        <w:rPr>
          <w:noProof/>
          <w:vertAlign w:val="superscript"/>
          <w:lang w:val="sk-SK"/>
        </w:rPr>
        <w:t>60</w:t>
      </w:r>
      <w:r w:rsidRPr="00FA362E">
        <w:rPr>
          <w:lang w:val="sk-SK"/>
        </w:rPr>
        <w:fldChar w:fldCharType="end"/>
      </w:r>
      <w:r w:rsidRPr="00FA362E">
        <w:rPr>
          <w:lang w:val="sk-SK"/>
        </w:rPr>
        <w:t xml:space="preserve">, iný že to je 20-150Hz </w:t>
      </w:r>
      <w:r w:rsidRPr="00FA362E">
        <w:rPr>
          <w:lang w:val="sk-SK"/>
        </w:rPr>
        <w:fldChar w:fldCharType="begin"/>
      </w:r>
      <w:r w:rsidR="00AD692D">
        <w:rPr>
          <w:lang w:val="sk-SK"/>
        </w:rPr>
        <w:instrText xml:space="preserve"> ADDIN EN.CITE &lt;EndNote&gt;&lt;Cite&gt;&lt;Author&gt;J. Zhong&lt;/Author&gt;&lt;Year&gt;2013&lt;/Year&gt;&lt;IDText&gt;Automatic heart sound signal analysis with reused multi-scale wavelet transform&lt;/IDText&gt;&lt;DisplayText&gt;&lt;style face="superscript"&gt;61&lt;/style&gt;&lt;/DisplayText&gt;&lt;record&gt;&lt;titles&gt;&lt;title&gt;Automatic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Pr="00FA362E">
        <w:rPr>
          <w:lang w:val="sk-SK"/>
        </w:rPr>
        <w:fldChar w:fldCharType="separate"/>
      </w:r>
      <w:r w:rsidR="00AD692D" w:rsidRPr="00AD692D">
        <w:rPr>
          <w:noProof/>
          <w:vertAlign w:val="superscript"/>
          <w:lang w:val="sk-SK"/>
        </w:rPr>
        <w:t>61</w:t>
      </w:r>
      <w:r w:rsidRPr="00FA362E">
        <w:rPr>
          <w:lang w:val="sk-SK"/>
        </w:rPr>
        <w:fldChar w:fldCharType="end"/>
      </w:r>
      <w:r w:rsidRPr="00FA362E">
        <w:rPr>
          <w:lang w:val="sk-SK"/>
        </w:rPr>
        <w:t xml:space="preserve">. Na odfiltrovanie užitočnej zložky HS z nameraného signálu sa používa filtrovanie za pomoci </w:t>
      </w:r>
      <w:r w:rsidR="00CA3240">
        <w:rPr>
          <w:lang w:val="sk-SK"/>
        </w:rPr>
        <w:t xml:space="preserve">dikrétnej vlnkovej transformácie (Discrete Wavelet Transform – </w:t>
      </w:r>
      <w:commentRangeStart w:id="1573"/>
      <w:r w:rsidRPr="00FA362E">
        <w:rPr>
          <w:lang w:val="sk-SK"/>
        </w:rPr>
        <w:t>DWT</w:t>
      </w:r>
      <w:commentRangeEnd w:id="1573"/>
      <w:r w:rsidR="00CA3240">
        <w:rPr>
          <w:lang w:val="sk-SK"/>
        </w:rPr>
        <w:t>)</w:t>
      </w:r>
      <w:r w:rsidRPr="00FA362E">
        <w:rPr>
          <w:rStyle w:val="CommentReference"/>
          <w:lang w:val="sk-SK"/>
        </w:rPr>
        <w:commentReference w:id="1573"/>
      </w:r>
      <w:r w:rsidRPr="00FA362E">
        <w:rPr>
          <w:lang w:val="sk-SK"/>
        </w:rPr>
        <w:t xml:space="preserve"> ale aj fourierovej transformácie. Z dôvodov nejasností frekvenčného rozsahu HS a nestacionarity HS je problematické stanovenie frekvenčného rozsahu filtra vo fáze predspracovania pred segmentáciou. Nie je takisto jasné, ktorá metóda filtrovania je k tomuto účelu optimálna. Fourierová transformácia bola na predspracovanie HS použitá v štúdií </w:t>
      </w:r>
      <w:r w:rsidRPr="00FA362E">
        <w:rPr>
          <w:lang w:val="sk-SK"/>
        </w:rPr>
        <w:fldChar w:fldCharType="begin"/>
      </w:r>
      <w:r w:rsidR="00AD692D">
        <w:rPr>
          <w:lang w:val="sk-SK"/>
        </w:rPr>
        <w:instrText xml:space="preserve"> ADDIN EN.CITE &lt;EndNote&gt;&lt;Cite&gt;&lt;Author&gt;El-Segaier&lt;/Author&gt;&lt;Year&gt;2005&lt;/Year&gt;&lt;IDText&gt;Computer-based detection and analysis of heart sound and murmur&lt;/IDText&gt;&lt;DisplayText&gt;&lt;style face="superscript"&gt;62&lt;/style&gt;&lt;/DisplayText&gt;&lt;record&gt;&lt;dates&gt;&lt;pub-dates&gt;&lt;date&gt;Jul&lt;/date&gt;&lt;/pub-dates&gt;&lt;year&gt;2005&lt;/year&gt;&lt;/dates&gt;&lt;keywords&gt;&lt;keyword&gt;detection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Pr="00FA362E">
        <w:rPr>
          <w:lang w:val="sk-SK"/>
        </w:rPr>
        <w:fldChar w:fldCharType="separate"/>
      </w:r>
      <w:r w:rsidR="00AD692D" w:rsidRPr="00AD692D">
        <w:rPr>
          <w:noProof/>
          <w:vertAlign w:val="superscript"/>
          <w:lang w:val="sk-SK"/>
        </w:rPr>
        <w:t>62</w:t>
      </w:r>
      <w:r w:rsidRPr="00FA362E">
        <w:rPr>
          <w:lang w:val="sk-SK"/>
        </w:rPr>
        <w:fldChar w:fldCharType="end"/>
      </w:r>
      <w:r w:rsidRPr="00FA362E">
        <w:rPr>
          <w:lang w:val="sk-SK"/>
        </w:rPr>
        <w:t xml:space="preserve">, DWT bola znova použitá </w:t>
      </w:r>
      <w:r w:rsidRPr="00FA362E">
        <w:rPr>
          <w:lang w:val="sk-SK"/>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Pr>
          <w:lang w:val="sk-SK"/>
        </w:rPr>
        <w:instrText xml:space="preserve"> ADDIN EN.CITE </w:instrText>
      </w:r>
      <w:r w:rsidR="00AD692D">
        <w:rPr>
          <w:lang w:val="sk-SK"/>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63</w:t>
      </w:r>
      <w:r w:rsidRPr="00FA362E">
        <w:rPr>
          <w:lang w:val="sk-SK"/>
        </w:rPr>
        <w:fldChar w:fldCharType="end"/>
      </w:r>
      <w:r w:rsidRPr="00FA362E">
        <w:rPr>
          <w:lang w:val="sk-SK"/>
        </w:rPr>
        <w:t xml:space="preserve"> alebo </w:t>
      </w:r>
      <w:r w:rsidRPr="00FA362E">
        <w:rPr>
          <w:lang w:val="sk-SK"/>
        </w:rPr>
        <w:fldChar w:fldCharType="begin"/>
      </w:r>
      <w:r w:rsidR="00AD692D">
        <w:rPr>
          <w:lang w:val="sk-SK"/>
        </w:rPr>
        <w:instrText xml:space="preserve"> ADDIN EN.CITE &lt;EndNote&gt;&lt;Cite&gt;&lt;Author&gt;Messer&lt;/Author&gt;&lt;Year&gt;2001&lt;/Year&gt;&lt;IDText&gt;Optimal wavelet denoising for phonocardiograms&lt;/IDText&gt;&lt;DisplayText&gt;&lt;style face="superscript"&gt;64&lt;/style&gt;&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FA362E">
        <w:rPr>
          <w:lang w:val="sk-SK"/>
        </w:rPr>
        <w:fldChar w:fldCharType="separate"/>
      </w:r>
      <w:r w:rsidR="00AD692D" w:rsidRPr="00AD692D">
        <w:rPr>
          <w:noProof/>
          <w:vertAlign w:val="superscript"/>
          <w:lang w:val="sk-SK"/>
        </w:rPr>
        <w:t>64</w:t>
      </w:r>
      <w:r w:rsidRPr="00FA362E">
        <w:rPr>
          <w:lang w:val="sk-SK"/>
        </w:rPr>
        <w:fldChar w:fldCharType="end"/>
      </w:r>
      <w:r w:rsidRPr="00FA362E">
        <w:rPr>
          <w:lang w:val="sk-SK"/>
        </w:rPr>
        <w:t xml:space="preserve">, neurónové siete </w:t>
      </w:r>
      <w:r w:rsidRPr="00FA362E">
        <w:rPr>
          <w:lang w:val="sk-SK"/>
        </w:rPr>
        <w:fldChar w:fldCharType="begin">
          <w:fldData xml:space="preserve">PEVuZE5vdGU+PENpdGU+PEF1dGhvcj5DaGVuPC9BdXRob3I+PFllYXI+MjAxNzwvWWVhcj48SURU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</w:fldData>
        </w:fldChar>
      </w:r>
      <w:r w:rsidR="00AD692D">
        <w:rPr>
          <w:lang w:val="sk-SK"/>
        </w:rPr>
        <w:instrText xml:space="preserve"> ADDIN EN.CITE </w:instrText>
      </w:r>
      <w:r w:rsidR="00AD692D">
        <w:rPr>
          <w:lang w:val="sk-SK"/>
        </w:rPr>
        <w:fldChar w:fldCharType="begin">
          <w:fldData xml:space="preserve">PEVuZE5vdGU+PENpdGU+PEF1dGhvcj5DaGVuPC9BdXRob3I+PFllYXI+MjAxNzwvWWVhcj48SURU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65</w:t>
      </w:r>
      <w:r w:rsidRPr="00FA362E">
        <w:rPr>
          <w:lang w:val="sk-SK"/>
        </w:rPr>
        <w:fldChar w:fldCharType="end"/>
      </w:r>
      <w:r w:rsidRPr="00FA362E">
        <w:rPr>
          <w:lang w:val="sk-SK"/>
        </w:rPr>
        <w:t xml:space="preserve">. </w:t>
      </w:r>
      <w:r w:rsidR="00E45212" w:rsidRPr="00FA362E">
        <w:rPr>
          <w:lang w:val="sk-SK"/>
        </w:rPr>
        <w:t xml:space="preserve">Aj keď sú HS výrazne nestacionárne a komplexné signály, majú v rámci R-R intervalu (interval medzi dvoma po sebe idúcimi R vlnami) pomerne stabilnú pozíciu. Špička S1 sa nachádza v intervale od 5% dĺžky R-R intervalu od R vlny po 20% dĺžky R-R intervalu od R-vlny (0,05R-R – 0,20R-R) </w:t>
      </w:r>
      <w:r w:rsidR="00E45212" w:rsidRPr="00FA362E">
        <w:rPr>
          <w:lang w:val="sk-SK"/>
        </w:rPr>
        <w:fldChar w:fldCharType="begin"/>
      </w:r>
      <w:r w:rsidR="00AD692D">
        <w:rPr>
          <w:lang w:val="sk-SK"/>
        </w:rPr>
        <w:instrText xml:space="preserve"> ADDIN EN.CITE &lt;EndNote&gt;&lt;Cite&gt;&lt;Author&gt;Debbal&lt;/Author&gt;&lt;Year&gt;2007&lt;/Year&gt;&lt;IDText&gt;Time-frequency analysis of the first and the second heartbeat sounds&lt;/IDText&gt;&lt;DisplayText&gt;&lt;style face="superscript"&gt;66&lt;/style&gt;&lt;/DisplayText&gt;&lt;record&gt;&lt;dates&gt;&lt;pub-dates&gt;&lt;date&gt;Jan&lt;/date&gt;&lt;/pub-dates&gt;&lt;year&gt;2007&lt;/year&gt;&lt;/dates&gt;&lt;keywords&gt;&lt;keyword&gt;first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E45212" w:rsidRPr="00FA362E">
        <w:rPr>
          <w:lang w:val="sk-SK"/>
        </w:rPr>
        <w:fldChar w:fldCharType="separate"/>
      </w:r>
      <w:r w:rsidR="00AD692D" w:rsidRPr="00AD692D">
        <w:rPr>
          <w:noProof/>
          <w:vertAlign w:val="superscript"/>
          <w:lang w:val="sk-SK"/>
        </w:rPr>
        <w:t>66</w:t>
      </w:r>
      <w:r w:rsidR="00E45212" w:rsidRPr="00FA362E">
        <w:rPr>
          <w:lang w:val="sk-SK"/>
        </w:rPr>
        <w:fldChar w:fldCharType="end"/>
      </w:r>
      <w:r w:rsidR="00E45212" w:rsidRPr="00FA362E">
        <w:rPr>
          <w:lang w:val="sk-SK"/>
        </w:rPr>
        <w:t xml:space="preserve">. S1 je vyvolaný dvoma udalosťami a to zatvorením dvojcípej (M1 – mitral) a trojcípej (T1 - tricuspid) chlopne. </w:t>
      </w:r>
      <w:r w:rsidR="00E45212" w:rsidRPr="00FA362E">
        <w:rPr>
          <w:lang w:val="sk-SK"/>
        </w:rPr>
        <w:fldChar w:fldCharType="begin"/>
      </w:r>
      <w:r w:rsidR="00E45212" w:rsidRPr="00FA362E">
        <w:rPr>
          <w:lang w:val="sk-SK"/>
        </w:rPr>
        <w:instrText xml:space="preserve"> REF _Ref510259744 \h </w:instrText>
      </w:r>
      <w:r w:rsidR="00E45212" w:rsidRPr="00FA362E">
        <w:rPr>
          <w:lang w:val="sk-SK"/>
        </w:rPr>
      </w:r>
      <w:r w:rsidR="00E45212" w:rsidRPr="00FA362E">
        <w:rPr>
          <w:lang w:val="sk-SK"/>
        </w:rPr>
        <w:fldChar w:fldCharType="separate"/>
      </w:r>
      <w:ins w:id="1574"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7</w:t>
        </w:r>
      </w:ins>
      <w:del w:id="1575"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7</w:delText>
        </w:r>
      </w:del>
      <w:r w:rsidR="00E45212" w:rsidRPr="00FA362E">
        <w:rPr>
          <w:lang w:val="sk-SK"/>
        </w:rPr>
        <w:fldChar w:fldCharType="end"/>
      </w:r>
      <w:r w:rsidR="00E45212" w:rsidRPr="00FA362E">
        <w:rPr>
          <w:lang w:val="sk-SK"/>
        </w:rPr>
        <w:t xml:space="preserve"> </w:t>
      </w:r>
      <w:r w:rsidR="00D047CA">
        <w:rPr>
          <w:lang w:val="sk-SK"/>
        </w:rPr>
        <w:t xml:space="preserve">a </w:t>
      </w:r>
      <w:r w:rsidR="00D047CA">
        <w:rPr>
          <w:lang w:val="sk-SK"/>
        </w:rPr>
        <w:fldChar w:fldCharType="begin"/>
      </w:r>
      <w:r w:rsidR="00D047CA">
        <w:rPr>
          <w:lang w:val="sk-SK"/>
        </w:rPr>
        <w:instrText xml:space="preserve"> REF _Ref513977795 \h </w:instrText>
      </w:r>
      <w:r w:rsidR="00D047CA">
        <w:rPr>
          <w:lang w:val="sk-SK"/>
        </w:rPr>
      </w:r>
      <w:r w:rsidR="00D047CA">
        <w:rPr>
          <w:lang w:val="sk-SK"/>
        </w:rPr>
        <w:fldChar w:fldCharType="separate"/>
      </w:r>
      <w:ins w:id="1576"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8</w:t>
        </w:r>
      </w:ins>
      <w:del w:id="1577"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8</w:delText>
        </w:r>
      </w:del>
      <w:r w:rsidR="00D047CA">
        <w:rPr>
          <w:lang w:val="sk-SK"/>
        </w:rPr>
        <w:fldChar w:fldCharType="end"/>
      </w:r>
      <w:r w:rsidR="00D047CA">
        <w:rPr>
          <w:lang w:val="sk-SK"/>
        </w:rPr>
        <w:t xml:space="preserve"> znázorňujú spektrum prvého srdečného zvuku u dvoch dobrovoľníkov. Spektrum bolo priemerované počas 5 minútového merania. Vidíme, že spektrá majú rozny tvar, čo naznačuje potrebu filtrovať srdečné zvuky pre každého individuálne prispôsobeným filtrom. </w:t>
      </w:r>
      <w:r w:rsidR="00D047CA">
        <w:rPr>
          <w:lang w:val="sk-SK"/>
        </w:rPr>
        <w:fldChar w:fldCharType="begin"/>
      </w:r>
      <w:r w:rsidR="00D047CA">
        <w:rPr>
          <w:lang w:val="sk-SK"/>
        </w:rPr>
        <w:instrText xml:space="preserve"> REF _Ref513977929 \h </w:instrText>
      </w:r>
      <w:r w:rsidR="00D047CA">
        <w:rPr>
          <w:lang w:val="sk-SK"/>
        </w:rPr>
      </w:r>
      <w:r w:rsidR="00D047CA">
        <w:rPr>
          <w:lang w:val="sk-SK"/>
        </w:rPr>
        <w:fldChar w:fldCharType="separate"/>
      </w:r>
      <w:ins w:id="1578"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9</w:t>
        </w:r>
      </w:ins>
      <w:del w:id="1579"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9</w:delText>
        </w:r>
      </w:del>
      <w:r w:rsidR="00D047CA">
        <w:rPr>
          <w:lang w:val="sk-SK"/>
        </w:rPr>
        <w:fldChar w:fldCharType="end"/>
      </w:r>
      <w:r w:rsidR="00D047CA">
        <w:rPr>
          <w:lang w:val="sk-SK"/>
        </w:rPr>
        <w:t xml:space="preserve"> znázorňuje priemerované spektrum pre 30 dobrovoľníkov.</w:t>
      </w:r>
    </w:p>
    <w:p w14:paraId="15D64499" w14:textId="77777777" w:rsidR="00E45212" w:rsidRPr="00FA362E" w:rsidRDefault="00E45212" w:rsidP="00E45212">
      <w:pPr>
        <w:jc w:val="center"/>
        <w:rPr>
          <w:lang w:val="sk-SK"/>
        </w:rPr>
      </w:pPr>
      <w:r w:rsidRPr="00FA362E">
        <w:rPr>
          <w:noProof/>
          <w:lang w:val="en-US" w:eastAsia="en-US"/>
        </w:rPr>
        <w:lastRenderedPageBreak/>
        <w:drawing>
          <wp:inline distT="0" distB="0" distL="0" distR="0" wp14:anchorId="40237870" wp14:editId="2BD04265">
            <wp:extent cx="4370070" cy="1758315"/>
            <wp:effectExtent l="0" t="0" r="0" b="0"/>
            <wp:docPr id="456" name="Obrázok 456"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70070" cy="1758315"/>
                    </a:xfrm>
                    <a:prstGeom prst="rect">
                      <a:avLst/>
                    </a:prstGeom>
                    <a:noFill/>
                    <a:ln>
                      <a:noFill/>
                    </a:ln>
                  </pic:spPr>
                </pic:pic>
              </a:graphicData>
            </a:graphic>
          </wp:inline>
        </w:drawing>
      </w:r>
    </w:p>
    <w:p w14:paraId="581266BD" w14:textId="0811290F" w:rsidR="00E45212" w:rsidRPr="00FA362E" w:rsidRDefault="00E45212" w:rsidP="00E45212">
      <w:pPr>
        <w:pStyle w:val="Caption"/>
        <w:rPr>
          <w:vanish/>
          <w:color w:val="000000"/>
          <w:szCs w:val="22"/>
          <w:lang w:val="sk-SK"/>
          <w:specVanish/>
        </w:rPr>
      </w:pPr>
      <w:bookmarkStart w:id="1580" w:name="_Ref510259744"/>
      <w:bookmarkStart w:id="1581" w:name="_Toc516413273"/>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7</w:t>
      </w:r>
      <w:r w:rsidR="00A53D98">
        <w:rPr>
          <w:lang w:val="sk-SK"/>
        </w:rPr>
        <w:fldChar w:fldCharType="end"/>
      </w:r>
      <w:bookmarkEnd w:id="1580"/>
      <w:r w:rsidRPr="00FA362E">
        <w:rPr>
          <w:lang w:val="sk-SK"/>
        </w:rPr>
        <w:t>:</w:t>
      </w:r>
      <w:r w:rsidRPr="00FA362E">
        <w:rPr>
          <w:szCs w:val="22"/>
          <w:lang w:val="sk-SK"/>
        </w:rPr>
        <w:t xml:space="preserve"> Spektrum prvého srdečného zvuku S1 subjektu A.</w:t>
      </w:r>
      <w:bookmarkEnd w:id="1581"/>
    </w:p>
    <w:p w14:paraId="54FC5399" w14:textId="77777777" w:rsidR="00E45212" w:rsidRPr="00FA362E" w:rsidRDefault="00E45212" w:rsidP="00E45212">
      <w:pPr>
        <w:pStyle w:val="Caption"/>
        <w:rPr>
          <w:lang w:val="sk-SK"/>
        </w:rPr>
      </w:pPr>
      <w:r w:rsidRPr="00FA362E">
        <w:rPr>
          <w:lang w:val="sk-SK"/>
        </w:rPr>
        <w:t xml:space="preserve"> Spektrum bolo priemerované z prvého srdečného zvuku počas 5 minútového merania v kľude.</w:t>
      </w:r>
    </w:p>
    <w:p w14:paraId="6F2006D8" w14:textId="77777777" w:rsidR="00E45212" w:rsidRPr="00FA362E" w:rsidRDefault="00E45212" w:rsidP="00E45212">
      <w:pPr>
        <w:rPr>
          <w:lang w:val="sk-SK" w:eastAsia="en-US" w:bidi="en-US"/>
        </w:rPr>
      </w:pPr>
    </w:p>
    <w:p w14:paraId="3AB38CBF" w14:textId="77777777" w:rsidR="00E45212" w:rsidRPr="00FA362E" w:rsidRDefault="00E45212" w:rsidP="00E45212">
      <w:pPr>
        <w:jc w:val="center"/>
        <w:rPr>
          <w:lang w:val="sk-SK" w:eastAsia="en-US" w:bidi="en-US"/>
        </w:rPr>
      </w:pPr>
      <w:r w:rsidRPr="00FA362E">
        <w:rPr>
          <w:noProof/>
          <w:lang w:val="en-US" w:eastAsia="en-US"/>
        </w:rPr>
        <w:drawing>
          <wp:inline distT="0" distB="0" distL="0" distR="0" wp14:anchorId="6F8FF122" wp14:editId="00229A65">
            <wp:extent cx="5046980" cy="1828800"/>
            <wp:effectExtent l="0" t="0" r="1270" b="0"/>
            <wp:docPr id="455" name="Obrázok 455"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6980" cy="1828800"/>
                    </a:xfrm>
                    <a:prstGeom prst="rect">
                      <a:avLst/>
                    </a:prstGeom>
                    <a:noFill/>
                    <a:ln>
                      <a:noFill/>
                    </a:ln>
                  </pic:spPr>
                </pic:pic>
              </a:graphicData>
            </a:graphic>
          </wp:inline>
        </w:drawing>
      </w:r>
    </w:p>
    <w:p w14:paraId="152B5408" w14:textId="2E45C15F" w:rsidR="00E45212" w:rsidRPr="00FA362E" w:rsidRDefault="00E45212" w:rsidP="00E45212">
      <w:pPr>
        <w:pStyle w:val="Caption"/>
        <w:rPr>
          <w:vanish/>
          <w:color w:val="000000"/>
          <w:szCs w:val="22"/>
          <w:lang w:val="sk-SK"/>
          <w:specVanish/>
        </w:rPr>
      </w:pPr>
      <w:bookmarkStart w:id="1582" w:name="_Ref513977795"/>
      <w:bookmarkStart w:id="1583" w:name="_Toc516413274"/>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8</w:t>
      </w:r>
      <w:r w:rsidR="00A53D98">
        <w:rPr>
          <w:lang w:val="sk-SK"/>
        </w:rPr>
        <w:fldChar w:fldCharType="end"/>
      </w:r>
      <w:bookmarkEnd w:id="1582"/>
      <w:r w:rsidRPr="00FA362E">
        <w:rPr>
          <w:lang w:val="sk-SK"/>
        </w:rPr>
        <w:t xml:space="preserve"> </w:t>
      </w:r>
      <w:r w:rsidRPr="00FA362E">
        <w:rPr>
          <w:szCs w:val="22"/>
          <w:lang w:val="sk-SK"/>
        </w:rPr>
        <w:t>Spektrum prvého srdečného zvuku S1 subjektu B.</w:t>
      </w:r>
      <w:bookmarkEnd w:id="1583"/>
    </w:p>
    <w:p w14:paraId="3A4365D0" w14:textId="77777777" w:rsidR="00E45212" w:rsidRPr="00FA362E" w:rsidRDefault="00E45212" w:rsidP="00E45212">
      <w:pPr>
        <w:pStyle w:val="Caption"/>
        <w:rPr>
          <w:lang w:val="sk-SK"/>
        </w:rPr>
      </w:pPr>
      <w:r w:rsidRPr="00FA362E">
        <w:rPr>
          <w:lang w:val="sk-SK"/>
        </w:rPr>
        <w:t xml:space="preserve"> Spektrum bolo priemerované z prvého srdečného zvuku počas 5 minútového merania v kľude.</w:t>
      </w:r>
    </w:p>
    <w:p w14:paraId="46A5AB2A" w14:textId="77777777" w:rsidR="00E45212" w:rsidRPr="00FA362E" w:rsidRDefault="00E45212" w:rsidP="00E45212">
      <w:pPr>
        <w:pStyle w:val="Caption"/>
        <w:rPr>
          <w:lang w:val="sk-SK"/>
        </w:rPr>
      </w:pPr>
    </w:p>
    <w:p w14:paraId="5CA4327D" w14:textId="77777777" w:rsidR="00E45212" w:rsidRPr="00FA362E" w:rsidRDefault="00E45212" w:rsidP="00E45212">
      <w:pPr>
        <w:jc w:val="center"/>
        <w:rPr>
          <w:lang w:val="sk-SK" w:eastAsia="en-US" w:bidi="en-US"/>
        </w:rPr>
      </w:pPr>
      <w:r w:rsidRPr="00FA362E">
        <w:rPr>
          <w:noProof/>
          <w:lang w:val="en-US" w:eastAsia="en-US"/>
        </w:rPr>
        <w:drawing>
          <wp:inline distT="0" distB="0" distL="0" distR="0" wp14:anchorId="4A89BDAD" wp14:editId="213E7D67">
            <wp:extent cx="5407025" cy="1846580"/>
            <wp:effectExtent l="0" t="0" r="3175" b="1270"/>
            <wp:docPr id="454" name="Obrázok 454" descr="30_l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0_ludi"/>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7025" cy="1846580"/>
                    </a:xfrm>
                    <a:prstGeom prst="rect">
                      <a:avLst/>
                    </a:prstGeom>
                    <a:noFill/>
                    <a:ln>
                      <a:noFill/>
                    </a:ln>
                  </pic:spPr>
                </pic:pic>
              </a:graphicData>
            </a:graphic>
          </wp:inline>
        </w:drawing>
      </w:r>
    </w:p>
    <w:p w14:paraId="2231C326" w14:textId="368F8828" w:rsidR="00E45212" w:rsidRPr="00FA362E" w:rsidRDefault="00E45212" w:rsidP="00E45212">
      <w:pPr>
        <w:pStyle w:val="Caption"/>
        <w:rPr>
          <w:vanish/>
          <w:color w:val="000000"/>
          <w:szCs w:val="22"/>
          <w:lang w:val="sk-SK"/>
          <w:specVanish/>
        </w:rPr>
      </w:pPr>
      <w:bookmarkStart w:id="1584" w:name="_Ref513977929"/>
      <w:bookmarkStart w:id="1585" w:name="_Toc516413275"/>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9</w:t>
      </w:r>
      <w:r w:rsidR="00A53D98">
        <w:rPr>
          <w:lang w:val="sk-SK"/>
        </w:rPr>
        <w:fldChar w:fldCharType="end"/>
      </w:r>
      <w:bookmarkEnd w:id="1584"/>
      <w:r w:rsidRPr="00FA362E">
        <w:rPr>
          <w:szCs w:val="22"/>
          <w:lang w:val="sk-SK"/>
        </w:rPr>
        <w:t xml:space="preserve"> Spektrum prvého srdečného zvuku S1 pre 30 ľudí.</w:t>
      </w:r>
      <w:bookmarkEnd w:id="1585"/>
    </w:p>
    <w:p w14:paraId="6A184532" w14:textId="77777777" w:rsidR="00E45212" w:rsidRPr="00FA362E" w:rsidRDefault="00E45212" w:rsidP="00E45212">
      <w:pPr>
        <w:pStyle w:val="Caption"/>
        <w:rPr>
          <w:lang w:val="sk-SK"/>
        </w:rPr>
      </w:pPr>
      <w:r w:rsidRPr="00FA362E">
        <w:rPr>
          <w:lang w:val="sk-SK"/>
        </w:rPr>
        <w:t xml:space="preserve"> Spektrum bolo najskôr priemerované z prvého srdečného zvuku počas 5 minútového merania pre každého dobrovoľníka v kľude. Tieto priemerné spektrá boli následne priemerované pre všetkých dobrovoľníkov.</w:t>
      </w:r>
    </w:p>
    <w:p w14:paraId="52B1C017" w14:textId="77777777" w:rsidR="00E45212" w:rsidRPr="00FA362E" w:rsidRDefault="00E45212" w:rsidP="00CE547F">
      <w:pPr>
        <w:rPr>
          <w:lang w:val="sk-SK"/>
        </w:rPr>
      </w:pPr>
    </w:p>
    <w:p w14:paraId="5D858272" w14:textId="77777777" w:rsidR="000C5D02" w:rsidRDefault="00CE547F" w:rsidP="00CE547F">
      <w:pPr>
        <w:rPr>
          <w:lang w:val="sk-SK"/>
        </w:rPr>
      </w:pPr>
      <w:r w:rsidRPr="00FA362E">
        <w:rPr>
          <w:lang w:val="sk-SK"/>
        </w:rPr>
        <w:lastRenderedPageBreak/>
        <w:t xml:space="preserve">Nasledujúci </w:t>
      </w:r>
      <w:commentRangeStart w:id="1586"/>
      <w:r w:rsidRPr="00FA362E">
        <w:rPr>
          <w:lang w:val="sk-SK"/>
        </w:rPr>
        <w:t xml:space="preserve">experiment </w:t>
      </w:r>
      <w:r w:rsidR="00CA3240">
        <w:rPr>
          <w:lang w:val="sk-SK"/>
        </w:rPr>
        <w:t>testuje a stanovuje</w:t>
      </w:r>
      <w:r w:rsidRPr="00FA362E">
        <w:rPr>
          <w:lang w:val="sk-SK"/>
        </w:rPr>
        <w:t xml:space="preserve"> </w:t>
      </w:r>
      <w:commentRangeEnd w:id="1586"/>
      <w:r w:rsidRPr="00FA362E">
        <w:rPr>
          <w:rStyle w:val="CommentReference"/>
          <w:lang w:val="sk-SK"/>
        </w:rPr>
        <w:commentReference w:id="1586"/>
      </w:r>
      <w:r w:rsidRPr="00FA362E">
        <w:rPr>
          <w:lang w:val="sk-SK"/>
        </w:rPr>
        <w:t>optimálny typ metódy predspracovania a optimálne hranice pre filtrované pásmo. Signál bol frekvenčne filtrovaný za použitia DWT a fourierovej transformácie. K stanoveniu kritéria pre hodnotenie optimálnosti filtrácie</w:t>
      </w:r>
      <w:r w:rsidR="000C5D02">
        <w:rPr>
          <w:lang w:val="sk-SK"/>
        </w:rPr>
        <w:t xml:space="preserve"> bol vybraný nasledovný postup:</w:t>
      </w:r>
    </w:p>
    <w:p w14:paraId="654003E3" w14:textId="77777777" w:rsidR="000C5D02" w:rsidRDefault="00CE547F" w:rsidP="000C5D02">
      <w:pPr>
        <w:pStyle w:val="ListParagraph"/>
        <w:numPr>
          <w:ilvl w:val="0"/>
          <w:numId w:val="31"/>
        </w:numPr>
        <w:rPr>
          <w:lang w:val="sk-SK"/>
        </w:rPr>
      </w:pPr>
      <w:commentRangeStart w:id="1587"/>
      <w:r w:rsidRPr="000C5D02">
        <w:rPr>
          <w:lang w:val="sk-SK"/>
        </w:rPr>
        <w:t xml:space="preserve">Po filtrácií boli detekované S1 v každom R-R intervaly. </w:t>
      </w:r>
    </w:p>
    <w:p w14:paraId="724C97CF" w14:textId="77777777" w:rsidR="000C5D02" w:rsidRDefault="00CE547F" w:rsidP="000C5D02">
      <w:pPr>
        <w:pStyle w:val="ListParagraph"/>
        <w:numPr>
          <w:ilvl w:val="0"/>
          <w:numId w:val="31"/>
        </w:numPr>
        <w:rPr>
          <w:lang w:val="sk-SK"/>
        </w:rPr>
      </w:pPr>
      <w:r w:rsidRPr="000C5D02">
        <w:rPr>
          <w:lang w:val="sk-SK"/>
        </w:rPr>
        <w:t xml:space="preserve">Bola spočítaná vzdialenosť každého S1 od R-vlny ktorá mu predchádza. </w:t>
      </w:r>
    </w:p>
    <w:p w14:paraId="2461AA6B" w14:textId="77777777" w:rsidR="000C5D02" w:rsidRDefault="00CE547F" w:rsidP="000C5D02">
      <w:pPr>
        <w:pStyle w:val="ListParagraph"/>
        <w:numPr>
          <w:ilvl w:val="0"/>
          <w:numId w:val="31"/>
        </w:numPr>
        <w:rPr>
          <w:lang w:val="sk-SK"/>
        </w:rPr>
      </w:pPr>
      <w:r w:rsidRPr="000C5D02">
        <w:rPr>
          <w:lang w:val="sk-SK"/>
        </w:rPr>
        <w:t xml:space="preserve">Tieto vzdialenosť boli korelované s hodnotami respiračnej krivky. </w:t>
      </w:r>
    </w:p>
    <w:p w14:paraId="3BC5156F" w14:textId="77777777" w:rsidR="000C5D02" w:rsidRDefault="000C5D02" w:rsidP="000C5D02">
      <w:pPr>
        <w:pStyle w:val="ListParagraph"/>
        <w:ind w:left="780"/>
        <w:rPr>
          <w:lang w:val="sk-SK"/>
        </w:rPr>
      </w:pPr>
    </w:p>
    <w:p w14:paraId="52159674" w14:textId="3E50E044" w:rsidR="00CE547F" w:rsidRPr="00FA362E" w:rsidRDefault="00CE547F" w:rsidP="00FC1930">
      <w:pPr>
        <w:rPr>
          <w:lang w:val="sk-SK"/>
        </w:rPr>
      </w:pPr>
      <w:r w:rsidRPr="000C5D02">
        <w:rPr>
          <w:lang w:val="sk-SK"/>
        </w:rPr>
        <w:t>Predpokladáme, že vzdialenosť S1 od R-vlny by mala korelovať s dýchaním</w:t>
      </w:r>
      <w:commentRangeEnd w:id="1587"/>
      <w:r w:rsidRPr="00FA362E">
        <w:rPr>
          <w:rStyle w:val="CommentReference"/>
          <w:lang w:val="sk-SK"/>
        </w:rPr>
        <w:commentReference w:id="1587"/>
      </w:r>
      <w:r w:rsidRPr="000C5D02">
        <w:rPr>
          <w:lang w:val="sk-SK"/>
        </w:rPr>
        <w:t xml:space="preserve">.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w:t>
      </w:r>
    </w:p>
    <w:p w14:paraId="2139D3D5" w14:textId="77777777" w:rsidR="00CE547F" w:rsidRPr="00FA362E" w:rsidRDefault="00CE547F" w:rsidP="00CE547F">
      <w:pPr>
        <w:rPr>
          <w:lang w:val="sk-SK"/>
        </w:rPr>
      </w:pPr>
    </w:p>
    <w:p w14:paraId="4280573D" w14:textId="77777777" w:rsidR="00CE547F" w:rsidRPr="00FA362E" w:rsidRDefault="00CE547F" w:rsidP="00CE547F">
      <w:pPr>
        <w:pStyle w:val="Heading4"/>
        <w:rPr>
          <w:lang w:val="sk-SK"/>
        </w:rPr>
      </w:pPr>
      <w:bookmarkStart w:id="1588" w:name="_Toc386404214"/>
      <w:r w:rsidRPr="00FA362E">
        <w:rPr>
          <w:lang w:val="sk-SK"/>
        </w:rPr>
        <w:t>Filtrácia fourierovou transformáciou</w:t>
      </w:r>
      <w:bookmarkEnd w:id="1588"/>
    </w:p>
    <w:p w14:paraId="509F963A" w14:textId="77777777" w:rsidR="00CE547F" w:rsidRPr="00FA362E" w:rsidRDefault="00CE547F" w:rsidP="00CE547F">
      <w:pPr>
        <w:tabs>
          <w:tab w:val="left" w:pos="2920"/>
        </w:tabs>
        <w:rPr>
          <w:lang w:val="sk-SK"/>
        </w:rPr>
      </w:pPr>
    </w:p>
    <w:p w14:paraId="15530B76" w14:textId="2D38CCAD" w:rsidR="00CE547F" w:rsidRPr="00FA362E" w:rsidRDefault="00CE547F" w:rsidP="00CE547F">
      <w:pPr>
        <w:rPr>
          <w:i/>
          <w:lang w:val="sk-SK"/>
        </w:rPr>
      </w:pPr>
      <w:r w:rsidRPr="00FA362E">
        <w:rPr>
          <w:lang w:val="sk-SK"/>
        </w:rPr>
        <w:t>Prvým spôsobom predspracovania bola lineárna filtrácia HS pásmovou priepusťou. Prechodné javy na začiatku a konci signálu boli zo signálu vylúčené. Hranice pásmových priepustí boli všetkými kombináciami spodných hraníc: 5, 10, 15, 20, 25, 30, 35, 40, 45, 50 a horných hraníc: 10, 15, 20, 25, 30, 35, 40, 45, 50, 60, 80, 100, 120, 150. Všetky hodnotené filtre ukazuje</w:t>
      </w:r>
      <w:r w:rsidR="008F7A5E">
        <w:rPr>
          <w:lang w:val="sk-SK"/>
        </w:rPr>
        <w:t xml:space="preserve"> </w:t>
      </w:r>
      <w:r w:rsidR="008F7A5E">
        <w:rPr>
          <w:lang w:val="sk-SK"/>
        </w:rPr>
        <w:fldChar w:fldCharType="begin"/>
      </w:r>
      <w:r w:rsidR="008F7A5E">
        <w:rPr>
          <w:lang w:val="sk-SK"/>
        </w:rPr>
        <w:instrText xml:space="preserve"> REF _Ref513977171 \h </w:instrText>
      </w:r>
      <w:r w:rsidR="008F7A5E">
        <w:rPr>
          <w:lang w:val="sk-SK"/>
        </w:rPr>
      </w:r>
      <w:r w:rsidR="008F7A5E">
        <w:rPr>
          <w:lang w:val="sk-SK"/>
        </w:rPr>
        <w:fldChar w:fldCharType="separate"/>
      </w:r>
      <w:r w:rsidR="00F95B9C">
        <w:t xml:space="preserve">Tabuľka </w:t>
      </w:r>
      <w:r w:rsidR="00F95B9C">
        <w:rPr>
          <w:noProof/>
        </w:rPr>
        <w:t>3</w:t>
      </w:r>
      <w:r w:rsidR="008F7A5E">
        <w:rPr>
          <w:lang w:val="sk-SK"/>
        </w:rPr>
        <w:fldChar w:fldCharType="end"/>
      </w:r>
      <w:r w:rsidRPr="00FA362E">
        <w:rPr>
          <w:lang w:val="sk-SK"/>
        </w:rPr>
        <w:t xml:space="preserve">. Jednotlivé filtre sú označené ako f1 – f95. Ich spodné hranice sú v prvom stĺpci vľavo a horné hranice v prvom riadku. Napríklad filter označený ako f30 má spodnú hranicu 15Hz a hornú hranicu 30 Hz. Filtrácia bola uskutočnená v prostredí Matlab 2009 za použitia funkcie </w:t>
      </w:r>
      <w:r w:rsidRPr="00FA362E">
        <w:rPr>
          <w:i/>
          <w:lang w:val="sk-SK"/>
        </w:rPr>
        <w:t>filfilt.</w:t>
      </w:r>
    </w:p>
    <w:p w14:paraId="2DEB5FEC" w14:textId="77777777" w:rsidR="00CE547F" w:rsidRPr="00FA362E" w:rsidRDefault="00CE547F" w:rsidP="00CE547F">
      <w:pPr>
        <w:rPr>
          <w:lang w:val="sk-SK"/>
        </w:rPr>
      </w:pPr>
    </w:p>
    <w:p w14:paraId="39CBA119" w14:textId="77777777" w:rsidR="00CE547F" w:rsidRDefault="00CE547F" w:rsidP="00CE547F">
      <w:pPr>
        <w:jc w:val="center"/>
        <w:rPr>
          <w:sz w:val="22"/>
          <w:szCs w:val="22"/>
          <w:lang w:val="sk-SK"/>
        </w:rPr>
      </w:pPr>
      <w:r w:rsidRPr="00FA362E">
        <w:rPr>
          <w:noProof/>
          <w:sz w:val="22"/>
          <w:szCs w:val="22"/>
          <w:lang w:val="en-US" w:eastAsia="en-US"/>
        </w:rPr>
        <w:drawing>
          <wp:inline distT="0" distB="0" distL="0" distR="0" wp14:anchorId="715A1711" wp14:editId="2833E309">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14:paraId="545F69D1" w14:textId="12BDB612" w:rsidR="00D047CA" w:rsidRPr="00FA362E" w:rsidRDefault="00CE547F" w:rsidP="00D047CA">
      <w:pPr>
        <w:pStyle w:val="Caption"/>
        <w:rPr>
          <w:vanish/>
          <w:color w:val="000000"/>
          <w:szCs w:val="22"/>
          <w:lang w:val="sk-SK"/>
          <w:specVanish/>
        </w:rPr>
      </w:pPr>
      <w:bookmarkStart w:id="1589" w:name="_Ref513977171"/>
      <w:bookmarkStart w:id="1590" w:name="_Toc516413291"/>
      <w:r>
        <w:t xml:space="preserve">Tabuľka </w:t>
      </w:r>
      <w:r>
        <w:fldChar w:fldCharType="begin"/>
      </w:r>
      <w:r>
        <w:instrText xml:space="preserve"> SEQ Tabuľka \* ARABIC </w:instrText>
      </w:r>
      <w:r>
        <w:fldChar w:fldCharType="separate"/>
      </w:r>
      <w:r w:rsidR="00F95B9C">
        <w:rPr>
          <w:noProof/>
        </w:rPr>
        <w:t>3</w:t>
      </w:r>
      <w:r>
        <w:fldChar w:fldCharType="end"/>
      </w:r>
      <w:bookmarkEnd w:id="1589"/>
      <w:r>
        <w:t>:</w:t>
      </w:r>
      <w:r w:rsidRPr="005137DA">
        <w:rPr>
          <w:lang w:val="sk-SK"/>
        </w:rPr>
        <w:t xml:space="preserve"> </w:t>
      </w:r>
      <w:r w:rsidRPr="00FA362E">
        <w:rPr>
          <w:lang w:val="sk-SK"/>
        </w:rPr>
        <w:t>T</w:t>
      </w:r>
      <w:r w:rsidRPr="00FA362E">
        <w:rPr>
          <w:szCs w:val="22"/>
          <w:lang w:val="sk-SK"/>
        </w:rPr>
        <w:t>abuľka pásmových filtrov so spodnými a hornými hraničnými frekvenciami.</w:t>
      </w:r>
      <w:bookmarkEnd w:id="1590"/>
      <w:r w:rsidR="00D047CA" w:rsidRPr="00D047CA">
        <w:rPr>
          <w:vanish/>
          <w:color w:val="000000"/>
          <w:szCs w:val="22"/>
          <w:lang w:val="sk-SK"/>
          <w:specVanish/>
        </w:rPr>
        <w:t xml:space="preserve"> </w:t>
      </w:r>
    </w:p>
    <w:p w14:paraId="53F0170B" w14:textId="635521F0" w:rsidR="00CE547F" w:rsidRPr="00FA362E" w:rsidRDefault="00D047CA" w:rsidP="00D047CA">
      <w:pPr>
        <w:pStyle w:val="Caption"/>
        <w:rPr>
          <w:szCs w:val="22"/>
          <w:lang w:val="sk-SK"/>
        </w:rPr>
      </w:pPr>
      <w:r>
        <w:rPr>
          <w:szCs w:val="22"/>
          <w:lang w:val="sk-SK"/>
        </w:rPr>
        <w:t xml:space="preserve"> </w:t>
      </w:r>
      <w:r w:rsidRPr="00FA362E">
        <w:rPr>
          <w:lang w:val="sk-SK"/>
        </w:rPr>
        <w:t>Napríklad filter označený ako f30 má spodnú hranicu 15Hz a hornú hranicu 30 Hz</w:t>
      </w:r>
    </w:p>
    <w:p w14:paraId="3CB0EE78" w14:textId="77777777" w:rsidR="00CE547F" w:rsidRPr="00FA362E" w:rsidRDefault="00CE547F" w:rsidP="00CE547F">
      <w:pPr>
        <w:pStyle w:val="Caption"/>
        <w:rPr>
          <w:szCs w:val="22"/>
          <w:lang w:val="sk-SK"/>
        </w:rPr>
      </w:pPr>
    </w:p>
    <w:p w14:paraId="6AB93387" w14:textId="77777777" w:rsidR="00CE547F" w:rsidRPr="00FA362E" w:rsidRDefault="00CE547F" w:rsidP="00CE547F">
      <w:pPr>
        <w:pStyle w:val="Heading4"/>
        <w:rPr>
          <w:lang w:val="sk-SK"/>
        </w:rPr>
      </w:pPr>
      <w:bookmarkStart w:id="1591" w:name="_Toc386404215"/>
      <w:r w:rsidRPr="00FA362E">
        <w:rPr>
          <w:lang w:val="sk-SK"/>
        </w:rPr>
        <w:t>DWT</w:t>
      </w:r>
      <w:bookmarkEnd w:id="1591"/>
    </w:p>
    <w:p w14:paraId="5DFABC40" w14:textId="77777777" w:rsidR="00CE547F" w:rsidRPr="00FA362E" w:rsidRDefault="00CE547F" w:rsidP="00CE547F">
      <w:pPr>
        <w:rPr>
          <w:lang w:val="sk-SK"/>
        </w:rPr>
      </w:pPr>
    </w:p>
    <w:p w14:paraId="731F7C15" w14:textId="30F94920" w:rsidR="00CE547F" w:rsidRDefault="00CE547F" w:rsidP="00CE547F">
      <w:pPr>
        <w:tabs>
          <w:tab w:val="left" w:pos="3230"/>
        </w:tabs>
        <w:rPr>
          <w:lang w:val="sk-SK"/>
        </w:rPr>
      </w:pPr>
      <w:r w:rsidRPr="00FA362E">
        <w:rPr>
          <w:lang w:val="sk-SK"/>
        </w:rPr>
        <w:t xml:space="preserve">Druhou metódou filtrácie je DWT. K filtrácií boli použité banky filtrov z rodiny Daubichies číslo 4 a 14 (db4, db14) a banka filtrov z rodiny Coiflet číslo 2 (coif2). Tieto banky filtrov hodnotila štúdia </w:t>
      </w:r>
      <w:r w:rsidRPr="00FA362E">
        <w:rPr>
          <w:lang w:val="sk-SK"/>
        </w:rPr>
        <w:fldChar w:fldCharType="begin"/>
      </w:r>
      <w:r w:rsidR="00AD692D">
        <w:rPr>
          <w:lang w:val="sk-SK"/>
        </w:rPr>
        <w:instrText xml:space="preserve"> ADDIN EN.CITE &lt;EndNote&gt;&lt;Cite&gt;&lt;Author&gt;Messer&lt;/Author&gt;&lt;Year&gt;2001&lt;/Year&gt;&lt;IDText&gt;Optimal wavelet denoising for phonocardiograms&lt;/IDText&gt;&lt;DisplayText&gt;&lt;style face="superscript"&gt;64&lt;/style&gt;&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FA362E">
        <w:rPr>
          <w:lang w:val="sk-SK"/>
        </w:rPr>
        <w:fldChar w:fldCharType="separate"/>
      </w:r>
      <w:r w:rsidR="00AD692D" w:rsidRPr="00AD692D">
        <w:rPr>
          <w:noProof/>
          <w:vertAlign w:val="superscript"/>
          <w:lang w:val="sk-SK"/>
        </w:rPr>
        <w:t>64</w:t>
      </w:r>
      <w:r w:rsidRPr="00FA362E">
        <w:rPr>
          <w:lang w:val="sk-SK"/>
        </w:rPr>
        <w:fldChar w:fldCharType="end"/>
      </w:r>
      <w:r w:rsidRPr="00FA362E">
        <w:rPr>
          <w:lang w:val="sk-SK"/>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2009 a funkcia swt. Jednotlivé úrovne rozkladu a im prislúchajúce približné frekvenčné pásma ukazuje </w:t>
      </w:r>
      <w:r w:rsidRPr="00FA362E">
        <w:rPr>
          <w:lang w:val="sk-SK"/>
        </w:rPr>
        <w:fldChar w:fldCharType="begin"/>
      </w:r>
      <w:r w:rsidRPr="00FA362E">
        <w:rPr>
          <w:lang w:val="sk-SK"/>
        </w:rPr>
        <w:instrText xml:space="preserve"> REF _Ref510260215 \h </w:instrText>
      </w:r>
      <w:r w:rsidRPr="00FA362E">
        <w:rPr>
          <w:lang w:val="sk-SK"/>
        </w:rPr>
      </w:r>
      <w:r w:rsidRPr="00FA362E">
        <w:rPr>
          <w:lang w:val="sk-SK"/>
        </w:rPr>
        <w:fldChar w:fldCharType="separate"/>
      </w:r>
      <w:ins w:id="1592" w:author="Peto" w:date="2018-06-10T16:58:00Z">
        <w:r w:rsidR="00F95B9C" w:rsidRPr="00FA362E">
          <w:rPr>
            <w:lang w:val="sk-SK"/>
          </w:rPr>
          <w:t xml:space="preserve">Tabuľka </w:t>
        </w:r>
        <w:r w:rsidR="00F95B9C">
          <w:rPr>
            <w:noProof/>
            <w:lang w:val="sk-SK"/>
          </w:rPr>
          <w:t>4</w:t>
        </w:r>
      </w:ins>
      <w:del w:id="1593" w:author="Peto" w:date="2018-06-10T16:58:00Z">
        <w:r w:rsidR="00B85020" w:rsidRPr="00FA362E" w:rsidDel="00F95B9C">
          <w:rPr>
            <w:lang w:val="sk-SK"/>
          </w:rPr>
          <w:delText xml:space="preserve">Tabuľka </w:delText>
        </w:r>
        <w:r w:rsidR="00B85020" w:rsidDel="00F95B9C">
          <w:rPr>
            <w:noProof/>
            <w:lang w:val="sk-SK"/>
          </w:rPr>
          <w:delText>4</w:delText>
        </w:r>
      </w:del>
      <w:r w:rsidRPr="00FA362E">
        <w:rPr>
          <w:lang w:val="sk-SK"/>
        </w:rPr>
        <w:fldChar w:fldCharType="end"/>
      </w:r>
      <w:r w:rsidR="000C5D02">
        <w:rPr>
          <w:lang w:val="sk-SK"/>
        </w:rPr>
        <w:t>.</w:t>
      </w:r>
    </w:p>
    <w:p w14:paraId="04EFBBA7" w14:textId="77777777" w:rsidR="000C5D02" w:rsidRPr="00FA362E" w:rsidRDefault="000C5D02" w:rsidP="00CE547F">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CE547F" w:rsidRPr="00FA362E" w14:paraId="594E6E93" w14:textId="77777777" w:rsidTr="00452ADC">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E82EB0" w14:textId="77777777" w:rsidR="00CE547F" w:rsidRPr="00FA362E" w:rsidRDefault="00CE547F" w:rsidP="00452ADC">
            <w:pPr>
              <w:jc w:val="center"/>
              <w:rPr>
                <w:color w:val="000000"/>
                <w:szCs w:val="24"/>
                <w:lang w:val="sk-SK"/>
              </w:rPr>
            </w:pPr>
            <w:r w:rsidRPr="00FA362E">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14:paraId="7B53CF8E" w14:textId="77777777" w:rsidR="00CE547F" w:rsidRPr="00FA362E" w:rsidRDefault="00CE547F" w:rsidP="00452ADC">
            <w:pPr>
              <w:jc w:val="center"/>
              <w:rPr>
                <w:color w:val="000000"/>
                <w:szCs w:val="24"/>
                <w:lang w:val="sk-SK"/>
              </w:rPr>
            </w:pPr>
            <w:r w:rsidRPr="00FA362E">
              <w:rPr>
                <w:color w:val="000000"/>
                <w:lang w:val="sk-SK"/>
              </w:rPr>
              <w:t>pásmo [Hz]</w:t>
            </w:r>
          </w:p>
        </w:tc>
      </w:tr>
      <w:tr w:rsidR="00CE547F" w:rsidRPr="00FA362E" w14:paraId="778A607E"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30F4DE23" w14:textId="77777777" w:rsidR="00CE547F" w:rsidRPr="00FA362E" w:rsidRDefault="00CE547F" w:rsidP="00452ADC">
            <w:pPr>
              <w:jc w:val="center"/>
              <w:rPr>
                <w:color w:val="000000"/>
                <w:szCs w:val="24"/>
                <w:lang w:val="sk-SK"/>
              </w:rPr>
            </w:pPr>
            <w:r w:rsidRPr="00FA362E">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14:paraId="3CFAAB4C" w14:textId="77777777" w:rsidR="00CE547F" w:rsidRPr="00FA362E" w:rsidRDefault="00CE547F" w:rsidP="00452ADC">
            <w:pPr>
              <w:jc w:val="center"/>
              <w:rPr>
                <w:color w:val="000000"/>
                <w:szCs w:val="24"/>
                <w:lang w:val="sk-SK"/>
              </w:rPr>
            </w:pPr>
            <w:r w:rsidRPr="00FA362E">
              <w:rPr>
                <w:color w:val="000000"/>
                <w:lang w:val="sk-SK"/>
              </w:rPr>
              <w:t>125,0-250,0</w:t>
            </w:r>
          </w:p>
        </w:tc>
      </w:tr>
      <w:tr w:rsidR="00CE547F" w:rsidRPr="00FA362E" w14:paraId="0CFCCCCD"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12A4B278" w14:textId="77777777" w:rsidR="00CE547F" w:rsidRPr="00FA362E" w:rsidRDefault="00CE547F" w:rsidP="00452ADC">
            <w:pPr>
              <w:jc w:val="center"/>
              <w:rPr>
                <w:color w:val="000000"/>
                <w:szCs w:val="24"/>
                <w:lang w:val="sk-SK"/>
              </w:rPr>
            </w:pPr>
            <w:r w:rsidRPr="00FA362E">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14:paraId="535F6043" w14:textId="77777777" w:rsidR="00CE547F" w:rsidRPr="00FA362E" w:rsidRDefault="00CE547F" w:rsidP="00452ADC">
            <w:pPr>
              <w:jc w:val="center"/>
              <w:rPr>
                <w:color w:val="000000"/>
                <w:szCs w:val="24"/>
                <w:lang w:val="sk-SK"/>
              </w:rPr>
            </w:pPr>
            <w:r w:rsidRPr="00FA362E">
              <w:rPr>
                <w:color w:val="000000"/>
                <w:lang w:val="sk-SK"/>
              </w:rPr>
              <w:t>62,5-125,0</w:t>
            </w:r>
          </w:p>
        </w:tc>
      </w:tr>
      <w:tr w:rsidR="00CE547F" w:rsidRPr="00FA362E" w14:paraId="659307D1" w14:textId="77777777" w:rsidTr="00452ADC">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14:paraId="59497B82" w14:textId="77777777" w:rsidR="00CE547F" w:rsidRPr="00FA362E" w:rsidRDefault="00CE547F" w:rsidP="00452ADC">
            <w:pPr>
              <w:jc w:val="center"/>
              <w:rPr>
                <w:color w:val="000000"/>
                <w:szCs w:val="24"/>
                <w:lang w:val="sk-SK"/>
              </w:rPr>
            </w:pPr>
            <w:r w:rsidRPr="00FA362E">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14:paraId="73141C6A" w14:textId="77777777" w:rsidR="00CE547F" w:rsidRPr="00FA362E" w:rsidRDefault="00CE547F" w:rsidP="00452ADC">
            <w:pPr>
              <w:jc w:val="center"/>
              <w:rPr>
                <w:color w:val="000000"/>
                <w:szCs w:val="24"/>
                <w:lang w:val="sk-SK"/>
              </w:rPr>
            </w:pPr>
            <w:r w:rsidRPr="00FA362E">
              <w:rPr>
                <w:color w:val="000000"/>
                <w:lang w:val="sk-SK"/>
              </w:rPr>
              <w:t>31,3-62,5</w:t>
            </w:r>
          </w:p>
        </w:tc>
      </w:tr>
      <w:tr w:rsidR="00CE547F" w:rsidRPr="00FA362E" w14:paraId="1C664C65"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549FB9C3" w14:textId="77777777" w:rsidR="00CE547F" w:rsidRPr="00FA362E" w:rsidRDefault="00CE547F" w:rsidP="00452ADC">
            <w:pPr>
              <w:jc w:val="center"/>
              <w:rPr>
                <w:color w:val="000000"/>
                <w:szCs w:val="24"/>
                <w:lang w:val="sk-SK"/>
              </w:rPr>
            </w:pPr>
            <w:r w:rsidRPr="00FA362E">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14:paraId="0EA649B5" w14:textId="77777777" w:rsidR="00CE547F" w:rsidRPr="00FA362E" w:rsidRDefault="00CE547F" w:rsidP="00452ADC">
            <w:pPr>
              <w:jc w:val="center"/>
              <w:rPr>
                <w:color w:val="000000"/>
                <w:szCs w:val="24"/>
                <w:lang w:val="sk-SK"/>
              </w:rPr>
            </w:pPr>
            <w:r w:rsidRPr="00FA362E">
              <w:rPr>
                <w:color w:val="000000"/>
                <w:lang w:val="sk-SK"/>
              </w:rPr>
              <w:t>15,6-31,3</w:t>
            </w:r>
          </w:p>
        </w:tc>
      </w:tr>
      <w:tr w:rsidR="00CE547F" w:rsidRPr="00FA362E" w14:paraId="4CA28CB7" w14:textId="77777777" w:rsidTr="00452ADC">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1B8D758B" w14:textId="77777777" w:rsidR="00CE547F" w:rsidRPr="00FA362E" w:rsidRDefault="00CE547F" w:rsidP="00452ADC">
            <w:pPr>
              <w:jc w:val="center"/>
              <w:rPr>
                <w:color w:val="000000"/>
                <w:szCs w:val="24"/>
                <w:lang w:val="sk-SK"/>
              </w:rPr>
            </w:pPr>
            <w:r w:rsidRPr="00FA362E">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14:paraId="1CE3077A" w14:textId="77777777" w:rsidR="00CE547F" w:rsidRPr="00FA362E" w:rsidRDefault="00CE547F" w:rsidP="00452ADC">
            <w:pPr>
              <w:jc w:val="center"/>
              <w:rPr>
                <w:color w:val="000000"/>
                <w:szCs w:val="24"/>
                <w:lang w:val="sk-SK"/>
              </w:rPr>
            </w:pPr>
            <w:r w:rsidRPr="00FA362E">
              <w:rPr>
                <w:color w:val="000000"/>
                <w:lang w:val="sk-SK"/>
              </w:rPr>
              <w:t>7,8-15,6</w:t>
            </w:r>
          </w:p>
        </w:tc>
      </w:tr>
    </w:tbl>
    <w:p w14:paraId="12FD2791" w14:textId="77777777" w:rsidR="00CE547F" w:rsidRPr="00FA362E" w:rsidRDefault="00CE547F" w:rsidP="00CE547F">
      <w:pPr>
        <w:pStyle w:val="Caption"/>
        <w:spacing w:before="240"/>
        <w:rPr>
          <w:szCs w:val="22"/>
          <w:lang w:val="sk-SK"/>
        </w:rPr>
      </w:pPr>
      <w:bookmarkStart w:id="1594" w:name="_Ref510260215"/>
      <w:bookmarkStart w:id="1595" w:name="_Ref510260211"/>
      <w:bookmarkStart w:id="1596" w:name="_Toc510268061"/>
      <w:bookmarkStart w:id="1597" w:name="_Toc513584972"/>
      <w:bookmarkStart w:id="1598" w:name="_Toc516413292"/>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4</w:t>
      </w:r>
      <w:r w:rsidRPr="00FA362E">
        <w:rPr>
          <w:lang w:val="sk-SK"/>
        </w:rPr>
        <w:fldChar w:fldCharType="end"/>
      </w:r>
      <w:bookmarkEnd w:id="1594"/>
      <w:r w:rsidRPr="00FA362E">
        <w:rPr>
          <w:lang w:val="sk-SK"/>
        </w:rPr>
        <w:t>:</w:t>
      </w:r>
      <w:r w:rsidRPr="00FA362E">
        <w:rPr>
          <w:szCs w:val="22"/>
          <w:lang w:val="sk-SK"/>
        </w:rPr>
        <w:t xml:space="preserve"> Stupne rozkladu DWT a im prislúchajúce frekvenčné pásma.</w:t>
      </w:r>
      <w:bookmarkEnd w:id="1595"/>
      <w:bookmarkEnd w:id="1596"/>
      <w:bookmarkEnd w:id="1597"/>
      <w:bookmarkEnd w:id="1598"/>
    </w:p>
    <w:p w14:paraId="14E3AC69" w14:textId="77777777" w:rsidR="00CE547F" w:rsidRPr="00FA362E" w:rsidRDefault="00CE547F" w:rsidP="00CE547F">
      <w:pPr>
        <w:rPr>
          <w:lang w:val="sk-SK"/>
        </w:rPr>
      </w:pPr>
    </w:p>
    <w:p w14:paraId="7D59FD9A" w14:textId="77777777" w:rsidR="00CE547F" w:rsidRPr="00FA362E" w:rsidRDefault="00CE547F" w:rsidP="00CE547F">
      <w:pPr>
        <w:rPr>
          <w:lang w:val="sk-SK"/>
        </w:rPr>
      </w:pPr>
      <w:r w:rsidRPr="00FA362E">
        <w:rPr>
          <w:lang w:val="sk-SK"/>
        </w:rPr>
        <w:t>Po rozložení signálu na detaily sa signál rekonštruuje z vybraných detailov následovne. Označme si detaily 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Pr="00FA362E">
        <w:rPr>
          <w:lang w:val="sk-SK"/>
        </w:rPr>
        <w:t xml:space="preserve"> </w:t>
      </w:r>
      <w:r w:rsidRPr="00FA362E">
        <w:rPr>
          <w:rFonts w:eastAsiaTheme="minorEastAsia"/>
          <w:lang w:val="sk-SK"/>
        </w:rPr>
        <w:t>ako</w:t>
      </w:r>
      <w:r w:rsidRPr="00FA362E">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Pr="00FA362E">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Pr="00FA362E">
        <w:rPr>
          <w:lang w:val="sk-SK"/>
        </w:rPr>
        <w:t xml:space="preserve">(n). </w:t>
      </w:r>
      <w:r w:rsidRPr="00FA362E">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Pr="00FA362E">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Pr="00FA362E">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Pr="00FA362E">
        <w:rPr>
          <w:lang w:val="sk-SK"/>
        </w:rPr>
        <w:t xml:space="preserve"> vyjadruje vzorec (</w:t>
      </w:r>
      <w:r w:rsidRPr="00FA362E">
        <w:rPr>
          <w:lang w:val="sk-SK"/>
        </w:rPr>
        <w:fldChar w:fldCharType="begin"/>
      </w:r>
      <w:r w:rsidRPr="00FA362E">
        <w:rPr>
          <w:lang w:val="sk-SK"/>
        </w:rPr>
        <w:instrText xml:space="preserve"> REF dwt \h </w:instrText>
      </w:r>
      <w:r w:rsidRPr="00FA362E">
        <w:rPr>
          <w:lang w:val="sk-SK"/>
        </w:rPr>
      </w:r>
      <w:r w:rsidRPr="00FA362E">
        <w:rPr>
          <w:lang w:val="sk-SK"/>
        </w:rPr>
        <w:fldChar w:fldCharType="separate"/>
      </w:r>
      <w:r w:rsidR="00F95B9C">
        <w:rPr>
          <w:noProof/>
          <w:color w:val="000000"/>
          <w:lang w:val="sk-SK"/>
        </w:rPr>
        <w:t>42</w:t>
      </w:r>
      <w:r w:rsidRPr="00FA362E">
        <w:rPr>
          <w:lang w:val="sk-SK"/>
        </w:rPr>
        <w:fldChar w:fldCharType="end"/>
      </w:r>
      <w:r w:rsidRPr="00FA362E">
        <w:rPr>
          <w:lang w:val="sk-SK"/>
        </w:rPr>
        <w:t>):</w:t>
      </w:r>
    </w:p>
    <w:p w14:paraId="0062E566" w14:textId="77777777" w:rsidR="00CE547F" w:rsidRPr="00FA362E" w:rsidRDefault="00CE547F" w:rsidP="00CE547F">
      <w:pPr>
        <w:rPr>
          <w:color w:val="000000"/>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0551C53" w14:textId="77777777" w:rsidTr="00452ADC">
        <w:tc>
          <w:tcPr>
            <w:tcW w:w="704" w:type="dxa"/>
          </w:tcPr>
          <w:p w14:paraId="6D07359F" w14:textId="77777777" w:rsidR="00CE547F" w:rsidRPr="00FA362E" w:rsidRDefault="00CE547F" w:rsidP="00452ADC">
            <w:pPr>
              <w:jc w:val="center"/>
              <w:rPr>
                <w:color w:val="000000"/>
                <w:lang w:val="sk-SK"/>
              </w:rPr>
            </w:pPr>
          </w:p>
        </w:tc>
        <w:tc>
          <w:tcPr>
            <w:tcW w:w="7088" w:type="dxa"/>
            <w:vAlign w:val="center"/>
          </w:tcPr>
          <w:p w14:paraId="48A0FE1D" w14:textId="77777777" w:rsidR="00CE547F" w:rsidRPr="00FA362E" w:rsidRDefault="00CE547F" w:rsidP="00452ADC">
            <w:pPr>
              <w:jc w:val="center"/>
              <w:rPr>
                <w:color w:val="000000"/>
                <w:lang w:val="sk-SK"/>
              </w:rPr>
            </w:pPr>
            <w:r w:rsidRPr="00FA362E">
              <w:rPr>
                <w:lang w:val="sk-SK"/>
              </w:rPr>
              <w:t xml:space="preserve">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p>
        </w:tc>
        <w:tc>
          <w:tcPr>
            <w:tcW w:w="702" w:type="dxa"/>
            <w:vAlign w:val="center"/>
          </w:tcPr>
          <w:p w14:paraId="63416F3B" w14:textId="77777777" w:rsidR="00CE547F" w:rsidRPr="00FA362E" w:rsidRDefault="00CE547F" w:rsidP="00452ADC">
            <w:pPr>
              <w:jc w:val="center"/>
              <w:rPr>
                <w:color w:val="000000"/>
                <w:lang w:val="sk-SK"/>
              </w:rPr>
            </w:pPr>
            <w:r w:rsidRPr="00FA362E">
              <w:rPr>
                <w:color w:val="000000"/>
                <w:lang w:val="sk-SK"/>
              </w:rPr>
              <w:t>(</w:t>
            </w:r>
            <w:bookmarkStart w:id="1599" w:name="dwt"/>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42</w:t>
            </w:r>
            <w:r w:rsidRPr="00FA362E">
              <w:rPr>
                <w:color w:val="000000"/>
                <w:lang w:val="sk-SK"/>
              </w:rPr>
              <w:fldChar w:fldCharType="end"/>
            </w:r>
            <w:bookmarkEnd w:id="1599"/>
            <w:r w:rsidRPr="00FA362E">
              <w:rPr>
                <w:color w:val="000000"/>
                <w:lang w:val="sk-SK"/>
              </w:rPr>
              <w:t>)</w:t>
            </w:r>
          </w:p>
        </w:tc>
      </w:tr>
    </w:tbl>
    <w:p w14:paraId="3C2C7997" w14:textId="77777777" w:rsidR="00CE547F" w:rsidRPr="00FA362E" w:rsidRDefault="00CE547F" w:rsidP="00CE547F">
      <w:pPr>
        <w:rPr>
          <w:lang w:val="sk-SK"/>
        </w:rPr>
      </w:pPr>
    </w:p>
    <w:p w14:paraId="11415CBE" w14:textId="168ABD4B" w:rsidR="00CE547F" w:rsidRPr="00FA362E" w:rsidRDefault="00CE547F" w:rsidP="00CE547F">
      <w:pPr>
        <w:rPr>
          <w:rFonts w:eastAsiaTheme="minorEastAsia"/>
          <w:lang w:val="sk-SK"/>
        </w:rPr>
      </w:pPr>
      <w:r w:rsidRPr="00FA362E">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FA362E">
        <w:rPr>
          <w:rFonts w:eastAsiaTheme="minorEastAsia"/>
          <w:lang w:val="sk-SK"/>
        </w:rPr>
        <w:t xml:space="preserve">. Pri zjednocovaní si vždy určíme spodnú a hornú hranicu zjednotenia. Spodná je označená písmenom </w:t>
      </w:r>
      <w:r w:rsidRPr="00FA362E">
        <w:rPr>
          <w:rFonts w:eastAsiaTheme="minorEastAsia"/>
          <w:i/>
          <w:lang w:val="sk-SK"/>
        </w:rPr>
        <w:t>l</w:t>
      </w:r>
      <w:r w:rsidRPr="00FA362E">
        <w:rPr>
          <w:rFonts w:eastAsiaTheme="minorEastAsia"/>
          <w:lang w:val="sk-SK"/>
        </w:rPr>
        <w:t xml:space="preserve">  a horná písmenom </w:t>
      </w:r>
      <w:r w:rsidRPr="00FA362E">
        <w:rPr>
          <w:rFonts w:eastAsiaTheme="minorEastAsia"/>
          <w:i/>
          <w:lang w:val="sk-SK"/>
        </w:rPr>
        <w:t>h</w:t>
      </w:r>
      <w:r w:rsidRPr="00FA362E">
        <w:rPr>
          <w:rFonts w:eastAsiaTheme="minorEastAsia"/>
          <w:lang w:val="sk-SK"/>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vyznačuje </w:t>
      </w:r>
      <w:r w:rsidRPr="00FA362E">
        <w:rPr>
          <w:rFonts w:eastAsiaTheme="minorEastAsia"/>
          <w:lang w:val="sk-SK"/>
        </w:rPr>
        <w:fldChar w:fldCharType="begin"/>
      </w:r>
      <w:r w:rsidRPr="00FA362E">
        <w:rPr>
          <w:rFonts w:eastAsiaTheme="minorEastAsia"/>
          <w:lang w:val="sk-SK"/>
        </w:rPr>
        <w:instrText xml:space="preserve"> REF _Ref510260338 \h </w:instrText>
      </w:r>
      <w:r w:rsidRPr="00FA362E">
        <w:rPr>
          <w:rFonts w:eastAsiaTheme="minorEastAsia"/>
          <w:lang w:val="sk-SK"/>
        </w:rPr>
      </w:r>
      <w:r w:rsidRPr="00FA362E">
        <w:rPr>
          <w:rFonts w:eastAsiaTheme="minorEastAsia"/>
          <w:lang w:val="sk-SK"/>
        </w:rPr>
        <w:fldChar w:fldCharType="separate"/>
      </w:r>
      <w:ins w:id="1600" w:author="Peto" w:date="2018-06-10T16:58:00Z">
        <w:r w:rsidR="00F95B9C" w:rsidRPr="00FA362E">
          <w:rPr>
            <w:lang w:val="sk-SK"/>
          </w:rPr>
          <w:t xml:space="preserve">Tabuľka </w:t>
        </w:r>
        <w:r w:rsidR="00F95B9C">
          <w:rPr>
            <w:noProof/>
            <w:lang w:val="sk-SK"/>
          </w:rPr>
          <w:t>5</w:t>
        </w:r>
      </w:ins>
      <w:del w:id="1601" w:author="Peto" w:date="2018-06-10T16:58:00Z">
        <w:r w:rsidR="00B85020" w:rsidRPr="00FA362E" w:rsidDel="00F95B9C">
          <w:rPr>
            <w:lang w:val="sk-SK"/>
          </w:rPr>
          <w:delText xml:space="preserve">Tabuľka </w:delText>
        </w:r>
        <w:r w:rsidR="00B85020" w:rsidDel="00F95B9C">
          <w:rPr>
            <w:noProof/>
            <w:lang w:val="sk-SK"/>
          </w:rPr>
          <w:delText>5</w:delText>
        </w:r>
      </w:del>
      <w:r w:rsidRPr="00FA362E">
        <w:rPr>
          <w:rFonts w:eastAsiaTheme="minorEastAsia"/>
          <w:lang w:val="sk-SK"/>
        </w:rPr>
        <w:fldChar w:fldCharType="end"/>
      </w:r>
      <w:r w:rsidRPr="00FA362E">
        <w:rPr>
          <w:rFonts w:eastAsiaTheme="minorEastAsia"/>
          <w:lang w:val="sk-SK"/>
        </w:rPr>
        <w:t xml:space="preserve">.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w:t>
      </w:r>
      <w:r w:rsidRPr="00FA362E">
        <w:rPr>
          <w:rFonts w:eastAsiaTheme="minorEastAsia"/>
          <w:lang w:val="sk-SK"/>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Pr>
          <w:rFonts w:eastAsiaTheme="minorEastAsia"/>
          <w:lang w:val="sk-SK"/>
        </w:rPr>
        <w:instrText xml:space="preserve"> ADDIN EN.CITE </w:instrText>
      </w:r>
      <w:r w:rsidR="00AD692D">
        <w:rPr>
          <w:rFonts w:eastAsiaTheme="minorEastAsia"/>
          <w:lang w:val="sk-SK"/>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Pr>
          <w:rFonts w:eastAsiaTheme="minorEastAsia"/>
          <w:lang w:val="sk-SK"/>
        </w:rPr>
        <w:instrText xml:space="preserve"> ADDIN EN.CITE.DATA </w:instrText>
      </w:r>
      <w:r w:rsidR="00AD692D">
        <w:rPr>
          <w:rFonts w:eastAsiaTheme="minorEastAsia"/>
          <w:lang w:val="sk-SK"/>
        </w:rPr>
      </w:r>
      <w:r w:rsidR="00AD692D">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00AD692D" w:rsidRPr="00AD692D">
        <w:rPr>
          <w:rFonts w:eastAsiaTheme="minorEastAsia"/>
          <w:noProof/>
          <w:vertAlign w:val="superscript"/>
          <w:lang w:val="sk-SK"/>
        </w:rPr>
        <w:t>63</w:t>
      </w:r>
      <w:r w:rsidRPr="00FA362E">
        <w:rPr>
          <w:rFonts w:eastAsiaTheme="minorEastAsia"/>
          <w:lang w:val="sk-SK"/>
        </w:rPr>
        <w:fldChar w:fldCharType="end"/>
      </w:r>
      <w:r w:rsidRPr="00FA362E">
        <w:rPr>
          <w:rFonts w:eastAsiaTheme="minorEastAsia"/>
          <w:lang w:val="sk-SK"/>
        </w:rPr>
        <w:t>.</w:t>
      </w:r>
    </w:p>
    <w:p w14:paraId="138F920F" w14:textId="77777777" w:rsidR="00CE547F" w:rsidRPr="00FA362E" w:rsidRDefault="00CE547F" w:rsidP="00CE547F">
      <w:pPr>
        <w:rPr>
          <w:lang w:val="sk-SK"/>
        </w:rPr>
      </w:pP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CE547F" w:rsidRPr="00FA362E" w14:paraId="7ED81330"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05E3034C"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14:paraId="710236C6"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2</w:t>
            </w:r>
          </w:p>
        </w:tc>
        <w:tc>
          <w:tcPr>
            <w:tcW w:w="960" w:type="dxa"/>
            <w:tcBorders>
              <w:top w:val="nil"/>
              <w:left w:val="nil"/>
              <w:bottom w:val="nil"/>
              <w:right w:val="nil"/>
            </w:tcBorders>
            <w:shd w:val="clear" w:color="auto" w:fill="auto"/>
            <w:noWrap/>
            <w:vAlign w:val="bottom"/>
            <w:hideMark/>
          </w:tcPr>
          <w:p w14:paraId="7CFC44A9"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3</w:t>
            </w:r>
          </w:p>
        </w:tc>
        <w:tc>
          <w:tcPr>
            <w:tcW w:w="960" w:type="dxa"/>
            <w:tcBorders>
              <w:top w:val="nil"/>
              <w:left w:val="nil"/>
              <w:bottom w:val="nil"/>
              <w:right w:val="nil"/>
            </w:tcBorders>
            <w:shd w:val="clear" w:color="auto" w:fill="auto"/>
            <w:noWrap/>
            <w:vAlign w:val="bottom"/>
            <w:hideMark/>
          </w:tcPr>
          <w:p w14:paraId="74E2F59C"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4</w:t>
            </w:r>
          </w:p>
        </w:tc>
        <w:tc>
          <w:tcPr>
            <w:tcW w:w="960" w:type="dxa"/>
            <w:tcBorders>
              <w:top w:val="nil"/>
              <w:left w:val="nil"/>
              <w:bottom w:val="nil"/>
              <w:right w:val="nil"/>
            </w:tcBorders>
            <w:shd w:val="clear" w:color="auto" w:fill="auto"/>
            <w:noWrap/>
            <w:vAlign w:val="bottom"/>
            <w:hideMark/>
          </w:tcPr>
          <w:p w14:paraId="41F5695E"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5</w:t>
            </w:r>
          </w:p>
        </w:tc>
      </w:tr>
      <w:tr w:rsidR="00CE547F" w:rsidRPr="00FA362E" w14:paraId="26BE2FDB"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426502B0"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14:paraId="3824E34B"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14:paraId="7A30876A"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14:paraId="32C7DF2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14:paraId="38C989F4"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f4</w:t>
            </w:r>
          </w:p>
        </w:tc>
      </w:tr>
      <w:tr w:rsidR="00CE547F" w:rsidRPr="00FA362E" w14:paraId="11485C08"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693EB2B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14:paraId="255AB4E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f5</w:t>
            </w:r>
          </w:p>
        </w:tc>
        <w:tc>
          <w:tcPr>
            <w:tcW w:w="960" w:type="dxa"/>
            <w:tcBorders>
              <w:top w:val="nil"/>
              <w:left w:val="nil"/>
              <w:bottom w:val="nil"/>
              <w:right w:val="nil"/>
            </w:tcBorders>
            <w:shd w:val="clear" w:color="auto" w:fill="auto"/>
            <w:noWrap/>
            <w:vAlign w:val="bottom"/>
            <w:hideMark/>
          </w:tcPr>
          <w:p w14:paraId="23DAD20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f6</w:t>
            </w:r>
          </w:p>
        </w:tc>
        <w:tc>
          <w:tcPr>
            <w:tcW w:w="960" w:type="dxa"/>
            <w:tcBorders>
              <w:top w:val="nil"/>
              <w:left w:val="nil"/>
              <w:bottom w:val="nil"/>
              <w:right w:val="nil"/>
            </w:tcBorders>
            <w:shd w:val="clear" w:color="auto" w:fill="auto"/>
            <w:noWrap/>
            <w:vAlign w:val="bottom"/>
            <w:hideMark/>
          </w:tcPr>
          <w:p w14:paraId="1CB7C3F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14:paraId="50E58C68"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f8</w:t>
            </w:r>
          </w:p>
        </w:tc>
      </w:tr>
      <w:tr w:rsidR="00CE547F" w:rsidRPr="00FA362E" w14:paraId="61AEFC99"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FFF681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14:paraId="2449E5C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nil"/>
              <w:right w:val="nil"/>
            </w:tcBorders>
            <w:shd w:val="clear" w:color="auto" w:fill="auto"/>
            <w:noWrap/>
            <w:vAlign w:val="bottom"/>
            <w:hideMark/>
          </w:tcPr>
          <w:p w14:paraId="42008A1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f9</w:t>
            </w:r>
          </w:p>
        </w:tc>
        <w:tc>
          <w:tcPr>
            <w:tcW w:w="960" w:type="dxa"/>
            <w:tcBorders>
              <w:top w:val="nil"/>
              <w:left w:val="nil"/>
              <w:bottom w:val="nil"/>
              <w:right w:val="nil"/>
            </w:tcBorders>
            <w:shd w:val="clear" w:color="auto" w:fill="auto"/>
            <w:noWrap/>
            <w:vAlign w:val="bottom"/>
            <w:hideMark/>
          </w:tcPr>
          <w:p w14:paraId="29BF4251"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14:paraId="295FF7B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f11</w:t>
            </w:r>
          </w:p>
        </w:tc>
      </w:tr>
      <w:tr w:rsidR="00CE547F" w:rsidRPr="00FA362E" w14:paraId="247B7F86"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11D609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14:paraId="2F10112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nil"/>
              <w:right w:val="nil"/>
            </w:tcBorders>
            <w:shd w:val="clear" w:color="auto" w:fill="auto"/>
            <w:noWrap/>
            <w:vAlign w:val="bottom"/>
            <w:hideMark/>
          </w:tcPr>
          <w:p w14:paraId="166E956E" w14:textId="77777777" w:rsidR="00CE547F" w:rsidRPr="00FA362E" w:rsidRDefault="00CE547F" w:rsidP="00452ADC">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14:paraId="2B676066"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14:paraId="37E9EED0"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f13</w:t>
            </w:r>
          </w:p>
        </w:tc>
      </w:tr>
      <w:tr w:rsidR="00CE547F" w:rsidRPr="00FA362E" w14:paraId="206477B1"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30D808FA"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14:paraId="6ADD3BBB"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444957C4"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4CB8C428"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14:paraId="674A171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f14</w:t>
            </w:r>
          </w:p>
        </w:tc>
      </w:tr>
    </w:tbl>
    <w:p w14:paraId="5A33D8EE" w14:textId="121617CD" w:rsidR="00D047CA" w:rsidRPr="00FA362E" w:rsidRDefault="00CE547F" w:rsidP="00D047CA">
      <w:pPr>
        <w:pStyle w:val="Caption"/>
        <w:rPr>
          <w:vanish/>
          <w:color w:val="000000"/>
          <w:szCs w:val="22"/>
          <w:lang w:val="sk-SK"/>
          <w:specVanish/>
        </w:rPr>
      </w:pPr>
      <w:bookmarkStart w:id="1602" w:name="_Ref510260338"/>
      <w:bookmarkStart w:id="1603" w:name="_Toc510268062"/>
      <w:bookmarkStart w:id="1604" w:name="_Toc513584973"/>
      <w:bookmarkStart w:id="1605" w:name="_Toc516413293"/>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5</w:t>
      </w:r>
      <w:r w:rsidRPr="00FA362E">
        <w:rPr>
          <w:lang w:val="sk-SK"/>
        </w:rPr>
        <w:fldChar w:fldCharType="end"/>
      </w:r>
      <w:bookmarkEnd w:id="1602"/>
      <w:r w:rsidRPr="00FA362E">
        <w:rPr>
          <w:lang w:val="sk-SK"/>
        </w:rPr>
        <w:t>:</w:t>
      </w:r>
      <w:r w:rsidRPr="00FA362E">
        <w:rPr>
          <w:szCs w:val="22"/>
          <w:lang w:val="sk-SK"/>
        </w:rPr>
        <w:t xml:space="preserve"> Tabuľka filtrov DWT s najnižším (pravý stĺpec) a najvyšším (prvý riadok) stupňom rozkladu.</w:t>
      </w:r>
      <w:bookmarkEnd w:id="1603"/>
      <w:bookmarkEnd w:id="1604"/>
      <w:bookmarkEnd w:id="1605"/>
      <w:r w:rsidR="00D047CA" w:rsidRPr="00D047CA">
        <w:rPr>
          <w:vanish/>
          <w:color w:val="000000"/>
          <w:szCs w:val="22"/>
          <w:lang w:val="sk-SK"/>
          <w:specVanish/>
        </w:rPr>
        <w:t xml:space="preserve"> </w:t>
      </w:r>
    </w:p>
    <w:p w14:paraId="49508CD4" w14:textId="3E8E7C2C" w:rsidR="00CE547F" w:rsidRPr="00FA362E" w:rsidRDefault="00D047CA" w:rsidP="00CE547F">
      <w:pPr>
        <w:pStyle w:val="Caption"/>
        <w:spacing w:before="240"/>
        <w:rPr>
          <w:szCs w:val="22"/>
          <w:lang w:val="sk-SK"/>
        </w:rPr>
      </w:pPr>
      <w:r>
        <w:rPr>
          <w:szCs w:val="22"/>
          <w:lang w:val="sk-SK"/>
        </w:rPr>
        <w:t xml:space="preserve"> </w:t>
      </w:r>
      <w:r w:rsidRPr="00FA362E">
        <w:rPr>
          <w:rFonts w:eastAsiaTheme="minorEastAsia"/>
          <w:lang w:val="sk-SK"/>
        </w:rPr>
        <w:t>Napríklad filter f11 má spodnú hranicu zjednotenia 3 hornú hranicu 5, vznikol tak zjednotením detailov 3,4 a 5.</w:t>
      </w:r>
    </w:p>
    <w:p w14:paraId="32377E74" w14:textId="77777777" w:rsidR="00CE547F" w:rsidRPr="00FA362E" w:rsidRDefault="00CE547F" w:rsidP="00CE547F">
      <w:pPr>
        <w:rPr>
          <w:sz w:val="22"/>
          <w:szCs w:val="22"/>
          <w:lang w:val="sk-SK"/>
        </w:rPr>
      </w:pPr>
      <w:r w:rsidRPr="00FA362E">
        <w:rPr>
          <w:rFonts w:eastAsiaTheme="minorEastAsia"/>
          <w:lang w:val="sk-SK"/>
        </w:rPr>
        <w:t>Filter označený ako f9 má spodnú hranicu rozkladu 3 a hornú takisto 3. Vznikol teda z jediného detailu číslo 3.</w:t>
      </w:r>
    </w:p>
    <w:p w14:paraId="15FAEF07" w14:textId="77777777" w:rsidR="00CE547F" w:rsidRPr="00FA362E" w:rsidRDefault="00CE547F" w:rsidP="00CE547F">
      <w:pPr>
        <w:pStyle w:val="Heading4"/>
        <w:rPr>
          <w:lang w:val="sk-SK"/>
        </w:rPr>
      </w:pPr>
      <w:bookmarkStart w:id="1606" w:name="_Toc386404216"/>
      <w:r w:rsidRPr="00FA362E">
        <w:rPr>
          <w:lang w:val="sk-SK"/>
        </w:rPr>
        <w:t>Hodnotenie optimálnosti filtrácie</w:t>
      </w:r>
      <w:bookmarkEnd w:id="1606"/>
      <w:r w:rsidRPr="00FA362E">
        <w:rPr>
          <w:lang w:val="sk-SK"/>
        </w:rPr>
        <w:tab/>
      </w:r>
    </w:p>
    <w:p w14:paraId="56B08C93" w14:textId="77777777" w:rsidR="00CE547F" w:rsidRPr="00FA362E" w:rsidRDefault="00CE547F" w:rsidP="00CE547F">
      <w:pPr>
        <w:tabs>
          <w:tab w:val="left" w:pos="7140"/>
        </w:tabs>
        <w:rPr>
          <w:lang w:val="sk-SK"/>
        </w:rPr>
      </w:pPr>
    </w:p>
    <w:p w14:paraId="4E0DC39C" w14:textId="4E2FFACE" w:rsidR="00CE547F" w:rsidRPr="00FA362E" w:rsidRDefault="00CE547F" w:rsidP="00CE547F">
      <w:pPr>
        <w:tabs>
          <w:tab w:val="left" w:pos="7140"/>
        </w:tabs>
        <w:rPr>
          <w:lang w:val="sk-SK"/>
        </w:rPr>
      </w:pPr>
      <w:r w:rsidRPr="00FA362E">
        <w:rPr>
          <w:lang w:val="sk-SK"/>
        </w:rPr>
        <w:lastRenderedPageBreak/>
        <w:t>Po odfiltrovaní signálu bola spočítaná obálka normalizovaným Shanonovým algoritmom (</w:t>
      </w:r>
      <w:r w:rsidRPr="00FA362E">
        <w:rPr>
          <w:i/>
          <w:lang w:val="sk-SK"/>
        </w:rPr>
        <w:t>Normalized Average Shannon energy detection Algorithm</w:t>
      </w:r>
      <w:r w:rsidRPr="00FA362E">
        <w:rPr>
          <w:lang w:val="sk-SK"/>
        </w:rPr>
        <w:t xml:space="preserve">) – NASA (3) </w:t>
      </w:r>
      <w:r w:rsidRPr="00FA362E">
        <w:rPr>
          <w:lang w:val="sk-SK"/>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Pr>
          <w:lang w:val="sk-SK"/>
        </w:rPr>
        <w:instrText xml:space="preserve"> ADDIN EN.CITE </w:instrText>
      </w:r>
      <w:r w:rsidR="00AD692D">
        <w:rPr>
          <w:lang w:val="sk-SK"/>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63</w:t>
      </w:r>
      <w:r w:rsidRPr="00FA362E">
        <w:rPr>
          <w:lang w:val="sk-SK"/>
        </w:rPr>
        <w:fldChar w:fldCharType="end"/>
      </w:r>
      <w:r w:rsidRPr="00FA362E">
        <w:rPr>
          <w:lang w:val="sk-SK"/>
        </w:rPr>
        <w:t>:</w:t>
      </w:r>
    </w:p>
    <w:p w14:paraId="01161A35" w14:textId="77777777" w:rsidR="00CE547F" w:rsidRPr="00FA362E" w:rsidRDefault="00CE547F" w:rsidP="00CE547F">
      <w:pPr>
        <w:rPr>
          <w:lang w:val="sk-SK"/>
        </w:rPr>
      </w:pPr>
    </w:p>
    <w:p w14:paraId="47F81142" w14:textId="77777777" w:rsidR="00CE547F" w:rsidRPr="00FA362E" w:rsidRDefault="00CE547F" w:rsidP="00CE547F">
      <w:pPr>
        <w:rPr>
          <w:color w:val="000000"/>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41BF9B3" w14:textId="77777777" w:rsidTr="00452ADC">
        <w:tc>
          <w:tcPr>
            <w:tcW w:w="704" w:type="dxa"/>
          </w:tcPr>
          <w:p w14:paraId="12BAFF0D" w14:textId="77777777" w:rsidR="00CE547F" w:rsidRPr="00FA362E" w:rsidRDefault="00CE547F" w:rsidP="00452ADC">
            <w:pPr>
              <w:jc w:val="center"/>
              <w:rPr>
                <w:color w:val="000000"/>
                <w:lang w:val="sk-SK"/>
              </w:rPr>
            </w:pPr>
          </w:p>
        </w:tc>
        <w:tc>
          <w:tcPr>
            <w:tcW w:w="7088" w:type="dxa"/>
            <w:vAlign w:val="center"/>
          </w:tcPr>
          <w:p w14:paraId="2AD74E25" w14:textId="77777777" w:rsidR="00CE547F" w:rsidRPr="00FA362E" w:rsidRDefault="003C2DF3" w:rsidP="00452ADC">
            <w:pPr>
              <w:jc w:val="center"/>
              <w:rPr>
                <w:color w:val="000000"/>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CE547F" w:rsidRPr="00FA362E">
              <w:rPr>
                <w:lang w:val="sk-SK"/>
              </w:rPr>
              <w:t>.</w:t>
            </w:r>
          </w:p>
        </w:tc>
        <w:tc>
          <w:tcPr>
            <w:tcW w:w="702" w:type="dxa"/>
            <w:vAlign w:val="center"/>
          </w:tcPr>
          <w:p w14:paraId="20DDB2AA" w14:textId="77777777" w:rsidR="00CE547F" w:rsidRPr="00FA362E" w:rsidRDefault="00CE547F" w:rsidP="00452ADC">
            <w:pPr>
              <w:jc w:val="center"/>
              <w:rPr>
                <w:color w:val="000000"/>
                <w:lang w:val="sk-SK"/>
              </w:rPr>
            </w:pPr>
            <w:r w:rsidRPr="00FA362E">
              <w:rPr>
                <w:color w:val="000000"/>
                <w:lang w:val="sk-SK"/>
              </w:rPr>
              <w:t>(</w:t>
            </w:r>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43</w:t>
            </w:r>
            <w:r w:rsidRPr="00FA362E">
              <w:rPr>
                <w:color w:val="000000"/>
                <w:lang w:val="sk-SK"/>
              </w:rPr>
              <w:fldChar w:fldCharType="end"/>
            </w:r>
            <w:r w:rsidRPr="00FA362E">
              <w:rPr>
                <w:color w:val="000000"/>
                <w:lang w:val="sk-SK"/>
              </w:rPr>
              <w:t>)</w:t>
            </w:r>
          </w:p>
        </w:tc>
      </w:tr>
    </w:tbl>
    <w:p w14:paraId="70472EFA" w14:textId="77777777" w:rsidR="00CE547F" w:rsidRPr="00FA362E" w:rsidRDefault="00CE547F" w:rsidP="00CE547F">
      <w:pPr>
        <w:tabs>
          <w:tab w:val="left" w:pos="7140"/>
        </w:tabs>
        <w:rPr>
          <w:lang w:val="sk-SK"/>
        </w:rPr>
      </w:pPr>
    </w:p>
    <w:p w14:paraId="75E21CD6" w14:textId="7CF15D5C" w:rsidR="00CE547F" w:rsidRPr="00FA362E" w:rsidRDefault="00CE547F" w:rsidP="00CE547F">
      <w:pPr>
        <w:rPr>
          <w:lang w:val="sk-SK"/>
        </w:rPr>
      </w:pPr>
      <w:r w:rsidRPr="00FA362E">
        <w:rPr>
          <w:lang w:val="sk-SK"/>
        </w:rPr>
        <w:t xml:space="preserve">Obálku spočítanú pomocou NASA je zachytáva </w:t>
      </w:r>
      <w:r w:rsidR="008F7A5E">
        <w:rPr>
          <w:lang w:val="sk-SK"/>
        </w:rPr>
        <w:fldChar w:fldCharType="begin"/>
      </w:r>
      <w:r w:rsidR="008F7A5E">
        <w:rPr>
          <w:lang w:val="sk-SK"/>
        </w:rPr>
        <w:instrText xml:space="preserve"> REF _Ref513977304 \h </w:instrText>
      </w:r>
      <w:r w:rsidR="008F7A5E">
        <w:rPr>
          <w:lang w:val="sk-SK"/>
        </w:rPr>
      </w:r>
      <w:r w:rsidR="008F7A5E">
        <w:rPr>
          <w:lang w:val="sk-SK"/>
        </w:rPr>
        <w:fldChar w:fldCharType="separate"/>
      </w:r>
      <w:ins w:id="1607"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10</w:t>
        </w:r>
      </w:ins>
      <w:del w:id="1608"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10</w:delText>
        </w:r>
      </w:del>
      <w:r w:rsidR="008F7A5E">
        <w:rPr>
          <w:lang w:val="sk-SK"/>
        </w:rPr>
        <w:fldChar w:fldCharType="end"/>
      </w:r>
      <w:r w:rsidR="00D047CA">
        <w:rPr>
          <w:lang w:val="sk-SK"/>
        </w:rPr>
        <w:t xml:space="preserve"> </w:t>
      </w:r>
      <w:r w:rsidRPr="00FA362E">
        <w:rPr>
          <w:lang w:val="sk-SK"/>
        </w:rPr>
        <w:t xml:space="preserve">kde je ako prvá krivka zhora </w:t>
      </w:r>
      <w:r w:rsidR="00D047CA">
        <w:rPr>
          <w:lang w:val="sk-SK"/>
        </w:rPr>
        <w:t>čiernej</w:t>
      </w:r>
      <w:r w:rsidRPr="00FA362E">
        <w:rPr>
          <w:lang w:val="sk-SK"/>
        </w:rPr>
        <w:t xml:space="preserve"> farby</w:t>
      </w:r>
      <w:r w:rsidR="00D047CA">
        <w:rPr>
          <w:lang w:val="sk-SK"/>
        </w:rPr>
        <w:t>,</w:t>
      </w:r>
      <w:r w:rsidRPr="00FA362E">
        <w:rPr>
          <w:lang w:val="sk-SK"/>
        </w:rPr>
        <w:t xml:space="preserve"> zobrazuje</w:t>
      </w:r>
      <w:r w:rsidR="00D047CA">
        <w:rPr>
          <w:lang w:val="sk-SK"/>
        </w:rPr>
        <w:t xml:space="preserve"> priebeh počas zhruba 1 sekundy.</w:t>
      </w:r>
      <w:r w:rsidRPr="00FA362E">
        <w:rPr>
          <w:lang w:val="sk-SK"/>
        </w:rPr>
        <w:t xml:space="preserve"> Komponenty HS 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vykresluje na prvej krivke, S1 má rozdielny priebeh počas prvého a druhého srdečného cyklu. Prvý S1 má jednoznačne definovaný vrchol, avšak druhý S1 má vrchol rozdelený na 2 časti. V tomto prípade by sme stále mohli prehlásiť vyšší z vrcholov za S1. Sú však také priebehy S1, kde sa to takto jednoznačne definovať nedá a druhý vrchol počas nádychu </w:t>
      </w:r>
      <w:r w:rsidR="00841AD8" w:rsidRPr="00FA362E">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tieto integrály vykresľuje ako prvú krivka zhora </w:t>
      </w:r>
      <w:r w:rsidR="00841AD8">
        <w:rPr>
          <w:lang w:val="sk-SK"/>
        </w:rPr>
        <w:t>červenej</w:t>
      </w:r>
      <w:r w:rsidR="00841AD8" w:rsidRPr="00FA362E">
        <w:rPr>
          <w:lang w:val="sk-SK"/>
        </w:rPr>
        <w:t xml:space="preserve"> a </w:t>
      </w:r>
      <w:r w:rsidR="00841AD8">
        <w:rPr>
          <w:lang w:val="sk-SK"/>
        </w:rPr>
        <w:t>žltej</w:t>
      </w:r>
      <w:r w:rsidR="00841AD8" w:rsidRPr="00FA362E">
        <w:rPr>
          <w:lang w:val="sk-SK"/>
        </w:rPr>
        <w:t xml:space="preserve"> farby. V mieste kde sa tieto integrály pretnú je ťažiskom obálky S1. Ťažisko je vyznačené ako </w:t>
      </w:r>
      <w:r w:rsidR="00841AD8">
        <w:rPr>
          <w:lang w:val="sk-SK"/>
        </w:rPr>
        <w:t>červený</w:t>
      </w:r>
      <w:r w:rsidR="00841AD8" w:rsidRPr="00FA362E">
        <w:rPr>
          <w:lang w:val="sk-SK"/>
        </w:rPr>
        <w:t xml:space="preserve">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w:t>
      </w:r>
      <w:r w:rsidR="00841AD8" w:rsidRPr="00841AD8">
        <w:rPr>
          <w:lang w:val="sk-SK"/>
        </w:rPr>
        <w:t xml:space="preserve"> </w:t>
      </w:r>
      <w:r w:rsidR="00841AD8" w:rsidRPr="00FA362E">
        <w:rPr>
          <w:lang w:val="sk-SK"/>
        </w:rPr>
        <w:t>vzdialenosti. Krivku R-S1 zachytáva v spodnej ča</w:t>
      </w:r>
      <w:r w:rsidR="00841AD8">
        <w:rPr>
          <w:lang w:val="sk-SK"/>
        </w:rPr>
        <w:t xml:space="preserve">sti </w:t>
      </w:r>
      <w:r w:rsidR="00841AD8">
        <w:rPr>
          <w:lang w:val="sk-SK"/>
        </w:rPr>
        <w:fldChar w:fldCharType="begin"/>
      </w:r>
      <w:r w:rsidR="00841AD8">
        <w:rPr>
          <w:lang w:val="sk-SK"/>
        </w:rPr>
        <w:instrText xml:space="preserve"> REF _Ref513977304 \h </w:instrText>
      </w:r>
      <w:r w:rsidR="00841AD8">
        <w:rPr>
          <w:lang w:val="sk-SK"/>
        </w:rPr>
      </w:r>
      <w:r w:rsidR="00841AD8">
        <w:rPr>
          <w:lang w:val="sk-SK"/>
        </w:rPr>
        <w:fldChar w:fldCharType="separate"/>
      </w:r>
      <w:ins w:id="1609"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10</w:t>
        </w:r>
      </w:ins>
      <w:del w:id="1610"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10</w:delText>
        </w:r>
      </w:del>
      <w:r w:rsidR="00841AD8">
        <w:rPr>
          <w:lang w:val="sk-SK"/>
        </w:rPr>
        <w:fldChar w:fldCharType="end"/>
      </w:r>
      <w:r w:rsidR="00841AD8" w:rsidRPr="00FA362E">
        <w:rPr>
          <w:lang w:val="sk-SK"/>
        </w:rPr>
        <w:t xml:space="preserve"> - </w:t>
      </w:r>
      <w:r w:rsidR="00841AD8">
        <w:rPr>
          <w:lang w:val="sk-SK"/>
        </w:rPr>
        <w:t>prvá</w:t>
      </w:r>
      <w:r w:rsidR="00841AD8" w:rsidRPr="00FA362E">
        <w:rPr>
          <w:lang w:val="sk-SK"/>
        </w:rPr>
        <w:t xml:space="preserve"> zdola </w:t>
      </w:r>
      <w:r w:rsidR="00841AD8">
        <w:rPr>
          <w:lang w:val="sk-SK"/>
        </w:rPr>
        <w:t>zelenej</w:t>
      </w:r>
      <w:r w:rsidR="00841AD8" w:rsidRPr="00FA362E">
        <w:rPr>
          <w:lang w:val="sk-SK"/>
        </w:rPr>
        <w:t xml:space="preserve"> farby. Ďalej je spočítaná respiračná krivka a to tak, že hrudníkovú impedanciu je filtrovaná filtrom typu spodná priepusť s hraničnou frekvenciou 0,8 Hz. Priebeh respiračnej krivky zachyt</w:t>
      </w:r>
      <w:r w:rsidR="00841AD8">
        <w:rPr>
          <w:lang w:val="sk-SK"/>
        </w:rPr>
        <w:t>áva</w:t>
      </w:r>
      <w:r w:rsidR="00841AD8" w:rsidRPr="00FA362E">
        <w:rPr>
          <w:lang w:val="sk-SK"/>
        </w:rPr>
        <w:t xml:space="preserve"> v spodnej časti </w:t>
      </w:r>
      <w:r w:rsidR="00841AD8">
        <w:rPr>
          <w:lang w:val="sk-SK"/>
        </w:rPr>
        <w:t>–</w:t>
      </w:r>
      <w:r w:rsidR="00841AD8" w:rsidRPr="00FA362E">
        <w:rPr>
          <w:lang w:val="sk-SK"/>
        </w:rPr>
        <w:t xml:space="preserve"> </w:t>
      </w:r>
      <w:r w:rsidR="00841AD8">
        <w:rPr>
          <w:lang w:val="sk-SK"/>
        </w:rPr>
        <w:t>druhá</w:t>
      </w:r>
      <w:r w:rsidR="00841AD8" w:rsidRPr="00FA362E">
        <w:rPr>
          <w:lang w:val="sk-SK"/>
        </w:rPr>
        <w:t xml:space="preserve"> krivka zdola modrej farby. To že dýchanie môže ovplyvňovať R-S1 vzdialenosť ešte neznamená, že pri maximálnom nádychu bude R-S1</w:t>
      </w:r>
    </w:p>
    <w:p w14:paraId="7E792CDB" w14:textId="090BB0B5" w:rsidR="00CE547F" w:rsidRPr="00FA362E" w:rsidRDefault="003C2DF3" w:rsidP="00CE547F">
      <w:pPr>
        <w:rPr>
          <w:lang w:val="sk-SK"/>
        </w:rPr>
      </w:pPr>
      <w:r>
        <w:rPr>
          <w:noProof/>
        </w:rPr>
        <w:lastRenderedPageBreak/>
        <w:pict w14:anchorId="1E4A00BF">
          <v:shape id="_x0000_i1027" type="#_x0000_t75" style="width:425.25pt;height:400.5pt">
            <v:imagedata r:id="rId45" o:title="obalkyHS2"/>
          </v:shape>
        </w:pict>
      </w:r>
    </w:p>
    <w:p w14:paraId="609C6AC1" w14:textId="2BE3F409" w:rsidR="00CE547F" w:rsidRPr="00FA362E" w:rsidRDefault="00CE547F" w:rsidP="00CE547F">
      <w:pPr>
        <w:pStyle w:val="Caption"/>
        <w:rPr>
          <w:vanish/>
          <w:szCs w:val="22"/>
          <w:lang w:val="sk-SK"/>
          <w:specVanish/>
        </w:rPr>
      </w:pPr>
      <w:bookmarkStart w:id="1611" w:name="_Ref510260483"/>
      <w:bookmarkStart w:id="1612" w:name="_Ref513977304"/>
      <w:bookmarkStart w:id="1613" w:name="_Toc516413276"/>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10</w:t>
      </w:r>
      <w:r w:rsidR="00A53D98">
        <w:rPr>
          <w:lang w:val="sk-SK"/>
        </w:rPr>
        <w:fldChar w:fldCharType="end"/>
      </w:r>
      <w:bookmarkEnd w:id="1611"/>
      <w:bookmarkEnd w:id="1612"/>
      <w:r w:rsidRPr="00FA362E">
        <w:rPr>
          <w:lang w:val="sk-SK"/>
        </w:rPr>
        <w:t>: Detekcia prvého srdečného zvuku – S1</w:t>
      </w:r>
      <w:bookmarkEnd w:id="1613"/>
    </w:p>
    <w:p w14:paraId="6BB85CDB" w14:textId="490A51FD" w:rsidR="00CE547F" w:rsidRPr="00FA362E" w:rsidRDefault="00CE547F" w:rsidP="00CE547F">
      <w:pPr>
        <w:pStyle w:val="Caption"/>
        <w:rPr>
          <w:szCs w:val="22"/>
          <w:lang w:val="sk-SK"/>
        </w:rPr>
      </w:pPr>
      <w:r w:rsidRPr="00FA362E">
        <w:rPr>
          <w:lang w:val="sk-SK"/>
        </w:rPr>
        <w:t>.</w:t>
      </w:r>
      <w:r w:rsidRPr="00FA362E">
        <w:rPr>
          <w:szCs w:val="22"/>
          <w:lang w:val="sk-SK"/>
        </w:rPr>
        <w:t xml:space="preserve"> Horná časť obrázku: </w:t>
      </w:r>
      <w:commentRangeStart w:id="1614"/>
      <w:r w:rsidRPr="00FA362E">
        <w:rPr>
          <w:szCs w:val="22"/>
          <w:lang w:val="sk-SK"/>
        </w:rPr>
        <w:t xml:space="preserve">20-80Hz obálka HS (červená) s integrálmi (zelená a modrá) načrtajúcimi počítanie ťažiska, ďalej HS filtrovaný v pásme 20-80Hz (ružová) a posledná EKG (azúrová), </w:t>
      </w:r>
      <w:commentRangeEnd w:id="1614"/>
      <w:r w:rsidR="007D2129">
        <w:rPr>
          <w:rStyle w:val="CommentReference"/>
          <w:rFonts w:eastAsia="Times New Roman" w:cs="Times New Roman"/>
          <w:spacing w:val="0"/>
          <w:lang w:val="cs-CZ" w:eastAsia="cs-CZ" w:bidi="ar-SA"/>
        </w:rPr>
        <w:commentReference w:id="1614"/>
      </w:r>
      <w:r w:rsidRPr="00FA362E">
        <w:rPr>
          <w:szCs w:val="22"/>
          <w:lang w:val="sk-SK"/>
        </w:rPr>
        <w:t xml:space="preserve">spodná časť obrázku: respiračná krivka (modrá), </w:t>
      </w:r>
      <w:commentRangeStart w:id="1615"/>
      <w:r w:rsidRPr="00FA362E">
        <w:rPr>
          <w:szCs w:val="22"/>
          <w:lang w:val="sk-SK"/>
        </w:rPr>
        <w:t xml:space="preserve">R-S1 </w:t>
      </w:r>
      <w:commentRangeEnd w:id="1615"/>
      <w:r w:rsidR="0010005E">
        <w:rPr>
          <w:rStyle w:val="CommentReference"/>
          <w:rFonts w:eastAsia="Times New Roman" w:cs="Times New Roman"/>
          <w:spacing w:val="0"/>
          <w:lang w:val="cs-CZ" w:eastAsia="cs-CZ" w:bidi="ar-SA"/>
        </w:rPr>
        <w:commentReference w:id="1615"/>
      </w:r>
      <w:r w:rsidRPr="00FA362E">
        <w:rPr>
          <w:szCs w:val="22"/>
          <w:lang w:val="sk-SK"/>
        </w:rPr>
        <w:t xml:space="preserve">krivka (červená), obálka HS (zelená). </w:t>
      </w:r>
      <w:ins w:id="1616" w:author="Pavel Jurak" w:date="2018-05-31T09:09:00Z">
        <w:r w:rsidR="0010005E">
          <w:rPr>
            <w:szCs w:val="22"/>
            <w:lang w:val="sk-SK"/>
          </w:rPr>
          <w:t>Horizontální o</w:t>
        </w:r>
      </w:ins>
      <w:del w:id="1617" w:author="Pavel Jurak" w:date="2018-05-31T09:09:00Z">
        <w:r w:rsidRPr="00FA362E" w:rsidDel="0010005E">
          <w:rPr>
            <w:szCs w:val="22"/>
            <w:lang w:val="sk-SK"/>
          </w:rPr>
          <w:delText>O</w:delText>
        </w:r>
      </w:del>
      <w:r w:rsidRPr="00FA362E">
        <w:rPr>
          <w:szCs w:val="22"/>
          <w:lang w:val="sk-SK"/>
        </w:rPr>
        <w:t xml:space="preserve">sa </w:t>
      </w:r>
      <w:del w:id="1618" w:author="Pavel Jurak" w:date="2018-05-31T09:09:00Z">
        <w:r w:rsidRPr="00FA362E" w:rsidDel="0010005E">
          <w:rPr>
            <w:szCs w:val="22"/>
            <w:lang w:val="sk-SK"/>
          </w:rPr>
          <w:delText>X</w:delText>
        </w:r>
      </w:del>
      <w:r w:rsidRPr="00FA362E">
        <w:rPr>
          <w:szCs w:val="22"/>
          <w:lang w:val="sk-SK"/>
        </w:rPr>
        <w:t xml:space="preserve"> reprezentuje čas v sekundách, časová mierka je rozdielna v hornej a dolnej časti obrázku.</w:t>
      </w:r>
    </w:p>
    <w:p w14:paraId="333E56BA" w14:textId="77777777" w:rsidR="00F95B9C" w:rsidRPr="002808C6" w:rsidRDefault="00CE547F" w:rsidP="005F7C91">
      <w:pPr>
        <w:rPr>
          <w:ins w:id="1619" w:author="Peto" w:date="2018-06-10T16:58:00Z"/>
          <w:vanish/>
          <w:lang w:val="sk-SK"/>
        </w:rPr>
      </w:pPr>
      <w:r w:rsidRPr="00FA362E">
        <w:rPr>
          <w:lang w:val="sk-SK"/>
        </w:rPr>
        <w:t>minimálna. Je celkom možné že vzdialenosť R-S1 bude reagovať s oneskorením, prípadne s predstihom na nádych, alebo výdych. To že k takýmto posunom môže dochádzať je zobrazené aj na respiračnej a R-S1 krivke (</w:t>
      </w:r>
      <w:r w:rsidR="002808C6">
        <w:rPr>
          <w:lang w:val="sk-SK"/>
        </w:rPr>
        <w:fldChar w:fldCharType="begin"/>
      </w:r>
      <w:r w:rsidR="002808C6">
        <w:rPr>
          <w:lang w:val="sk-SK"/>
        </w:rPr>
        <w:instrText xml:space="preserve"> REF _Ref513977304 \h </w:instrText>
      </w:r>
      <w:r w:rsidR="002808C6">
        <w:rPr>
          <w:lang w:val="sk-SK"/>
        </w:rPr>
      </w:r>
      <w:r w:rsidR="002808C6">
        <w:rPr>
          <w:lang w:val="sk-SK"/>
        </w:rPr>
        <w:fldChar w:fldCharType="separate"/>
      </w:r>
      <w:ins w:id="1620"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10</w:t>
        </w:r>
      </w:ins>
      <w:del w:id="1621"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10</w:delText>
        </w:r>
      </w:del>
      <w:r w:rsidR="002808C6">
        <w:rPr>
          <w:lang w:val="sk-SK"/>
        </w:rPr>
        <w:fldChar w:fldCharType="end"/>
      </w:r>
      <w:r w:rsidRPr="00FA362E">
        <w:rPr>
          <w:lang w:val="sk-SK"/>
        </w:rPr>
        <w:t xml:space="preserve">).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w:t>
      </w:r>
      <w:r w:rsidRPr="00FA362E">
        <w:rPr>
          <w:lang w:val="sk-SK"/>
        </w:rPr>
        <w:lastRenderedPageBreak/>
        <w:t xml:space="preserve">Každú z týchto kriviek sme korelovali s respiračnou krivkou. </w:t>
      </w:r>
      <w:r w:rsidR="00841AD8" w:rsidRPr="00FA362E">
        <w:rPr>
          <w:lang w:val="sk-SK"/>
        </w:rPr>
        <w:t>korelačných koeficientov respirácie s R-S1 krivkou pri posune R-S1 od 1 po 10 R-R intervalov. Toto je meranie pri hlbokom dýchaní. Krivka korelácie m</w:t>
      </w:r>
      <w:r w:rsidR="00841AD8">
        <w:rPr>
          <w:lang w:val="sk-SK"/>
        </w:rPr>
        <w:t>á</w:t>
      </w:r>
      <w:r w:rsidR="00841AD8" w:rsidRPr="00FA362E">
        <w:rPr>
          <w:lang w:val="sk-SK"/>
        </w:rPr>
        <w:t xml:space="preserve"> periodický priebeh s periódou zhruba 11 R-R intervalov, čo približne odpovedá jednému nádychu a výdychu. </w:t>
      </w:r>
      <w:r w:rsidR="00B85020" w:rsidRPr="00FA362E">
        <w:rPr>
          <w:lang w:val="sk-SK"/>
        </w:rPr>
        <w:fldChar w:fldCharType="begin"/>
      </w:r>
      <w:r w:rsidR="00B85020" w:rsidRPr="00FA362E">
        <w:rPr>
          <w:lang w:val="sk-SK"/>
        </w:rPr>
        <w:instrText xml:space="preserve"> REF _Ref510260788 \h </w:instrText>
      </w:r>
      <w:r w:rsidR="00B85020" w:rsidRPr="00FA362E">
        <w:rPr>
          <w:lang w:val="sk-SK"/>
        </w:rPr>
      </w:r>
      <w:r w:rsidR="00B85020" w:rsidRPr="00FA362E">
        <w:rPr>
          <w:lang w:val="sk-SK"/>
        </w:rPr>
        <w:fldChar w:fldCharType="separate"/>
      </w:r>
      <w:ins w:id="1622" w:author="Peto" w:date="2018-06-10T16:58:00Z">
        <w:r w:rsidR="00F95B9C">
          <w:rPr>
            <w:noProof/>
            <w:lang w:val="en-US" w:eastAsia="en-US"/>
          </w:rPr>
          <w:drawing>
            <wp:inline distT="0" distB="0" distL="0" distR="0" wp14:anchorId="5258472E" wp14:editId="1FAFA1FB">
              <wp:extent cx="5398770" cy="3261995"/>
              <wp:effectExtent l="0" t="0" r="0" b="0"/>
              <wp:docPr id="37" name="Obrázok 3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ins>
    </w:p>
    <w:p w14:paraId="76BE6186" w14:textId="615CF350" w:rsidR="00B85020" w:rsidRPr="00E948A0" w:rsidRDefault="00F95B9C" w:rsidP="005F7C91">
      <w:pPr>
        <w:rPr>
          <w:vanish/>
          <w:lang w:val="sk-SK"/>
        </w:rPr>
      </w:pPr>
      <w:ins w:id="1623" w:author="Peto" w:date="2018-06-10T16:58:00Z">
        <w:r w:rsidRPr="00FA362E">
          <w:rPr>
            <w:lang w:val="sk-SK"/>
          </w:rPr>
          <w:t xml:space="preserve"> Obrázok </w:t>
        </w:r>
        <w:r>
          <w:rPr>
            <w:noProof/>
            <w:lang w:val="sk-SK"/>
          </w:rPr>
          <w:t>3</w:t>
        </w:r>
        <w:r>
          <w:rPr>
            <w:lang w:val="sk-SK"/>
          </w:rPr>
          <w:t>.</w:t>
        </w:r>
        <w:r>
          <w:rPr>
            <w:noProof/>
            <w:lang w:val="sk-SK"/>
          </w:rPr>
          <w:t>11</w:t>
        </w:r>
      </w:ins>
      <w:del w:id="1624" w:author="Peto" w:date="2018-06-10T16:58:00Z">
        <w:r w:rsidR="00B85020" w:rsidRPr="00FA362E" w:rsidDel="00F95B9C">
          <w:rPr>
            <w:lang w:val="sk-SK"/>
          </w:rPr>
          <w:delText xml:space="preserve"> Obrázok </w:delText>
        </w:r>
        <w:r w:rsidR="00B85020" w:rsidDel="00F95B9C">
          <w:rPr>
            <w:noProof/>
            <w:lang w:val="sk-SK"/>
          </w:rPr>
          <w:delText>3</w:delText>
        </w:r>
        <w:r w:rsidR="00B85020" w:rsidDel="00F95B9C">
          <w:rPr>
            <w:lang w:val="sk-SK"/>
          </w:rPr>
          <w:delText>.</w:delText>
        </w:r>
        <w:r w:rsidR="00B85020" w:rsidDel="00F95B9C">
          <w:rPr>
            <w:noProof/>
            <w:lang w:val="sk-SK"/>
          </w:rPr>
          <w:delText>11</w:delText>
        </w:r>
      </w:del>
      <w:r w:rsidR="00B85020" w:rsidRPr="00FA362E">
        <w:rPr>
          <w:lang w:val="sk-SK"/>
        </w:rPr>
        <w:fldChar w:fldCharType="end"/>
      </w:r>
      <w:r w:rsidR="00B85020">
        <w:rPr>
          <w:lang w:val="sk-SK"/>
        </w:rPr>
        <w:t xml:space="preserve"> </w:t>
      </w:r>
      <w:r w:rsidR="00CE547F" w:rsidRPr="00FA362E">
        <w:rPr>
          <w:lang w:val="sk-SK"/>
        </w:rPr>
        <w:t>zobrazuje výsledné hodnoty</w:t>
      </w:r>
      <w:r w:rsidR="00B85020">
        <w:rPr>
          <w:lang w:val="sk-SK"/>
        </w:rPr>
        <w:t>.</w:t>
      </w:r>
    </w:p>
    <w:p w14:paraId="32BE18E0" w14:textId="00B04EBD" w:rsidR="00CE547F" w:rsidRPr="002808C6" w:rsidRDefault="00CE547F" w:rsidP="005F7C91">
      <w:pPr>
        <w:rPr>
          <w:vanish/>
          <w:lang w:val="sk-SK"/>
        </w:rPr>
      </w:pPr>
      <w:r w:rsidRPr="00FA362E">
        <w:rPr>
          <w:lang w:val="sk-SK"/>
        </w:rPr>
        <w:t xml:space="preserve"> </w:t>
      </w:r>
      <w:bookmarkStart w:id="1625" w:name="_Ref510260788"/>
      <w:r w:rsidR="00452ADC">
        <w:rPr>
          <w:noProof/>
          <w:lang w:val="en-US" w:eastAsia="en-US"/>
        </w:rPr>
        <w:drawing>
          <wp:inline distT="0" distB="0" distL="0" distR="0" wp14:anchorId="5258472E" wp14:editId="1FAFA1FB">
            <wp:extent cx="5398770" cy="3261995"/>
            <wp:effectExtent l="0" t="0" r="0" b="0"/>
            <wp:docPr id="451" name="Obrázok 45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p>
    <w:p w14:paraId="33EAE051" w14:textId="54AC41B1" w:rsidR="00B85020" w:rsidRPr="00FA362E" w:rsidRDefault="00CE547F" w:rsidP="00B85020">
      <w:pPr>
        <w:pStyle w:val="Caption"/>
        <w:rPr>
          <w:vanish/>
          <w:szCs w:val="22"/>
          <w:lang w:val="sk-SK"/>
          <w:specVanish/>
        </w:rPr>
      </w:pPr>
      <w:r w:rsidRPr="00FA362E">
        <w:rPr>
          <w:lang w:val="sk-SK"/>
        </w:rPr>
        <w:t xml:space="preserve"> </w:t>
      </w:r>
      <w:bookmarkStart w:id="1626" w:name="_Toc51641327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11</w:t>
      </w:r>
      <w:r w:rsidR="00A53D98">
        <w:rPr>
          <w:lang w:val="sk-SK"/>
        </w:rPr>
        <w:fldChar w:fldCharType="end"/>
      </w:r>
      <w:bookmarkEnd w:id="1625"/>
      <w:r w:rsidRPr="00FA362E">
        <w:rPr>
          <w:lang w:val="sk-SK"/>
        </w:rPr>
        <w:t>: Korelačne koeficienty respiračnej krivky a 10 oneskorených R-S1 kriviek.</w:t>
      </w:r>
      <w:bookmarkEnd w:id="1626"/>
    </w:p>
    <w:p w14:paraId="73E9DC60" w14:textId="5184C38B" w:rsidR="00CE547F" w:rsidRPr="00FA362E" w:rsidRDefault="00CE547F" w:rsidP="002808C6">
      <w:pPr>
        <w:rPr>
          <w:vanish/>
          <w:lang w:val="sk-SK"/>
        </w:rPr>
      </w:pPr>
    </w:p>
    <w:p w14:paraId="26E22DB9" w14:textId="77777777" w:rsidR="00B85020" w:rsidRDefault="00B85020" w:rsidP="00B85020">
      <w:pPr>
        <w:rPr>
          <w:lang w:val="sk-SK"/>
        </w:rPr>
      </w:pPr>
    </w:p>
    <w:p w14:paraId="6EB3957D" w14:textId="77777777" w:rsidR="00F95B9C" w:rsidRPr="002808C6" w:rsidRDefault="00CE547F" w:rsidP="005F7C91">
      <w:pPr>
        <w:rPr>
          <w:ins w:id="1627" w:author="Peto" w:date="2018-06-10T16:58:00Z"/>
          <w:vanish/>
          <w:lang w:val="sk-SK"/>
        </w:rPr>
      </w:pPr>
      <w:r w:rsidRPr="00FA362E">
        <w:rPr>
          <w:lang w:val="sk-SK"/>
        </w:rPr>
        <w:t xml:space="preserve"> </w:t>
      </w:r>
      <w:r w:rsidR="00B85020" w:rsidRPr="00FA362E">
        <w:rPr>
          <w:lang w:val="sk-SK"/>
        </w:rPr>
        <w:t xml:space="preserve">Vidíme, že maximum kladnej korelácie je zhruba 0,6. Maximum kladnej korelácie je prehlásené za koreláciu respiračnej </w:t>
      </w:r>
      <w:r w:rsidR="00B85020">
        <w:rPr>
          <w:lang w:val="sk-SK"/>
        </w:rPr>
        <w:t xml:space="preserve"> </w:t>
      </w:r>
      <w:r w:rsidR="00B85020" w:rsidRPr="00FA362E">
        <w:rPr>
          <w:lang w:val="sk-SK"/>
        </w:rPr>
        <w:t xml:space="preserve">krivky a R-S1 krivky pre daný filter. Čím vyššia korelácia, tým lepšia detekcia S1. Korelácie filtrov namiesto ich poradových čísiel </w:t>
      </w:r>
      <w:r w:rsidR="00B85020" w:rsidRPr="00FA362E">
        <w:rPr>
          <w:lang w:val="sk-SK"/>
        </w:rPr>
        <w:fldChar w:fldCharType="begin"/>
      </w:r>
      <w:r w:rsidR="00B85020" w:rsidRPr="00FA362E">
        <w:rPr>
          <w:lang w:val="sk-SK"/>
        </w:rPr>
        <w:instrText xml:space="preserve"> REF _Ref510260788 \h </w:instrText>
      </w:r>
      <w:r w:rsidR="00B85020" w:rsidRPr="00FA362E">
        <w:rPr>
          <w:lang w:val="sk-SK"/>
        </w:rPr>
      </w:r>
      <w:r w:rsidR="00B85020" w:rsidRPr="00FA362E">
        <w:rPr>
          <w:lang w:val="sk-SK"/>
        </w:rPr>
        <w:fldChar w:fldCharType="separate"/>
      </w:r>
      <w:ins w:id="1628" w:author="Peto" w:date="2018-06-10T16:58:00Z">
        <w:r w:rsidR="00F95B9C">
          <w:rPr>
            <w:noProof/>
            <w:lang w:val="en-US" w:eastAsia="en-US"/>
          </w:rPr>
          <w:drawing>
            <wp:inline distT="0" distB="0" distL="0" distR="0" wp14:anchorId="5258472E" wp14:editId="1FAFA1FB">
              <wp:extent cx="5398770" cy="3261995"/>
              <wp:effectExtent l="0" t="0" r="0" b="0"/>
              <wp:docPr id="38" name="Obrázok 3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ins>
    </w:p>
    <w:p w14:paraId="468AC6E9" w14:textId="5351C249" w:rsidR="00B85020" w:rsidRPr="002808C6" w:rsidDel="00F95B9C" w:rsidRDefault="00F95B9C" w:rsidP="005F7C91">
      <w:pPr>
        <w:rPr>
          <w:del w:id="1629" w:author="Peto" w:date="2018-06-10T16:58:00Z"/>
          <w:vanish/>
          <w:lang w:val="sk-SK"/>
        </w:rPr>
      </w:pPr>
      <w:ins w:id="1630" w:author="Peto" w:date="2018-06-10T16:58:00Z">
        <w:r w:rsidRPr="00FA362E">
          <w:rPr>
            <w:lang w:val="sk-SK"/>
          </w:rPr>
          <w:t xml:space="preserve"> Obrázok </w:t>
        </w:r>
        <w:r>
          <w:rPr>
            <w:noProof/>
            <w:lang w:val="sk-SK"/>
          </w:rPr>
          <w:t>3</w:t>
        </w:r>
        <w:r>
          <w:rPr>
            <w:lang w:val="sk-SK"/>
          </w:rPr>
          <w:t>.</w:t>
        </w:r>
        <w:r>
          <w:rPr>
            <w:noProof/>
            <w:lang w:val="sk-SK"/>
          </w:rPr>
          <w:t>11</w:t>
        </w:r>
      </w:ins>
    </w:p>
    <w:p w14:paraId="6DB8506C" w14:textId="1BED9F95" w:rsidR="00CE547F" w:rsidRPr="00FA362E" w:rsidRDefault="00B85020" w:rsidP="00B85020">
      <w:pPr>
        <w:rPr>
          <w:lang w:val="sk-SK"/>
        </w:rPr>
      </w:pPr>
      <w:del w:id="1631" w:author="Peto" w:date="2018-06-10T16:58:00Z">
        <w:r w:rsidRPr="00FA362E" w:rsidDel="00F95B9C">
          <w:rPr>
            <w:lang w:val="sk-SK"/>
          </w:rPr>
          <w:delText xml:space="preserve"> Obrázok </w:delText>
        </w:r>
        <w:r w:rsidDel="00F95B9C">
          <w:rPr>
            <w:noProof/>
            <w:lang w:val="sk-SK"/>
          </w:rPr>
          <w:delText>3</w:delText>
        </w:r>
        <w:r w:rsidDel="00F95B9C">
          <w:rPr>
            <w:lang w:val="sk-SK"/>
          </w:rPr>
          <w:delText>.</w:delText>
        </w:r>
        <w:r w:rsidDel="00F95B9C">
          <w:rPr>
            <w:noProof/>
            <w:lang w:val="sk-SK"/>
          </w:rPr>
          <w:delText>11</w:delText>
        </w:r>
      </w:del>
      <w:r w:rsidRPr="00FA362E">
        <w:rPr>
          <w:lang w:val="sk-SK"/>
        </w:rPr>
        <w:fldChar w:fldCharType="end"/>
      </w:r>
    </w:p>
    <w:p w14:paraId="3A5490DA" w14:textId="6CE4F6A9" w:rsidR="00E6236F" w:rsidRDefault="00B85020" w:rsidP="000C5D02">
      <w:pPr>
        <w:rPr>
          <w:lang w:val="sk-SK"/>
        </w:rPr>
      </w:pPr>
      <w:r w:rsidRPr="00FA362E">
        <w:rPr>
          <w:noProof/>
          <w:lang w:val="en-US" w:eastAsia="en-US"/>
        </w:rPr>
        <w:lastRenderedPageBreak/>
        <w:drawing>
          <wp:anchor distT="36195" distB="36195" distL="114300" distR="114300" simplePos="0" relativeHeight="251659264" behindDoc="0" locked="0" layoutInCell="1" allowOverlap="1" wp14:anchorId="0C47C0B2" wp14:editId="6B875FAD">
            <wp:simplePos x="0" y="0"/>
            <wp:positionH relativeFrom="margin">
              <wp:align>right</wp:align>
            </wp:positionH>
            <wp:positionV relativeFrom="paragraph">
              <wp:posOffset>256628</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E547F" w:rsidRPr="00FA362E">
        <w:rPr>
          <w:lang w:val="sk-SK"/>
        </w:rPr>
        <w:t xml:space="preserve"> zachytáva</w:t>
      </w:r>
      <w:r w:rsidR="000C5D02">
        <w:rPr>
          <w:lang w:val="sk-SK"/>
        </w:rPr>
        <w:t xml:space="preserve"> </w:t>
      </w:r>
      <w:r w:rsidR="002808C6">
        <w:rPr>
          <w:lang w:val="sk-SK"/>
        </w:rPr>
        <w:fldChar w:fldCharType="begin"/>
      </w:r>
      <w:r w:rsidR="002808C6">
        <w:rPr>
          <w:lang w:val="sk-SK"/>
        </w:rPr>
        <w:instrText xml:space="preserve"> REF _Ref513978532 \h </w:instrText>
      </w:r>
      <w:r w:rsidR="002808C6">
        <w:rPr>
          <w:lang w:val="sk-SK"/>
        </w:rPr>
      </w:r>
      <w:r w:rsidR="002808C6">
        <w:rPr>
          <w:lang w:val="sk-SK"/>
        </w:rPr>
        <w:fldChar w:fldCharType="separate"/>
      </w:r>
      <w:r w:rsidR="00F95B9C">
        <w:t xml:space="preserve">Tabuľka </w:t>
      </w:r>
      <w:r w:rsidR="00F95B9C">
        <w:rPr>
          <w:noProof/>
        </w:rPr>
        <w:t>6</w:t>
      </w:r>
      <w:r w:rsidR="002808C6">
        <w:rPr>
          <w:lang w:val="sk-SK"/>
        </w:rPr>
        <w:fldChar w:fldCharType="end"/>
      </w:r>
      <w:r w:rsidR="002808C6">
        <w:rPr>
          <w:lang w:val="sk-SK"/>
        </w:rPr>
        <w:t xml:space="preserve"> </w:t>
      </w:r>
      <w:r w:rsidR="00CE547F" w:rsidRPr="00FA362E">
        <w:rPr>
          <w:lang w:val="sk-SK"/>
        </w:rPr>
        <w:t>V hornej časti tabuľky sú zobrazené</w:t>
      </w:r>
      <w:bookmarkStart w:id="1632" w:name="_Toc510268063"/>
      <w:bookmarkStart w:id="1633" w:name="_Toc513584974"/>
      <w:r w:rsidR="00CE547F" w:rsidRPr="00FA362E">
        <w:rPr>
          <w:sz w:val="22"/>
          <w:szCs w:val="22"/>
          <w:lang w:val="sk-SK"/>
        </w:rPr>
        <w:t xml:space="preserve"> </w:t>
      </w:r>
      <w:r w:rsidR="00E6236F" w:rsidRPr="00FA362E">
        <w:rPr>
          <w:lang w:val="sk-SK"/>
        </w:rPr>
        <w:t>výsledky korelácií dobrovoľníka</w:t>
      </w:r>
    </w:p>
    <w:p w14:paraId="3FB15467" w14:textId="32B535FD" w:rsidR="00CE547F" w:rsidRPr="00FA362E" w:rsidRDefault="002808C6" w:rsidP="00E6236F">
      <w:pPr>
        <w:pStyle w:val="Caption"/>
        <w:rPr>
          <w:vanish/>
          <w:szCs w:val="22"/>
          <w:lang w:val="sk-SK"/>
          <w:specVanish/>
        </w:rPr>
      </w:pPr>
      <w:bookmarkStart w:id="1634" w:name="_Ref513978532"/>
      <w:bookmarkStart w:id="1635" w:name="_Toc516413294"/>
      <w:r>
        <w:t xml:space="preserve">Tabuľka </w:t>
      </w:r>
      <w:r>
        <w:fldChar w:fldCharType="begin"/>
      </w:r>
      <w:r>
        <w:instrText xml:space="preserve"> SEQ Tabuľka \* ARABIC </w:instrText>
      </w:r>
      <w:r>
        <w:fldChar w:fldCharType="separate"/>
      </w:r>
      <w:r w:rsidR="00F95B9C">
        <w:rPr>
          <w:noProof/>
        </w:rPr>
        <w:t>6</w:t>
      </w:r>
      <w:r>
        <w:fldChar w:fldCharType="end"/>
      </w:r>
      <w:bookmarkEnd w:id="1634"/>
      <w:r w:rsidR="00E6236F">
        <w:t xml:space="preserve">: </w:t>
      </w:r>
      <w:r w:rsidR="00E6236F">
        <w:rPr>
          <w:szCs w:val="22"/>
          <w:lang w:val="sk-SK"/>
        </w:rPr>
        <w:t>Maxima</w:t>
      </w:r>
      <w:r w:rsidR="00E6236F" w:rsidRPr="00FA362E">
        <w:rPr>
          <w:szCs w:val="22"/>
          <w:lang w:val="sk-SK"/>
        </w:rPr>
        <w:t xml:space="preserve"> </w:t>
      </w:r>
      <w:r w:rsidR="00E6236F">
        <w:rPr>
          <w:szCs w:val="22"/>
          <w:lang w:val="sk-SK"/>
        </w:rPr>
        <w:t>k</w:t>
      </w:r>
      <w:commentRangeStart w:id="1636"/>
      <w:r w:rsidR="00E6236F" w:rsidRPr="00FA362E">
        <w:rPr>
          <w:szCs w:val="22"/>
          <w:lang w:val="sk-SK"/>
        </w:rPr>
        <w:t>oreláci</w:t>
      </w:r>
      <w:commentRangeEnd w:id="1636"/>
      <w:r w:rsidR="00E6236F" w:rsidRPr="00FA362E">
        <w:rPr>
          <w:rStyle w:val="CommentReference"/>
          <w:lang w:val="sk-SK"/>
        </w:rPr>
        <w:commentReference w:id="1636"/>
      </w:r>
      <w:r w:rsidR="00E6236F">
        <w:rPr>
          <w:szCs w:val="22"/>
          <w:lang w:val="sk-SK"/>
        </w:rPr>
        <w:t>í</w:t>
      </w:r>
      <w:r w:rsidR="00E6236F" w:rsidRPr="00FA362E">
        <w:rPr>
          <w:szCs w:val="22"/>
          <w:lang w:val="sk-SK"/>
        </w:rPr>
        <w:t xml:space="preserve"> medzi respiráciou a S1 po </w:t>
      </w:r>
      <w:r w:rsidR="00CE547F" w:rsidRPr="00FA362E">
        <w:rPr>
          <w:szCs w:val="22"/>
          <w:lang w:val="sk-SK"/>
        </w:rPr>
        <w:t>filtrácií rôznymi pásmovými filtrami</w:t>
      </w:r>
      <w:bookmarkEnd w:id="1632"/>
      <w:bookmarkEnd w:id="1633"/>
      <w:bookmarkEnd w:id="1635"/>
    </w:p>
    <w:p w14:paraId="10FFC8C4" w14:textId="77777777" w:rsidR="00CE547F" w:rsidRPr="00FA362E" w:rsidRDefault="00CE547F" w:rsidP="00CE547F">
      <w:pPr>
        <w:pStyle w:val="Caption"/>
        <w:rPr>
          <w:vanish/>
          <w:lang w:val="sk-SK"/>
          <w:specVanish/>
        </w:rPr>
      </w:pPr>
      <w:r w:rsidRPr="00FA362E">
        <w:rPr>
          <w:lang w:val="sk-SK"/>
        </w:rPr>
        <w:t xml:space="preserve">. </w:t>
      </w:r>
      <w:r w:rsidRPr="00FA362E">
        <w:rPr>
          <w:szCs w:val="22"/>
          <w:lang w:val="sk-SK"/>
        </w:rPr>
        <w:t>Čísla v tabuľkách reprezentujú korelácie medzi R-S1 funkciou a respiráciou dobrovoľníka 32 a 55, po filtrácií HS pásmovou priepusťou so spodnými hranicami v prvom stĺpci a hornými hranicami v prvom riadku. Spodné dve tabuľky obsahujú rovnaké korelácie po zjednotení detailov DWT medzi najnižším detailom v prvom stĺpci a najvyšším v prvom riadku.</w:t>
      </w:r>
    </w:p>
    <w:p w14:paraId="3FC5B669" w14:textId="77777777" w:rsidR="00CE547F" w:rsidRPr="00FA362E" w:rsidRDefault="00CE547F" w:rsidP="00CE547F">
      <w:pPr>
        <w:rPr>
          <w:lang w:val="sk-SK"/>
        </w:rPr>
      </w:pPr>
      <w:r w:rsidRPr="00FA362E">
        <w:rPr>
          <w:lang w:val="sk-SK"/>
        </w:rPr>
        <w:t xml:space="preserve"> </w:t>
      </w:r>
    </w:p>
    <w:p w14:paraId="53A564DB" w14:textId="77777777" w:rsidR="00F95B9C" w:rsidRPr="00FA362E" w:rsidRDefault="00CE547F" w:rsidP="00CE547F">
      <w:pPr>
        <w:rPr>
          <w:ins w:id="1637" w:author="Peto" w:date="2018-06-10T16:58:00Z"/>
          <w:vanish/>
          <w:lang w:val="sk-SK"/>
        </w:rPr>
      </w:pPr>
      <w:r w:rsidRPr="00FA362E">
        <w:rPr>
          <w:lang w:val="sk-SK"/>
        </w:rPr>
        <w:t xml:space="preserve">číslo 32 a dobrovoľníka číslo 55 pri hlbokom dýchaní a filtrácií fourierovou transformáciou. </w:t>
      </w:r>
      <w:r w:rsidR="00954D34">
        <w:rPr>
          <w:lang w:val="sk-SK"/>
        </w:rPr>
        <w:fldChar w:fldCharType="begin"/>
      </w:r>
      <w:r w:rsidR="00954D34">
        <w:rPr>
          <w:lang w:val="sk-SK"/>
        </w:rPr>
        <w:instrText xml:space="preserve"> REF _Ref513894977 \h </w:instrText>
      </w:r>
      <w:r w:rsidR="00954D34">
        <w:rPr>
          <w:lang w:val="sk-SK"/>
        </w:rPr>
      </w:r>
      <w:r w:rsidR="00954D34">
        <w:rPr>
          <w:lang w:val="sk-SK"/>
        </w:rPr>
        <w:fldChar w:fldCharType="separate"/>
      </w:r>
      <w:r w:rsidR="00F95B9C">
        <w:t xml:space="preserve">Tabuľka </w:t>
      </w:r>
      <w:r w:rsidR="00F95B9C">
        <w:rPr>
          <w:noProof/>
        </w:rPr>
        <w:t>8</w:t>
      </w:r>
      <w:r w:rsidR="00954D34">
        <w:rPr>
          <w:lang w:val="sk-SK"/>
        </w:rPr>
        <w:fldChar w:fldCharType="end"/>
      </w:r>
      <w:r w:rsidR="00954D34">
        <w:rPr>
          <w:lang w:val="sk-SK"/>
        </w:rPr>
        <w:t xml:space="preserve"> </w:t>
      </w:r>
      <w:r w:rsidRPr="00FA362E">
        <w:rPr>
          <w:lang w:val="sk-SK"/>
        </w:rPr>
        <w:t xml:space="preserve">v spodnej časti zachytáva rovnakých dobrovoľníkov takisto pri hlbokom dýchaní, ale filtrovaný pomocou DWT. V závislosti na hodnote korelácie je vyfarbené pozadie každého políčka stupňom šedej. Bielu farbu má korelácia s hodnotou 0. Čím je hodnota vyššia tým je aj farba tmavšia až hodnota 1 má čiernu farbu. Pásma v ktorých S1 koreluje s respiráciou sú výrazne rozdielne subjekt od subjektu. Toto platí aj pre spontánne dýchanie. Korelácie sa pomerne málo líšia v jednom riadku, zato sa líšia </w:t>
      </w:r>
      <w:r w:rsidRPr="00FA362E">
        <w:rPr>
          <w:lang w:val="sk-SK"/>
        </w:rPr>
        <w:lastRenderedPageBreak/>
        <w:t xml:space="preserve">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zachytáva </w:t>
      </w:r>
      <w:r w:rsidRPr="00FA362E">
        <w:rPr>
          <w:lang w:val="sk-SK"/>
        </w:rPr>
        <w:fldChar w:fldCharType="begin"/>
      </w:r>
      <w:r w:rsidRPr="00FA362E">
        <w:rPr>
          <w:lang w:val="sk-SK"/>
        </w:rPr>
        <w:instrText xml:space="preserve"> REF _Ref510262471 \h </w:instrText>
      </w:r>
      <w:r w:rsidRPr="00FA362E">
        <w:rPr>
          <w:lang w:val="sk-SK"/>
        </w:rPr>
      </w:r>
      <w:r w:rsidRPr="00FA362E">
        <w:rPr>
          <w:lang w:val="sk-SK"/>
        </w:rPr>
        <w:fldChar w:fldCharType="separate"/>
      </w:r>
    </w:p>
    <w:p w14:paraId="211D0E98" w14:textId="77777777" w:rsidR="00B85020" w:rsidRPr="00FA362E" w:rsidDel="00F95B9C" w:rsidRDefault="00F95B9C" w:rsidP="00CE547F">
      <w:pPr>
        <w:rPr>
          <w:del w:id="1638" w:author="Peto" w:date="2018-06-10T16:58:00Z"/>
          <w:vanish/>
          <w:lang w:val="sk-SK"/>
        </w:rPr>
      </w:pPr>
      <w:ins w:id="1639" w:author="Peto" w:date="2018-06-10T16:58:00Z">
        <w:r w:rsidRPr="00FA362E">
          <w:rPr>
            <w:lang w:val="sk-SK"/>
          </w:rPr>
          <w:t xml:space="preserve">Tabuľka </w:t>
        </w:r>
        <w:r>
          <w:rPr>
            <w:noProof/>
            <w:lang w:val="sk-SK"/>
          </w:rPr>
          <w:t>7</w:t>
        </w:r>
      </w:ins>
    </w:p>
    <w:p w14:paraId="584DF571" w14:textId="3F299A64" w:rsidR="00CE547F" w:rsidRPr="00FA362E" w:rsidRDefault="00B85020" w:rsidP="00CE547F">
      <w:pPr>
        <w:rPr>
          <w:vanish/>
          <w:lang w:val="sk-SK"/>
        </w:rPr>
      </w:pPr>
      <w:del w:id="1640" w:author="Peto" w:date="2018-06-10T16:58:00Z">
        <w:r w:rsidRPr="00FA362E" w:rsidDel="00F95B9C">
          <w:rPr>
            <w:lang w:val="sk-SK"/>
          </w:rPr>
          <w:delText xml:space="preserve">Tabuľka </w:delText>
        </w:r>
        <w:r w:rsidDel="00F95B9C">
          <w:rPr>
            <w:noProof/>
            <w:lang w:val="sk-SK"/>
          </w:rPr>
          <w:delText>7</w:delText>
        </w:r>
      </w:del>
      <w:r w:rsidR="00CE547F" w:rsidRPr="00FA362E">
        <w:rPr>
          <w:lang w:val="sk-SK"/>
        </w:rPr>
        <w:fldChar w:fldCharType="end"/>
      </w:r>
      <w:r w:rsidR="00CE547F" w:rsidRPr="00FA362E">
        <w:rPr>
          <w:lang w:val="sk-SK"/>
        </w:rPr>
        <w:t xml:space="preserve">. Prvá tabuľka reprezentuje hlboké dýchanie fourierovu transformáciu, druhá spontánne. dýchanie a fourierovú transformáciu. Posledné dve, 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spontnánne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w:t>
      </w:r>
      <w:r w:rsidR="00CE547F" w:rsidRPr="00FA362E">
        <w:rPr>
          <w:lang w:val="sk-SK"/>
        </w:rPr>
        <w:lastRenderedPageBreak/>
        <w:t xml:space="preserve">DWT, dosahuje preto o niečo vyšších </w:t>
      </w:r>
      <w:r w:rsidR="00CE547F" w:rsidRPr="00FA362E">
        <w:rPr>
          <w:noProof/>
          <w:szCs w:val="22"/>
          <w:lang w:val="en-US" w:eastAsia="en-US"/>
        </w:rPr>
        <w:drawing>
          <wp:inline distT="0" distB="0" distL="0" distR="0" wp14:anchorId="2BFB2AAB" wp14:editId="5DA0A9FA">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1641" w:name="_Ref510262471"/>
    </w:p>
    <w:p w14:paraId="41CDC4B9" w14:textId="4806D3ED" w:rsidR="00CE547F" w:rsidRPr="00FA362E" w:rsidRDefault="00CE547F" w:rsidP="00CE547F">
      <w:pPr>
        <w:pStyle w:val="Caption"/>
        <w:rPr>
          <w:vanish/>
          <w:lang w:val="sk-SK"/>
        </w:rPr>
      </w:pPr>
      <w:bookmarkStart w:id="1642" w:name="_Toc510268064"/>
      <w:bookmarkStart w:id="1643" w:name="_Toc513584975"/>
      <w:bookmarkStart w:id="1644" w:name="_Toc516413295"/>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7</w:t>
      </w:r>
      <w:r w:rsidRPr="00FA362E">
        <w:rPr>
          <w:lang w:val="sk-SK"/>
        </w:rPr>
        <w:fldChar w:fldCharType="end"/>
      </w:r>
      <w:bookmarkEnd w:id="1641"/>
      <w:r w:rsidRPr="00FA362E">
        <w:rPr>
          <w:lang w:val="sk-SK"/>
        </w:rPr>
        <w:t>: Mediány korelácií medzi R-S1 krivkou a respiráciou 30 dobrovoľníkov</w:t>
      </w:r>
      <w:bookmarkEnd w:id="1642"/>
      <w:bookmarkEnd w:id="1643"/>
      <w:bookmarkEnd w:id="1644"/>
      <w:r w:rsidRPr="00FA362E">
        <w:rPr>
          <w:vanish/>
          <w:lang w:val="sk-SK"/>
          <w:specVanish/>
        </w:rPr>
        <w:t xml:space="preserve"> </w:t>
      </w:r>
    </w:p>
    <w:p w14:paraId="0E00C16E" w14:textId="77777777" w:rsidR="00CE547F" w:rsidRPr="00FA362E" w:rsidRDefault="00CE547F" w:rsidP="00CE547F">
      <w:pPr>
        <w:rPr>
          <w:vanish/>
          <w:lang w:val="sk-SK"/>
        </w:rPr>
      </w:pPr>
    </w:p>
    <w:p w14:paraId="4E0952BB" w14:textId="77777777" w:rsidR="00CE547F" w:rsidRPr="00FA362E" w:rsidRDefault="00CE547F" w:rsidP="00CE547F">
      <w:pPr>
        <w:rPr>
          <w:vanish/>
          <w:lang w:val="sk-SK"/>
          <w:specVanish/>
        </w:rPr>
      </w:pPr>
      <w:r w:rsidRPr="00FA362E">
        <w:rPr>
          <w:lang w:val="sk-SK"/>
        </w:rPr>
        <w:t>.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 individuálne. Ak by nejakej aplikácií nebolo možne zisťovať vhodné pásmo pre každého individuálne, dá sa odporučiť filtrovanie v pásme 25-150Hz. Korelácia R-S1 s respiráciou sa ukázala byť vhodnou metódou na hodnotenie vhodného nastavenia filtrov</w:t>
      </w:r>
    </w:p>
    <w:p w14:paraId="56B7AB7F" w14:textId="77777777" w:rsidR="00CE547F" w:rsidRPr="00FA362E" w:rsidRDefault="00CE547F" w:rsidP="00CE547F">
      <w:pPr>
        <w:tabs>
          <w:tab w:val="left" w:pos="7140"/>
        </w:tabs>
        <w:rPr>
          <w:lang w:val="sk-SK"/>
        </w:rPr>
      </w:pPr>
      <w:r w:rsidRPr="00FA362E">
        <w:rPr>
          <w:lang w:val="sk-SK"/>
        </w:rPr>
        <w:t xml:space="preserve"> </w:t>
      </w:r>
    </w:p>
    <w:p w14:paraId="5F3AFFA0" w14:textId="77777777" w:rsidR="00CE547F" w:rsidRPr="00FA362E" w:rsidRDefault="00CE547F" w:rsidP="00CE547F">
      <w:pPr>
        <w:pStyle w:val="Heading3"/>
        <w:rPr>
          <w:lang w:val="sk-SK"/>
        </w:rPr>
      </w:pPr>
      <w:bookmarkStart w:id="1645" w:name="_Toc510268152"/>
      <w:bookmarkStart w:id="1646" w:name="_Toc516413233"/>
      <w:r w:rsidRPr="00FA362E">
        <w:rPr>
          <w:lang w:val="sk-SK"/>
        </w:rPr>
        <w:t>Detekcia srdečného zvuku S2</w:t>
      </w:r>
      <w:bookmarkEnd w:id="1645"/>
      <w:bookmarkEnd w:id="1646"/>
    </w:p>
    <w:p w14:paraId="756D8AD1" w14:textId="77777777" w:rsidR="00CE547F" w:rsidRPr="00FA362E" w:rsidRDefault="00CE547F" w:rsidP="00CE547F">
      <w:pPr>
        <w:tabs>
          <w:tab w:val="left" w:pos="7140"/>
        </w:tabs>
        <w:rPr>
          <w:lang w:val="sk-SK"/>
        </w:rPr>
      </w:pPr>
    </w:p>
    <w:p w14:paraId="06737123" w14:textId="77777777" w:rsidR="00CE547F" w:rsidRPr="00FA362E" w:rsidRDefault="00CE547F" w:rsidP="00CE547F">
      <w:pPr>
        <w:tabs>
          <w:tab w:val="left" w:pos="7140"/>
        </w:tabs>
        <w:rPr>
          <w:lang w:val="sk-SK"/>
        </w:rPr>
      </w:pPr>
      <w:r w:rsidRPr="00FA362E">
        <w:rPr>
          <w:lang w:val="sk-SK"/>
        </w:rPr>
        <w:lastRenderedPageBreak/>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p>
    <w:p w14:paraId="31D86C08" w14:textId="77777777" w:rsidR="00CE547F" w:rsidRPr="00FA362E" w:rsidRDefault="00CE547F" w:rsidP="00CE547F">
      <w:pPr>
        <w:tabs>
          <w:tab w:val="left" w:pos="7140"/>
        </w:tabs>
        <w:rPr>
          <w:lang w:val="sk-SK"/>
        </w:rPr>
      </w:pPr>
    </w:p>
    <w:p w14:paraId="56B52A06" w14:textId="77777777" w:rsidR="00CE547F" w:rsidRPr="00FA362E" w:rsidRDefault="00CE547F" w:rsidP="00CE547F">
      <w:pPr>
        <w:pStyle w:val="Heading2"/>
        <w:rPr>
          <w:lang w:val="sk-SK"/>
        </w:rPr>
      </w:pPr>
      <w:bookmarkStart w:id="1647" w:name="_Toc386404213"/>
      <w:bookmarkStart w:id="1648" w:name="_Toc510268153"/>
      <w:bookmarkStart w:id="1649" w:name="_Toc516413234"/>
      <w:r w:rsidRPr="00FA362E">
        <w:rPr>
          <w:lang w:val="sk-SK"/>
        </w:rPr>
        <w:t xml:space="preserve">Detekcia </w:t>
      </w:r>
      <w:bookmarkEnd w:id="1647"/>
      <w:r w:rsidRPr="00FA362E">
        <w:rPr>
          <w:lang w:val="sk-SK"/>
        </w:rPr>
        <w:t>bioimpedančných parametrov</w:t>
      </w:r>
      <w:bookmarkEnd w:id="1648"/>
      <w:bookmarkEnd w:id="1649"/>
    </w:p>
    <w:p w14:paraId="7F1A0E14" w14:textId="4F58545F" w:rsidR="00CE547F" w:rsidRPr="00FA362E" w:rsidRDefault="00CE547F" w:rsidP="00CE547F">
      <w:pPr>
        <w:rPr>
          <w:lang w:val="sk-SK"/>
        </w:rPr>
      </w:pPr>
      <w:r w:rsidRPr="00FA362E">
        <w:rPr>
          <w:lang w:val="sk-SK"/>
        </w:rPr>
        <w:t xml:space="preserve">Impedančná kardiografia </w:t>
      </w:r>
      <w:r w:rsidR="00E6236F">
        <w:rPr>
          <w:lang w:val="sk-SK"/>
        </w:rPr>
        <w:t xml:space="preserve">dosahuje nízku presnosť pri odhade absolútnych srdečného výdaja </w:t>
      </w:r>
      <w:r w:rsidRPr="00FA362E">
        <w:rPr>
          <w:rStyle w:val="CommentReference"/>
          <w:lang w:val="sk-SK"/>
        </w:rPr>
        <w:commentReference w:id="1650"/>
      </w:r>
      <w:r w:rsidRPr="00FA362E">
        <w:rPr>
          <w:lang w:val="sk-SK"/>
        </w:rPr>
        <w:t xml:space="preserve">aj pre nejednoznačnosť v pôvode parametrov získaných z impedancie ľudského tela. Nie je jednoznačne doložené, aký pôvod má najdôležitejší parameter impedančnej kardiografie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sú zmeny v objeme </w:t>
      </w:r>
      <w:r w:rsidRPr="00FA362E">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YyB0dWJlIG1vZGVsPC9JRFRleHQ+PERpc3BsYXlUZXh0PjxzdHlsZSBmYWNlPSJzdXBlcnNjcmlw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</w:fldData>
        </w:fldChar>
      </w:r>
      <w:r w:rsidR="00AD692D">
        <w:rPr>
          <w:lang w:val="sk-SK"/>
        </w:rPr>
        <w:instrText xml:space="preserve"> ADDIN EN.CITE </w:instrText>
      </w:r>
      <w:r w:rsidR="00AD692D">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YyB0dWJlIG1vZGVsPC9JRFRleHQ+PERpc3BsYXlUZXh0PjxzdHlsZSBmYWNlPSJzdXBlcnNjcmlw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67</w:t>
      </w:r>
      <w:r w:rsidRPr="00FA362E">
        <w:rPr>
          <w:lang w:val="sk-SK"/>
        </w:rPr>
        <w:fldChar w:fldCharType="end"/>
      </w:r>
      <w:r w:rsidRPr="00FA362E">
        <w:rPr>
          <w:lang w:val="sk-SK"/>
        </w:rPr>
        <w:t xml:space="preserve"> a rýchlosti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IGVycm9yPC9JRFRleHQ+PERpc3BsYXlUZXh0PjxzdHlsZSBmYWNlPSJzdXBlcnNjcmlwdCI+Mywg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IGVycm9yPC9JRFRleHQ+PERpc3BsYXlUZXh0PjxzdHlsZSBmYWNlPSJzdXBlcnNjcmlwdCI+Mywg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3, 49</w:t>
      </w:r>
      <w:r w:rsidRPr="00FA362E">
        <w:rPr>
          <w:lang w:val="sk-SK"/>
        </w:rPr>
        <w:fldChar w:fldCharType="end"/>
      </w:r>
      <w:r w:rsidRPr="00FA362E">
        <w:rPr>
          <w:lang w:val="sk-SK"/>
        </w:rPr>
        <w:t xml:space="preserve"> krvi v artériách počas srdečného cyklu. Ďalšími zdrojmi môžu byť svalová aktivita, dýchanie, žilný návrat. 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Je preto doležité rozšíriť znalosti o vzťahoch tohto parametra s inými hemodynamickými parametrami. Takisto je potrebné upresniť vzájomný vzťah impedančných parametrov a iných hemodynamických parametrov ako arteriálny krvný tlak, srdečné zvuky a RR intervali. </w:t>
      </w:r>
      <w:commentRangeStart w:id="1651"/>
      <w:r w:rsidRPr="00FA362E">
        <w:rPr>
          <w:lang w:val="sk-SK"/>
        </w:rPr>
        <w:t>Až bud</w:t>
      </w:r>
      <w:r w:rsidR="00FC1930">
        <w:rPr>
          <w:lang w:val="sk-SK"/>
        </w:rPr>
        <w:t xml:space="preserve">ú presnejšie známe vplyvy </w:t>
      </w:r>
      <w:r w:rsidR="00AC46BC">
        <w:rPr>
          <w:lang w:val="sk-SK"/>
        </w:rPr>
        <w:t xml:space="preserve">jednotlivých </w:t>
      </w:r>
      <w:r w:rsidR="00FC1930">
        <w:rPr>
          <w:lang w:val="sk-SK"/>
        </w:rPr>
        <w:t xml:space="preserve">zdrojov </w:t>
      </w:r>
      <w:r w:rsidR="00AC46BC">
        <w:rPr>
          <w:lang w:val="sk-SK"/>
        </w:rPr>
        <w:t>na modulujáciu</w:t>
      </w:r>
      <w:r w:rsidR="00FC1930">
        <w:rPr>
          <w:lang w:val="sk-SK"/>
        </w:rPr>
        <w:t xml:space="preserve"> signál</w:t>
      </w:r>
      <w:r w:rsidR="00AC46BC">
        <w:rPr>
          <w:lang w:val="sk-SK"/>
        </w:rPr>
        <w:t>u</w:t>
      </w:r>
      <w:r w:rsidRPr="00FA362E">
        <w:rPr>
          <w:lang w:val="sk-SK"/>
        </w:rPr>
        <w:t xml:space="preserve"> </w:t>
      </w:r>
      <w:commentRangeEnd w:id="1651"/>
      <w:r w:rsidRPr="00FA362E">
        <w:rPr>
          <w:rStyle w:val="CommentReference"/>
          <w:lang w:val="sk-SK"/>
        </w:rPr>
        <w:commentReference w:id="1651"/>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budeme vedieť navrhnúť presnejšie modely ktoré ho budú používať nielen na výpočet SV a CO. </w:t>
      </w:r>
    </w:p>
    <w:p w14:paraId="33023405" w14:textId="77777777" w:rsidR="00CE547F" w:rsidRPr="00FA362E" w:rsidRDefault="00CE547F" w:rsidP="00CE547F">
      <w:pPr>
        <w:rPr>
          <w:lang w:val="sk-SK"/>
        </w:rPr>
      </w:pPr>
    </w:p>
    <w:p w14:paraId="5CF72C46" w14:textId="77777777" w:rsidR="00CE547F" w:rsidRPr="00FA362E" w:rsidRDefault="00CE547F" w:rsidP="00CE547F">
      <w:pPr>
        <w:pStyle w:val="Heading3"/>
        <w:rPr>
          <w:lang w:val="sk-SK"/>
        </w:rPr>
      </w:pPr>
      <w:bookmarkStart w:id="1652" w:name="_Toc510268157"/>
      <w:bookmarkStart w:id="1653" w:name="_Toc516413235"/>
      <w:r w:rsidRPr="00FA362E">
        <w:rPr>
          <w:lang w:val="sk-SK"/>
        </w:rPr>
        <w:t>Úvod do navrhnutej metodiky</w:t>
      </w:r>
      <w:bookmarkEnd w:id="1652"/>
      <w:bookmarkEnd w:id="1653"/>
    </w:p>
    <w:p w14:paraId="116A6B40" w14:textId="77777777" w:rsidR="00CE547F" w:rsidRPr="00FA362E" w:rsidRDefault="00CE547F" w:rsidP="00CE547F">
      <w:pPr>
        <w:rPr>
          <w:lang w:val="sk-SK"/>
        </w:rPr>
      </w:pPr>
    </w:p>
    <w:p w14:paraId="3AA1265B" w14:textId="77777777" w:rsidR="00CE547F" w:rsidRPr="00FA362E" w:rsidRDefault="00CE547F" w:rsidP="00CE547F">
      <w:pPr>
        <w:rPr>
          <w:lang w:val="sk-SK"/>
        </w:rPr>
      </w:pPr>
      <w:r w:rsidRPr="00FA362E">
        <w:rPr>
          <w:lang w:val="sk-SK"/>
        </w:rPr>
        <w:t>Pre vyšetrenie vzťahov medzi impedančnými parametrami boli detekované nasledujúce parametre:</w:t>
      </w:r>
    </w:p>
    <w:p w14:paraId="53493C10" w14:textId="77777777" w:rsidR="00CE547F" w:rsidRPr="00FA362E" w:rsidRDefault="00CE547F" w:rsidP="00CE547F">
      <w:pPr>
        <w:rPr>
          <w:lang w:val="sk-SK"/>
        </w:rPr>
      </w:pPr>
    </w:p>
    <w:p w14:paraId="3B9204D5" w14:textId="77777777" w:rsidR="00CE547F" w:rsidRPr="00FA362E" w:rsidRDefault="00CE547F" w:rsidP="00CE547F">
      <w:pPr>
        <w:pStyle w:val="ListParagraph"/>
        <w:numPr>
          <w:ilvl w:val="0"/>
          <w:numId w:val="22"/>
        </w:numPr>
        <w:rPr>
          <w:b/>
          <w:i/>
          <w:lang w:val="sk-SK"/>
        </w:rPr>
      </w:pPr>
      <m:oMath>
        <m:r>
          <m:rPr>
            <m:sty m:val="bi"/>
          </m:rPr>
          <w:rPr>
            <w:rFonts w:ascii="Cambria Math" w:hAnsi="Cambria Math"/>
            <w:lang w:val="sk-SK"/>
          </w:rPr>
          <w:lastRenderedPageBreak/>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i/>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Pr="00FA362E">
        <w:rPr>
          <w:lang w:val="sk-SK"/>
        </w:rPr>
        <w:t xml:space="preserve">) </w:t>
      </w:r>
      <w:r w:rsidRPr="00FA362E">
        <w:rPr>
          <w:b/>
          <w:i/>
          <w:lang w:val="sk-SK"/>
        </w:rPr>
        <w:t>(</w:t>
      </w:r>
      <w:r w:rsidRPr="00FA362E">
        <w:rPr>
          <w:lang w:val="sk-SK"/>
        </w:rPr>
        <w:t>Ω)</w:t>
      </w:r>
    </w:p>
    <w:p w14:paraId="6BD0431B" w14:textId="77777777" w:rsidR="00CE547F" w:rsidRPr="00FA362E" w:rsidRDefault="00CE547F" w:rsidP="00CE547F">
      <w:pPr>
        <w:pStyle w:val="ListParagraph"/>
        <w:numPr>
          <w:ilvl w:val="0"/>
          <w:numId w:val="22"/>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Pr="00FA362E">
        <w:rPr>
          <w:b/>
          <w:lang w:val="sk-SK"/>
        </w:rPr>
        <w:t xml:space="preserve"> (</w:t>
      </w:r>
      <w:r w:rsidRPr="00FA362E">
        <w:rPr>
          <w:lang w:val="sk-SK"/>
        </w:rPr>
        <w:t>Ω/s)</w:t>
      </w:r>
    </w:p>
    <w:p w14:paraId="2FAB59F2" w14:textId="77777777" w:rsidR="00CE547F" w:rsidRPr="00FA362E" w:rsidRDefault="00CE547F" w:rsidP="00CE547F">
      <w:pPr>
        <w:pStyle w:val="ListParagraph"/>
        <w:numPr>
          <w:ilvl w:val="0"/>
          <w:numId w:val="22"/>
        </w:numPr>
        <w:rPr>
          <w:lang w:val="sk-SK"/>
        </w:rPr>
      </w:pPr>
      <w:r w:rsidRPr="00FA362E">
        <w:rPr>
          <w:lang w:val="sk-SK"/>
        </w:rPr>
        <w:t>Čas šírenia pulznej vlny</w:t>
      </w:r>
      <w:r w:rsidRPr="00FA362E">
        <w:rPr>
          <w:b/>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lang w:val="sk-SK"/>
        </w:rPr>
        <w:t xml:space="preserve"> - Pulse Wave Transit Time) (s)</w:t>
      </w:r>
    </w:p>
    <w:p w14:paraId="5BA66B8F" w14:textId="77777777" w:rsidR="00CE547F" w:rsidRPr="00FA362E" w:rsidRDefault="00CE547F" w:rsidP="00CE547F">
      <w:pPr>
        <w:pStyle w:val="ListParagraph"/>
        <w:numPr>
          <w:ilvl w:val="0"/>
          <w:numId w:val="22"/>
        </w:numPr>
        <w:rPr>
          <w:lang w:val="sk-SK"/>
        </w:rPr>
      </w:pPr>
      <w:r w:rsidRPr="00FA362E">
        <w:rPr>
          <w:lang w:val="sk-SK"/>
        </w:rPr>
        <w:t>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A362E">
        <w:rPr>
          <w:b/>
          <w:lang w:val="sk-SK"/>
        </w:rPr>
        <w:t xml:space="preserve"> - </w:t>
      </w:r>
      <w:r w:rsidRPr="00FA362E">
        <w:rPr>
          <w:lang w:val="sk-SK"/>
        </w:rPr>
        <w:t>Pulse Wave Velocitu) (s/m)</w:t>
      </w:r>
    </w:p>
    <w:p w14:paraId="1A793434" w14:textId="77777777" w:rsidR="00CE547F" w:rsidRPr="00FA362E" w:rsidRDefault="00CE547F" w:rsidP="00CE547F">
      <w:pPr>
        <w:pStyle w:val="ListParagraph"/>
        <w:numPr>
          <w:ilvl w:val="0"/>
          <w:numId w:val="22"/>
        </w:numPr>
        <w:rPr>
          <w:lang w:val="sk-SK"/>
        </w:rPr>
      </w:pPr>
      <w:r w:rsidRPr="00FA362E">
        <w:rPr>
          <w:lang w:val="sk-SK"/>
        </w:rPr>
        <w:t>Systolický krvný tlak (</w:t>
      </w:r>
      <w:r w:rsidRPr="00FA362E">
        <w:rPr>
          <w:b/>
          <w:lang w:val="sk-SK"/>
        </w:rPr>
        <w:t>SBP</w:t>
      </w:r>
      <w:r w:rsidRPr="00FA362E">
        <w:rPr>
          <w:lang w:val="sk-SK"/>
        </w:rPr>
        <w:t>) (mmHg)</w:t>
      </w:r>
    </w:p>
    <w:p w14:paraId="36D46DE8" w14:textId="77777777" w:rsidR="00CE547F" w:rsidRPr="00FA362E" w:rsidRDefault="00CE547F" w:rsidP="00CE547F">
      <w:pPr>
        <w:pStyle w:val="ListParagraph"/>
        <w:numPr>
          <w:ilvl w:val="0"/>
          <w:numId w:val="22"/>
        </w:numPr>
        <w:rPr>
          <w:lang w:val="sk-SK"/>
        </w:rPr>
      </w:pPr>
      <w:r w:rsidRPr="00FA362E">
        <w:rPr>
          <w:lang w:val="sk-SK"/>
        </w:rPr>
        <w:t>Diastolický krvný tlak (</w:t>
      </w:r>
      <w:r w:rsidRPr="00FA362E">
        <w:rPr>
          <w:b/>
          <w:lang w:val="sk-SK"/>
        </w:rPr>
        <w:t>DBP</w:t>
      </w:r>
      <w:r w:rsidRPr="00FA362E">
        <w:rPr>
          <w:lang w:val="sk-SK"/>
        </w:rPr>
        <w:t>) (mmHg)</w:t>
      </w:r>
    </w:p>
    <w:p w14:paraId="0E892DE8" w14:textId="77777777" w:rsidR="00CE547F" w:rsidRPr="00FA362E" w:rsidRDefault="00CE547F" w:rsidP="00CE547F">
      <w:pPr>
        <w:pStyle w:val="ListParagraph"/>
        <w:numPr>
          <w:ilvl w:val="0"/>
          <w:numId w:val="22"/>
        </w:numPr>
        <w:rPr>
          <w:lang w:val="sk-SK"/>
        </w:rPr>
      </w:pPr>
      <w:r w:rsidRPr="00FA362E">
        <w:rPr>
          <w:lang w:val="sk-SK"/>
        </w:rPr>
        <w:t>Pulzný tlak (</w:t>
      </w:r>
      <w:r w:rsidRPr="00FA362E">
        <w:rPr>
          <w:b/>
          <w:lang w:val="sk-SK"/>
        </w:rPr>
        <w:t>PP</w:t>
      </w:r>
      <w:r w:rsidRPr="00FA362E">
        <w:rPr>
          <w:lang w:val="sk-SK"/>
        </w:rPr>
        <w:t>) (mmHg)</w:t>
      </w:r>
    </w:p>
    <w:p w14:paraId="3FB2E1D7" w14:textId="77777777" w:rsidR="00CE547F" w:rsidRPr="00FA362E" w:rsidRDefault="00CE547F" w:rsidP="00CE547F">
      <w:pPr>
        <w:pStyle w:val="ListParagraph"/>
        <w:numPr>
          <w:ilvl w:val="0"/>
          <w:numId w:val="22"/>
        </w:numPr>
        <w:rPr>
          <w:lang w:val="sk-SK"/>
        </w:rPr>
      </w:pPr>
      <w:r w:rsidRPr="00FA362E">
        <w:rPr>
          <w:lang w:val="sk-SK"/>
        </w:rPr>
        <w:t>Stredný tlak (</w:t>
      </w:r>
      <w:r w:rsidRPr="00FA362E">
        <w:rPr>
          <w:b/>
          <w:lang w:val="sk-SK"/>
        </w:rPr>
        <w:t>MBP</w:t>
      </w:r>
      <w:r w:rsidRPr="00FA362E">
        <w:rPr>
          <w:lang w:val="sk-SK"/>
        </w:rPr>
        <w:t>) (mmHg)</w:t>
      </w:r>
    </w:p>
    <w:p w14:paraId="4C8ED6A9" w14:textId="77777777" w:rsidR="00CE547F" w:rsidRPr="00FA362E" w:rsidRDefault="00CE547F" w:rsidP="00CE547F">
      <w:pPr>
        <w:pStyle w:val="ListParagraph"/>
        <w:numPr>
          <w:ilvl w:val="0"/>
          <w:numId w:val="22"/>
        </w:numPr>
        <w:rPr>
          <w:lang w:val="sk-SK"/>
        </w:rPr>
      </w:pPr>
      <w:r w:rsidRPr="00FA362E">
        <w:rPr>
          <w:lang w:val="sk-SK"/>
        </w:rPr>
        <w:t>Vzdialenosť SBP od R vlny (</w:t>
      </w:r>
      <w:r w:rsidRPr="00FA362E">
        <w:rPr>
          <w:b/>
          <w:lang w:val="sk-SK"/>
        </w:rPr>
        <w:t>R-SBP</w:t>
      </w:r>
      <w:r w:rsidRPr="00FA362E">
        <w:rPr>
          <w:lang w:val="sk-SK"/>
        </w:rPr>
        <w:t>) (s)</w:t>
      </w:r>
    </w:p>
    <w:p w14:paraId="1ECDFE45" w14:textId="77777777" w:rsidR="00CE547F" w:rsidRPr="00FA362E" w:rsidRDefault="00CE547F" w:rsidP="00CE547F">
      <w:pPr>
        <w:pStyle w:val="ListParagraph"/>
        <w:numPr>
          <w:ilvl w:val="0"/>
          <w:numId w:val="22"/>
        </w:numPr>
        <w:rPr>
          <w:lang w:val="sk-SK"/>
        </w:rPr>
      </w:pPr>
      <w:r w:rsidRPr="00FA362E">
        <w:rPr>
          <w:lang w:val="sk-SK"/>
        </w:rPr>
        <w:t>Vzdialenosť DBP od R vlny (</w:t>
      </w:r>
      <w:r w:rsidRPr="00FA362E">
        <w:rPr>
          <w:b/>
          <w:lang w:val="sk-SK"/>
        </w:rPr>
        <w:t>R-DBP</w:t>
      </w:r>
      <w:r w:rsidRPr="00FA362E">
        <w:rPr>
          <w:lang w:val="sk-SK"/>
        </w:rPr>
        <w:t>) (s)</w:t>
      </w:r>
    </w:p>
    <w:p w14:paraId="5FA04D9E" w14:textId="77777777" w:rsidR="00CE547F" w:rsidRPr="00FA362E" w:rsidRDefault="00CE547F" w:rsidP="00CE547F">
      <w:pPr>
        <w:pStyle w:val="ListParagraph"/>
        <w:numPr>
          <w:ilvl w:val="0"/>
          <w:numId w:val="22"/>
        </w:numPr>
        <w:rPr>
          <w:lang w:val="sk-SK"/>
        </w:rPr>
      </w:pPr>
      <w:r w:rsidRPr="00FA362E">
        <w:rPr>
          <w:lang w:val="sk-SK"/>
        </w:rPr>
        <w:t>Vzdialenosť S1 od R vlny (</w:t>
      </w:r>
      <w:r w:rsidRPr="00FA362E">
        <w:rPr>
          <w:b/>
          <w:lang w:val="sk-SK"/>
        </w:rPr>
        <w:t>R-SBP</w:t>
      </w:r>
      <w:r w:rsidRPr="00FA362E">
        <w:rPr>
          <w:lang w:val="sk-SK"/>
        </w:rPr>
        <w:t>) (s)</w:t>
      </w:r>
    </w:p>
    <w:p w14:paraId="23CE9B37" w14:textId="77777777" w:rsidR="00CE547F" w:rsidRPr="00FA362E" w:rsidRDefault="00CE547F" w:rsidP="00CE547F">
      <w:pPr>
        <w:pStyle w:val="ListParagraph"/>
        <w:numPr>
          <w:ilvl w:val="0"/>
          <w:numId w:val="22"/>
        </w:numPr>
        <w:rPr>
          <w:lang w:val="sk-SK"/>
        </w:rPr>
      </w:pPr>
      <w:r w:rsidRPr="00FA362E">
        <w:rPr>
          <w:lang w:val="sk-SK"/>
        </w:rPr>
        <w:t>Vzdialenosť S2 od R vlny (</w:t>
      </w:r>
      <w:r w:rsidRPr="00FA362E">
        <w:rPr>
          <w:b/>
          <w:lang w:val="sk-SK"/>
        </w:rPr>
        <w:t>R-SBP</w:t>
      </w:r>
      <w:r w:rsidRPr="00FA362E">
        <w:rPr>
          <w:lang w:val="sk-SK"/>
        </w:rPr>
        <w:t>) (s)</w:t>
      </w:r>
    </w:p>
    <w:p w14:paraId="48254746" w14:textId="77777777" w:rsidR="00CE547F" w:rsidRPr="00FA362E" w:rsidRDefault="00CE547F" w:rsidP="00CE547F">
      <w:pPr>
        <w:pStyle w:val="ListParagraph"/>
        <w:numPr>
          <w:ilvl w:val="0"/>
          <w:numId w:val="22"/>
        </w:numPr>
        <w:rPr>
          <w:lang w:val="sk-SK"/>
        </w:rPr>
      </w:pPr>
      <w:r w:rsidRPr="00FA362E">
        <w:rPr>
          <w:lang w:val="sk-SK"/>
        </w:rPr>
        <w:t>Čas medzi S1 a S2 (</w:t>
      </w:r>
      <w:r w:rsidRPr="00FA362E">
        <w:rPr>
          <w:b/>
          <w:lang w:val="sk-SK"/>
        </w:rPr>
        <w:t>S1-S2</w:t>
      </w:r>
      <w:r w:rsidRPr="00FA362E">
        <w:rPr>
          <w:lang w:val="sk-SK"/>
        </w:rPr>
        <w:t>) (s)</w:t>
      </w:r>
    </w:p>
    <w:p w14:paraId="592C2E68" w14:textId="77777777" w:rsidR="00CE547F" w:rsidRPr="00FA362E" w:rsidRDefault="00CE547F" w:rsidP="00CE547F">
      <w:pPr>
        <w:pStyle w:val="ListParagraph"/>
        <w:numPr>
          <w:ilvl w:val="0"/>
          <w:numId w:val="22"/>
        </w:numPr>
        <w:rPr>
          <w:lang w:val="sk-SK"/>
        </w:rPr>
      </w:pPr>
      <w:r w:rsidRPr="00FA362E">
        <w:rPr>
          <w:lang w:val="sk-SK"/>
        </w:rPr>
        <w:t>Interval medzi dvoma R vlnami (</w:t>
      </w:r>
      <w:r w:rsidRPr="00FA362E">
        <w:rPr>
          <w:b/>
          <w:lang w:val="sk-SK"/>
        </w:rPr>
        <w:t>RR</w:t>
      </w:r>
      <w:r w:rsidRPr="00FA362E">
        <w:rPr>
          <w:lang w:val="sk-SK"/>
        </w:rPr>
        <w:t>) (s)</w:t>
      </w:r>
    </w:p>
    <w:p w14:paraId="0EFD2DCA" w14:textId="77777777" w:rsidR="00CE547F" w:rsidRPr="00FA362E" w:rsidRDefault="00CE547F" w:rsidP="00CE547F">
      <w:pPr>
        <w:pStyle w:val="ListParagraph"/>
        <w:numPr>
          <w:ilvl w:val="0"/>
          <w:numId w:val="22"/>
        </w:numPr>
        <w:rPr>
          <w:lang w:val="sk-SK"/>
        </w:rPr>
      </w:pPr>
      <w:r w:rsidRPr="00FA362E">
        <w:rPr>
          <w:lang w:val="sk-SK"/>
        </w:rPr>
        <w:t xml:space="preserve">Respiračná krivka </w:t>
      </w:r>
      <w:r w:rsidRPr="00FA362E">
        <w:rPr>
          <w:b/>
          <w:i/>
          <w:lang w:val="sk-SK"/>
        </w:rPr>
        <w:t>(</w:t>
      </w:r>
      <w:r w:rsidRPr="00FA362E">
        <w:rPr>
          <w:lang w:val="sk-SK"/>
        </w:rPr>
        <w:t>Ω)</w:t>
      </w:r>
    </w:p>
    <w:p w14:paraId="21D26857" w14:textId="77777777" w:rsidR="00CE547F" w:rsidRPr="00FA362E" w:rsidRDefault="00CE547F" w:rsidP="00CE547F">
      <w:pPr>
        <w:rPr>
          <w:lang w:val="sk-SK"/>
        </w:rPr>
      </w:pPr>
    </w:p>
    <w:p w14:paraId="1FF98FCC" w14:textId="77777777" w:rsidR="00CE547F" w:rsidRPr="00FA362E" w:rsidRDefault="00CE547F" w:rsidP="00CE547F">
      <w:pPr>
        <w:rPr>
          <w:lang w:val="sk-SK"/>
        </w:rPr>
      </w:pPr>
      <w:r w:rsidRPr="00FA362E">
        <w:rPr>
          <w:lang w:val="sk-SK"/>
        </w:rPr>
        <w:t xml:space="preserve">Detekované parametre sú znázornené na </w:t>
      </w:r>
      <w:r w:rsidRPr="00FA362E">
        <w:rPr>
          <w:lang w:val="sk-SK"/>
        </w:rPr>
        <w:fldChar w:fldCharType="begin"/>
      </w:r>
      <w:r w:rsidRPr="00FA362E">
        <w:rPr>
          <w:lang w:val="sk-SK"/>
        </w:rPr>
        <w:instrText xml:space="preserve"> REF _Ref509143679 \h </w:instrText>
      </w:r>
      <w:r w:rsidRPr="00FA362E">
        <w:rPr>
          <w:lang w:val="sk-SK"/>
        </w:rPr>
      </w:r>
      <w:r w:rsidRPr="00FA362E">
        <w:rPr>
          <w:lang w:val="sk-SK"/>
        </w:rPr>
        <w:fldChar w:fldCharType="separate"/>
      </w:r>
      <w:ins w:id="1654"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12</w:t>
        </w:r>
      </w:ins>
      <w:del w:id="1655"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12</w:delText>
        </w:r>
      </w:del>
      <w:r w:rsidRPr="00FA362E">
        <w:rPr>
          <w:lang w:val="sk-SK"/>
        </w:rPr>
        <w:fldChar w:fldCharType="end"/>
      </w:r>
      <w:r w:rsidRPr="00FA362E">
        <w:rPr>
          <w:lang w:val="sk-SK"/>
        </w:rPr>
        <w:t>.</w:t>
      </w:r>
    </w:p>
    <w:p w14:paraId="440E55CF" w14:textId="77777777" w:rsidR="00CE547F" w:rsidRPr="00FA362E" w:rsidRDefault="00CE547F" w:rsidP="00CE547F">
      <w:pPr>
        <w:jc w:val="center"/>
        <w:rPr>
          <w:lang w:val="sk-SK"/>
        </w:rPr>
      </w:pPr>
      <w:r w:rsidRPr="00FA362E">
        <w:rPr>
          <w:noProof/>
          <w:lang w:val="en-US" w:eastAsia="en-US"/>
        </w:rPr>
        <w:lastRenderedPageBreak/>
        <w:drawing>
          <wp:inline distT="0" distB="0" distL="0" distR="0" wp14:anchorId="470E24AC" wp14:editId="04A1B500">
            <wp:extent cx="3349625" cy="5187315"/>
            <wp:effectExtent l="0" t="0" r="3175" b="0"/>
            <wp:docPr id="44" name="Obrázok 44" descr="langer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nger_fig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49625" cy="5187315"/>
                    </a:xfrm>
                    <a:prstGeom prst="rect">
                      <a:avLst/>
                    </a:prstGeom>
                    <a:noFill/>
                    <a:ln>
                      <a:noFill/>
                    </a:ln>
                  </pic:spPr>
                </pic:pic>
              </a:graphicData>
            </a:graphic>
          </wp:inline>
        </w:drawing>
      </w:r>
    </w:p>
    <w:p w14:paraId="74FEB1B9" w14:textId="10548CC4" w:rsidR="00CE547F" w:rsidRPr="00FA362E" w:rsidRDefault="00CE547F" w:rsidP="00CE547F">
      <w:pPr>
        <w:pStyle w:val="Caption"/>
        <w:rPr>
          <w:vanish/>
          <w:lang w:val="sk-SK"/>
          <w:specVanish/>
        </w:rPr>
      </w:pPr>
      <w:bookmarkStart w:id="1656" w:name="_Ref509143679"/>
      <w:bookmarkStart w:id="1657" w:name="_Toc51641327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12</w:t>
      </w:r>
      <w:r w:rsidR="00A53D98">
        <w:rPr>
          <w:lang w:val="sk-SK"/>
        </w:rPr>
        <w:fldChar w:fldCharType="end"/>
      </w:r>
      <w:bookmarkEnd w:id="1656"/>
      <w:r w:rsidRPr="00FA362E">
        <w:rPr>
          <w:lang w:val="sk-SK"/>
        </w:rPr>
        <w:t>: Detekcia parametrov obehovej sústavy</w:t>
      </w:r>
      <w:bookmarkEnd w:id="1657"/>
    </w:p>
    <w:p w14:paraId="69F50A01" w14:textId="77777777" w:rsidR="00CE547F" w:rsidRPr="00FA362E" w:rsidRDefault="00CE547F" w:rsidP="00CE547F">
      <w:pPr>
        <w:rPr>
          <w:rFonts w:eastAsiaTheme="majorEastAsia" w:cstheme="majorBidi"/>
          <w:spacing w:val="10"/>
          <w:sz w:val="22"/>
          <w:szCs w:val="18"/>
          <w:lang w:val="sk-SK" w:eastAsia="en-US" w:bidi="en-US"/>
        </w:rPr>
      </w:pPr>
      <w:r w:rsidRPr="00FA362E">
        <w:rPr>
          <w:lang w:val="sk-SK"/>
        </w:rPr>
        <w:t xml:space="preserve">. </w:t>
      </w:r>
      <w:r w:rsidRPr="00FA362E">
        <w:rPr>
          <w:rFonts w:eastAsiaTheme="majorEastAsia" w:cstheme="majorBidi"/>
          <w:spacing w:val="10"/>
          <w:sz w:val="22"/>
          <w:szCs w:val="18"/>
          <w:lang w:val="sk-SK" w:eastAsia="en-US" w:bidi="en-US"/>
        </w:rPr>
        <w:t>Zhora signály: EKG, Z0, dZ/dtmax, krvný tlak-BP, HS</w:t>
      </w:r>
    </w:p>
    <w:p w14:paraId="788DB5AE" w14:textId="77777777" w:rsidR="00CE547F" w:rsidRPr="00FA362E" w:rsidRDefault="00CE547F" w:rsidP="00CE547F">
      <w:pPr>
        <w:pStyle w:val="Caption"/>
        <w:rPr>
          <w:lang w:val="sk-SK"/>
        </w:rPr>
      </w:pPr>
    </w:p>
    <w:p w14:paraId="6F7FD4EF" w14:textId="4A03F82D" w:rsidR="00CE547F" w:rsidRPr="00FA362E" w:rsidRDefault="00CE547F" w:rsidP="00CE547F">
      <w:pPr>
        <w:rPr>
          <w:lang w:val="sk-SK"/>
        </w:rPr>
      </w:pPr>
      <w:r w:rsidRPr="00FA362E">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odráža pomaly sa meniacu zložka impedancie.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sa dá použiť na monitorovanie respirácie </w:t>
      </w:r>
      <w:r w:rsidRPr="00FA362E">
        <w:rPr>
          <w:lang w:val="sk-SK"/>
        </w:rPr>
        <w:fldChar w:fldCharType="begin"/>
      </w:r>
      <w:r w:rsidR="00AD692D">
        <w:rPr>
          <w:lang w:val="sk-SK"/>
        </w:rPr>
        <w:instrText xml:space="preserve"> ADDIN EN.CITE &lt;EndNote&gt;&lt;Cite&gt;&lt;Author&gt;Seppä&lt;/Author&gt;&lt;Year&gt;2014&lt;/Year&gt;&lt;IDText&gt;Development and clinical application of impedance pneumography technique&lt;/IDText&gt;&lt;DisplayText&gt;&lt;style face="superscript"&gt;68&lt;/style&gt;&lt;/DisplayText&gt;&lt;record&gt;&lt;isbn&gt;978-952-15-3388-4&lt;/isbn&gt;&lt;work-type&gt;Doctoral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Pr="00FA362E">
        <w:rPr>
          <w:lang w:val="sk-SK"/>
        </w:rPr>
        <w:fldChar w:fldCharType="separate"/>
      </w:r>
      <w:r w:rsidR="00AD692D" w:rsidRPr="00AD692D">
        <w:rPr>
          <w:noProof/>
          <w:vertAlign w:val="superscript"/>
          <w:lang w:val="sk-SK"/>
        </w:rPr>
        <w:t>68</w:t>
      </w:r>
      <w:r w:rsidRPr="00FA362E">
        <w:rPr>
          <w:lang w:val="sk-SK"/>
        </w:rPr>
        <w:fldChar w:fldCharType="end"/>
      </w:r>
      <w:r w:rsidRPr="00FA362E">
        <w:rPr>
          <w:lang w:val="sk-SK"/>
        </w:rPr>
        <w:t xml:space="preserve">.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na hrudníku počas nádychu rastie a počas výdychu klesá.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mimo hrudníka nie je ovplyvnený plnením vzduchu pľúcami, preto priamo odráža zmenu množstva krvi v danom mieste. Absolútny odhad množstva krvi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nie je pre heterogénne prostredie tela pravdepodobne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preto používame len na určenie relatívnych zmien v množstve krvi v danej časti tela.  Krivka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bola získaná filtráciou bioimpedancie na kanále </w:t>
      </w:r>
      <w:r w:rsidRPr="00FA362E">
        <w:rPr>
          <w:i/>
          <w:lang w:val="sk-SK"/>
        </w:rPr>
        <w:t>i</w:t>
      </w:r>
      <w:r w:rsidRPr="00FA362E">
        <w:rPr>
          <w:lang w:val="sk-SK"/>
        </w:rPr>
        <w:t xml:space="preserve"> filtrom typu spodná priepusť s hraničnou frekvenciou 0.75 Hz. Všetky parametre detekujeme ako </w:t>
      </w:r>
      <w:r w:rsidRPr="00FA362E">
        <w:rPr>
          <w:lang w:val="sk-SK"/>
        </w:rPr>
        <w:lastRenderedPageBreak/>
        <w:t xml:space="preserve">jednu hodnotu pre jeden srdečný cyklus, preto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bol získaný ako priemerná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počas srdečného cyklu.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predstavuje rádovo menšie hodnoty v porovnaní so základnou impedanciou </w:t>
      </w:r>
      <m:oMath>
        <m:r>
          <w:rPr>
            <w:rFonts w:ascii="Cambria Math" w:hAnsi="Cambria Math"/>
            <w:color w:val="000000"/>
            <w:lang w:val="sk-SK"/>
          </w:rPr>
          <m:t>Z0</m:t>
        </m:r>
      </m:oMath>
      <w:r w:rsidRPr="00FA362E">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predstavuje menej ako 1%</w:t>
      </w:r>
      <w:r w:rsidRPr="00FA362E">
        <w:rPr>
          <w:lang w:val="sk-SK"/>
        </w:rPr>
        <w:t xml:space="preserve"> zo </w:t>
      </w:r>
      <m:oMath>
        <m:r>
          <w:rPr>
            <w:rFonts w:ascii="Cambria Math" w:hAnsi="Cambria Math"/>
            <w:color w:val="000000"/>
            <w:lang w:val="sk-SK"/>
          </w:rPr>
          <m:t>Z0</m:t>
        </m:r>
      </m:oMath>
      <w:r w:rsidRPr="00FA362E">
        <w:rPr>
          <w:color w:val="000000"/>
          <w:lang w:val="sk-SK"/>
        </w:rPr>
        <w:t>. Môžeme preto povedať, že</w:t>
      </w:r>
      <w:r w:rsidRPr="00FA362E">
        <w:rPr>
          <w:lang w:val="sk-SK"/>
        </w:rPr>
        <w:t xml:space="preserve"> parameter </w:t>
      </w:r>
      <m:oMath>
        <m:r>
          <w:rPr>
            <w:rFonts w:ascii="Cambria Math" w:hAnsi="Cambria Math"/>
            <w:color w:val="000000"/>
            <w:lang w:val="sk-SK"/>
          </w:rPr>
          <m:t>Z0</m:t>
        </m:r>
      </m:oMath>
      <w:r w:rsidRPr="00FA362E">
        <w:rPr>
          <w:color w:val="000000"/>
          <w:lang w:val="sk-SK"/>
        </w:rPr>
        <w:t xml:space="preserve"> </w:t>
      </w:r>
      <w:r w:rsidRPr="00FA362E">
        <w:rPr>
          <w:lang w:val="sk-SK"/>
        </w:rPr>
        <w:t>odráža množstvo krvi v danom úseku. Vieme že 80% krvi sa pritom nachádza v žilách. Parameter Z0 meraný na jednotlivých úsekoch preto odráža množstvo krvi v jednotlivých častiach tela.</w:t>
      </w:r>
    </w:p>
    <w:p w14:paraId="1618D76D" w14:textId="77777777" w:rsidR="00CE547F" w:rsidRPr="00FA362E" w:rsidRDefault="00CE547F" w:rsidP="00CE547F">
      <w:pPr>
        <w:rPr>
          <w:lang w:val="sk-SK"/>
        </w:rPr>
      </w:pPr>
    </w:p>
    <w:p w14:paraId="520D3B27" w14:textId="09D8B5A7" w:rsidR="00CE547F" w:rsidRPr="00FA362E" w:rsidRDefault="00CE547F" w:rsidP="00CE547F">
      <w:pPr>
        <w:rPr>
          <w:lang w:val="sk-SK"/>
        </w:rPr>
      </w:pPr>
      <w:r w:rsidRPr="00FA362E">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 xml:space="preserve"> udáva maximum toku krvi počas srdečného cyklu </w:t>
      </w:r>
      <w:r w:rsidRPr="00FA362E">
        <w:rPr>
          <w:lang w:val="sk-SK"/>
        </w:rPr>
        <w:fldChar w:fldCharType="begin"/>
      </w:r>
      <w:r w:rsidR="00AD692D">
        <w:rPr>
          <w:lang w:val="sk-SK"/>
        </w:rPr>
        <w:instrText xml:space="preserve"> ADDIN EN.CITE &lt;EndNote&gt;&lt;Cite&gt;&lt;Author&gt;Kubicek&lt;/Author&gt;&lt;Year&gt;1966&lt;/Year&gt;&lt;RecNum&gt;0&lt;/RecNum&gt;&lt;IDText&gt;DEVELOPMENT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00AD692D" w:rsidRPr="00AD692D">
        <w:rPr>
          <w:noProof/>
          <w:vertAlign w:val="superscript"/>
          <w:lang w:val="sk-SK"/>
        </w:rPr>
        <w:t>30</w:t>
      </w:r>
      <w:r w:rsidRPr="00FA362E">
        <w:rPr>
          <w:lang w:val="sk-SK"/>
        </w:rPr>
        <w:fldChar w:fldCharType="end"/>
      </w:r>
      <w:r w:rsidRPr="00FA362E">
        <w:rPr>
          <w:lang w:val="sk-SK"/>
        </w:rPr>
        <w:t xml:space="preserve">. 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 xml:space="preserve"> bol získaný filtraciou bioimpedancie filtrom typu pásmová priepusť so spodnou hraničnou frekvenciou 0.75 Hz a hornou hraničnou frekvenciou 18 Hz. Ďalej bola spočítaná derivácia podľa času, signál bol vynásobený konštantou -1 a bola detekovaná maximálna hodnota počas srdečného cyklu. Hodnotu tohto parametru získame pre každý srdečný cyklus počas merania.</w:t>
      </w:r>
    </w:p>
    <w:p w14:paraId="60A316BD" w14:textId="77777777" w:rsidR="00CE547F" w:rsidRPr="00FA362E" w:rsidRDefault="00CE547F" w:rsidP="00CE547F">
      <w:pPr>
        <w:rPr>
          <w:lang w:val="sk-SK"/>
        </w:rPr>
      </w:pPr>
    </w:p>
    <w:p w14:paraId="6BAC4D1D" w14:textId="77777777" w:rsidR="00CE547F" w:rsidRPr="00FA362E" w:rsidRDefault="00CE547F" w:rsidP="00CE547F">
      <w:pPr>
        <w:rPr>
          <w:lang w:val="sk-SK"/>
        </w:rPr>
      </w:pPr>
      <w:r w:rsidRPr="00FA362E">
        <w:rPr>
          <w:lang w:val="sk-SK"/>
        </w:rPr>
        <w:t>Parameter Čas šírenia pulznej vlny</w:t>
      </w:r>
      <w:r w:rsidRPr="00FA362E">
        <w:rPr>
          <w:b/>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b/>
          <w:lang w:val="sk-SK"/>
        </w:rPr>
        <w:t>)</w:t>
      </w:r>
      <w:r w:rsidRPr="00FA362E">
        <w:rPr>
          <w:lang w:val="sk-SK"/>
        </w:rPr>
        <w:t xml:space="preserve"> udáva časový interval medzi R vlnou na EKG a maximom toku krvi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w:t>
      </w:r>
    </w:p>
    <w:p w14:paraId="4C17466C" w14:textId="77777777" w:rsidR="00CE547F" w:rsidRPr="00FA362E" w:rsidRDefault="00CE547F" w:rsidP="00CE547F">
      <w:pPr>
        <w:rPr>
          <w:lang w:val="sk-SK"/>
        </w:rPr>
      </w:pPr>
    </w:p>
    <w:p w14:paraId="33F584DC" w14:textId="77777777" w:rsidR="00CE547F" w:rsidRPr="00FA362E" w:rsidRDefault="00CE547F" w:rsidP="00CE547F">
      <w:pPr>
        <w:rPr>
          <w:lang w:val="sk-SK"/>
        </w:rPr>
      </w:pPr>
      <w:r w:rsidRPr="00FA362E">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A362E">
        <w:rPr>
          <w:b/>
          <w:lang w:val="sk-SK"/>
        </w:rPr>
        <w:t>)</w:t>
      </w:r>
      <w:r w:rsidRPr="00FA362E">
        <w:rPr>
          <w:lang w:val="sk-SK"/>
        </w:rPr>
        <w:t xml:space="preserve"> je spočítaný ako rozdiel dvoch časov šírenia pulznej vlny na miestach </w:t>
      </w:r>
      <w:r w:rsidRPr="00FA362E">
        <w:rPr>
          <w:i/>
          <w:lang w:val="sk-SK"/>
        </w:rPr>
        <w:t>i</w:t>
      </w:r>
      <w:r w:rsidRPr="00FA362E">
        <w:rPr>
          <w:lang w:val="sk-SK"/>
        </w:rPr>
        <w:t> a </w:t>
      </w:r>
      <w:r w:rsidRPr="00FA362E">
        <w:rPr>
          <w:i/>
          <w:lang w:val="sk-SK"/>
        </w:rPr>
        <w:t xml:space="preserve">j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FA362E">
        <w:rPr>
          <w:b/>
          <w:lang w:val="sk-SK"/>
        </w:rPr>
        <w:t xml:space="preserve">) </w:t>
      </w:r>
      <w:r w:rsidRPr="00FA362E">
        <w:rPr>
          <w:lang w:val="sk-SK"/>
        </w:rPr>
        <w:t>a následne vydelený vzdialenosťou týchto dvoch miest.</w:t>
      </w:r>
    </w:p>
    <w:p w14:paraId="6CF6CDC7" w14:textId="77777777" w:rsidR="00CE547F" w:rsidRPr="00FA362E" w:rsidRDefault="00CE547F" w:rsidP="00CE547F">
      <w:pPr>
        <w:rPr>
          <w:lang w:val="sk-SK"/>
        </w:rPr>
      </w:pPr>
    </w:p>
    <w:p w14:paraId="53412DAC" w14:textId="77777777" w:rsidR="00CE547F" w:rsidRPr="00FA362E" w:rsidRDefault="00CE547F" w:rsidP="00CE547F">
      <w:pPr>
        <w:rPr>
          <w:lang w:val="sk-SK"/>
        </w:rPr>
      </w:pPr>
      <w:r w:rsidRPr="00FA362E">
        <w:rPr>
          <w:lang w:val="sk-SK"/>
        </w:rPr>
        <w:t>Parameter Systolický arteriálny krvný tlak (</w:t>
      </w:r>
      <w:r w:rsidRPr="00FA362E">
        <w:rPr>
          <w:b/>
          <w:lang w:val="sk-SK"/>
        </w:rPr>
        <w:t>SBP</w:t>
      </w:r>
      <w:r w:rsidRPr="00FA362E">
        <w:rPr>
          <w:lang w:val="sk-SK"/>
        </w:rPr>
        <w:t>) je detekovaný ako lokálne maximum arteriálneho krvného tlaku počas srdečného cyklu.</w:t>
      </w:r>
    </w:p>
    <w:p w14:paraId="06820C5C" w14:textId="77777777" w:rsidR="00CE547F" w:rsidRPr="00FA362E" w:rsidRDefault="00CE547F" w:rsidP="00CE547F">
      <w:pPr>
        <w:rPr>
          <w:lang w:val="sk-SK"/>
        </w:rPr>
      </w:pPr>
    </w:p>
    <w:p w14:paraId="4620D5FA" w14:textId="77777777" w:rsidR="00CE547F" w:rsidRPr="00FA362E" w:rsidRDefault="00CE547F" w:rsidP="00CE547F">
      <w:pPr>
        <w:rPr>
          <w:lang w:val="sk-SK"/>
        </w:rPr>
      </w:pPr>
      <w:r w:rsidRPr="00FA362E">
        <w:rPr>
          <w:lang w:val="sk-SK"/>
        </w:rPr>
        <w:t>Parameter Diastolický arteriálny krvný tlak (</w:t>
      </w:r>
      <w:r w:rsidRPr="00FA362E">
        <w:rPr>
          <w:b/>
          <w:lang w:val="sk-SK"/>
        </w:rPr>
        <w:t>DBP</w:t>
      </w:r>
      <w:r w:rsidRPr="00FA362E">
        <w:rPr>
          <w:lang w:val="sk-SK"/>
        </w:rPr>
        <w:t>) je detekovaný ako lokálne minimum arteriálneho krvného tlaku počas srdečného cyklu.</w:t>
      </w:r>
    </w:p>
    <w:p w14:paraId="74BDA644" w14:textId="77777777" w:rsidR="00CE547F" w:rsidRPr="00FA362E" w:rsidRDefault="00CE547F" w:rsidP="00CE547F">
      <w:pPr>
        <w:rPr>
          <w:lang w:val="sk-SK"/>
        </w:rPr>
      </w:pPr>
    </w:p>
    <w:p w14:paraId="2AA085BA" w14:textId="77777777" w:rsidR="00CE547F" w:rsidRPr="00FA362E" w:rsidRDefault="00CE547F" w:rsidP="00CE547F">
      <w:pPr>
        <w:rPr>
          <w:lang w:val="sk-SK"/>
        </w:rPr>
      </w:pPr>
      <w:r w:rsidRPr="00FA362E">
        <w:rPr>
          <w:lang w:val="sk-SK"/>
        </w:rPr>
        <w:t>Parameter Pulzný tlak (</w:t>
      </w:r>
      <w:r w:rsidRPr="00FA362E">
        <w:rPr>
          <w:b/>
          <w:lang w:val="sk-SK"/>
        </w:rPr>
        <w:t>PP</w:t>
      </w:r>
      <w:r w:rsidRPr="00FA362E">
        <w:rPr>
          <w:lang w:val="sk-SK"/>
        </w:rPr>
        <w:t>) je spočítaný ako rozdiel systolického tlaku a diastolického tlaku.</w:t>
      </w:r>
    </w:p>
    <w:p w14:paraId="6B36F055" w14:textId="77777777" w:rsidR="00CE547F" w:rsidRPr="00FA362E" w:rsidRDefault="00CE547F" w:rsidP="00CE547F">
      <w:pPr>
        <w:rPr>
          <w:lang w:val="sk-SK"/>
        </w:rPr>
      </w:pPr>
    </w:p>
    <w:p w14:paraId="35AEDCD3" w14:textId="77777777" w:rsidR="00CE547F" w:rsidRPr="00FA362E" w:rsidRDefault="00CE547F" w:rsidP="00CE547F">
      <w:pPr>
        <w:rPr>
          <w:lang w:val="sk-SK"/>
        </w:rPr>
      </w:pPr>
      <w:r w:rsidRPr="00FA362E">
        <w:rPr>
          <w:lang w:val="sk-SK"/>
        </w:rPr>
        <w:lastRenderedPageBreak/>
        <w:t>Parameter Stredný tlak (</w:t>
      </w:r>
      <w:r w:rsidRPr="00FA362E">
        <w:rPr>
          <w:b/>
          <w:lang w:val="sk-SK"/>
        </w:rPr>
        <w:t>MBP</w:t>
      </w:r>
      <w:r w:rsidRPr="00FA362E">
        <w:rPr>
          <w:lang w:val="sk-SK"/>
        </w:rPr>
        <w:t>) je spočítaný ako 1/3 pulzného tlaku + diastolický tlak.</w:t>
      </w:r>
    </w:p>
    <w:p w14:paraId="105A4C84" w14:textId="77777777" w:rsidR="00CE547F" w:rsidRPr="00FA362E" w:rsidRDefault="00CE547F" w:rsidP="00CE547F">
      <w:pPr>
        <w:rPr>
          <w:lang w:val="sk-SK"/>
        </w:rPr>
      </w:pPr>
    </w:p>
    <w:p w14:paraId="733630D4" w14:textId="77777777" w:rsidR="00CE547F" w:rsidRPr="00FA362E" w:rsidRDefault="00CE547F" w:rsidP="00CE547F">
      <w:pPr>
        <w:rPr>
          <w:lang w:val="sk-SK"/>
        </w:rPr>
      </w:pPr>
      <w:r w:rsidRPr="00FA362E">
        <w:rPr>
          <w:lang w:val="sk-SK"/>
        </w:rPr>
        <w:t>Parameter Vzdialenosť SBP od R vlny (</w:t>
      </w:r>
      <w:r w:rsidRPr="00FA362E">
        <w:rPr>
          <w:b/>
          <w:lang w:val="sk-SK"/>
        </w:rPr>
        <w:t>R-SBP</w:t>
      </w:r>
      <w:r w:rsidRPr="00FA362E">
        <w:rPr>
          <w:lang w:val="sk-SK"/>
        </w:rPr>
        <w:t>) je časové oneskorenie systolického krvného tlaku od R vlny.</w:t>
      </w:r>
    </w:p>
    <w:p w14:paraId="00FC1CCC" w14:textId="77777777" w:rsidR="00CE547F" w:rsidRPr="00FA362E" w:rsidRDefault="00CE547F" w:rsidP="00CE547F">
      <w:pPr>
        <w:rPr>
          <w:lang w:val="sk-SK"/>
        </w:rPr>
      </w:pPr>
    </w:p>
    <w:p w14:paraId="62E96140" w14:textId="77777777" w:rsidR="00CE547F" w:rsidRPr="00FA362E" w:rsidRDefault="00CE547F" w:rsidP="00CE547F">
      <w:pPr>
        <w:rPr>
          <w:lang w:val="sk-SK"/>
        </w:rPr>
      </w:pPr>
      <w:r w:rsidRPr="00FA362E">
        <w:rPr>
          <w:lang w:val="sk-SK"/>
        </w:rPr>
        <w:t>Parameter Vzdialenosť DBP od R vlny (</w:t>
      </w:r>
      <w:r w:rsidRPr="00FA362E">
        <w:rPr>
          <w:b/>
          <w:lang w:val="sk-SK"/>
        </w:rPr>
        <w:t>R-DBP</w:t>
      </w:r>
      <w:r w:rsidRPr="00FA362E">
        <w:rPr>
          <w:lang w:val="sk-SK"/>
        </w:rPr>
        <w:t>) je časové oneskorenie diastolického krvného tlaku od R vlny.</w:t>
      </w:r>
    </w:p>
    <w:p w14:paraId="2E44B55C" w14:textId="77777777" w:rsidR="00CE547F" w:rsidRPr="00FA362E" w:rsidRDefault="00CE547F" w:rsidP="00CE547F">
      <w:pPr>
        <w:rPr>
          <w:lang w:val="sk-SK"/>
        </w:rPr>
      </w:pPr>
    </w:p>
    <w:p w14:paraId="1CEE58F3" w14:textId="77777777" w:rsidR="00CE547F" w:rsidRPr="00FA362E" w:rsidRDefault="00CE547F" w:rsidP="00CE547F">
      <w:pPr>
        <w:rPr>
          <w:lang w:val="sk-SK"/>
        </w:rPr>
      </w:pPr>
      <w:r w:rsidRPr="00FA362E">
        <w:rPr>
          <w:lang w:val="sk-SK"/>
        </w:rPr>
        <w:t>Parameter Vzdialenosť S1 od R vlny (</w:t>
      </w:r>
      <w:r w:rsidRPr="00FA362E">
        <w:rPr>
          <w:b/>
          <w:lang w:val="sk-SK"/>
        </w:rPr>
        <w:t>R-S1</w:t>
      </w:r>
      <w:r w:rsidRPr="00FA362E">
        <w:rPr>
          <w:lang w:val="sk-SK"/>
        </w:rPr>
        <w:t>) je časové oneskorenie srdečného zvuku S1 od R vlny.</w:t>
      </w:r>
    </w:p>
    <w:p w14:paraId="7ED72389" w14:textId="77777777" w:rsidR="00CE547F" w:rsidRPr="00FA362E" w:rsidRDefault="00CE547F" w:rsidP="00CE547F">
      <w:pPr>
        <w:rPr>
          <w:lang w:val="sk-SK"/>
        </w:rPr>
      </w:pPr>
    </w:p>
    <w:p w14:paraId="1E7B46FE" w14:textId="77777777" w:rsidR="00CE547F" w:rsidRPr="00FA362E" w:rsidRDefault="00CE547F" w:rsidP="00CE547F">
      <w:pPr>
        <w:rPr>
          <w:lang w:val="sk-SK"/>
        </w:rPr>
      </w:pPr>
      <w:r w:rsidRPr="00FA362E">
        <w:rPr>
          <w:lang w:val="sk-SK"/>
        </w:rPr>
        <w:t>Parameter Vzdialenosť S2 od R vlny (</w:t>
      </w:r>
      <w:r w:rsidRPr="00FA362E">
        <w:rPr>
          <w:b/>
          <w:lang w:val="sk-SK"/>
        </w:rPr>
        <w:t>R-S2</w:t>
      </w:r>
      <w:r w:rsidRPr="00FA362E">
        <w:rPr>
          <w:lang w:val="sk-SK"/>
        </w:rPr>
        <w:t>) je časové oneskorenie srdečného zvuku S2 od R vlny.</w:t>
      </w:r>
    </w:p>
    <w:p w14:paraId="7A5F3A70" w14:textId="77777777" w:rsidR="00CE547F" w:rsidRPr="00FA362E" w:rsidRDefault="00CE547F" w:rsidP="00CE547F">
      <w:pPr>
        <w:rPr>
          <w:lang w:val="sk-SK"/>
        </w:rPr>
      </w:pPr>
    </w:p>
    <w:p w14:paraId="3251D56C" w14:textId="77777777" w:rsidR="00CE547F" w:rsidRPr="00FA362E" w:rsidRDefault="00CE547F" w:rsidP="00CE547F">
      <w:pPr>
        <w:rPr>
          <w:lang w:val="sk-SK"/>
        </w:rPr>
      </w:pPr>
      <w:r w:rsidRPr="00FA362E">
        <w:rPr>
          <w:lang w:val="sk-SK"/>
        </w:rPr>
        <w:t>Parameter Čas medzi S1 a S2 (</w:t>
      </w:r>
      <w:r w:rsidRPr="00FA362E">
        <w:rPr>
          <w:b/>
          <w:lang w:val="sk-SK"/>
        </w:rPr>
        <w:t>S1-S2</w:t>
      </w:r>
      <w:r w:rsidRPr="00FA362E">
        <w:rPr>
          <w:lang w:val="sk-SK"/>
        </w:rPr>
        <w:t>) ) je časové oneskorenie srdečného zvuku S2 od srdečného zvuku S1.</w:t>
      </w:r>
    </w:p>
    <w:p w14:paraId="08755818" w14:textId="77777777" w:rsidR="00CE547F" w:rsidRPr="00FA362E" w:rsidRDefault="00CE547F" w:rsidP="00CE547F">
      <w:pPr>
        <w:rPr>
          <w:lang w:val="sk-SK"/>
        </w:rPr>
      </w:pPr>
    </w:p>
    <w:p w14:paraId="18C14B9D" w14:textId="77777777" w:rsidR="00CE547F" w:rsidRPr="00FA362E" w:rsidRDefault="00CE547F" w:rsidP="00CE547F">
      <w:pPr>
        <w:rPr>
          <w:lang w:val="sk-SK"/>
        </w:rPr>
      </w:pPr>
      <w:r w:rsidRPr="00FA362E">
        <w:rPr>
          <w:lang w:val="sk-SK"/>
        </w:rPr>
        <w:t>Parameter Interval medzi dvoma R vlnami (</w:t>
      </w:r>
      <w:r w:rsidRPr="00FA362E">
        <w:rPr>
          <w:b/>
          <w:lang w:val="sk-SK"/>
        </w:rPr>
        <w:t>RR</w:t>
      </w:r>
      <w:r w:rsidRPr="00FA362E">
        <w:rPr>
          <w:lang w:val="sk-SK"/>
        </w:rPr>
        <w:t>) je časové oneskorenie medzi dvoma za sebou nasledujúcimi R vlnami.</w:t>
      </w:r>
    </w:p>
    <w:p w14:paraId="4A7E9708" w14:textId="77777777" w:rsidR="00CE547F" w:rsidRPr="00FA362E" w:rsidRDefault="00CE547F" w:rsidP="00CE547F">
      <w:pPr>
        <w:rPr>
          <w:lang w:val="sk-SK"/>
        </w:rPr>
      </w:pPr>
    </w:p>
    <w:p w14:paraId="7574F54E" w14:textId="379B79C1" w:rsidR="00CE547F" w:rsidRPr="00FA362E" w:rsidRDefault="00CE547F" w:rsidP="00CE547F">
      <w:pPr>
        <w:rPr>
          <w:lang w:val="sk-SK"/>
        </w:rPr>
      </w:pPr>
      <w:r w:rsidRPr="00FA362E">
        <w:rPr>
          <w:lang w:val="sk-SK"/>
        </w:rPr>
        <w:t xml:space="preserve">Parameter Respiračná krivka 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Pr="00FA362E">
        <w:rPr>
          <w:b/>
          <w:lang w:val="sk-SK"/>
        </w:rPr>
        <w:t xml:space="preserve">, </w:t>
      </w:r>
      <w:r w:rsidRPr="00FA362E">
        <w:rPr>
          <w:lang w:val="sk-SK"/>
        </w:rPr>
        <w:t>čo je</w:t>
      </w:r>
      <w:r w:rsidRPr="00FA362E">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na 4-tom kanály - hrudník. Pomalé zmeny impedancie odrážajú plnenie pľúc vzduchom a teda respiráciu </w:t>
      </w:r>
      <w:r w:rsidRPr="00FA362E">
        <w:rPr>
          <w:lang w:val="sk-SK"/>
        </w:rPr>
        <w:fldChar w:fldCharType="begin"/>
      </w:r>
      <w:r w:rsidR="00AD692D">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devices&lt;/IDText&gt;&lt;DisplayText&gt;&lt;style face="superscript"&gt;69&lt;/style&gt;&lt;/DisplayText&gt;&lt;record&gt;&lt;dates&gt;&lt;pub-dates&gt;&lt;date&gt;Mar&lt;/date&gt;&lt;/pub-dates&gt;&lt;year&gt;2017&lt;/year&gt;&lt;/dates&gt;&lt;keywords&gt;&lt;keyword&gt;Electrical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Pr="00FA362E">
        <w:rPr>
          <w:lang w:val="sk-SK"/>
        </w:rPr>
        <w:fldChar w:fldCharType="separate"/>
      </w:r>
      <w:r w:rsidR="00AD692D" w:rsidRPr="00AD692D">
        <w:rPr>
          <w:noProof/>
          <w:vertAlign w:val="superscript"/>
          <w:lang w:val="sk-SK"/>
        </w:rPr>
        <w:t>69</w:t>
      </w:r>
      <w:r w:rsidRPr="00FA362E">
        <w:rPr>
          <w:lang w:val="sk-SK"/>
        </w:rPr>
        <w:fldChar w:fldCharType="end"/>
      </w:r>
      <w:r w:rsidRPr="00FA362E">
        <w:rPr>
          <w:lang w:val="sk-SK"/>
        </w:rPr>
        <w:t>.</w:t>
      </w:r>
    </w:p>
    <w:p w14:paraId="22F3A4A7" w14:textId="77777777" w:rsidR="00CE547F" w:rsidRPr="00FA362E" w:rsidRDefault="00CE547F" w:rsidP="00CE547F">
      <w:pPr>
        <w:pStyle w:val="Heading3"/>
        <w:rPr>
          <w:lang w:val="sk-SK"/>
        </w:rPr>
      </w:pPr>
      <w:bookmarkStart w:id="1658" w:name="_Toc510268158"/>
      <w:bookmarkStart w:id="1659" w:name="_Toc516413236"/>
      <w:r w:rsidRPr="00FA362E">
        <w:rPr>
          <w:lang w:val="sk-SK"/>
        </w:rPr>
        <w:t>Popisná štatistika</w:t>
      </w:r>
      <w:bookmarkEnd w:id="1658"/>
      <w:r w:rsidRPr="00FA362E">
        <w:rPr>
          <w:lang w:val="sk-SK"/>
        </w:rPr>
        <w:t xml:space="preserve"> - spontánne dýchanie</w:t>
      </w:r>
      <w:bookmarkEnd w:id="1659"/>
    </w:p>
    <w:p w14:paraId="7800631F" w14:textId="77777777" w:rsidR="00CE547F" w:rsidRPr="00FA362E" w:rsidRDefault="00CE547F" w:rsidP="00CE547F">
      <w:pPr>
        <w:rPr>
          <w:lang w:val="sk-SK"/>
        </w:rPr>
      </w:pPr>
    </w:p>
    <w:p w14:paraId="41E78EE7" w14:textId="59A33205" w:rsidR="00CE547F" w:rsidRPr="00FA362E" w:rsidRDefault="00473089" w:rsidP="00CE547F">
      <w:pPr>
        <w:rPr>
          <w:lang w:val="sk-SK"/>
        </w:rPr>
      </w:pPr>
      <w:r>
        <w:rPr>
          <w:lang w:val="sk-SK"/>
        </w:rPr>
        <w:t xml:space="preserve">Impedančná kardiografia používa pre odhad srdečného výdaja bioimpedančné parametre: </w:t>
      </w:r>
      <w:r w:rsidRPr="00FA362E">
        <w:rPr>
          <w:lang w:val="sk-SK"/>
        </w:rPr>
        <w:t xml:space="preserve">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Pr>
          <w:lang w:val="sk-SK"/>
        </w:rPr>
        <w:t xml:space="preserve"> a odvodený parameter</w:t>
      </w:r>
      <w:r w:rsidRPr="00FA362E">
        <w:rPr>
          <w:lang w:val="sk-SK"/>
        </w:rPr>
        <w:t xml:space="preserve">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Pr>
          <w:lang w:val="sk-SK"/>
        </w:rPr>
        <w:t xml:space="preserve">. Táto kapitola uvádza popisnú štatistiku týchto parametrov počas spontánneho dýchania. </w:t>
      </w:r>
      <w:r w:rsidR="00CE547F" w:rsidRPr="00FA362E">
        <w:rPr>
          <w:lang w:val="sk-SK"/>
        </w:rPr>
        <w:t xml:space="preserve">Pre každý parameter bola detekovaná jedna hodnota pre jeden srdečný cyklus. Označme počet srdečných cyklov počas 5 minútového merania ako N. Pre každý parameter potom </w:t>
      </w:r>
      <w:r w:rsidR="00CE547F" w:rsidRPr="00FA362E">
        <w:rPr>
          <w:lang w:val="sk-SK"/>
        </w:rPr>
        <w:lastRenderedPageBreak/>
        <w:t xml:space="preserve">dostaneme pole hodnôt dĺžky N. </w:t>
      </w:r>
      <w:r>
        <w:rPr>
          <w:lang w:val="sk-SK"/>
        </w:rPr>
        <w:t xml:space="preserve">Pole hodnôt pre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oMath>
      <w:r w:rsidRPr="00473089">
        <w:rPr>
          <w:lang w:val="sk-SK"/>
        </w:rPr>
        <w:t>(</w:t>
      </w:r>
      <m:oMath>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Pr>
          <w:lang w:val="sk-SK"/>
        </w:rPr>
        <w:t xml:space="preserve"> zobrazuje </w:t>
      </w:r>
      <w:r>
        <w:rPr>
          <w:lang w:val="sk-SK"/>
        </w:rPr>
        <w:fldChar w:fldCharType="begin"/>
      </w:r>
      <w:r>
        <w:rPr>
          <w:lang w:val="sk-SK"/>
        </w:rPr>
        <w:instrText xml:space="preserve"> REF _Ref513892756 \h </w:instrText>
      </w:r>
      <w:r>
        <w:rPr>
          <w:lang w:val="sk-SK"/>
        </w:rPr>
      </w:r>
      <w:r>
        <w:rPr>
          <w:lang w:val="sk-SK"/>
        </w:rPr>
        <w:fldChar w:fldCharType="separate"/>
      </w:r>
      <w:ins w:id="1660"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661"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Pr>
          <w:lang w:val="sk-SK"/>
        </w:rPr>
        <w:fldChar w:fldCharType="end"/>
      </w:r>
      <w:r>
        <w:rPr>
          <w:lang w:val="sk-SK"/>
        </w:rPr>
        <w:t xml:space="preserve"> ako modrú krivku. </w:t>
      </w:r>
      <w:r w:rsidR="00CE547F" w:rsidRPr="00FA362E">
        <w:rPr>
          <w:lang w:val="sk-SK"/>
        </w:rPr>
        <w:t xml:space="preserve">Bola spočítaná priemerná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E547F" w:rsidRPr="00FA362E">
        <w:rPr>
          <w:lang w:val="sk-SK"/>
        </w:rPr>
        <w:t xml:space="preserve"> a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r>
                  <w:rPr>
                    <w:rFonts w:ascii="Cambria Math" w:hAnsi="Cambria Math"/>
                    <w:lang w:val="sk-SK"/>
                  </w:rPr>
                  <m:t>Z0</m:t>
                </m:r>
              </m:den>
            </m:f>
          </m:e>
        </m:rad>
      </m:oMath>
      <w:r w:rsidR="00CE547F" w:rsidRPr="00FA362E">
        <w:rPr>
          <w:lang w:val="sk-SK"/>
        </w:rPr>
        <w:t xml:space="preserve">. </w:t>
      </w:r>
      <w:r w:rsidR="0054035E">
        <w:rPr>
          <w:lang w:val="sk-SK"/>
        </w:rPr>
        <w:t>Dos</w:t>
      </w:r>
      <w:r w:rsidR="00CE547F" w:rsidRPr="00FA362E">
        <w:rPr>
          <w:lang w:val="sk-SK"/>
        </w:rPr>
        <w:t xml:space="preserve">taneme tak pre každý parameter jednu priemernú hodnotu počas </w:t>
      </w:r>
      <w:r w:rsidR="00CE547F" w:rsidRPr="00FA362E">
        <w:rPr>
          <w:noProof/>
          <w:lang w:val="en-US" w:eastAsia="en-US"/>
        </w:rPr>
        <mc:AlternateContent>
          <mc:Choice Requires="wps">
            <w:drawing>
              <wp:anchor distT="0" distB="0" distL="114300" distR="114300" simplePos="0" relativeHeight="251665408" behindDoc="0" locked="0" layoutInCell="1" allowOverlap="1" wp14:anchorId="37E36E67" wp14:editId="2B0F3C69">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B87BFAA" w14:textId="77777777" w:rsidR="003C2DF3" w:rsidRDefault="003C2DF3" w:rsidP="00CE547F">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7E36E67" id="BlokTextu 3" o:spid="_x0000_s1034" type="#_x0000_t202" style="position:absolute;left:0;text-align:left;margin-left:0;margin-top:-189.3pt;width:80.25pt;height:39pt;z-index:25166540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14:paraId="2B87BFAA" w14:textId="77777777" w:rsidR="003C2DF3" w:rsidRDefault="003C2DF3" w:rsidP="00CE547F">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w10:wrap anchorx="page"/>
              </v:shape>
            </w:pict>
          </mc:Fallback>
        </mc:AlternateContent>
      </w:r>
      <w:r w:rsidR="00CE547F" w:rsidRPr="00FA362E">
        <w:rPr>
          <w:lang w:val="sk-SK"/>
        </w:rPr>
        <w:t xml:space="preserve">merania. </w:t>
      </w:r>
      <w:r>
        <w:rPr>
          <w:lang w:val="sk-SK"/>
        </w:rPr>
        <w:t xml:space="preserve">Priemernú hodnotu zobrazuje </w:t>
      </w:r>
      <w:r>
        <w:rPr>
          <w:lang w:val="sk-SK"/>
        </w:rPr>
        <w:fldChar w:fldCharType="begin"/>
      </w:r>
      <w:r>
        <w:rPr>
          <w:lang w:val="sk-SK"/>
        </w:rPr>
        <w:instrText xml:space="preserve"> REF _Ref513892756 \h </w:instrText>
      </w:r>
      <w:r>
        <w:rPr>
          <w:lang w:val="sk-SK"/>
        </w:rPr>
      </w:r>
      <w:r>
        <w:rPr>
          <w:lang w:val="sk-SK"/>
        </w:rPr>
        <w:fldChar w:fldCharType="separate"/>
      </w:r>
      <w:ins w:id="1662"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663"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Pr>
          <w:lang w:val="sk-SK"/>
        </w:rPr>
        <w:fldChar w:fldCharType="end"/>
      </w:r>
      <w:r>
        <w:rPr>
          <w:lang w:val="sk-SK"/>
        </w:rPr>
        <w:t xml:space="preserve"> ako žltú čiaru. Priemerná hodnota je ďalej považovaná za hodnotu parametra počas merania. </w:t>
      </w:r>
    </w:p>
    <w:p w14:paraId="6B620A75" w14:textId="77777777" w:rsidR="00CE547F" w:rsidRPr="00FA362E" w:rsidRDefault="00CE547F" w:rsidP="00CE547F">
      <w:pPr>
        <w:jc w:val="center"/>
        <w:rPr>
          <w:lang w:val="sk-SK"/>
        </w:rPr>
      </w:pPr>
    </w:p>
    <w:p w14:paraId="2B3822D7" w14:textId="5039BF8D" w:rsidR="00CE547F" w:rsidRPr="00FA362E" w:rsidRDefault="003C2DF3" w:rsidP="00CE547F">
      <w:pPr>
        <w:jc w:val="center"/>
        <w:rPr>
          <w:lang w:val="sk-SK"/>
        </w:rPr>
      </w:pPr>
      <w:r>
        <w:rPr>
          <w:noProof/>
        </w:rPr>
        <w:pict w14:anchorId="479D8041">
          <v:shape id="_x0000_i1028" type="#_x0000_t75" style="width:425.25pt;height:225pt">
            <v:imagedata r:id="rId50" o:title="dZ3b"/>
          </v:shape>
        </w:pict>
      </w:r>
    </w:p>
    <w:p w14:paraId="239D6128" w14:textId="7B42E9C3" w:rsidR="00CE547F" w:rsidRPr="00FA362E" w:rsidRDefault="00CE547F" w:rsidP="00CE547F">
      <w:pPr>
        <w:pStyle w:val="Caption"/>
        <w:rPr>
          <w:vanish/>
          <w:lang w:val="sk-SK"/>
          <w:specVanish/>
        </w:rPr>
      </w:pPr>
      <w:bookmarkStart w:id="1664" w:name="_Ref513892756"/>
      <w:bookmarkStart w:id="1665" w:name="_Toc516413279"/>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13</w:t>
      </w:r>
      <w:r w:rsidR="00A53D98">
        <w:rPr>
          <w:lang w:val="sk-SK"/>
        </w:rPr>
        <w:fldChar w:fldCharType="end"/>
      </w:r>
      <w:bookmarkEnd w:id="1664"/>
      <w:r w:rsidRPr="00FA362E">
        <w:rPr>
          <w:lang w:val="sk-SK"/>
        </w:rPr>
        <w:t xml:space="preserve">: Popisná štatistika parametra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b/>
          <w:lang w:val="sk-SK"/>
        </w:rPr>
        <w:t>.</w:t>
      </w:r>
      <w:bookmarkEnd w:id="1665"/>
      <w:r w:rsidRPr="00FA362E">
        <w:rPr>
          <w:lang w:val="sk-SK"/>
        </w:rPr>
        <w:t xml:space="preserve"> </w:t>
      </w:r>
    </w:p>
    <w:p w14:paraId="67A50735" w14:textId="6E17A4D9" w:rsidR="00CE547F" w:rsidRPr="00063C6D" w:rsidRDefault="00CE547F" w:rsidP="00CE547F">
      <w:pPr>
        <w:pStyle w:val="Caption"/>
        <w:rPr>
          <w:lang w:val="sk-SK"/>
        </w:rPr>
      </w:pPr>
      <w:r w:rsidRPr="00FA362E">
        <w:rPr>
          <w:lang w:val="sk-SK"/>
        </w:rPr>
        <w:t xml:space="preserve"> Modrá krivka znázorňuje detekované maximá na krivke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(t)/dt</m:t>
        </m:r>
      </m:oMath>
      <w:r w:rsidRPr="00FA362E">
        <w:rPr>
          <w:b/>
          <w:lang w:val="sk-SK"/>
        </w:rPr>
        <w:t xml:space="preserve"> </w:t>
      </w:r>
      <w:r w:rsidRPr="00FA362E">
        <w:rPr>
          <w:lang w:val="sk-SK"/>
        </w:rPr>
        <w:t xml:space="preserve">pre jedného dobrovoľníka počas 5 minútového merania. Z detekovaných hodnôt bola spočítana priemerná hodnota – čierna plná čiara (Mean = 0,91) a smerodatná odchylka (std = 0,19) – prerušovaná čierna </w:t>
      </w:r>
      <w:ins w:id="1666" w:author="Peto" w:date="2018-06-10T16:32:00Z">
        <w:r w:rsidR="003C2DF3">
          <w:rPr>
            <w:lang w:val="sk-SK"/>
          </w:rPr>
          <w:pict w14:anchorId="40C37081">
            <v:shape id="_x0000_i1029" type="#_x0000_t75" style="width:425.25pt;height:125.25pt">
              <v:imagedata r:id="rId51" o:title="dz_brachial_radial2"/>
            </v:shape>
          </w:pict>
        </w:r>
      </w:ins>
      <w:r w:rsidRPr="00FA362E">
        <w:rPr>
          <w:lang w:val="sk-SK"/>
        </w:rPr>
        <w:t>čiara.</w:t>
      </w:r>
      <w:r w:rsidR="00063C6D">
        <w:rPr>
          <w:lang w:val="sk-SK"/>
        </w:rPr>
        <w:t xml:space="preserve"> Žltá čiara zobrazuje priemernú hodnotu parametra počas merania, čo považujeme za</w:t>
      </w:r>
      <w:ins w:id="1667" w:author="Pavel Jurak" w:date="2018-06-01T10:32:00Z">
        <w:r w:rsidR="00C33CB1">
          <w:rPr>
            <w:lang w:val="sk-SK"/>
          </w:rPr>
          <w:t xml:space="preserve"> </w:t>
        </w:r>
      </w:ins>
      <w:r w:rsidR="00063C6D">
        <w:rPr>
          <w:lang w:val="sk-SK"/>
        </w:rPr>
        <w:t>hodnotu parametra počas merania a červená čiara smerodatnú odchylku parametra počas merania, čo považujeme za výchylku parametra počas mernaia.</w:t>
      </w:r>
    </w:p>
    <w:p w14:paraId="7A1E4A20" w14:textId="488BA384" w:rsidR="00CE547F" w:rsidRDefault="00CE547F" w:rsidP="00CE547F">
      <w:pPr>
        <w:rPr>
          <w:lang w:val="sk-SK"/>
        </w:rPr>
      </w:pPr>
      <w:r w:rsidRPr="00FA362E">
        <w:rPr>
          <w:lang w:val="sk-SK"/>
        </w:rPr>
        <w:t xml:space="preserve">Označme tieto priemerné hodnoty ako popisné hodnoty pre daného dobrovoľníka. Aby sme zistili aká je hodnota parametrov naprieč všetkými meranými dobrovoľníkmi, </w:t>
      </w:r>
      <w:r w:rsidRPr="00FA362E">
        <w:rPr>
          <w:lang w:val="sk-SK"/>
        </w:rPr>
        <w:lastRenderedPageBreak/>
        <w:t>spočítali sme popisnú štatistiku parametrov. Spočítali sme priemernú hodnotu a</w:t>
      </w:r>
      <w:r w:rsidR="00AE4A53">
        <w:rPr>
          <w:lang w:val="sk-SK"/>
        </w:rPr>
        <w:t> smerodatnú odchylku</w:t>
      </w:r>
      <w:r w:rsidRPr="00FA362E">
        <w:rPr>
          <w:lang w:val="sk-SK"/>
        </w:rPr>
        <w:t xml:space="preserve"> popisných hodnôt </w:t>
      </w:r>
      <w:r w:rsidR="00AE4A53">
        <w:rPr>
          <w:lang w:val="en-US"/>
        </w:rPr>
        <w:t>(h</w:t>
      </w:r>
      <w:r w:rsidR="00473089">
        <w:rPr>
          <w:lang w:val="en-US"/>
        </w:rPr>
        <w:t>odnoty parametru po</w:t>
      </w:r>
      <w:r w:rsidR="00473089">
        <w:rPr>
          <w:lang w:val="sk-SK"/>
        </w:rPr>
        <w:t>č</w:t>
      </w:r>
      <w:r w:rsidR="00473089">
        <w:rPr>
          <w:lang w:val="en-US"/>
        </w:rPr>
        <w:t xml:space="preserve">as merania) </w:t>
      </w:r>
      <w:r w:rsidRPr="00FA362E">
        <w:rPr>
          <w:lang w:val="sk-SK"/>
        </w:rPr>
        <w:t xml:space="preserve">dobrovoľníkov. </w:t>
      </w:r>
      <w:r w:rsidR="00292C99">
        <w:rPr>
          <w:lang w:val="sk-SK"/>
        </w:rPr>
        <w:t>Popisnú štatistiku pre h</w:t>
      </w:r>
      <w:r w:rsidR="00473089">
        <w:rPr>
          <w:lang w:val="sk-SK"/>
        </w:rPr>
        <w:t>odnotu parametra počas merania</w:t>
      </w:r>
      <w:r w:rsidRPr="00FA362E">
        <w:rPr>
          <w:lang w:val="sk-SK"/>
        </w:rPr>
        <w:t xml:space="preserve"> pre parametre Z0, </w:t>
      </w:r>
      <w:del w:id="1668" w:author="Langer, Peter" w:date="2018-06-12T08:22:00Z">
        <w:r w:rsidRPr="00FA362E" w:rsidDel="00E16A17">
          <w:rPr>
            <w:lang w:val="sk-SK"/>
          </w:rPr>
          <w:delText>-</w:delText>
        </w:r>
      </w:del>
      <m:oMath>
        <m:r>
          <w:ins w:id="1669" w:author="Langer, Peter" w:date="2018-06-12T08:22:00Z">
            <w:rPr>
              <w:rFonts w:ascii="Cambria Math" w:hAnsi="Cambria Math"/>
              <w:lang w:val="sk-SK"/>
            </w:rPr>
            <m:t>-dZ/d</m:t>
          </w:ins>
        </m:r>
        <m:sSub>
          <m:sSubPr>
            <m:ctrlPr>
              <w:ins w:id="1670" w:author="Langer, Peter" w:date="2018-06-12T08:22:00Z">
                <w:rPr>
                  <w:rFonts w:ascii="Cambria Math" w:hAnsi="Cambria Math"/>
                  <w:i/>
                  <w:lang w:val="sk-SK"/>
                </w:rPr>
              </w:ins>
            </m:ctrlPr>
          </m:sSubPr>
          <m:e>
            <m:r>
              <w:ins w:id="1671" w:author="Langer, Peter" w:date="2018-06-12T08:22:00Z">
                <w:rPr>
                  <w:rFonts w:ascii="Cambria Math" w:hAnsi="Cambria Math"/>
                  <w:lang w:val="sk-SK"/>
                </w:rPr>
                <m:t>t</m:t>
              </w:ins>
            </m:r>
          </m:e>
          <m:sub>
            <m:r>
              <w:ins w:id="1672" w:author="Langer, Peter" w:date="2018-06-12T08:22:00Z">
                <w:rPr>
                  <w:rFonts w:ascii="Cambria Math" w:hAnsi="Cambria Math"/>
                  <w:lang w:val="sk-SK"/>
                </w:rPr>
                <m:t>max</m:t>
              </w:ins>
            </m:r>
          </m:sub>
        </m:sSub>
      </m:oMath>
      <w:del w:id="1673" w:author="Langer, Peter" w:date="2018-06-12T08:22:00Z">
        <w:r w:rsidRPr="00FA362E" w:rsidDel="00E16A17">
          <w:rPr>
            <w:lang w:val="sk-SK"/>
          </w:rPr>
          <w:delText>dZ/dt max</w:delText>
        </w:r>
      </w:del>
      <w:r w:rsidRPr="00FA362E">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uvádza </w:t>
      </w:r>
      <w:r w:rsidR="00292C99">
        <w:rPr>
          <w:lang w:val="sk-SK"/>
        </w:rPr>
        <w:fldChar w:fldCharType="begin"/>
      </w:r>
      <w:r w:rsidR="00292C99">
        <w:rPr>
          <w:lang w:val="sk-SK"/>
        </w:rPr>
        <w:instrText xml:space="preserve"> REF _Ref513894977 \h </w:instrText>
      </w:r>
      <w:r w:rsidR="00292C99">
        <w:rPr>
          <w:lang w:val="sk-SK"/>
        </w:rPr>
      </w:r>
      <w:r w:rsidR="00292C99">
        <w:rPr>
          <w:lang w:val="sk-SK"/>
        </w:rPr>
        <w:fldChar w:fldCharType="separate"/>
      </w:r>
      <w:r w:rsidR="00F95B9C">
        <w:t xml:space="preserve">Tabuľka </w:t>
      </w:r>
      <w:r w:rsidR="00F95B9C">
        <w:rPr>
          <w:noProof/>
        </w:rPr>
        <w:t>8</w:t>
      </w:r>
      <w:r w:rsidR="00292C99">
        <w:rPr>
          <w:lang w:val="sk-SK"/>
        </w:rPr>
        <w:fldChar w:fldCharType="end"/>
      </w:r>
      <w:r w:rsidR="00292C99">
        <w:rPr>
          <w:lang w:val="sk-SK"/>
        </w:rPr>
        <w:t xml:space="preserve">. </w:t>
      </w:r>
    </w:p>
    <w:tbl>
      <w:tblPr>
        <w:tblW w:w="8698" w:type="dxa"/>
        <w:tblCellMar>
          <w:left w:w="70" w:type="dxa"/>
          <w:right w:w="70" w:type="dxa"/>
        </w:tblCellMar>
        <w:tblLook w:val="04A0" w:firstRow="1" w:lastRow="0" w:firstColumn="1" w:lastColumn="0" w:noHBand="0" w:noVBand="1"/>
      </w:tblPr>
      <w:tblGrid>
        <w:gridCol w:w="604"/>
        <w:gridCol w:w="849"/>
        <w:gridCol w:w="297"/>
        <w:gridCol w:w="915"/>
        <w:gridCol w:w="512"/>
        <w:gridCol w:w="190"/>
        <w:gridCol w:w="836"/>
        <w:gridCol w:w="308"/>
        <w:gridCol w:w="913"/>
        <w:gridCol w:w="507"/>
        <w:gridCol w:w="214"/>
        <w:gridCol w:w="837"/>
        <w:gridCol w:w="296"/>
        <w:gridCol w:w="913"/>
        <w:gridCol w:w="507"/>
      </w:tblGrid>
      <w:tr w:rsidR="006A7E77" w:rsidRPr="007610A7" w14:paraId="2485D326" w14:textId="77777777" w:rsidTr="006A7E77">
        <w:trPr>
          <w:trHeight w:val="781"/>
        </w:trPr>
        <w:tc>
          <w:tcPr>
            <w:tcW w:w="8698" w:type="dxa"/>
            <w:gridSpan w:val="15"/>
            <w:tcBorders>
              <w:top w:val="single" w:sz="4" w:space="0" w:color="auto"/>
              <w:left w:val="nil"/>
              <w:bottom w:val="nil"/>
              <w:right w:val="nil"/>
            </w:tcBorders>
            <w:shd w:val="clear" w:color="auto" w:fill="auto"/>
            <w:noWrap/>
            <w:vAlign w:val="bottom"/>
            <w:hideMark/>
          </w:tcPr>
          <w:p w14:paraId="144CFC40" w14:textId="0FC66B7F" w:rsidR="006A7E77" w:rsidRPr="006A7E77" w:rsidRDefault="006A7E77" w:rsidP="006A7E77">
            <w:pPr>
              <w:overflowPunct/>
              <w:autoSpaceDE/>
              <w:autoSpaceDN/>
              <w:adjustRightInd/>
              <w:spacing w:line="240" w:lineRule="auto"/>
              <w:jc w:val="center"/>
              <w:textAlignment w:val="auto"/>
              <w:rPr>
                <w:rFonts w:ascii="Arial" w:hAnsi="Arial" w:cs="Arial"/>
                <w:b/>
                <w:sz w:val="32"/>
                <w:szCs w:val="32"/>
                <w:lang w:val="sk-SK"/>
              </w:rPr>
            </w:pPr>
            <w:r w:rsidRPr="006A7E77">
              <w:rPr>
                <w:rFonts w:ascii="Arial" w:hAnsi="Arial" w:cs="Arial"/>
                <w:b/>
                <w:sz w:val="32"/>
                <w:szCs w:val="32"/>
                <w:lang w:val="sk-SK"/>
              </w:rPr>
              <w:t>Hodnota parametra –</w:t>
            </w:r>
            <w:r>
              <w:rPr>
                <w:rFonts w:ascii="Arial" w:hAnsi="Arial" w:cs="Arial"/>
                <w:b/>
                <w:sz w:val="32"/>
                <w:szCs w:val="32"/>
                <w:lang w:val="sk-SK"/>
              </w:rPr>
              <w:t xml:space="preserve"> spont</w:t>
            </w:r>
            <w:r w:rsidRPr="006A7E77">
              <w:rPr>
                <w:rFonts w:ascii="Arial" w:hAnsi="Arial" w:cs="Arial"/>
                <w:b/>
                <w:sz w:val="32"/>
                <w:szCs w:val="32"/>
                <w:lang w:val="sk-SK"/>
              </w:rPr>
              <w:t>ánne dýchanie</w:t>
            </w:r>
          </w:p>
          <w:p w14:paraId="075D6203" w14:textId="02FF397C" w:rsidR="006A7E77" w:rsidRPr="007610A7" w:rsidRDefault="006A7E77"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6A7E77" w:rsidRPr="007610A7" w14:paraId="296180CE" w14:textId="77777777" w:rsidTr="006A7E77">
        <w:trPr>
          <w:trHeight w:val="1470"/>
        </w:trPr>
        <w:tc>
          <w:tcPr>
            <w:tcW w:w="604" w:type="dxa"/>
            <w:tcBorders>
              <w:top w:val="single" w:sz="4" w:space="0" w:color="auto"/>
              <w:left w:val="nil"/>
              <w:bottom w:val="nil"/>
              <w:right w:val="nil"/>
            </w:tcBorders>
            <w:shd w:val="clear" w:color="auto" w:fill="auto"/>
            <w:noWrap/>
            <w:vAlign w:val="bottom"/>
            <w:hideMark/>
          </w:tcPr>
          <w:p w14:paraId="770EA821"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0854F998" w14:textId="77777777" w:rsidR="00CE547F" w:rsidRPr="007610A7" w:rsidRDefault="00CE547F" w:rsidP="00452ADC">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tcBorders>
              <w:top w:val="single" w:sz="4" w:space="0" w:color="auto"/>
              <w:left w:val="nil"/>
              <w:bottom w:val="nil"/>
              <w:right w:val="nil"/>
            </w:tcBorders>
            <w:shd w:val="clear" w:color="auto" w:fill="auto"/>
            <w:noWrap/>
            <w:vAlign w:val="bottom"/>
            <w:hideMark/>
          </w:tcPr>
          <w:p w14:paraId="3EF7FC9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tcBorders>
              <w:top w:val="single" w:sz="4" w:space="0" w:color="auto"/>
              <w:left w:val="nil"/>
              <w:bottom w:val="nil"/>
              <w:right w:val="nil"/>
            </w:tcBorders>
            <w:shd w:val="clear" w:color="auto" w:fill="auto"/>
            <w:noWrap/>
            <w:vAlign w:val="bottom"/>
            <w:hideMark/>
          </w:tcPr>
          <w:p w14:paraId="4AA1BB1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Pr>
                <w:noProof/>
                <w:lang w:val="en-US" w:eastAsia="en-US"/>
              </w:rPr>
              <mc:AlternateContent>
                <mc:Choice Requires="wps">
                  <w:drawing>
                    <wp:anchor distT="0" distB="0" distL="114300" distR="114300" simplePos="0" relativeHeight="251788288" behindDoc="0" locked="0" layoutInCell="1" allowOverlap="1" wp14:anchorId="044B39DA" wp14:editId="54F7202F">
                      <wp:simplePos x="0" y="0"/>
                      <wp:positionH relativeFrom="column">
                        <wp:posOffset>2540</wp:posOffset>
                      </wp:positionH>
                      <wp:positionV relativeFrom="paragraph">
                        <wp:posOffset>-434975</wp:posOffset>
                      </wp:positionV>
                      <wp:extent cx="143510" cy="163830"/>
                      <wp:effectExtent l="0" t="0" r="0" b="0"/>
                      <wp:wrapNone/>
                      <wp:docPr id="122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D956D4B" w14:textId="77777777" w:rsidR="003C2DF3" w:rsidRDefault="003C2DF3" w:rsidP="00CE547F">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44B39DA" id="_x0000_s1035" type="#_x0000_t202" style="position:absolute;left:0;text-align:left;margin-left:.2pt;margin-top:-34.25pt;width:11.3pt;height:12.9pt;z-index:25178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" filled="f" stroked="f">
                      <v:path arrowok="t"/>
                      <v:textbox style="mso-fit-shape-to-text:t" inset="0,0,0,0">
                        <w:txbxContent>
                          <w:p w14:paraId="0D956D4B" w14:textId="77777777" w:rsidR="003C2DF3" w:rsidRDefault="003C2DF3" w:rsidP="00CE547F">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14:paraId="39934E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6343DCF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tcBorders>
              <w:top w:val="single" w:sz="4" w:space="0" w:color="auto"/>
              <w:left w:val="nil"/>
              <w:bottom w:val="nil"/>
              <w:right w:val="nil"/>
            </w:tcBorders>
            <w:shd w:val="clear" w:color="auto" w:fill="auto"/>
            <w:noWrap/>
            <w:vAlign w:val="bottom"/>
            <w:hideMark/>
          </w:tcPr>
          <w:p w14:paraId="3D80507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tcBorders>
              <w:top w:val="single" w:sz="4" w:space="0" w:color="auto"/>
              <w:left w:val="nil"/>
              <w:bottom w:val="nil"/>
              <w:right w:val="nil"/>
            </w:tcBorders>
            <w:shd w:val="clear" w:color="auto" w:fill="auto"/>
            <w:noWrap/>
            <w:vAlign w:val="bottom"/>
            <w:hideMark/>
          </w:tcPr>
          <w:p w14:paraId="7E9C88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tcBorders>
              <w:top w:val="single" w:sz="4" w:space="0" w:color="auto"/>
              <w:left w:val="nil"/>
              <w:bottom w:val="nil"/>
              <w:right w:val="nil"/>
            </w:tcBorders>
            <w:shd w:val="clear" w:color="auto" w:fill="auto"/>
            <w:noWrap/>
            <w:vAlign w:val="bottom"/>
            <w:hideMark/>
          </w:tcPr>
          <w:p w14:paraId="56352B3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noProof/>
                <w:lang w:val="en-US" w:eastAsia="en-US"/>
              </w:rPr>
              <w:drawing>
                <wp:anchor distT="0" distB="0" distL="114300" distR="114300" simplePos="0" relativeHeight="251789312" behindDoc="0" locked="0" layoutInCell="1" allowOverlap="1" wp14:anchorId="279AA08E" wp14:editId="720E2AF2">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tcBorders>
              <w:top w:val="single" w:sz="4" w:space="0" w:color="auto"/>
              <w:left w:val="nil"/>
              <w:bottom w:val="nil"/>
              <w:right w:val="nil"/>
            </w:tcBorders>
            <w:shd w:val="clear" w:color="auto" w:fill="auto"/>
            <w:noWrap/>
            <w:vAlign w:val="bottom"/>
            <w:hideMark/>
          </w:tcPr>
          <w:p w14:paraId="50C6F3D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tcBorders>
              <w:top w:val="single" w:sz="4" w:space="0" w:color="auto"/>
              <w:left w:val="nil"/>
              <w:bottom w:val="nil"/>
              <w:right w:val="nil"/>
            </w:tcBorders>
            <w:shd w:val="clear" w:color="auto" w:fill="auto"/>
            <w:noWrap/>
            <w:vAlign w:val="bottom"/>
            <w:hideMark/>
          </w:tcPr>
          <w:p w14:paraId="7B85F87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tcBorders>
              <w:top w:val="single" w:sz="4" w:space="0" w:color="auto"/>
              <w:left w:val="nil"/>
              <w:bottom w:val="nil"/>
              <w:right w:val="nil"/>
            </w:tcBorders>
            <w:shd w:val="clear" w:color="auto" w:fill="auto"/>
            <w:noWrap/>
            <w:vAlign w:val="bottom"/>
            <w:hideMark/>
          </w:tcPr>
          <w:p w14:paraId="5D99DA4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tcBorders>
              <w:top w:val="single" w:sz="4" w:space="0" w:color="auto"/>
              <w:left w:val="nil"/>
              <w:bottom w:val="nil"/>
              <w:right w:val="nil"/>
            </w:tcBorders>
            <w:shd w:val="clear" w:color="auto" w:fill="auto"/>
            <w:noWrap/>
            <w:vAlign w:val="bottom"/>
            <w:hideMark/>
          </w:tcPr>
          <w:p w14:paraId="7256AE2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tcBorders>
              <w:top w:val="single" w:sz="4" w:space="0" w:color="auto"/>
              <w:left w:val="nil"/>
              <w:bottom w:val="nil"/>
              <w:right w:val="nil"/>
            </w:tcBorders>
            <w:shd w:val="clear" w:color="auto" w:fill="auto"/>
            <w:noWrap/>
            <w:vAlign w:val="bottom"/>
            <w:hideMark/>
          </w:tcPr>
          <w:p w14:paraId="0264E7E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noProof/>
                <w:lang w:val="en-US" w:eastAsia="en-US"/>
              </w:rPr>
              <mc:AlternateContent>
                <mc:Choice Requires="wps">
                  <w:drawing>
                    <wp:anchor distT="0" distB="0" distL="114300" distR="114300" simplePos="0" relativeHeight="251790336" behindDoc="0" locked="0" layoutInCell="1" allowOverlap="1" wp14:anchorId="24926B12" wp14:editId="20224D69">
                      <wp:simplePos x="0" y="0"/>
                      <wp:positionH relativeFrom="column">
                        <wp:posOffset>-426720</wp:posOffset>
                      </wp:positionH>
                      <wp:positionV relativeFrom="paragraph">
                        <wp:posOffset>-590550</wp:posOffset>
                      </wp:positionV>
                      <wp:extent cx="1019175" cy="495300"/>
                      <wp:effectExtent l="0" t="0" r="0" b="0"/>
                      <wp:wrapNone/>
                      <wp:docPr id="122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10C7B72" w14:textId="77777777" w:rsidR="003C2DF3" w:rsidRDefault="003C2DF3" w:rsidP="00CE547F">
                                  <w:pPr>
                                    <w:pStyle w:val="NormalWeb"/>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4926B12" id="_x0000_s1036" type="#_x0000_t202" style="position:absolute;left:0;text-align:left;margin-left:-33.6pt;margin-top:-46.5pt;width:80.25pt;height:39pt;z-index:25179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EBtERoeAgAAlAQAAA4AAAAAAAAAAAAAAAAALgIAAGRycy9lMm9Eb2MueG1s&#10;UEsBAi0AFAAGAAgAAAAhAEjxklPhAAAACgEAAA8AAAAAAAAAAAAAAAAAeAQAAGRycy9kb3ducmV2&#10;LnhtbFBLBQYAAAAABAAEAPMAAACGBQAAAAA=&#10;" filled="f" stroked="f">
                      <v:path arrowok="t"/>
                      <v:textbox style="mso-fit-shape-to-text:t" inset="0,0,0,0">
                        <w:txbxContent>
                          <w:p w14:paraId="510C7B72" w14:textId="77777777" w:rsidR="003C2DF3" w:rsidRDefault="003C2DF3" w:rsidP="00CE547F">
                            <w:pPr>
                              <w:pStyle w:val="NormalWeb"/>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tcBorders>
              <w:top w:val="single" w:sz="4" w:space="0" w:color="auto"/>
              <w:left w:val="nil"/>
              <w:bottom w:val="nil"/>
              <w:right w:val="nil"/>
            </w:tcBorders>
            <w:shd w:val="clear" w:color="auto" w:fill="auto"/>
            <w:noWrap/>
            <w:vAlign w:val="bottom"/>
            <w:hideMark/>
          </w:tcPr>
          <w:p w14:paraId="7420CCE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6A7E77" w:rsidRPr="007610A7" w14:paraId="250AA0CB" w14:textId="77777777" w:rsidTr="006A7E77">
        <w:trPr>
          <w:trHeight w:val="207"/>
        </w:trPr>
        <w:tc>
          <w:tcPr>
            <w:tcW w:w="604" w:type="dxa"/>
            <w:tcBorders>
              <w:top w:val="nil"/>
              <w:left w:val="nil"/>
              <w:bottom w:val="single" w:sz="4" w:space="0" w:color="auto"/>
              <w:right w:val="nil"/>
            </w:tcBorders>
            <w:shd w:val="clear" w:color="auto" w:fill="auto"/>
            <w:noWrap/>
            <w:vAlign w:val="bottom"/>
            <w:hideMark/>
          </w:tcPr>
          <w:p w14:paraId="1C9722F3"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9" w:type="dxa"/>
            <w:tcBorders>
              <w:top w:val="single" w:sz="4" w:space="0" w:color="auto"/>
              <w:left w:val="nil"/>
              <w:bottom w:val="single" w:sz="4" w:space="0" w:color="auto"/>
              <w:right w:val="nil"/>
            </w:tcBorders>
            <w:shd w:val="clear" w:color="auto" w:fill="auto"/>
            <w:noWrap/>
            <w:vAlign w:val="bottom"/>
            <w:hideMark/>
          </w:tcPr>
          <w:p w14:paraId="6D247C0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97" w:type="dxa"/>
            <w:tcBorders>
              <w:top w:val="single" w:sz="4" w:space="0" w:color="auto"/>
              <w:left w:val="nil"/>
              <w:bottom w:val="single" w:sz="4" w:space="0" w:color="auto"/>
              <w:right w:val="nil"/>
            </w:tcBorders>
            <w:shd w:val="clear" w:color="auto" w:fill="auto"/>
            <w:noWrap/>
            <w:vAlign w:val="bottom"/>
            <w:hideMark/>
          </w:tcPr>
          <w:p w14:paraId="2BB6D16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5" w:type="dxa"/>
            <w:tcBorders>
              <w:top w:val="single" w:sz="4" w:space="0" w:color="auto"/>
              <w:left w:val="nil"/>
              <w:bottom w:val="single" w:sz="4" w:space="0" w:color="auto"/>
              <w:right w:val="nil"/>
            </w:tcBorders>
            <w:shd w:val="clear" w:color="auto" w:fill="auto"/>
            <w:noWrap/>
            <w:vAlign w:val="bottom"/>
            <w:hideMark/>
          </w:tcPr>
          <w:p w14:paraId="1F8CA4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14:paraId="718615C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14:paraId="3FFF183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lang w:val="en-US" w:eastAsia="en-US"/>
              </w:rPr>
              <mc:AlternateContent>
                <mc:Choice Requires="wps">
                  <w:drawing>
                    <wp:anchor distT="0" distB="0" distL="114299" distR="114299" simplePos="0" relativeHeight="251759616" behindDoc="0" locked="0" layoutInCell="1" allowOverlap="1" wp14:anchorId="5F006DA4" wp14:editId="2E7B04C5">
                      <wp:simplePos x="0" y="0"/>
                      <wp:positionH relativeFrom="column">
                        <wp:posOffset>-1</wp:posOffset>
                      </wp:positionH>
                      <wp:positionV relativeFrom="paragraph">
                        <wp:posOffset>171450</wp:posOffset>
                      </wp:positionV>
                      <wp:extent cx="0" cy="171450"/>
                      <wp:effectExtent l="0" t="0" r="0" b="0"/>
                      <wp:wrapNone/>
                      <wp:docPr id="1223" name="Textové pole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10B3A5" id="Textové pole 1223" o:spid="_x0000_s1026" type="#_x0000_t202" style="position:absolute;margin-left:0;margin-top:13.5pt;width:0;height:13.5pt;z-index:2517596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IL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3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Lp&#10;wg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single" w:sz="4" w:space="0" w:color="auto"/>
              <w:left w:val="nil"/>
              <w:bottom w:val="single" w:sz="4" w:space="0" w:color="auto"/>
              <w:right w:val="nil"/>
            </w:tcBorders>
            <w:shd w:val="clear" w:color="auto" w:fill="auto"/>
            <w:noWrap/>
            <w:vAlign w:val="bottom"/>
            <w:hideMark/>
          </w:tcPr>
          <w:p w14:paraId="384FC4A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308" w:type="dxa"/>
            <w:tcBorders>
              <w:top w:val="single" w:sz="4" w:space="0" w:color="auto"/>
              <w:left w:val="nil"/>
              <w:bottom w:val="single" w:sz="4" w:space="0" w:color="auto"/>
              <w:right w:val="nil"/>
            </w:tcBorders>
            <w:shd w:val="clear" w:color="auto" w:fill="auto"/>
            <w:noWrap/>
            <w:vAlign w:val="bottom"/>
            <w:hideMark/>
          </w:tcPr>
          <w:p w14:paraId="67370A2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3" w:type="dxa"/>
            <w:tcBorders>
              <w:top w:val="single" w:sz="4" w:space="0" w:color="auto"/>
              <w:left w:val="nil"/>
              <w:bottom w:val="single" w:sz="4" w:space="0" w:color="auto"/>
              <w:right w:val="nil"/>
            </w:tcBorders>
            <w:shd w:val="clear" w:color="auto" w:fill="auto"/>
            <w:noWrap/>
            <w:vAlign w:val="bottom"/>
            <w:hideMark/>
          </w:tcPr>
          <w:p w14:paraId="458CBCA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lang w:val="en-US" w:eastAsia="en-US"/>
              </w:rPr>
              <mc:AlternateContent>
                <mc:Choice Requires="wps">
                  <w:drawing>
                    <wp:anchor distT="0" distB="0" distL="114299" distR="114299" simplePos="0" relativeHeight="251760640" behindDoc="0" locked="0" layoutInCell="1" allowOverlap="1" wp14:anchorId="4072CB63" wp14:editId="0EF17C4B">
                      <wp:simplePos x="0" y="0"/>
                      <wp:positionH relativeFrom="column">
                        <wp:posOffset>380999</wp:posOffset>
                      </wp:positionH>
                      <wp:positionV relativeFrom="paragraph">
                        <wp:posOffset>171450</wp:posOffset>
                      </wp:positionV>
                      <wp:extent cx="0" cy="171450"/>
                      <wp:effectExtent l="0" t="0" r="0" b="0"/>
                      <wp:wrapNone/>
                      <wp:docPr id="1222" name="Textové pole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5C7521" id="Textové pole 1222" o:spid="_x0000_s1026" type="#_x0000_t202" style="position:absolute;margin-left:30pt;margin-top:13.5pt;width:0;height:13.5pt;z-index:2517606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0y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u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s8kNMh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761664" behindDoc="0" locked="0" layoutInCell="1" allowOverlap="1" wp14:anchorId="613A0F3A" wp14:editId="0B6716F0">
                      <wp:simplePos x="0" y="0"/>
                      <wp:positionH relativeFrom="column">
                        <wp:posOffset>380999</wp:posOffset>
                      </wp:positionH>
                      <wp:positionV relativeFrom="paragraph">
                        <wp:posOffset>171450</wp:posOffset>
                      </wp:positionV>
                      <wp:extent cx="0" cy="171450"/>
                      <wp:effectExtent l="0" t="0" r="0" b="0"/>
                      <wp:wrapNone/>
                      <wp:docPr id="1221" name="Textové pole 1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5E757A" id="Textové pole 1221" o:spid="_x0000_s1026" type="#_x0000_t202" style="position:absolute;margin-left:30pt;margin-top:13.5pt;width:0;height:13.5pt;z-index:2517616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x4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1m&#10;U3L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hce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784192" behindDoc="0" locked="0" layoutInCell="1" allowOverlap="1" wp14:anchorId="0CE7BA20" wp14:editId="30DC154C">
                      <wp:simplePos x="0" y="0"/>
                      <wp:positionH relativeFrom="column">
                        <wp:posOffset>380999</wp:posOffset>
                      </wp:positionH>
                      <wp:positionV relativeFrom="paragraph">
                        <wp:posOffset>171450</wp:posOffset>
                      </wp:positionV>
                      <wp:extent cx="0" cy="171450"/>
                      <wp:effectExtent l="0" t="0" r="0" b="0"/>
                      <wp:wrapNone/>
                      <wp:docPr id="1220" name="Textové pole 1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FA057DB" id="Textové pole 1220" o:spid="_x0000_s1026" type="#_x0000_t202" style="position:absolute;margin-left:30pt;margin-top:13.5pt;width:0;height:13.5pt;z-index:2517841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x&#10;iJNB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785216" behindDoc="0" locked="0" layoutInCell="1" allowOverlap="1" wp14:anchorId="0629DCE1" wp14:editId="0F0B562B">
                      <wp:simplePos x="0" y="0"/>
                      <wp:positionH relativeFrom="column">
                        <wp:posOffset>380999</wp:posOffset>
                      </wp:positionH>
                      <wp:positionV relativeFrom="paragraph">
                        <wp:posOffset>171450</wp:posOffset>
                      </wp:positionV>
                      <wp:extent cx="0" cy="171450"/>
                      <wp:effectExtent l="0" t="0" r="0" b="0"/>
                      <wp:wrapNone/>
                      <wp:docPr id="1219" name="Textové pole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0A37A3" id="Textové pole 1219" o:spid="_x0000_s1026" type="#_x0000_t202" style="position:absolute;margin-left:30pt;margin-top:13.5pt;width:0;height:13.5pt;z-index:2517852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R1UFQIAAII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SD2m3K&#10;T5RYZlClOzFE6P7+IQ60IPkFG9W7UKH/rUNEHL7AgKBcdHBXwH8FdCke+IyAgN6pMYP0Jv1iyQSB&#10;qMVx6T9mI3w0crSWH8q377I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kdV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786240" behindDoc="0" locked="0" layoutInCell="1" allowOverlap="1" wp14:anchorId="40F56C77" wp14:editId="224ED797">
                      <wp:simplePos x="0" y="0"/>
                      <wp:positionH relativeFrom="column">
                        <wp:posOffset>380999</wp:posOffset>
                      </wp:positionH>
                      <wp:positionV relativeFrom="paragraph">
                        <wp:posOffset>171450</wp:posOffset>
                      </wp:positionV>
                      <wp:extent cx="0" cy="171450"/>
                      <wp:effectExtent l="0" t="0" r="0" b="0"/>
                      <wp:wrapNone/>
                      <wp:docPr id="1218" name="Textové pole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E90F13" id="Textové pole 1218" o:spid="_x0000_s1026" type="#_x0000_t202" style="position:absolute;margin-left:30pt;margin-top:13.5pt;width:0;height:13.5pt;z-index:2517862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JtFA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Ab&#10;adJt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7610A7">
              <w:rPr>
                <w:rFonts w:ascii="Calibri" w:hAnsi="Calibri" w:cs="Calibri"/>
                <w:color w:val="000000"/>
                <w:sz w:val="18"/>
                <w:szCs w:val="18"/>
                <w:lang w:val="sk-SK"/>
              </w:rPr>
              <w:t>std</w:t>
            </w:r>
          </w:p>
        </w:tc>
        <w:tc>
          <w:tcPr>
            <w:tcW w:w="507" w:type="dxa"/>
            <w:tcBorders>
              <w:top w:val="single" w:sz="4" w:space="0" w:color="auto"/>
              <w:left w:val="nil"/>
              <w:bottom w:val="single" w:sz="4" w:space="0" w:color="auto"/>
              <w:right w:val="nil"/>
            </w:tcBorders>
            <w:shd w:val="clear" w:color="auto" w:fill="auto"/>
            <w:noWrap/>
            <w:vAlign w:val="bottom"/>
            <w:hideMark/>
          </w:tcPr>
          <w:p w14:paraId="432E27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214" w:type="dxa"/>
            <w:tcBorders>
              <w:top w:val="nil"/>
              <w:left w:val="nil"/>
              <w:bottom w:val="nil"/>
              <w:right w:val="nil"/>
            </w:tcBorders>
            <w:shd w:val="clear" w:color="auto" w:fill="auto"/>
            <w:noWrap/>
            <w:vAlign w:val="bottom"/>
            <w:hideMark/>
          </w:tcPr>
          <w:p w14:paraId="5CB3714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37" w:type="dxa"/>
            <w:tcBorders>
              <w:top w:val="single" w:sz="4" w:space="0" w:color="auto"/>
              <w:left w:val="nil"/>
              <w:bottom w:val="single" w:sz="4" w:space="0" w:color="auto"/>
              <w:right w:val="nil"/>
            </w:tcBorders>
            <w:shd w:val="clear" w:color="auto" w:fill="auto"/>
            <w:noWrap/>
            <w:vAlign w:val="bottom"/>
            <w:hideMark/>
          </w:tcPr>
          <w:p w14:paraId="6B0E960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96" w:type="dxa"/>
            <w:tcBorders>
              <w:top w:val="single" w:sz="4" w:space="0" w:color="auto"/>
              <w:left w:val="nil"/>
              <w:bottom w:val="single" w:sz="4" w:space="0" w:color="auto"/>
              <w:right w:val="nil"/>
            </w:tcBorders>
            <w:shd w:val="clear" w:color="auto" w:fill="auto"/>
            <w:noWrap/>
            <w:vAlign w:val="bottom"/>
            <w:hideMark/>
          </w:tcPr>
          <w:p w14:paraId="299F4CF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13" w:type="dxa"/>
            <w:tcBorders>
              <w:top w:val="single" w:sz="4" w:space="0" w:color="auto"/>
              <w:left w:val="nil"/>
              <w:bottom w:val="single" w:sz="4" w:space="0" w:color="auto"/>
              <w:right w:val="nil"/>
            </w:tcBorders>
            <w:shd w:val="clear" w:color="auto" w:fill="auto"/>
            <w:noWrap/>
            <w:vAlign w:val="bottom"/>
            <w:hideMark/>
          </w:tcPr>
          <w:p w14:paraId="5F5843E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7" w:type="dxa"/>
            <w:tcBorders>
              <w:top w:val="single" w:sz="4" w:space="0" w:color="auto"/>
              <w:left w:val="nil"/>
              <w:bottom w:val="single" w:sz="4" w:space="0" w:color="auto"/>
              <w:right w:val="nil"/>
            </w:tcBorders>
            <w:shd w:val="clear" w:color="auto" w:fill="auto"/>
            <w:noWrap/>
            <w:vAlign w:val="bottom"/>
            <w:hideMark/>
          </w:tcPr>
          <w:p w14:paraId="583284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6A7E77" w:rsidRPr="007610A7" w14:paraId="7C48E28A" w14:textId="77777777" w:rsidTr="006A7E77">
        <w:trPr>
          <w:trHeight w:val="300"/>
        </w:trPr>
        <w:tc>
          <w:tcPr>
            <w:tcW w:w="604" w:type="dxa"/>
            <w:tcBorders>
              <w:top w:val="nil"/>
              <w:left w:val="nil"/>
              <w:bottom w:val="nil"/>
              <w:right w:val="nil"/>
            </w:tcBorders>
            <w:shd w:val="clear" w:color="auto" w:fill="auto"/>
            <w:noWrap/>
            <w:vAlign w:val="bottom"/>
            <w:hideMark/>
          </w:tcPr>
          <w:p w14:paraId="23C75A4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9" w:type="dxa"/>
            <w:tcBorders>
              <w:top w:val="nil"/>
              <w:left w:val="nil"/>
              <w:bottom w:val="nil"/>
              <w:right w:val="nil"/>
            </w:tcBorders>
            <w:shd w:val="clear" w:color="auto" w:fill="auto"/>
            <w:noWrap/>
            <w:vAlign w:val="bottom"/>
            <w:hideMark/>
          </w:tcPr>
          <w:p w14:paraId="31DEF0B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33.12</w:t>
            </w:r>
          </w:p>
        </w:tc>
        <w:tc>
          <w:tcPr>
            <w:tcW w:w="297" w:type="dxa"/>
            <w:tcBorders>
              <w:top w:val="nil"/>
              <w:left w:val="nil"/>
              <w:bottom w:val="nil"/>
              <w:right w:val="nil"/>
            </w:tcBorders>
            <w:shd w:val="clear" w:color="auto" w:fill="auto"/>
            <w:noWrap/>
            <w:vAlign w:val="bottom"/>
            <w:hideMark/>
          </w:tcPr>
          <w:p w14:paraId="50C498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210E18E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5.73</w:t>
            </w:r>
          </w:p>
        </w:tc>
        <w:tc>
          <w:tcPr>
            <w:tcW w:w="512" w:type="dxa"/>
            <w:tcBorders>
              <w:top w:val="nil"/>
              <w:left w:val="nil"/>
              <w:bottom w:val="nil"/>
              <w:right w:val="nil"/>
            </w:tcBorders>
            <w:shd w:val="clear" w:color="auto" w:fill="auto"/>
            <w:noWrap/>
            <w:vAlign w:val="bottom"/>
            <w:hideMark/>
          </w:tcPr>
          <w:p w14:paraId="34DE8F7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14:paraId="5931B2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762688" behindDoc="0" locked="0" layoutInCell="1" allowOverlap="1" wp14:anchorId="45B184D6" wp14:editId="4641DC6F">
                      <wp:simplePos x="0" y="0"/>
                      <wp:positionH relativeFrom="column">
                        <wp:posOffset>-1</wp:posOffset>
                      </wp:positionH>
                      <wp:positionV relativeFrom="paragraph">
                        <wp:posOffset>171450</wp:posOffset>
                      </wp:positionV>
                      <wp:extent cx="0" cy="171450"/>
                      <wp:effectExtent l="0" t="0" r="0" b="0"/>
                      <wp:wrapNone/>
                      <wp:docPr id="1217" name="Textové pole 1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43087" id="Textové pole 1217" o:spid="_x0000_s1026" type="#_x0000_t202" style="position:absolute;margin-left:0;margin-top:13.5pt;width:0;height:13.5pt;z-index:2517626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fV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pt&#10;yjN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1&#10;ibf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62867C9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1.15</w:t>
            </w:r>
          </w:p>
        </w:tc>
        <w:tc>
          <w:tcPr>
            <w:tcW w:w="308" w:type="dxa"/>
            <w:tcBorders>
              <w:top w:val="nil"/>
              <w:left w:val="nil"/>
              <w:bottom w:val="nil"/>
              <w:right w:val="nil"/>
            </w:tcBorders>
            <w:shd w:val="clear" w:color="auto" w:fill="auto"/>
            <w:noWrap/>
            <w:vAlign w:val="bottom"/>
            <w:hideMark/>
          </w:tcPr>
          <w:p w14:paraId="5C65CD5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882AC4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0.48</w:t>
            </w:r>
          </w:p>
        </w:tc>
        <w:tc>
          <w:tcPr>
            <w:tcW w:w="507" w:type="dxa"/>
            <w:tcBorders>
              <w:top w:val="nil"/>
              <w:left w:val="nil"/>
              <w:bottom w:val="nil"/>
              <w:right w:val="nil"/>
            </w:tcBorders>
            <w:shd w:val="clear" w:color="auto" w:fill="auto"/>
            <w:noWrap/>
            <w:vAlign w:val="bottom"/>
            <w:hideMark/>
          </w:tcPr>
          <w:p w14:paraId="5818632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214" w:type="dxa"/>
            <w:tcBorders>
              <w:top w:val="single" w:sz="4" w:space="0" w:color="auto"/>
              <w:left w:val="nil"/>
              <w:bottom w:val="nil"/>
              <w:right w:val="nil"/>
            </w:tcBorders>
            <w:shd w:val="clear" w:color="auto" w:fill="auto"/>
            <w:noWrap/>
            <w:vAlign w:val="bottom"/>
            <w:hideMark/>
          </w:tcPr>
          <w:p w14:paraId="3A9FD76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7" w:type="dxa"/>
            <w:tcBorders>
              <w:top w:val="nil"/>
              <w:left w:val="nil"/>
              <w:bottom w:val="nil"/>
              <w:right w:val="nil"/>
            </w:tcBorders>
            <w:shd w:val="clear" w:color="auto" w:fill="auto"/>
            <w:noWrap/>
            <w:vAlign w:val="bottom"/>
            <w:hideMark/>
          </w:tcPr>
          <w:p w14:paraId="21188D2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96" w:type="dxa"/>
            <w:tcBorders>
              <w:top w:val="nil"/>
              <w:left w:val="nil"/>
              <w:bottom w:val="nil"/>
              <w:right w:val="nil"/>
            </w:tcBorders>
            <w:shd w:val="clear" w:color="auto" w:fill="auto"/>
            <w:noWrap/>
            <w:vAlign w:val="bottom"/>
            <w:hideMark/>
          </w:tcPr>
          <w:p w14:paraId="45EAC94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B37D1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0.032</w:t>
            </w:r>
          </w:p>
        </w:tc>
        <w:tc>
          <w:tcPr>
            <w:tcW w:w="507" w:type="dxa"/>
            <w:tcBorders>
              <w:top w:val="nil"/>
              <w:left w:val="nil"/>
              <w:bottom w:val="nil"/>
              <w:right w:val="nil"/>
            </w:tcBorders>
            <w:shd w:val="clear" w:color="auto" w:fill="auto"/>
            <w:noWrap/>
            <w:vAlign w:val="bottom"/>
            <w:hideMark/>
          </w:tcPr>
          <w:p w14:paraId="076D04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6A7E77" w:rsidRPr="007610A7" w14:paraId="221DD416" w14:textId="77777777" w:rsidTr="006A7E77">
        <w:trPr>
          <w:trHeight w:val="300"/>
        </w:trPr>
        <w:tc>
          <w:tcPr>
            <w:tcW w:w="604" w:type="dxa"/>
            <w:tcBorders>
              <w:top w:val="nil"/>
              <w:left w:val="nil"/>
              <w:bottom w:val="nil"/>
              <w:right w:val="nil"/>
            </w:tcBorders>
            <w:shd w:val="clear" w:color="auto" w:fill="auto"/>
            <w:noWrap/>
            <w:vAlign w:val="bottom"/>
            <w:hideMark/>
          </w:tcPr>
          <w:p w14:paraId="1327B96D"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9" w:type="dxa"/>
            <w:tcBorders>
              <w:top w:val="nil"/>
              <w:left w:val="nil"/>
              <w:bottom w:val="nil"/>
              <w:right w:val="nil"/>
            </w:tcBorders>
            <w:shd w:val="clear" w:color="auto" w:fill="auto"/>
            <w:noWrap/>
            <w:vAlign w:val="bottom"/>
            <w:hideMark/>
          </w:tcPr>
          <w:p w14:paraId="760156A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32.59</w:t>
            </w:r>
          </w:p>
        </w:tc>
        <w:tc>
          <w:tcPr>
            <w:tcW w:w="297" w:type="dxa"/>
            <w:tcBorders>
              <w:top w:val="nil"/>
              <w:left w:val="nil"/>
              <w:bottom w:val="nil"/>
              <w:right w:val="nil"/>
            </w:tcBorders>
            <w:shd w:val="clear" w:color="auto" w:fill="auto"/>
            <w:noWrap/>
            <w:vAlign w:val="bottom"/>
            <w:hideMark/>
          </w:tcPr>
          <w:p w14:paraId="2C6606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106FD1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6.14</w:t>
            </w:r>
          </w:p>
        </w:tc>
        <w:tc>
          <w:tcPr>
            <w:tcW w:w="512" w:type="dxa"/>
            <w:tcBorders>
              <w:top w:val="nil"/>
              <w:left w:val="nil"/>
              <w:bottom w:val="nil"/>
              <w:right w:val="nil"/>
            </w:tcBorders>
            <w:shd w:val="clear" w:color="auto" w:fill="auto"/>
            <w:noWrap/>
            <w:vAlign w:val="bottom"/>
            <w:hideMark/>
          </w:tcPr>
          <w:p w14:paraId="6427CC3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14:paraId="65D2660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763712" behindDoc="0" locked="0" layoutInCell="1" allowOverlap="1" wp14:anchorId="67B26E3B" wp14:editId="433BBA74">
                      <wp:simplePos x="0" y="0"/>
                      <wp:positionH relativeFrom="column">
                        <wp:posOffset>-1</wp:posOffset>
                      </wp:positionH>
                      <wp:positionV relativeFrom="paragraph">
                        <wp:posOffset>171450</wp:posOffset>
                      </wp:positionV>
                      <wp:extent cx="0" cy="171450"/>
                      <wp:effectExtent l="0" t="0" r="0" b="0"/>
                      <wp:wrapNone/>
                      <wp:docPr id="1216" name="Textové pole 1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D0AFEA" id="Textové pole 1216" o:spid="_x0000_s1026" type="#_x0000_t202" style="position:absolute;margin-left:0;margin-top:13.5pt;width:0;height:13.5pt;z-index:2517637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qXj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53A0BA5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308" w:type="dxa"/>
            <w:tcBorders>
              <w:top w:val="nil"/>
              <w:left w:val="nil"/>
              <w:bottom w:val="nil"/>
              <w:right w:val="nil"/>
            </w:tcBorders>
            <w:shd w:val="clear" w:color="auto" w:fill="auto"/>
            <w:noWrap/>
            <w:vAlign w:val="bottom"/>
            <w:hideMark/>
          </w:tcPr>
          <w:p w14:paraId="5818698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B94368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07" w:type="dxa"/>
            <w:tcBorders>
              <w:top w:val="nil"/>
              <w:left w:val="nil"/>
              <w:bottom w:val="nil"/>
              <w:right w:val="nil"/>
            </w:tcBorders>
            <w:shd w:val="clear" w:color="auto" w:fill="auto"/>
            <w:noWrap/>
            <w:vAlign w:val="bottom"/>
            <w:hideMark/>
          </w:tcPr>
          <w:p w14:paraId="3FFDC4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40.3</w:t>
            </w:r>
          </w:p>
        </w:tc>
        <w:tc>
          <w:tcPr>
            <w:tcW w:w="214" w:type="dxa"/>
            <w:tcBorders>
              <w:top w:val="nil"/>
              <w:left w:val="nil"/>
              <w:bottom w:val="nil"/>
              <w:right w:val="nil"/>
            </w:tcBorders>
            <w:shd w:val="clear" w:color="auto" w:fill="auto"/>
            <w:noWrap/>
            <w:vAlign w:val="bottom"/>
            <w:hideMark/>
          </w:tcPr>
          <w:p w14:paraId="056341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4BDD9F3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96" w:type="dxa"/>
            <w:tcBorders>
              <w:top w:val="nil"/>
              <w:left w:val="nil"/>
              <w:bottom w:val="nil"/>
              <w:right w:val="nil"/>
            </w:tcBorders>
            <w:shd w:val="clear" w:color="auto" w:fill="auto"/>
            <w:noWrap/>
            <w:vAlign w:val="bottom"/>
            <w:hideMark/>
          </w:tcPr>
          <w:p w14:paraId="1032CE1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0819F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507" w:type="dxa"/>
            <w:tcBorders>
              <w:top w:val="nil"/>
              <w:left w:val="nil"/>
              <w:bottom w:val="nil"/>
              <w:right w:val="nil"/>
            </w:tcBorders>
            <w:shd w:val="clear" w:color="auto" w:fill="auto"/>
            <w:noWrap/>
            <w:vAlign w:val="bottom"/>
            <w:hideMark/>
          </w:tcPr>
          <w:p w14:paraId="674D78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6A7E77" w:rsidRPr="007610A7" w14:paraId="1FBF2ACA" w14:textId="77777777" w:rsidTr="006A7E77">
        <w:trPr>
          <w:trHeight w:val="300"/>
        </w:trPr>
        <w:tc>
          <w:tcPr>
            <w:tcW w:w="604" w:type="dxa"/>
            <w:tcBorders>
              <w:top w:val="nil"/>
              <w:left w:val="nil"/>
              <w:bottom w:val="nil"/>
              <w:right w:val="nil"/>
            </w:tcBorders>
            <w:shd w:val="clear" w:color="auto" w:fill="auto"/>
            <w:noWrap/>
            <w:vAlign w:val="bottom"/>
            <w:hideMark/>
          </w:tcPr>
          <w:p w14:paraId="6D5E194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9" w:type="dxa"/>
            <w:tcBorders>
              <w:top w:val="nil"/>
              <w:left w:val="nil"/>
              <w:bottom w:val="nil"/>
              <w:right w:val="nil"/>
            </w:tcBorders>
            <w:shd w:val="clear" w:color="auto" w:fill="auto"/>
            <w:noWrap/>
            <w:vAlign w:val="bottom"/>
            <w:hideMark/>
          </w:tcPr>
          <w:p w14:paraId="4DFC5EA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19.48</w:t>
            </w:r>
          </w:p>
        </w:tc>
        <w:tc>
          <w:tcPr>
            <w:tcW w:w="297" w:type="dxa"/>
            <w:tcBorders>
              <w:top w:val="nil"/>
              <w:left w:val="nil"/>
              <w:bottom w:val="nil"/>
              <w:right w:val="nil"/>
            </w:tcBorders>
            <w:shd w:val="clear" w:color="auto" w:fill="auto"/>
            <w:noWrap/>
            <w:vAlign w:val="bottom"/>
            <w:hideMark/>
          </w:tcPr>
          <w:p w14:paraId="65C73C5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276317D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3.69</w:t>
            </w:r>
          </w:p>
        </w:tc>
        <w:tc>
          <w:tcPr>
            <w:tcW w:w="512" w:type="dxa"/>
            <w:tcBorders>
              <w:top w:val="nil"/>
              <w:left w:val="nil"/>
              <w:bottom w:val="nil"/>
              <w:right w:val="nil"/>
            </w:tcBorders>
            <w:shd w:val="clear" w:color="auto" w:fill="auto"/>
            <w:noWrap/>
            <w:vAlign w:val="bottom"/>
            <w:hideMark/>
          </w:tcPr>
          <w:p w14:paraId="1F95A5F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18.9</w:t>
            </w:r>
          </w:p>
        </w:tc>
        <w:tc>
          <w:tcPr>
            <w:tcW w:w="190" w:type="dxa"/>
            <w:tcBorders>
              <w:top w:val="nil"/>
              <w:left w:val="nil"/>
              <w:bottom w:val="nil"/>
              <w:right w:val="nil"/>
            </w:tcBorders>
            <w:shd w:val="clear" w:color="auto" w:fill="auto"/>
            <w:noWrap/>
            <w:vAlign w:val="bottom"/>
            <w:hideMark/>
          </w:tcPr>
          <w:p w14:paraId="4B0BA9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764736" behindDoc="0" locked="0" layoutInCell="1" allowOverlap="1" wp14:anchorId="656CD8FE" wp14:editId="1BCD74D9">
                      <wp:simplePos x="0" y="0"/>
                      <wp:positionH relativeFrom="column">
                        <wp:posOffset>-1</wp:posOffset>
                      </wp:positionH>
                      <wp:positionV relativeFrom="paragraph">
                        <wp:posOffset>171450</wp:posOffset>
                      </wp:positionV>
                      <wp:extent cx="0" cy="171450"/>
                      <wp:effectExtent l="0" t="0" r="0" b="0"/>
                      <wp:wrapNone/>
                      <wp:docPr id="1215" name="Textové pole 1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9C52B04" id="Textové pole 1215" o:spid="_x0000_s1026" type="#_x0000_t202" style="position:absolute;margin-left:0;margin-top:13.5pt;width:0;height:13.5pt;z-index:2517647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3&#10;yCmm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765760" behindDoc="0" locked="0" layoutInCell="1" allowOverlap="1" wp14:anchorId="340863E0" wp14:editId="40EC674F">
                      <wp:simplePos x="0" y="0"/>
                      <wp:positionH relativeFrom="column">
                        <wp:posOffset>-1</wp:posOffset>
                      </wp:positionH>
                      <wp:positionV relativeFrom="paragraph">
                        <wp:posOffset>171450</wp:posOffset>
                      </wp:positionV>
                      <wp:extent cx="0" cy="171450"/>
                      <wp:effectExtent l="0" t="0" r="0" b="0"/>
                      <wp:wrapNone/>
                      <wp:docPr id="1214" name="Textové pole 1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9E2A78A" id="Textové pole 1214" o:spid="_x0000_s1026" type="#_x0000_t202" style="position:absolute;margin-left:0;margin-top:13.5pt;width:0;height:13.5pt;z-index:2517657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Nbo&#10;5p8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96223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1.63</w:t>
            </w:r>
          </w:p>
        </w:tc>
        <w:tc>
          <w:tcPr>
            <w:tcW w:w="308" w:type="dxa"/>
            <w:tcBorders>
              <w:top w:val="nil"/>
              <w:left w:val="nil"/>
              <w:bottom w:val="nil"/>
              <w:right w:val="nil"/>
            </w:tcBorders>
            <w:shd w:val="clear" w:color="auto" w:fill="auto"/>
            <w:noWrap/>
            <w:vAlign w:val="bottom"/>
            <w:hideMark/>
          </w:tcPr>
          <w:p w14:paraId="64F051C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27E2A3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507" w:type="dxa"/>
            <w:tcBorders>
              <w:top w:val="nil"/>
              <w:left w:val="nil"/>
              <w:bottom w:val="nil"/>
              <w:right w:val="nil"/>
            </w:tcBorders>
            <w:shd w:val="clear" w:color="auto" w:fill="auto"/>
            <w:noWrap/>
            <w:vAlign w:val="bottom"/>
            <w:hideMark/>
          </w:tcPr>
          <w:p w14:paraId="6D2661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36.6</w:t>
            </w:r>
          </w:p>
        </w:tc>
        <w:tc>
          <w:tcPr>
            <w:tcW w:w="214" w:type="dxa"/>
            <w:tcBorders>
              <w:top w:val="nil"/>
              <w:left w:val="nil"/>
              <w:bottom w:val="nil"/>
              <w:right w:val="nil"/>
            </w:tcBorders>
            <w:shd w:val="clear" w:color="auto" w:fill="auto"/>
            <w:noWrap/>
            <w:vAlign w:val="bottom"/>
            <w:hideMark/>
          </w:tcPr>
          <w:p w14:paraId="7478B1C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5549774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96" w:type="dxa"/>
            <w:tcBorders>
              <w:top w:val="nil"/>
              <w:left w:val="nil"/>
              <w:bottom w:val="nil"/>
              <w:right w:val="nil"/>
            </w:tcBorders>
            <w:shd w:val="clear" w:color="auto" w:fill="auto"/>
            <w:noWrap/>
            <w:vAlign w:val="bottom"/>
            <w:hideMark/>
          </w:tcPr>
          <w:p w14:paraId="7E73054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1D9FB2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0.036</w:t>
            </w:r>
          </w:p>
        </w:tc>
        <w:tc>
          <w:tcPr>
            <w:tcW w:w="507" w:type="dxa"/>
            <w:tcBorders>
              <w:top w:val="nil"/>
              <w:left w:val="nil"/>
              <w:bottom w:val="nil"/>
              <w:right w:val="nil"/>
            </w:tcBorders>
            <w:shd w:val="clear" w:color="auto" w:fill="auto"/>
            <w:noWrap/>
            <w:vAlign w:val="bottom"/>
            <w:hideMark/>
          </w:tcPr>
          <w:p w14:paraId="1288A8C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6A7E77" w:rsidRPr="007610A7" w14:paraId="73B2A819" w14:textId="77777777" w:rsidTr="006A7E77">
        <w:trPr>
          <w:trHeight w:val="300"/>
        </w:trPr>
        <w:tc>
          <w:tcPr>
            <w:tcW w:w="604" w:type="dxa"/>
            <w:tcBorders>
              <w:top w:val="nil"/>
              <w:left w:val="nil"/>
              <w:bottom w:val="nil"/>
              <w:right w:val="nil"/>
            </w:tcBorders>
            <w:shd w:val="clear" w:color="auto" w:fill="auto"/>
            <w:noWrap/>
            <w:vAlign w:val="bottom"/>
            <w:hideMark/>
          </w:tcPr>
          <w:p w14:paraId="03D95B1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9" w:type="dxa"/>
            <w:tcBorders>
              <w:top w:val="nil"/>
              <w:left w:val="nil"/>
              <w:bottom w:val="nil"/>
              <w:right w:val="nil"/>
            </w:tcBorders>
            <w:shd w:val="clear" w:color="auto" w:fill="auto"/>
            <w:noWrap/>
            <w:vAlign w:val="bottom"/>
            <w:hideMark/>
          </w:tcPr>
          <w:p w14:paraId="4487E3F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19.87</w:t>
            </w:r>
          </w:p>
        </w:tc>
        <w:tc>
          <w:tcPr>
            <w:tcW w:w="297" w:type="dxa"/>
            <w:tcBorders>
              <w:top w:val="nil"/>
              <w:left w:val="nil"/>
              <w:bottom w:val="nil"/>
              <w:right w:val="nil"/>
            </w:tcBorders>
            <w:shd w:val="clear" w:color="auto" w:fill="auto"/>
            <w:noWrap/>
            <w:vAlign w:val="bottom"/>
            <w:hideMark/>
          </w:tcPr>
          <w:p w14:paraId="2C420C9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7CE9F91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3.77</w:t>
            </w:r>
          </w:p>
        </w:tc>
        <w:tc>
          <w:tcPr>
            <w:tcW w:w="512" w:type="dxa"/>
            <w:tcBorders>
              <w:top w:val="nil"/>
              <w:left w:val="nil"/>
              <w:bottom w:val="nil"/>
              <w:right w:val="nil"/>
            </w:tcBorders>
            <w:shd w:val="clear" w:color="auto" w:fill="auto"/>
            <w:noWrap/>
            <w:vAlign w:val="bottom"/>
            <w:hideMark/>
          </w:tcPr>
          <w:p w14:paraId="3705A0F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19</w:t>
            </w:r>
          </w:p>
        </w:tc>
        <w:tc>
          <w:tcPr>
            <w:tcW w:w="190" w:type="dxa"/>
            <w:tcBorders>
              <w:top w:val="nil"/>
              <w:left w:val="nil"/>
              <w:bottom w:val="nil"/>
              <w:right w:val="nil"/>
            </w:tcBorders>
            <w:shd w:val="clear" w:color="auto" w:fill="auto"/>
            <w:noWrap/>
            <w:vAlign w:val="bottom"/>
            <w:hideMark/>
          </w:tcPr>
          <w:p w14:paraId="6DFD648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766784" behindDoc="0" locked="0" layoutInCell="1" allowOverlap="1" wp14:anchorId="484420DC" wp14:editId="78AD659F">
                      <wp:simplePos x="0" y="0"/>
                      <wp:positionH relativeFrom="column">
                        <wp:posOffset>-1</wp:posOffset>
                      </wp:positionH>
                      <wp:positionV relativeFrom="paragraph">
                        <wp:posOffset>171450</wp:posOffset>
                      </wp:positionV>
                      <wp:extent cx="0" cy="171450"/>
                      <wp:effectExtent l="0" t="0" r="0" b="0"/>
                      <wp:wrapNone/>
                      <wp:docPr id="1213" name="Textové pole 1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B53DE6" id="Textové pole 1213" o:spid="_x0000_s1026" type="#_x0000_t202" style="position:absolute;margin-left:0;margin-top:13.5pt;width:0;height:13.5pt;z-index:2517667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EL&#10;izI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767808" behindDoc="0" locked="0" layoutInCell="1" allowOverlap="1" wp14:anchorId="2F206C77" wp14:editId="09EDD3B2">
                      <wp:simplePos x="0" y="0"/>
                      <wp:positionH relativeFrom="column">
                        <wp:posOffset>-1</wp:posOffset>
                      </wp:positionH>
                      <wp:positionV relativeFrom="paragraph">
                        <wp:posOffset>171450</wp:posOffset>
                      </wp:positionV>
                      <wp:extent cx="0" cy="171450"/>
                      <wp:effectExtent l="0" t="0" r="0" b="0"/>
                      <wp:wrapNone/>
                      <wp:docPr id="1212" name="Textové pole 1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483743D" id="Textové pole 1212" o:spid="_x0000_s1026" type="#_x0000_t202" style="position:absolute;margin-left:0;margin-top:13.5pt;width:0;height:13.5pt;z-index:2517678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QL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2m&#10;3HD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Ar&#10;RA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D062A0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1.56</w:t>
            </w:r>
          </w:p>
        </w:tc>
        <w:tc>
          <w:tcPr>
            <w:tcW w:w="308" w:type="dxa"/>
            <w:tcBorders>
              <w:top w:val="nil"/>
              <w:left w:val="nil"/>
              <w:bottom w:val="nil"/>
              <w:right w:val="nil"/>
            </w:tcBorders>
            <w:shd w:val="clear" w:color="auto" w:fill="auto"/>
            <w:noWrap/>
            <w:vAlign w:val="bottom"/>
            <w:hideMark/>
          </w:tcPr>
          <w:p w14:paraId="6086C44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D24B60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787264" behindDoc="0" locked="0" layoutInCell="1" allowOverlap="1" wp14:anchorId="03DF0B91" wp14:editId="1ECB5A1F">
                      <wp:simplePos x="0" y="0"/>
                      <wp:positionH relativeFrom="column">
                        <wp:posOffset>514349</wp:posOffset>
                      </wp:positionH>
                      <wp:positionV relativeFrom="paragraph">
                        <wp:posOffset>152400</wp:posOffset>
                      </wp:positionV>
                      <wp:extent cx="0" cy="171450"/>
                      <wp:effectExtent l="0" t="0" r="0" b="0"/>
                      <wp:wrapNone/>
                      <wp:docPr id="1211" name="Textové pole 1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1FDD6C" id="Textové pole 1211" o:spid="_x0000_s1026" type="#_x0000_t202" style="position:absolute;margin-left:40.5pt;margin-top:12pt;width:0;height:13.5pt;z-index:2517872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VBFQ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" filled="f" stroked="f">
                      <v:path arrowok="t"/>
                      <v:textbox style="mso-fit-shape-to-text:t" inset="0,0,0,0"/>
                    </v:shape>
                  </w:pict>
                </mc:Fallback>
              </mc:AlternateContent>
            </w:r>
            <w:r w:rsidRPr="007610A7">
              <w:rPr>
                <w:rFonts w:ascii="Calibri" w:hAnsi="Calibri" w:cs="Calibri"/>
                <w:color w:val="000000"/>
                <w:sz w:val="20"/>
                <w:lang w:val="sk-SK"/>
              </w:rPr>
              <w:t>0.56</w:t>
            </w:r>
          </w:p>
        </w:tc>
        <w:tc>
          <w:tcPr>
            <w:tcW w:w="507" w:type="dxa"/>
            <w:tcBorders>
              <w:top w:val="nil"/>
              <w:left w:val="nil"/>
              <w:bottom w:val="nil"/>
              <w:right w:val="nil"/>
            </w:tcBorders>
            <w:shd w:val="clear" w:color="auto" w:fill="auto"/>
            <w:noWrap/>
            <w:vAlign w:val="bottom"/>
            <w:hideMark/>
          </w:tcPr>
          <w:p w14:paraId="7468FDE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w:t>
            </w:r>
          </w:p>
        </w:tc>
        <w:tc>
          <w:tcPr>
            <w:tcW w:w="214" w:type="dxa"/>
            <w:tcBorders>
              <w:top w:val="nil"/>
              <w:left w:val="nil"/>
              <w:bottom w:val="nil"/>
              <w:right w:val="nil"/>
            </w:tcBorders>
            <w:shd w:val="clear" w:color="auto" w:fill="auto"/>
            <w:noWrap/>
            <w:vAlign w:val="bottom"/>
            <w:hideMark/>
          </w:tcPr>
          <w:p w14:paraId="7AE106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25C7BFB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96" w:type="dxa"/>
            <w:tcBorders>
              <w:top w:val="nil"/>
              <w:left w:val="nil"/>
              <w:bottom w:val="nil"/>
              <w:right w:val="nil"/>
            </w:tcBorders>
            <w:shd w:val="clear" w:color="auto" w:fill="auto"/>
            <w:noWrap/>
            <w:vAlign w:val="bottom"/>
            <w:hideMark/>
          </w:tcPr>
          <w:p w14:paraId="7B1324C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877AB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0.034</w:t>
            </w:r>
          </w:p>
        </w:tc>
        <w:tc>
          <w:tcPr>
            <w:tcW w:w="507" w:type="dxa"/>
            <w:tcBorders>
              <w:top w:val="nil"/>
              <w:left w:val="nil"/>
              <w:bottom w:val="nil"/>
              <w:right w:val="nil"/>
            </w:tcBorders>
            <w:shd w:val="clear" w:color="auto" w:fill="auto"/>
            <w:noWrap/>
            <w:vAlign w:val="bottom"/>
            <w:hideMark/>
          </w:tcPr>
          <w:p w14:paraId="11F4B43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12</w:t>
            </w:r>
          </w:p>
        </w:tc>
      </w:tr>
      <w:tr w:rsidR="006A7E77" w:rsidRPr="007610A7" w14:paraId="52BBA577" w14:textId="77777777" w:rsidTr="006A7E77">
        <w:trPr>
          <w:trHeight w:val="300"/>
        </w:trPr>
        <w:tc>
          <w:tcPr>
            <w:tcW w:w="604" w:type="dxa"/>
            <w:tcBorders>
              <w:top w:val="nil"/>
              <w:left w:val="nil"/>
              <w:bottom w:val="nil"/>
              <w:right w:val="nil"/>
            </w:tcBorders>
            <w:shd w:val="clear" w:color="auto" w:fill="auto"/>
            <w:noWrap/>
            <w:vAlign w:val="bottom"/>
            <w:hideMark/>
          </w:tcPr>
          <w:p w14:paraId="27E7CC8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9" w:type="dxa"/>
            <w:tcBorders>
              <w:top w:val="nil"/>
              <w:left w:val="nil"/>
              <w:bottom w:val="nil"/>
              <w:right w:val="nil"/>
            </w:tcBorders>
            <w:shd w:val="clear" w:color="auto" w:fill="auto"/>
            <w:noWrap/>
            <w:vAlign w:val="bottom"/>
            <w:hideMark/>
          </w:tcPr>
          <w:p w14:paraId="029E443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51.65</w:t>
            </w:r>
          </w:p>
        </w:tc>
        <w:tc>
          <w:tcPr>
            <w:tcW w:w="297" w:type="dxa"/>
            <w:tcBorders>
              <w:top w:val="nil"/>
              <w:left w:val="nil"/>
              <w:bottom w:val="nil"/>
              <w:right w:val="nil"/>
            </w:tcBorders>
            <w:shd w:val="clear" w:color="auto" w:fill="auto"/>
            <w:noWrap/>
            <w:vAlign w:val="bottom"/>
            <w:hideMark/>
          </w:tcPr>
          <w:p w14:paraId="0CABBE6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33B4801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11.47</w:t>
            </w:r>
          </w:p>
        </w:tc>
        <w:tc>
          <w:tcPr>
            <w:tcW w:w="512" w:type="dxa"/>
            <w:tcBorders>
              <w:top w:val="nil"/>
              <w:left w:val="nil"/>
              <w:bottom w:val="nil"/>
              <w:right w:val="nil"/>
            </w:tcBorders>
            <w:shd w:val="clear" w:color="auto" w:fill="auto"/>
            <w:noWrap/>
            <w:vAlign w:val="bottom"/>
            <w:hideMark/>
          </w:tcPr>
          <w:p w14:paraId="2EA3AB5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22.2</w:t>
            </w:r>
          </w:p>
        </w:tc>
        <w:tc>
          <w:tcPr>
            <w:tcW w:w="190" w:type="dxa"/>
            <w:tcBorders>
              <w:top w:val="nil"/>
              <w:left w:val="nil"/>
              <w:bottom w:val="nil"/>
              <w:right w:val="nil"/>
            </w:tcBorders>
            <w:shd w:val="clear" w:color="auto" w:fill="auto"/>
            <w:noWrap/>
            <w:vAlign w:val="bottom"/>
            <w:hideMark/>
          </w:tcPr>
          <w:p w14:paraId="57F04EB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768832" behindDoc="0" locked="0" layoutInCell="1" allowOverlap="1" wp14:anchorId="7A4D23AF" wp14:editId="7C5EFB43">
                      <wp:simplePos x="0" y="0"/>
                      <wp:positionH relativeFrom="column">
                        <wp:posOffset>-1</wp:posOffset>
                      </wp:positionH>
                      <wp:positionV relativeFrom="paragraph">
                        <wp:posOffset>171450</wp:posOffset>
                      </wp:positionV>
                      <wp:extent cx="0" cy="171450"/>
                      <wp:effectExtent l="0" t="0" r="0" b="0"/>
                      <wp:wrapNone/>
                      <wp:docPr id="1210" name="Textové pole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79B38EE" id="Textové pole 1210" o:spid="_x0000_s1026" type="#_x0000_t202" style="position:absolute;margin-left:0;margin-top:13.5pt;width:0;height:13.5pt;z-index:2517688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Umra&#10;e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769856" behindDoc="0" locked="0" layoutInCell="1" allowOverlap="1" wp14:anchorId="62DA41EF" wp14:editId="6A204CC2">
                      <wp:simplePos x="0" y="0"/>
                      <wp:positionH relativeFrom="column">
                        <wp:posOffset>-1</wp:posOffset>
                      </wp:positionH>
                      <wp:positionV relativeFrom="paragraph">
                        <wp:posOffset>171450</wp:posOffset>
                      </wp:positionV>
                      <wp:extent cx="0" cy="171450"/>
                      <wp:effectExtent l="0" t="0" r="0" b="0"/>
                      <wp:wrapNone/>
                      <wp:docPr id="1209" name="Textové pole 1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8A6B69" id="Textové pole 1209" o:spid="_x0000_s1026" type="#_x0000_t202" style="position:absolute;margin-left:0;margin-top:13.5pt;width:0;height:13.5pt;z-index:2517698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X1FQIAAII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xL2q2X&#10;HzjzwpFK92pIsP/9iwWwipUXalQfYk3+d4EQafgEA4FK0TFcg/wRyaV65DMCInnnxgwaXf6lkhkB&#10;SYvDsf+UjcnRKMm6erd6/a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QV&#10;9fU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909274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0.62</w:t>
            </w:r>
          </w:p>
        </w:tc>
        <w:tc>
          <w:tcPr>
            <w:tcW w:w="308" w:type="dxa"/>
            <w:tcBorders>
              <w:top w:val="nil"/>
              <w:left w:val="nil"/>
              <w:bottom w:val="nil"/>
              <w:right w:val="nil"/>
            </w:tcBorders>
            <w:shd w:val="clear" w:color="auto" w:fill="auto"/>
            <w:noWrap/>
            <w:vAlign w:val="bottom"/>
            <w:hideMark/>
          </w:tcPr>
          <w:p w14:paraId="2F34879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0D42798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0.21</w:t>
            </w:r>
          </w:p>
        </w:tc>
        <w:tc>
          <w:tcPr>
            <w:tcW w:w="507" w:type="dxa"/>
            <w:tcBorders>
              <w:top w:val="nil"/>
              <w:left w:val="nil"/>
              <w:bottom w:val="nil"/>
              <w:right w:val="nil"/>
            </w:tcBorders>
            <w:shd w:val="clear" w:color="auto" w:fill="auto"/>
            <w:noWrap/>
            <w:vAlign w:val="bottom"/>
            <w:hideMark/>
          </w:tcPr>
          <w:p w14:paraId="4A3E244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33.6</w:t>
            </w:r>
          </w:p>
        </w:tc>
        <w:tc>
          <w:tcPr>
            <w:tcW w:w="214" w:type="dxa"/>
            <w:tcBorders>
              <w:top w:val="nil"/>
              <w:left w:val="nil"/>
              <w:bottom w:val="nil"/>
              <w:right w:val="nil"/>
            </w:tcBorders>
            <w:shd w:val="clear" w:color="auto" w:fill="auto"/>
            <w:noWrap/>
            <w:vAlign w:val="bottom"/>
            <w:hideMark/>
          </w:tcPr>
          <w:p w14:paraId="4D02ED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0458273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44E5C93E"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E661B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0.010</w:t>
            </w:r>
          </w:p>
        </w:tc>
        <w:tc>
          <w:tcPr>
            <w:tcW w:w="507" w:type="dxa"/>
            <w:tcBorders>
              <w:top w:val="nil"/>
              <w:left w:val="nil"/>
              <w:bottom w:val="nil"/>
              <w:right w:val="nil"/>
            </w:tcBorders>
            <w:shd w:val="clear" w:color="auto" w:fill="auto"/>
            <w:noWrap/>
            <w:vAlign w:val="bottom"/>
            <w:hideMark/>
          </w:tcPr>
          <w:p w14:paraId="6E4B1D9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6A7E77" w:rsidRPr="007610A7" w14:paraId="6B9B127C" w14:textId="77777777" w:rsidTr="006A7E77">
        <w:trPr>
          <w:trHeight w:val="300"/>
        </w:trPr>
        <w:tc>
          <w:tcPr>
            <w:tcW w:w="604" w:type="dxa"/>
            <w:tcBorders>
              <w:top w:val="nil"/>
              <w:left w:val="nil"/>
              <w:bottom w:val="nil"/>
              <w:right w:val="nil"/>
            </w:tcBorders>
            <w:shd w:val="clear" w:color="auto" w:fill="auto"/>
            <w:noWrap/>
            <w:vAlign w:val="bottom"/>
            <w:hideMark/>
          </w:tcPr>
          <w:p w14:paraId="03C79E4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9" w:type="dxa"/>
            <w:tcBorders>
              <w:top w:val="nil"/>
              <w:left w:val="nil"/>
              <w:bottom w:val="nil"/>
              <w:right w:val="nil"/>
            </w:tcBorders>
            <w:shd w:val="clear" w:color="auto" w:fill="auto"/>
            <w:noWrap/>
            <w:vAlign w:val="bottom"/>
            <w:hideMark/>
          </w:tcPr>
          <w:p w14:paraId="1C0FA75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51.22</w:t>
            </w:r>
          </w:p>
        </w:tc>
        <w:tc>
          <w:tcPr>
            <w:tcW w:w="297" w:type="dxa"/>
            <w:tcBorders>
              <w:top w:val="nil"/>
              <w:left w:val="nil"/>
              <w:bottom w:val="nil"/>
              <w:right w:val="nil"/>
            </w:tcBorders>
            <w:shd w:val="clear" w:color="auto" w:fill="auto"/>
            <w:noWrap/>
            <w:vAlign w:val="bottom"/>
            <w:hideMark/>
          </w:tcPr>
          <w:p w14:paraId="1F9297A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55CFE71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10.59</w:t>
            </w:r>
          </w:p>
        </w:tc>
        <w:tc>
          <w:tcPr>
            <w:tcW w:w="512" w:type="dxa"/>
            <w:tcBorders>
              <w:top w:val="nil"/>
              <w:left w:val="nil"/>
              <w:bottom w:val="nil"/>
              <w:right w:val="nil"/>
            </w:tcBorders>
            <w:shd w:val="clear" w:color="auto" w:fill="auto"/>
            <w:noWrap/>
            <w:vAlign w:val="bottom"/>
            <w:hideMark/>
          </w:tcPr>
          <w:p w14:paraId="23E10A8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w:t>
            </w:r>
          </w:p>
        </w:tc>
        <w:tc>
          <w:tcPr>
            <w:tcW w:w="190" w:type="dxa"/>
            <w:tcBorders>
              <w:top w:val="nil"/>
              <w:left w:val="nil"/>
              <w:bottom w:val="nil"/>
              <w:right w:val="nil"/>
            </w:tcBorders>
            <w:shd w:val="clear" w:color="auto" w:fill="auto"/>
            <w:noWrap/>
            <w:vAlign w:val="bottom"/>
            <w:hideMark/>
          </w:tcPr>
          <w:p w14:paraId="0B5E17E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770880" behindDoc="0" locked="0" layoutInCell="1" allowOverlap="1" wp14:anchorId="742D8DA2" wp14:editId="129F73EB">
                      <wp:simplePos x="0" y="0"/>
                      <wp:positionH relativeFrom="column">
                        <wp:posOffset>-1</wp:posOffset>
                      </wp:positionH>
                      <wp:positionV relativeFrom="paragraph">
                        <wp:posOffset>171450</wp:posOffset>
                      </wp:positionV>
                      <wp:extent cx="0" cy="171450"/>
                      <wp:effectExtent l="0" t="0" r="0" b="0"/>
                      <wp:wrapNone/>
                      <wp:docPr id="1208" name="Textové pole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C2B762" id="Textové pole 1208" o:spid="_x0000_s1026" type="#_x0000_t202" style="position:absolute;margin-left:0;margin-top:13.5pt;width:0;height:13.5pt;z-index:2517708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rM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U1&#10;Osw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771904" behindDoc="0" locked="0" layoutInCell="1" allowOverlap="1" wp14:anchorId="0A2EBFC9" wp14:editId="3E804B73">
                      <wp:simplePos x="0" y="0"/>
                      <wp:positionH relativeFrom="column">
                        <wp:posOffset>-1</wp:posOffset>
                      </wp:positionH>
                      <wp:positionV relativeFrom="paragraph">
                        <wp:posOffset>171450</wp:posOffset>
                      </wp:positionV>
                      <wp:extent cx="0" cy="171450"/>
                      <wp:effectExtent l="0" t="0" r="0" b="0"/>
                      <wp:wrapNone/>
                      <wp:docPr id="1207" name="Textové pole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48B10A" id="Textové pole 1207" o:spid="_x0000_s1026" type="#_x0000_t202" style="position:absolute;margin-left:0;margin-top:13.5pt;width:0;height:13.5pt;z-index:2517719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90FQIAAII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SbvV&#10;4pwzLxyp9KCGBPvfv1gAq1h5oUb1Idbkfx8IkYZPMBCoFB3DDcgfkVyqJz4jIJJ3bsyg0eVfKpkR&#10;kLQ4HPtP2ZgcjZKsy/P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vV&#10;X3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3C8464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0.61</w:t>
            </w:r>
          </w:p>
        </w:tc>
        <w:tc>
          <w:tcPr>
            <w:tcW w:w="308" w:type="dxa"/>
            <w:tcBorders>
              <w:top w:val="nil"/>
              <w:left w:val="nil"/>
              <w:bottom w:val="nil"/>
              <w:right w:val="nil"/>
            </w:tcBorders>
            <w:shd w:val="clear" w:color="auto" w:fill="auto"/>
            <w:noWrap/>
            <w:vAlign w:val="bottom"/>
            <w:hideMark/>
          </w:tcPr>
          <w:p w14:paraId="253DA6B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932149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07" w:type="dxa"/>
            <w:tcBorders>
              <w:top w:val="nil"/>
              <w:left w:val="nil"/>
              <w:bottom w:val="nil"/>
              <w:right w:val="nil"/>
            </w:tcBorders>
            <w:shd w:val="clear" w:color="auto" w:fill="auto"/>
            <w:noWrap/>
            <w:vAlign w:val="bottom"/>
            <w:hideMark/>
          </w:tcPr>
          <w:p w14:paraId="214D020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32.7</w:t>
            </w:r>
          </w:p>
        </w:tc>
        <w:tc>
          <w:tcPr>
            <w:tcW w:w="214" w:type="dxa"/>
            <w:tcBorders>
              <w:top w:val="nil"/>
              <w:left w:val="nil"/>
              <w:bottom w:val="nil"/>
              <w:right w:val="nil"/>
            </w:tcBorders>
            <w:shd w:val="clear" w:color="auto" w:fill="auto"/>
            <w:noWrap/>
            <w:vAlign w:val="bottom"/>
            <w:hideMark/>
          </w:tcPr>
          <w:p w14:paraId="2254B0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25F38C5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0B5BAB5E"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6C9ECB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507" w:type="dxa"/>
            <w:tcBorders>
              <w:top w:val="nil"/>
              <w:left w:val="nil"/>
              <w:bottom w:val="nil"/>
              <w:right w:val="nil"/>
            </w:tcBorders>
            <w:shd w:val="clear" w:color="auto" w:fill="auto"/>
            <w:noWrap/>
            <w:vAlign w:val="bottom"/>
            <w:hideMark/>
          </w:tcPr>
          <w:p w14:paraId="1B8C2CB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3A804AB3" w14:textId="77777777" w:rsidTr="006A7E77">
        <w:trPr>
          <w:trHeight w:val="300"/>
        </w:trPr>
        <w:tc>
          <w:tcPr>
            <w:tcW w:w="604" w:type="dxa"/>
            <w:tcBorders>
              <w:top w:val="nil"/>
              <w:left w:val="nil"/>
              <w:bottom w:val="nil"/>
              <w:right w:val="nil"/>
            </w:tcBorders>
            <w:shd w:val="clear" w:color="auto" w:fill="auto"/>
            <w:noWrap/>
            <w:vAlign w:val="bottom"/>
            <w:hideMark/>
          </w:tcPr>
          <w:p w14:paraId="372101E1"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9" w:type="dxa"/>
            <w:tcBorders>
              <w:top w:val="nil"/>
              <w:left w:val="nil"/>
              <w:bottom w:val="nil"/>
              <w:right w:val="nil"/>
            </w:tcBorders>
            <w:shd w:val="clear" w:color="auto" w:fill="auto"/>
            <w:noWrap/>
            <w:vAlign w:val="bottom"/>
            <w:hideMark/>
          </w:tcPr>
          <w:p w14:paraId="0851DEB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111.31</w:t>
            </w:r>
          </w:p>
        </w:tc>
        <w:tc>
          <w:tcPr>
            <w:tcW w:w="297" w:type="dxa"/>
            <w:tcBorders>
              <w:top w:val="nil"/>
              <w:left w:val="nil"/>
              <w:bottom w:val="nil"/>
              <w:right w:val="nil"/>
            </w:tcBorders>
            <w:shd w:val="clear" w:color="auto" w:fill="auto"/>
            <w:noWrap/>
            <w:vAlign w:val="bottom"/>
            <w:hideMark/>
          </w:tcPr>
          <w:p w14:paraId="47D910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D6872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17.78</w:t>
            </w:r>
          </w:p>
        </w:tc>
        <w:tc>
          <w:tcPr>
            <w:tcW w:w="512" w:type="dxa"/>
            <w:tcBorders>
              <w:top w:val="nil"/>
              <w:left w:val="nil"/>
              <w:bottom w:val="nil"/>
              <w:right w:val="nil"/>
            </w:tcBorders>
            <w:shd w:val="clear" w:color="auto" w:fill="auto"/>
            <w:noWrap/>
            <w:vAlign w:val="bottom"/>
            <w:hideMark/>
          </w:tcPr>
          <w:p w14:paraId="5AF4198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w:t>
            </w:r>
          </w:p>
        </w:tc>
        <w:tc>
          <w:tcPr>
            <w:tcW w:w="190" w:type="dxa"/>
            <w:tcBorders>
              <w:top w:val="nil"/>
              <w:left w:val="nil"/>
              <w:bottom w:val="nil"/>
              <w:right w:val="nil"/>
            </w:tcBorders>
            <w:shd w:val="clear" w:color="auto" w:fill="auto"/>
            <w:noWrap/>
            <w:vAlign w:val="bottom"/>
            <w:hideMark/>
          </w:tcPr>
          <w:p w14:paraId="618347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772928" behindDoc="0" locked="0" layoutInCell="1" allowOverlap="1" wp14:anchorId="5ADB54EA" wp14:editId="2B55828E">
                      <wp:simplePos x="0" y="0"/>
                      <wp:positionH relativeFrom="column">
                        <wp:posOffset>-1</wp:posOffset>
                      </wp:positionH>
                      <wp:positionV relativeFrom="paragraph">
                        <wp:posOffset>171450</wp:posOffset>
                      </wp:positionV>
                      <wp:extent cx="0" cy="171450"/>
                      <wp:effectExtent l="0" t="0" r="0" b="0"/>
                      <wp:wrapNone/>
                      <wp:docPr id="1206" name="Textové pole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C1B2FD7" id="Textové pole 1206" o:spid="_x0000_s1026" type="#_x0000_t202" style="position:absolute;margin-left:0;margin-top:13.5pt;width:0;height:13.5pt;z-index:2517729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BNFQIAAII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pN1q&#10;cc6ZF45UelBDgv3vXyyAVay8UKP6EGvyvw+ESMMnGAhUio7hBuSPSC7VE58REMk7N2bQ6PIvlcwI&#10;SFocjv2nbEyORknW5fv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r1&#10;kE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773952" behindDoc="0" locked="0" layoutInCell="1" allowOverlap="1" wp14:anchorId="0A7E4A7F" wp14:editId="29FC9380">
                      <wp:simplePos x="0" y="0"/>
                      <wp:positionH relativeFrom="column">
                        <wp:posOffset>-1</wp:posOffset>
                      </wp:positionH>
                      <wp:positionV relativeFrom="paragraph">
                        <wp:posOffset>171450</wp:posOffset>
                      </wp:positionV>
                      <wp:extent cx="0" cy="171450"/>
                      <wp:effectExtent l="0" t="0" r="0" b="0"/>
                      <wp:wrapNone/>
                      <wp:docPr id="1205" name="Textové pole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3AAED99" id="Textové pole 1205" o:spid="_x0000_s1026" type="#_x0000_t202" style="position:absolute;margin-left:0;margin-top:13.5pt;width:0;height:13.5pt;z-index:2517739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EHFQIAAII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SbvV&#10;4pwzLxyp9KCGBPvfv1gAq1h5oUb1Idbkfx8IkYZPMBCoFB3DDcgfkVyqJz4jIJJ3bsyg0eVfKpkR&#10;kLQ4HPtP2ZgcjZKsy/fLt+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mU&#10;wQc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4531BD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1.60</w:t>
            </w:r>
          </w:p>
        </w:tc>
        <w:tc>
          <w:tcPr>
            <w:tcW w:w="308" w:type="dxa"/>
            <w:tcBorders>
              <w:top w:val="nil"/>
              <w:left w:val="nil"/>
              <w:bottom w:val="nil"/>
              <w:right w:val="nil"/>
            </w:tcBorders>
            <w:shd w:val="clear" w:color="auto" w:fill="auto"/>
            <w:noWrap/>
            <w:vAlign w:val="bottom"/>
            <w:hideMark/>
          </w:tcPr>
          <w:p w14:paraId="036073F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64D37D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0.49</w:t>
            </w:r>
          </w:p>
        </w:tc>
        <w:tc>
          <w:tcPr>
            <w:tcW w:w="507" w:type="dxa"/>
            <w:tcBorders>
              <w:top w:val="nil"/>
              <w:left w:val="nil"/>
              <w:bottom w:val="nil"/>
              <w:right w:val="nil"/>
            </w:tcBorders>
            <w:shd w:val="clear" w:color="auto" w:fill="auto"/>
            <w:noWrap/>
            <w:vAlign w:val="bottom"/>
            <w:hideMark/>
          </w:tcPr>
          <w:p w14:paraId="7B64625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30.6</w:t>
            </w:r>
          </w:p>
        </w:tc>
        <w:tc>
          <w:tcPr>
            <w:tcW w:w="214" w:type="dxa"/>
            <w:tcBorders>
              <w:top w:val="nil"/>
              <w:left w:val="nil"/>
              <w:bottom w:val="nil"/>
              <w:right w:val="nil"/>
            </w:tcBorders>
            <w:shd w:val="clear" w:color="auto" w:fill="auto"/>
            <w:noWrap/>
            <w:vAlign w:val="bottom"/>
            <w:hideMark/>
          </w:tcPr>
          <w:p w14:paraId="551E5E2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090EEC6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1C8F733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64422B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507" w:type="dxa"/>
            <w:tcBorders>
              <w:top w:val="nil"/>
              <w:left w:val="nil"/>
              <w:bottom w:val="nil"/>
              <w:right w:val="nil"/>
            </w:tcBorders>
            <w:shd w:val="clear" w:color="auto" w:fill="auto"/>
            <w:noWrap/>
            <w:vAlign w:val="bottom"/>
            <w:hideMark/>
          </w:tcPr>
          <w:p w14:paraId="3EF43AC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6A7E77" w:rsidRPr="007610A7" w14:paraId="7F9D48BC" w14:textId="77777777" w:rsidTr="006A7E77">
        <w:trPr>
          <w:trHeight w:val="300"/>
        </w:trPr>
        <w:tc>
          <w:tcPr>
            <w:tcW w:w="604" w:type="dxa"/>
            <w:tcBorders>
              <w:top w:val="nil"/>
              <w:left w:val="nil"/>
              <w:bottom w:val="nil"/>
              <w:right w:val="nil"/>
            </w:tcBorders>
            <w:shd w:val="clear" w:color="auto" w:fill="auto"/>
            <w:noWrap/>
            <w:vAlign w:val="bottom"/>
            <w:hideMark/>
          </w:tcPr>
          <w:p w14:paraId="66BE7D6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9" w:type="dxa"/>
            <w:tcBorders>
              <w:top w:val="nil"/>
              <w:left w:val="nil"/>
              <w:bottom w:val="nil"/>
              <w:right w:val="nil"/>
            </w:tcBorders>
            <w:shd w:val="clear" w:color="auto" w:fill="auto"/>
            <w:noWrap/>
            <w:vAlign w:val="bottom"/>
            <w:hideMark/>
          </w:tcPr>
          <w:p w14:paraId="34DDEA7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110.70</w:t>
            </w:r>
          </w:p>
        </w:tc>
        <w:tc>
          <w:tcPr>
            <w:tcW w:w="297" w:type="dxa"/>
            <w:tcBorders>
              <w:top w:val="nil"/>
              <w:left w:val="nil"/>
              <w:bottom w:val="nil"/>
              <w:right w:val="nil"/>
            </w:tcBorders>
            <w:shd w:val="clear" w:color="auto" w:fill="auto"/>
            <w:noWrap/>
            <w:vAlign w:val="bottom"/>
            <w:hideMark/>
          </w:tcPr>
          <w:p w14:paraId="40783EA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00876B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16.76</w:t>
            </w:r>
          </w:p>
        </w:tc>
        <w:tc>
          <w:tcPr>
            <w:tcW w:w="512" w:type="dxa"/>
            <w:tcBorders>
              <w:top w:val="nil"/>
              <w:left w:val="nil"/>
              <w:bottom w:val="nil"/>
              <w:right w:val="nil"/>
            </w:tcBorders>
            <w:shd w:val="clear" w:color="auto" w:fill="auto"/>
            <w:noWrap/>
            <w:vAlign w:val="bottom"/>
            <w:hideMark/>
          </w:tcPr>
          <w:p w14:paraId="3FBE3E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14:paraId="00825B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774976" behindDoc="0" locked="0" layoutInCell="1" allowOverlap="1" wp14:anchorId="59B3532A" wp14:editId="4F8A5EE7">
                      <wp:simplePos x="0" y="0"/>
                      <wp:positionH relativeFrom="column">
                        <wp:posOffset>-1</wp:posOffset>
                      </wp:positionH>
                      <wp:positionV relativeFrom="paragraph">
                        <wp:posOffset>171450</wp:posOffset>
                      </wp:positionV>
                      <wp:extent cx="0" cy="171450"/>
                      <wp:effectExtent l="0" t="0" r="0" b="0"/>
                      <wp:wrapNone/>
                      <wp:docPr id="1204" name="Textové pole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438BD47" id="Textové pole 1204" o:spid="_x0000_s1026" type="#_x0000_t202" style="position:absolute;margin-left:0;margin-top:13.5pt;width:0;height:13.5pt;z-index:2517749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4+FgIAAII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I&#10;tA4+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776000" behindDoc="0" locked="0" layoutInCell="1" allowOverlap="1" wp14:anchorId="0A67AC4C" wp14:editId="4649940F">
                      <wp:simplePos x="0" y="0"/>
                      <wp:positionH relativeFrom="column">
                        <wp:posOffset>-1</wp:posOffset>
                      </wp:positionH>
                      <wp:positionV relativeFrom="paragraph">
                        <wp:posOffset>171450</wp:posOffset>
                      </wp:positionV>
                      <wp:extent cx="0" cy="171450"/>
                      <wp:effectExtent l="0" t="0" r="0" b="0"/>
                      <wp:wrapNone/>
                      <wp:docPr id="1203" name="Textové pole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E39787" id="Textové pole 1203" o:spid="_x0000_s1026" type="#_x0000_t202" style="position:absolute;margin-left:0;margin-top:13.5pt;width:0;height:13.5pt;z-index:2517760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OT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2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9X&#10;Y5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F677F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1.57</w:t>
            </w:r>
          </w:p>
        </w:tc>
        <w:tc>
          <w:tcPr>
            <w:tcW w:w="308" w:type="dxa"/>
            <w:tcBorders>
              <w:top w:val="nil"/>
              <w:left w:val="nil"/>
              <w:bottom w:val="nil"/>
              <w:right w:val="nil"/>
            </w:tcBorders>
            <w:shd w:val="clear" w:color="auto" w:fill="auto"/>
            <w:noWrap/>
            <w:vAlign w:val="bottom"/>
            <w:hideMark/>
          </w:tcPr>
          <w:p w14:paraId="4164048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50ED2A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0.42</w:t>
            </w:r>
          </w:p>
        </w:tc>
        <w:tc>
          <w:tcPr>
            <w:tcW w:w="507" w:type="dxa"/>
            <w:tcBorders>
              <w:top w:val="nil"/>
              <w:left w:val="nil"/>
              <w:bottom w:val="nil"/>
              <w:right w:val="nil"/>
            </w:tcBorders>
            <w:shd w:val="clear" w:color="auto" w:fill="auto"/>
            <w:noWrap/>
            <w:vAlign w:val="bottom"/>
            <w:hideMark/>
          </w:tcPr>
          <w:p w14:paraId="14B4086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26.5</w:t>
            </w:r>
          </w:p>
        </w:tc>
        <w:tc>
          <w:tcPr>
            <w:tcW w:w="214" w:type="dxa"/>
            <w:tcBorders>
              <w:top w:val="nil"/>
              <w:left w:val="nil"/>
              <w:bottom w:val="nil"/>
              <w:right w:val="nil"/>
            </w:tcBorders>
            <w:shd w:val="clear" w:color="auto" w:fill="auto"/>
            <w:noWrap/>
            <w:vAlign w:val="bottom"/>
            <w:hideMark/>
          </w:tcPr>
          <w:p w14:paraId="59B3A9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5C83B2B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436B13E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DE687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7" w:type="dxa"/>
            <w:tcBorders>
              <w:top w:val="nil"/>
              <w:left w:val="nil"/>
              <w:bottom w:val="nil"/>
              <w:right w:val="nil"/>
            </w:tcBorders>
            <w:shd w:val="clear" w:color="auto" w:fill="auto"/>
            <w:noWrap/>
            <w:vAlign w:val="bottom"/>
            <w:hideMark/>
          </w:tcPr>
          <w:p w14:paraId="0FF9DCE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26596205" w14:textId="77777777" w:rsidTr="006A7E77">
        <w:trPr>
          <w:trHeight w:val="300"/>
        </w:trPr>
        <w:tc>
          <w:tcPr>
            <w:tcW w:w="604" w:type="dxa"/>
            <w:tcBorders>
              <w:top w:val="nil"/>
              <w:left w:val="nil"/>
              <w:bottom w:val="nil"/>
              <w:right w:val="nil"/>
            </w:tcBorders>
            <w:shd w:val="clear" w:color="auto" w:fill="auto"/>
            <w:noWrap/>
            <w:vAlign w:val="bottom"/>
            <w:hideMark/>
          </w:tcPr>
          <w:p w14:paraId="4FFC4FEE"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9" w:type="dxa"/>
            <w:tcBorders>
              <w:top w:val="nil"/>
              <w:left w:val="nil"/>
              <w:bottom w:val="nil"/>
              <w:right w:val="nil"/>
            </w:tcBorders>
            <w:shd w:val="clear" w:color="auto" w:fill="auto"/>
            <w:noWrap/>
            <w:vAlign w:val="bottom"/>
            <w:hideMark/>
          </w:tcPr>
          <w:p w14:paraId="1D932C3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60.19</w:t>
            </w:r>
          </w:p>
        </w:tc>
        <w:tc>
          <w:tcPr>
            <w:tcW w:w="297" w:type="dxa"/>
            <w:tcBorders>
              <w:top w:val="nil"/>
              <w:left w:val="nil"/>
              <w:bottom w:val="nil"/>
              <w:right w:val="nil"/>
            </w:tcBorders>
            <w:shd w:val="clear" w:color="auto" w:fill="auto"/>
            <w:noWrap/>
            <w:vAlign w:val="bottom"/>
            <w:hideMark/>
          </w:tcPr>
          <w:p w14:paraId="3213E9C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40FC998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20.71</w:t>
            </w:r>
          </w:p>
        </w:tc>
        <w:tc>
          <w:tcPr>
            <w:tcW w:w="512" w:type="dxa"/>
            <w:tcBorders>
              <w:top w:val="nil"/>
              <w:left w:val="nil"/>
              <w:bottom w:val="nil"/>
              <w:right w:val="nil"/>
            </w:tcBorders>
            <w:shd w:val="clear" w:color="auto" w:fill="auto"/>
            <w:noWrap/>
            <w:vAlign w:val="bottom"/>
            <w:hideMark/>
          </w:tcPr>
          <w:p w14:paraId="359A1A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34.4</w:t>
            </w:r>
          </w:p>
        </w:tc>
        <w:tc>
          <w:tcPr>
            <w:tcW w:w="190" w:type="dxa"/>
            <w:tcBorders>
              <w:top w:val="nil"/>
              <w:left w:val="nil"/>
              <w:bottom w:val="nil"/>
              <w:right w:val="nil"/>
            </w:tcBorders>
            <w:shd w:val="clear" w:color="auto" w:fill="auto"/>
            <w:noWrap/>
            <w:vAlign w:val="bottom"/>
            <w:hideMark/>
          </w:tcPr>
          <w:p w14:paraId="73E7ECF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777024" behindDoc="0" locked="0" layoutInCell="1" allowOverlap="1" wp14:anchorId="0FC1E2FC" wp14:editId="1C2DA7BA">
                      <wp:simplePos x="0" y="0"/>
                      <wp:positionH relativeFrom="column">
                        <wp:posOffset>-1</wp:posOffset>
                      </wp:positionH>
                      <wp:positionV relativeFrom="paragraph">
                        <wp:posOffset>171450</wp:posOffset>
                      </wp:positionV>
                      <wp:extent cx="0" cy="171450"/>
                      <wp:effectExtent l="0" t="0" r="0" b="0"/>
                      <wp:wrapNone/>
                      <wp:docPr id="1202" name="Textové pole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6DF74D5" id="Textové pole 1202" o:spid="_x0000_s1026" type="#_x0000_t202" style="position:absolute;margin-left:0;margin-top:13.5pt;width:0;height:13.5pt;z-index:2517770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6yq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53&#10;rK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778048" behindDoc="0" locked="0" layoutInCell="1" allowOverlap="1" wp14:anchorId="1E885DAB" wp14:editId="707E2D74">
                      <wp:simplePos x="0" y="0"/>
                      <wp:positionH relativeFrom="column">
                        <wp:posOffset>-1</wp:posOffset>
                      </wp:positionH>
                      <wp:positionV relativeFrom="paragraph">
                        <wp:posOffset>171450</wp:posOffset>
                      </wp:positionV>
                      <wp:extent cx="0" cy="171450"/>
                      <wp:effectExtent l="0" t="0" r="0" b="0"/>
                      <wp:wrapNone/>
                      <wp:docPr id="1201" name="Textové pole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D08275D" id="Textové pole 1201" o:spid="_x0000_s1026" type="#_x0000_t202" style="position:absolute;margin-left:0;margin-top:13.5pt;width:0;height:13.5pt;z-index:2517780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v3g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UcE&#10;OPPCkUr3akiw//ObBbCKlRdqVB9iTf53gRBp+AQDgUrRMdyA/BnJpXrkMwIieefGDBpd/qWSGQFJ&#10;i8Ox/5SNydEoybr6sHr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rRb9&#10;4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7A052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0.74</w:t>
            </w:r>
          </w:p>
        </w:tc>
        <w:tc>
          <w:tcPr>
            <w:tcW w:w="308" w:type="dxa"/>
            <w:tcBorders>
              <w:top w:val="nil"/>
              <w:left w:val="nil"/>
              <w:bottom w:val="nil"/>
              <w:right w:val="nil"/>
            </w:tcBorders>
            <w:shd w:val="clear" w:color="auto" w:fill="auto"/>
            <w:noWrap/>
            <w:vAlign w:val="bottom"/>
            <w:hideMark/>
          </w:tcPr>
          <w:p w14:paraId="1B23E80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B8A40D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7" w:type="dxa"/>
            <w:tcBorders>
              <w:top w:val="nil"/>
              <w:left w:val="nil"/>
              <w:bottom w:val="nil"/>
              <w:right w:val="nil"/>
            </w:tcBorders>
            <w:shd w:val="clear" w:color="auto" w:fill="auto"/>
            <w:noWrap/>
            <w:vAlign w:val="bottom"/>
            <w:hideMark/>
          </w:tcPr>
          <w:p w14:paraId="11E67D8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54.4</w:t>
            </w:r>
          </w:p>
        </w:tc>
        <w:tc>
          <w:tcPr>
            <w:tcW w:w="214" w:type="dxa"/>
            <w:tcBorders>
              <w:top w:val="nil"/>
              <w:left w:val="nil"/>
              <w:bottom w:val="nil"/>
              <w:right w:val="nil"/>
            </w:tcBorders>
            <w:shd w:val="clear" w:color="auto" w:fill="auto"/>
            <w:noWrap/>
            <w:vAlign w:val="bottom"/>
            <w:hideMark/>
          </w:tcPr>
          <w:p w14:paraId="526B775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7FCD4A3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01A63B5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613F342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0.016</w:t>
            </w:r>
          </w:p>
        </w:tc>
        <w:tc>
          <w:tcPr>
            <w:tcW w:w="507" w:type="dxa"/>
            <w:tcBorders>
              <w:top w:val="nil"/>
              <w:left w:val="nil"/>
              <w:bottom w:val="nil"/>
              <w:right w:val="nil"/>
            </w:tcBorders>
            <w:shd w:val="clear" w:color="auto" w:fill="auto"/>
            <w:noWrap/>
            <w:vAlign w:val="bottom"/>
            <w:hideMark/>
          </w:tcPr>
          <w:p w14:paraId="50C165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6A7E77" w:rsidRPr="007610A7" w14:paraId="573E80F5" w14:textId="77777777" w:rsidTr="006A7E77">
        <w:trPr>
          <w:trHeight w:val="300"/>
        </w:trPr>
        <w:tc>
          <w:tcPr>
            <w:tcW w:w="604" w:type="dxa"/>
            <w:tcBorders>
              <w:top w:val="nil"/>
              <w:left w:val="nil"/>
              <w:bottom w:val="nil"/>
              <w:right w:val="nil"/>
            </w:tcBorders>
            <w:shd w:val="clear" w:color="auto" w:fill="auto"/>
            <w:noWrap/>
            <w:vAlign w:val="bottom"/>
            <w:hideMark/>
          </w:tcPr>
          <w:p w14:paraId="4E12221F"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9" w:type="dxa"/>
            <w:tcBorders>
              <w:top w:val="nil"/>
              <w:left w:val="nil"/>
              <w:bottom w:val="nil"/>
              <w:right w:val="nil"/>
            </w:tcBorders>
            <w:shd w:val="clear" w:color="auto" w:fill="auto"/>
            <w:noWrap/>
            <w:vAlign w:val="bottom"/>
            <w:hideMark/>
          </w:tcPr>
          <w:p w14:paraId="28B3E3F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62.93</w:t>
            </w:r>
          </w:p>
        </w:tc>
        <w:tc>
          <w:tcPr>
            <w:tcW w:w="297" w:type="dxa"/>
            <w:tcBorders>
              <w:top w:val="nil"/>
              <w:left w:val="nil"/>
              <w:bottom w:val="nil"/>
              <w:right w:val="nil"/>
            </w:tcBorders>
            <w:shd w:val="clear" w:color="auto" w:fill="auto"/>
            <w:noWrap/>
            <w:vAlign w:val="bottom"/>
            <w:hideMark/>
          </w:tcPr>
          <w:p w14:paraId="183D595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049A2E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21.61</w:t>
            </w:r>
          </w:p>
        </w:tc>
        <w:tc>
          <w:tcPr>
            <w:tcW w:w="512" w:type="dxa"/>
            <w:tcBorders>
              <w:top w:val="nil"/>
              <w:left w:val="nil"/>
              <w:bottom w:val="nil"/>
              <w:right w:val="nil"/>
            </w:tcBorders>
            <w:shd w:val="clear" w:color="auto" w:fill="auto"/>
            <w:noWrap/>
            <w:vAlign w:val="bottom"/>
            <w:hideMark/>
          </w:tcPr>
          <w:p w14:paraId="29F4368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34.3</w:t>
            </w:r>
          </w:p>
        </w:tc>
        <w:tc>
          <w:tcPr>
            <w:tcW w:w="190" w:type="dxa"/>
            <w:tcBorders>
              <w:top w:val="nil"/>
              <w:left w:val="nil"/>
              <w:bottom w:val="nil"/>
              <w:right w:val="nil"/>
            </w:tcBorders>
            <w:shd w:val="clear" w:color="auto" w:fill="auto"/>
            <w:noWrap/>
            <w:vAlign w:val="bottom"/>
            <w:hideMark/>
          </w:tcPr>
          <w:p w14:paraId="18DBFF6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779072" behindDoc="0" locked="0" layoutInCell="1" allowOverlap="1" wp14:anchorId="33A2AE28" wp14:editId="0300077B">
                      <wp:simplePos x="0" y="0"/>
                      <wp:positionH relativeFrom="column">
                        <wp:posOffset>-1</wp:posOffset>
                      </wp:positionH>
                      <wp:positionV relativeFrom="paragraph">
                        <wp:posOffset>171450</wp:posOffset>
                      </wp:positionV>
                      <wp:extent cx="0" cy="171450"/>
                      <wp:effectExtent l="0" t="0" r="0" b="0"/>
                      <wp:wrapNone/>
                      <wp:docPr id="1200" name="Textové pole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982387" id="Textové pole 1200" o:spid="_x0000_s1026" type="#_x0000_t202" style="position:absolute;margin-left:0;margin-top:13.5pt;width:0;height:13.5pt;z-index:2517790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DDYy&#10;2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780096" behindDoc="0" locked="0" layoutInCell="1" allowOverlap="1" wp14:anchorId="332BB015" wp14:editId="2E0EEA87">
                      <wp:simplePos x="0" y="0"/>
                      <wp:positionH relativeFrom="column">
                        <wp:posOffset>-1</wp:posOffset>
                      </wp:positionH>
                      <wp:positionV relativeFrom="paragraph">
                        <wp:posOffset>171450</wp:posOffset>
                      </wp:positionV>
                      <wp:extent cx="0" cy="171450"/>
                      <wp:effectExtent l="0" t="0" r="0" b="0"/>
                      <wp:wrapNone/>
                      <wp:docPr id="1199" name="Textové pole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7C354D4" id="Textové pole 1199" o:spid="_x0000_s1026" type="#_x0000_t202" style="position:absolute;margin-left:0;margin-top:13.5pt;width:0;height:13.5pt;z-index:2517800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D0D&#10;7h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4AE2EF8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308" w:type="dxa"/>
            <w:tcBorders>
              <w:top w:val="nil"/>
              <w:left w:val="nil"/>
              <w:bottom w:val="nil"/>
              <w:right w:val="nil"/>
            </w:tcBorders>
            <w:shd w:val="clear" w:color="auto" w:fill="auto"/>
            <w:noWrap/>
            <w:vAlign w:val="bottom"/>
            <w:hideMark/>
          </w:tcPr>
          <w:p w14:paraId="7F0B32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6B90F46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7" w:type="dxa"/>
            <w:tcBorders>
              <w:top w:val="nil"/>
              <w:left w:val="nil"/>
              <w:bottom w:val="nil"/>
              <w:right w:val="nil"/>
            </w:tcBorders>
            <w:shd w:val="clear" w:color="auto" w:fill="auto"/>
            <w:noWrap/>
            <w:vAlign w:val="bottom"/>
            <w:hideMark/>
          </w:tcPr>
          <w:p w14:paraId="32FC66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54.8</w:t>
            </w:r>
          </w:p>
        </w:tc>
        <w:tc>
          <w:tcPr>
            <w:tcW w:w="214" w:type="dxa"/>
            <w:tcBorders>
              <w:top w:val="nil"/>
              <w:left w:val="nil"/>
              <w:bottom w:val="nil"/>
              <w:right w:val="nil"/>
            </w:tcBorders>
            <w:shd w:val="clear" w:color="auto" w:fill="auto"/>
            <w:noWrap/>
            <w:vAlign w:val="bottom"/>
            <w:hideMark/>
          </w:tcPr>
          <w:p w14:paraId="17F677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6549B82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96" w:type="dxa"/>
            <w:tcBorders>
              <w:top w:val="nil"/>
              <w:left w:val="nil"/>
              <w:bottom w:val="nil"/>
              <w:right w:val="nil"/>
            </w:tcBorders>
            <w:shd w:val="clear" w:color="auto" w:fill="auto"/>
            <w:noWrap/>
            <w:vAlign w:val="bottom"/>
            <w:hideMark/>
          </w:tcPr>
          <w:p w14:paraId="582A8B3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32B3E5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0.013</w:t>
            </w:r>
          </w:p>
        </w:tc>
        <w:tc>
          <w:tcPr>
            <w:tcW w:w="507" w:type="dxa"/>
            <w:tcBorders>
              <w:top w:val="nil"/>
              <w:left w:val="nil"/>
              <w:bottom w:val="nil"/>
              <w:right w:val="nil"/>
            </w:tcBorders>
            <w:shd w:val="clear" w:color="auto" w:fill="auto"/>
            <w:noWrap/>
            <w:vAlign w:val="bottom"/>
            <w:hideMark/>
          </w:tcPr>
          <w:p w14:paraId="5D0300B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6A7E77" w:rsidRPr="007610A7" w14:paraId="1A33F7FA" w14:textId="77777777" w:rsidTr="006A7E77">
        <w:trPr>
          <w:trHeight w:val="300"/>
        </w:trPr>
        <w:tc>
          <w:tcPr>
            <w:tcW w:w="604" w:type="dxa"/>
            <w:tcBorders>
              <w:top w:val="nil"/>
              <w:left w:val="nil"/>
              <w:bottom w:val="nil"/>
              <w:right w:val="nil"/>
            </w:tcBorders>
            <w:shd w:val="clear" w:color="auto" w:fill="auto"/>
            <w:noWrap/>
            <w:vAlign w:val="bottom"/>
            <w:hideMark/>
          </w:tcPr>
          <w:p w14:paraId="13E61E1C"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9" w:type="dxa"/>
            <w:tcBorders>
              <w:top w:val="nil"/>
              <w:left w:val="nil"/>
              <w:bottom w:val="nil"/>
              <w:right w:val="nil"/>
            </w:tcBorders>
            <w:shd w:val="clear" w:color="auto" w:fill="auto"/>
            <w:noWrap/>
            <w:vAlign w:val="bottom"/>
            <w:hideMark/>
          </w:tcPr>
          <w:p w14:paraId="7E1DC93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121.90</w:t>
            </w:r>
          </w:p>
        </w:tc>
        <w:tc>
          <w:tcPr>
            <w:tcW w:w="297" w:type="dxa"/>
            <w:tcBorders>
              <w:top w:val="nil"/>
              <w:left w:val="nil"/>
              <w:bottom w:val="nil"/>
              <w:right w:val="nil"/>
            </w:tcBorders>
            <w:shd w:val="clear" w:color="auto" w:fill="auto"/>
            <w:noWrap/>
            <w:vAlign w:val="bottom"/>
            <w:hideMark/>
          </w:tcPr>
          <w:p w14:paraId="57BE751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409FC3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26.42</w:t>
            </w:r>
          </w:p>
        </w:tc>
        <w:tc>
          <w:tcPr>
            <w:tcW w:w="512" w:type="dxa"/>
            <w:tcBorders>
              <w:top w:val="nil"/>
              <w:left w:val="nil"/>
              <w:bottom w:val="nil"/>
              <w:right w:val="nil"/>
            </w:tcBorders>
            <w:shd w:val="clear" w:color="auto" w:fill="auto"/>
            <w:noWrap/>
            <w:vAlign w:val="bottom"/>
            <w:hideMark/>
          </w:tcPr>
          <w:p w14:paraId="4C299F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21.7</w:t>
            </w:r>
          </w:p>
        </w:tc>
        <w:tc>
          <w:tcPr>
            <w:tcW w:w="190" w:type="dxa"/>
            <w:tcBorders>
              <w:top w:val="nil"/>
              <w:left w:val="nil"/>
              <w:bottom w:val="nil"/>
              <w:right w:val="nil"/>
            </w:tcBorders>
            <w:shd w:val="clear" w:color="auto" w:fill="auto"/>
            <w:noWrap/>
            <w:vAlign w:val="bottom"/>
            <w:hideMark/>
          </w:tcPr>
          <w:p w14:paraId="73C9433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781120" behindDoc="0" locked="0" layoutInCell="1" allowOverlap="1" wp14:anchorId="0D47FFCF" wp14:editId="1E2D559C">
                      <wp:simplePos x="0" y="0"/>
                      <wp:positionH relativeFrom="column">
                        <wp:posOffset>-1</wp:posOffset>
                      </wp:positionH>
                      <wp:positionV relativeFrom="paragraph">
                        <wp:posOffset>171450</wp:posOffset>
                      </wp:positionV>
                      <wp:extent cx="0" cy="171450"/>
                      <wp:effectExtent l="0" t="0" r="0" b="0"/>
                      <wp:wrapNone/>
                      <wp:docPr id="1198" name="Textové pole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9337226" id="Textové pole 1198" o:spid="_x0000_s1026" type="#_x0000_t202" style="position:absolute;margin-left:0;margin-top:13.5pt;width:0;height:13.5pt;z-index:2517811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Et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Jwj&#10;IS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782144" behindDoc="0" locked="0" layoutInCell="1" allowOverlap="1" wp14:anchorId="4C39F7FF" wp14:editId="66EBBF8F">
                      <wp:simplePos x="0" y="0"/>
                      <wp:positionH relativeFrom="column">
                        <wp:posOffset>-1</wp:posOffset>
                      </wp:positionH>
                      <wp:positionV relativeFrom="paragraph">
                        <wp:posOffset>171450</wp:posOffset>
                      </wp:positionV>
                      <wp:extent cx="0" cy="171450"/>
                      <wp:effectExtent l="0" t="0" r="0" b="0"/>
                      <wp:wrapNone/>
                      <wp:docPr id="1197" name="Textové pole 1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EAC662" id="Textové pole 1197" o:spid="_x0000_s1026" type="#_x0000_t202" style="position:absolute;margin-left:0;margin-top:13.5pt;width:0;height:13.5pt;z-index:2517821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0SV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78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y&#10;w0S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B23A91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1.92</w:t>
            </w:r>
          </w:p>
        </w:tc>
        <w:tc>
          <w:tcPr>
            <w:tcW w:w="308" w:type="dxa"/>
            <w:tcBorders>
              <w:top w:val="nil"/>
              <w:left w:val="nil"/>
              <w:bottom w:val="nil"/>
              <w:right w:val="nil"/>
            </w:tcBorders>
            <w:shd w:val="clear" w:color="auto" w:fill="auto"/>
            <w:noWrap/>
            <w:vAlign w:val="bottom"/>
            <w:hideMark/>
          </w:tcPr>
          <w:p w14:paraId="721A754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C11044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07" w:type="dxa"/>
            <w:tcBorders>
              <w:top w:val="nil"/>
              <w:left w:val="nil"/>
              <w:bottom w:val="nil"/>
              <w:right w:val="nil"/>
            </w:tcBorders>
            <w:shd w:val="clear" w:color="auto" w:fill="auto"/>
            <w:noWrap/>
            <w:vAlign w:val="bottom"/>
            <w:hideMark/>
          </w:tcPr>
          <w:p w14:paraId="33DEAEC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35.1</w:t>
            </w:r>
          </w:p>
        </w:tc>
        <w:tc>
          <w:tcPr>
            <w:tcW w:w="214" w:type="dxa"/>
            <w:tcBorders>
              <w:top w:val="nil"/>
              <w:left w:val="nil"/>
              <w:bottom w:val="nil"/>
              <w:right w:val="nil"/>
            </w:tcBorders>
            <w:shd w:val="clear" w:color="auto" w:fill="auto"/>
            <w:noWrap/>
            <w:vAlign w:val="bottom"/>
            <w:hideMark/>
          </w:tcPr>
          <w:p w14:paraId="00E2DF2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1A98C2F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717CAD7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716850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7" w:type="dxa"/>
            <w:tcBorders>
              <w:top w:val="nil"/>
              <w:left w:val="nil"/>
              <w:bottom w:val="nil"/>
              <w:right w:val="nil"/>
            </w:tcBorders>
            <w:shd w:val="clear" w:color="auto" w:fill="auto"/>
            <w:noWrap/>
            <w:vAlign w:val="bottom"/>
            <w:hideMark/>
          </w:tcPr>
          <w:p w14:paraId="15F95B6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511EE2F9" w14:textId="77777777" w:rsidTr="006A7E77">
        <w:trPr>
          <w:trHeight w:val="300"/>
        </w:trPr>
        <w:tc>
          <w:tcPr>
            <w:tcW w:w="604" w:type="dxa"/>
            <w:tcBorders>
              <w:top w:val="nil"/>
              <w:left w:val="nil"/>
              <w:bottom w:val="single" w:sz="4" w:space="0" w:color="auto"/>
              <w:right w:val="nil"/>
            </w:tcBorders>
            <w:shd w:val="clear" w:color="auto" w:fill="auto"/>
            <w:noWrap/>
            <w:vAlign w:val="bottom"/>
            <w:hideMark/>
          </w:tcPr>
          <w:p w14:paraId="56BCF3D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9" w:type="dxa"/>
            <w:tcBorders>
              <w:top w:val="nil"/>
              <w:left w:val="nil"/>
              <w:bottom w:val="single" w:sz="4" w:space="0" w:color="auto"/>
              <w:right w:val="nil"/>
            </w:tcBorders>
            <w:shd w:val="clear" w:color="auto" w:fill="auto"/>
            <w:noWrap/>
            <w:vAlign w:val="bottom"/>
            <w:hideMark/>
          </w:tcPr>
          <w:p w14:paraId="29E30D3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127.20</w:t>
            </w:r>
          </w:p>
        </w:tc>
        <w:tc>
          <w:tcPr>
            <w:tcW w:w="297" w:type="dxa"/>
            <w:tcBorders>
              <w:top w:val="nil"/>
              <w:left w:val="nil"/>
              <w:bottom w:val="single" w:sz="4" w:space="0" w:color="auto"/>
              <w:right w:val="nil"/>
            </w:tcBorders>
            <w:shd w:val="clear" w:color="auto" w:fill="auto"/>
            <w:noWrap/>
            <w:vAlign w:val="bottom"/>
            <w:hideMark/>
          </w:tcPr>
          <w:p w14:paraId="067DF05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single" w:sz="4" w:space="0" w:color="auto"/>
              <w:right w:val="nil"/>
            </w:tcBorders>
            <w:shd w:val="clear" w:color="auto" w:fill="auto"/>
            <w:noWrap/>
            <w:vAlign w:val="bottom"/>
            <w:hideMark/>
          </w:tcPr>
          <w:p w14:paraId="2879DD6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30.24</w:t>
            </w:r>
          </w:p>
        </w:tc>
        <w:tc>
          <w:tcPr>
            <w:tcW w:w="512" w:type="dxa"/>
            <w:tcBorders>
              <w:top w:val="nil"/>
              <w:left w:val="nil"/>
              <w:bottom w:val="single" w:sz="4" w:space="0" w:color="auto"/>
              <w:right w:val="nil"/>
            </w:tcBorders>
            <w:shd w:val="clear" w:color="auto" w:fill="auto"/>
            <w:noWrap/>
            <w:vAlign w:val="bottom"/>
            <w:hideMark/>
          </w:tcPr>
          <w:p w14:paraId="66304B5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23.8</w:t>
            </w:r>
          </w:p>
        </w:tc>
        <w:tc>
          <w:tcPr>
            <w:tcW w:w="190" w:type="dxa"/>
            <w:tcBorders>
              <w:top w:val="nil"/>
              <w:left w:val="nil"/>
              <w:bottom w:val="single" w:sz="4" w:space="0" w:color="auto"/>
              <w:right w:val="nil"/>
            </w:tcBorders>
            <w:shd w:val="clear" w:color="auto" w:fill="auto"/>
            <w:noWrap/>
            <w:vAlign w:val="bottom"/>
            <w:hideMark/>
          </w:tcPr>
          <w:p w14:paraId="65C6C03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783168" behindDoc="0" locked="0" layoutInCell="1" allowOverlap="1" wp14:anchorId="7D20CD8D" wp14:editId="6E7A9D0C">
                      <wp:simplePos x="0" y="0"/>
                      <wp:positionH relativeFrom="column">
                        <wp:posOffset>-1</wp:posOffset>
                      </wp:positionH>
                      <wp:positionV relativeFrom="paragraph">
                        <wp:posOffset>171450</wp:posOffset>
                      </wp:positionV>
                      <wp:extent cx="0" cy="171450"/>
                      <wp:effectExtent l="0" t="0" r="0" b="0"/>
                      <wp:wrapNone/>
                      <wp:docPr id="1196" name="Textové pole 1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55479B" id="Textové pole 1196" o:spid="_x0000_s1026" type="#_x0000_t202" style="position:absolute;margin-left:0;margin-top:13.5pt;width:0;height:13.5pt;z-index:2517831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4us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9+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T&#10;44u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7610A7">
              <w:rPr>
                <w:rFonts w:ascii="Calibri" w:hAnsi="Calibri" w:cs="Calibri"/>
                <w:color w:val="000000"/>
                <w:sz w:val="20"/>
                <w:lang w:val="sk-SK"/>
              </w:rPr>
              <w:t> </w:t>
            </w:r>
          </w:p>
        </w:tc>
        <w:tc>
          <w:tcPr>
            <w:tcW w:w="836" w:type="dxa"/>
            <w:tcBorders>
              <w:top w:val="nil"/>
              <w:left w:val="nil"/>
              <w:bottom w:val="single" w:sz="4" w:space="0" w:color="auto"/>
              <w:right w:val="nil"/>
            </w:tcBorders>
            <w:shd w:val="clear" w:color="auto" w:fill="auto"/>
            <w:noWrap/>
            <w:vAlign w:val="bottom"/>
            <w:hideMark/>
          </w:tcPr>
          <w:p w14:paraId="14C8CAA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2.37</w:t>
            </w:r>
          </w:p>
        </w:tc>
        <w:tc>
          <w:tcPr>
            <w:tcW w:w="308" w:type="dxa"/>
            <w:tcBorders>
              <w:top w:val="nil"/>
              <w:left w:val="nil"/>
              <w:bottom w:val="single" w:sz="4" w:space="0" w:color="auto"/>
              <w:right w:val="nil"/>
            </w:tcBorders>
            <w:shd w:val="clear" w:color="auto" w:fill="auto"/>
            <w:noWrap/>
            <w:vAlign w:val="bottom"/>
            <w:hideMark/>
          </w:tcPr>
          <w:p w14:paraId="76127BB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single" w:sz="4" w:space="0" w:color="auto"/>
              <w:right w:val="nil"/>
            </w:tcBorders>
            <w:shd w:val="clear" w:color="auto" w:fill="auto"/>
            <w:noWrap/>
            <w:vAlign w:val="bottom"/>
            <w:hideMark/>
          </w:tcPr>
          <w:p w14:paraId="3E213E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0.90</w:t>
            </w:r>
          </w:p>
        </w:tc>
        <w:tc>
          <w:tcPr>
            <w:tcW w:w="507" w:type="dxa"/>
            <w:tcBorders>
              <w:top w:val="nil"/>
              <w:left w:val="nil"/>
              <w:bottom w:val="single" w:sz="4" w:space="0" w:color="auto"/>
              <w:right w:val="nil"/>
            </w:tcBorders>
            <w:shd w:val="clear" w:color="auto" w:fill="auto"/>
            <w:noWrap/>
            <w:vAlign w:val="bottom"/>
            <w:hideMark/>
          </w:tcPr>
          <w:p w14:paraId="1C545F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37.9</w:t>
            </w:r>
          </w:p>
        </w:tc>
        <w:tc>
          <w:tcPr>
            <w:tcW w:w="214" w:type="dxa"/>
            <w:tcBorders>
              <w:top w:val="nil"/>
              <w:left w:val="nil"/>
              <w:bottom w:val="single" w:sz="4" w:space="0" w:color="auto"/>
              <w:right w:val="nil"/>
            </w:tcBorders>
            <w:shd w:val="clear" w:color="auto" w:fill="auto"/>
            <w:noWrap/>
            <w:vAlign w:val="bottom"/>
            <w:hideMark/>
          </w:tcPr>
          <w:p w14:paraId="6BD0CE1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7" w:type="dxa"/>
            <w:tcBorders>
              <w:top w:val="nil"/>
              <w:left w:val="nil"/>
              <w:bottom w:val="single" w:sz="4" w:space="0" w:color="auto"/>
              <w:right w:val="nil"/>
            </w:tcBorders>
            <w:shd w:val="clear" w:color="auto" w:fill="auto"/>
            <w:noWrap/>
            <w:vAlign w:val="bottom"/>
            <w:hideMark/>
          </w:tcPr>
          <w:p w14:paraId="447E64C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96" w:type="dxa"/>
            <w:tcBorders>
              <w:top w:val="nil"/>
              <w:left w:val="nil"/>
              <w:bottom w:val="single" w:sz="4" w:space="0" w:color="auto"/>
              <w:right w:val="nil"/>
            </w:tcBorders>
            <w:shd w:val="clear" w:color="auto" w:fill="auto"/>
            <w:noWrap/>
            <w:vAlign w:val="bottom"/>
            <w:hideMark/>
          </w:tcPr>
          <w:p w14:paraId="3FECF0D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single" w:sz="4" w:space="0" w:color="auto"/>
              <w:right w:val="nil"/>
            </w:tcBorders>
            <w:shd w:val="clear" w:color="auto" w:fill="auto"/>
            <w:noWrap/>
            <w:vAlign w:val="bottom"/>
            <w:hideMark/>
          </w:tcPr>
          <w:p w14:paraId="7FE0846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507" w:type="dxa"/>
            <w:tcBorders>
              <w:top w:val="nil"/>
              <w:left w:val="nil"/>
              <w:bottom w:val="single" w:sz="4" w:space="0" w:color="auto"/>
              <w:right w:val="nil"/>
            </w:tcBorders>
            <w:shd w:val="clear" w:color="auto" w:fill="auto"/>
            <w:noWrap/>
            <w:vAlign w:val="bottom"/>
            <w:hideMark/>
          </w:tcPr>
          <w:p w14:paraId="63445FD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bl>
    <w:p w14:paraId="7B0DB804" w14:textId="7F896544" w:rsidR="00063C6D" w:rsidRPr="00FA362E" w:rsidRDefault="00063C6D" w:rsidP="00063C6D">
      <w:pPr>
        <w:pStyle w:val="Caption"/>
        <w:rPr>
          <w:vanish/>
          <w:lang w:val="sk-SK"/>
          <w:specVanish/>
        </w:rPr>
      </w:pPr>
      <w:bookmarkStart w:id="1674" w:name="_Ref513894977"/>
      <w:bookmarkStart w:id="1675" w:name="_Toc516413296"/>
      <w:r>
        <w:t xml:space="preserve">Tabuľka </w:t>
      </w:r>
      <w:r>
        <w:fldChar w:fldCharType="begin"/>
      </w:r>
      <w:r>
        <w:instrText xml:space="preserve"> SEQ Tabuľka \* ARABIC </w:instrText>
      </w:r>
      <w:r>
        <w:fldChar w:fldCharType="separate"/>
      </w:r>
      <w:r w:rsidR="00F95B9C">
        <w:rPr>
          <w:noProof/>
        </w:rPr>
        <w:t>8</w:t>
      </w:r>
      <w:r>
        <w:fldChar w:fldCharType="end"/>
      </w:r>
      <w:bookmarkEnd w:id="1674"/>
      <w:r>
        <w:t xml:space="preserve">: </w:t>
      </w:r>
      <w:bookmarkStart w:id="1676" w:name="_Toc513584627"/>
      <w:r>
        <w:t>Popisná štatistika hodnoty parametrov počas spontnánneho dýchania pre 30</w:t>
      </w:r>
      <w:r w:rsidRPr="00FA362E">
        <w:rPr>
          <w:lang w:val="sk-SK"/>
        </w:rPr>
        <w:t xml:space="preserve"> dobrovoľník</w:t>
      </w:r>
      <w:r>
        <w:rPr>
          <w:lang w:val="sk-SK"/>
        </w:rPr>
        <w:t>ov.</w:t>
      </w:r>
      <w:bookmarkEnd w:id="1675"/>
      <w:bookmarkEnd w:id="1676"/>
    </w:p>
    <w:p w14:paraId="58595DB9" w14:textId="3930FABA" w:rsidR="00063C6D" w:rsidRPr="00FA362E" w:rsidRDefault="00063C6D" w:rsidP="00063C6D">
      <w:pPr>
        <w:pStyle w:val="Caption"/>
        <w:rPr>
          <w:lang w:val="sk-SK"/>
        </w:rPr>
      </w:pPr>
      <w:r w:rsidRPr="00FA362E">
        <w:rPr>
          <w:lang w:val="sk-SK"/>
        </w:rPr>
        <w:t xml:space="preserve"> </w:t>
      </w:r>
      <w:r>
        <w:rPr>
          <w:lang w:val="sk-SK"/>
        </w:rPr>
        <w:t xml:space="preserve">Z  hodnôt parametrov </w:t>
      </w:r>
      <w:r w:rsidR="00BD76F0">
        <w:rPr>
          <w:lang w:val="sk-SK"/>
        </w:rPr>
        <w:t xml:space="preserve">počas merania ako definuje </w:t>
      </w:r>
      <w:r w:rsidR="00BD76F0">
        <w:rPr>
          <w:lang w:val="sk-SK"/>
        </w:rPr>
        <w:fldChar w:fldCharType="begin"/>
      </w:r>
      <w:r w:rsidR="00BD76F0">
        <w:rPr>
          <w:lang w:val="sk-SK"/>
        </w:rPr>
        <w:instrText xml:space="preserve"> REF _Ref513892756 \h </w:instrText>
      </w:r>
      <w:r w:rsidR="00BD76F0">
        <w:rPr>
          <w:lang w:val="sk-SK"/>
        </w:rPr>
      </w:r>
      <w:r w:rsidR="00BD76F0">
        <w:rPr>
          <w:lang w:val="sk-SK"/>
        </w:rPr>
        <w:fldChar w:fldCharType="separate"/>
      </w:r>
      <w:ins w:id="1677"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678"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BD76F0">
        <w:rPr>
          <w:lang w:val="sk-SK"/>
        </w:rPr>
        <w:fldChar w:fldCharType="end"/>
      </w:r>
      <w:r w:rsidR="005328F0">
        <w:rPr>
          <w:lang w:val="sk-SK"/>
        </w:rPr>
        <w:t xml:space="preserve"> </w:t>
      </w:r>
      <w:r>
        <w:rPr>
          <w:lang w:val="sk-SK"/>
        </w:rPr>
        <w:t xml:space="preserve">boli spočítané priemerné hodnoty a smerodatné odchylky </w:t>
      </w:r>
      <w:r w:rsidRPr="00FA362E">
        <w:rPr>
          <w:lang w:val="sk-SK"/>
        </w:rPr>
        <w:t>pre 30 dobrovoľníkov</w:t>
      </w:r>
      <w:r>
        <w:rPr>
          <w:lang w:val="sk-SK"/>
        </w:rPr>
        <w:t xml:space="preserve">. Výsledok udáva stĺpec mean +- std. Hodnota v stĺpci označenom </w:t>
      </w:r>
      <w:r>
        <w:t xml:space="preserve">%, </w:t>
      </w:r>
      <w:r>
        <w:rPr>
          <w:lang w:val="sk-SK"/>
        </w:rPr>
        <w:t>udáva pomer smerodatnej odchylky a priemernej hodnote v percentách.</w:t>
      </w:r>
    </w:p>
    <w:p w14:paraId="28F6590E" w14:textId="40579576" w:rsidR="00CE547F" w:rsidRPr="00FA362E" w:rsidRDefault="00CE547F" w:rsidP="00063C6D">
      <w:pPr>
        <w:pStyle w:val="Caption"/>
        <w:rPr>
          <w:lang w:val="sk-SK"/>
        </w:rPr>
      </w:pPr>
    </w:p>
    <w:p w14:paraId="0DC32576" w14:textId="0B057404" w:rsidR="00CE547F" w:rsidRDefault="00CE547F" w:rsidP="00CE547F">
      <w:pPr>
        <w:rPr>
          <w:lang w:val="sk-SK"/>
        </w:rPr>
      </w:pPr>
      <w:r w:rsidRPr="00FA362E">
        <w:rPr>
          <w:lang w:val="sk-SK"/>
        </w:rPr>
        <w:t xml:space="preserve">Hodnoty </w:t>
      </w:r>
      <w:r w:rsidR="00292C99">
        <w:rPr>
          <w:lang w:val="sk-SK"/>
        </w:rPr>
        <w:t>v stĺpci mean</w:t>
      </w:r>
      <w:r w:rsidRPr="00FA362E">
        <w:rPr>
          <w:lang w:val="sk-SK"/>
        </w:rPr>
        <w:t xml:space="preserve">, vyjadrujú priemernú hodnotu bioimpedančného parametra naprieč všetkými subjektami. </w:t>
      </w:r>
      <w:r w:rsidRPr="008353C2">
        <w:rPr>
          <w:highlight w:val="yellow"/>
          <w:lang w:val="sk-SK"/>
          <w:rPrChange w:id="1679" w:author="Pavel Jurak" w:date="2018-06-01T10:49:00Z">
            <w:rPr>
              <w:lang w:val="sk-SK"/>
            </w:rPr>
          </w:rPrChange>
        </w:rPr>
        <w:t xml:space="preserve">Hodnota std vyjadruje </w:t>
      </w:r>
      <w:r w:rsidR="00AE4A53" w:rsidRPr="008353C2">
        <w:rPr>
          <w:highlight w:val="yellow"/>
          <w:lang w:val="sk-SK"/>
          <w:rPrChange w:id="1680" w:author="Pavel Jurak" w:date="2018-06-01T10:49:00Z">
            <w:rPr>
              <w:lang w:val="sk-SK"/>
            </w:rPr>
          </w:rPrChange>
        </w:rPr>
        <w:t>smerodatnú odchylku</w:t>
      </w:r>
      <w:r w:rsidRPr="008353C2">
        <w:rPr>
          <w:highlight w:val="yellow"/>
          <w:lang w:val="sk-SK"/>
          <w:rPrChange w:id="1681" w:author="Pavel Jurak" w:date="2018-06-01T10:49:00Z">
            <w:rPr>
              <w:lang w:val="sk-SK"/>
            </w:rPr>
          </w:rPrChange>
        </w:rPr>
        <w:t xml:space="preserve"> priemernej hodnoty bioimpedančného parametra naprieč všetkými subjektami</w:t>
      </w:r>
      <w:r w:rsidRPr="00FA362E">
        <w:rPr>
          <w:lang w:val="sk-SK"/>
        </w:rPr>
        <w:t xml:space="preserve">. Hodnota v stĺpci označenom % uvádza pomer smerodatnej odchýlky na priemernej hodnote. Táto hodnota vyjadruje mieru variability parametra v populácií s ohľadom na jeho absolútnu hodnotu v percentách. Percentuálna zmena parametra s ohľadom na jeho absolútnu hodnotu je dôležitá informácia. Naznačuje, ktorý parameter do akej miery prispieva k rôznej hodnote SV a CO naprieč subjektami. Pri pohľade na kanál 3 vidíme, že parameter </w:t>
      </w:r>
      <m:oMath>
        <m:r>
          <w:rPr>
            <w:rFonts w:ascii="Cambria Math" w:hAnsi="Cambria Math" w:cstheme="minorBidi"/>
            <w:color w:val="000000" w:themeColor="text1"/>
            <w:sz w:val="22"/>
            <w:szCs w:val="22"/>
            <w:lang w:val="sk-SK"/>
          </w:rPr>
          <w:lastRenderedPageBreak/>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FA362E">
        <w:rPr>
          <w:iCs/>
          <w:color w:val="000000" w:themeColor="text1"/>
          <w:sz w:val="22"/>
          <w:szCs w:val="22"/>
          <w:lang w:val="sk-SK"/>
        </w:rPr>
        <w:t xml:space="preserve"> </w:t>
      </w:r>
      <w:r w:rsidRPr="00FA362E">
        <w:rPr>
          <w:lang w:val="sk-SK"/>
        </w:rPr>
        <w:t>sa naprieč subjektami líši dva krát viac ako parameter</w:t>
      </w:r>
      <w:r w:rsidRPr="00FA362E">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FA362E">
        <w:rPr>
          <w:iCs/>
          <w:color w:val="000000" w:themeColor="text1"/>
          <w:sz w:val="22"/>
          <w:szCs w:val="22"/>
          <w:lang w:val="sk-SK"/>
        </w:rPr>
        <w:t>.</w:t>
      </w:r>
      <w:r w:rsidRPr="00FA362E">
        <w:rPr>
          <w:lang w:val="sk-SK"/>
        </w:rPr>
        <w:t xml:space="preserve">Pri meraní srdečného výdaja je dôležité zachytenie dynamických zmien parametrov počas merania. Tieto dynamické zmeny odrážajú fyziologické zmeny, stálosť hemodynamických parametrov počas merania, ale takisto stochastické procesy a šum. Na základe týchto zmien vieme, ktorý parameter do akej miery ovplyvnil zmeny v hodnotách vypočítaného srdečného výdaja počas merania. Pomocou popisnej štatistiky </w:t>
      </w:r>
      <w:r w:rsidR="00292C99">
        <w:rPr>
          <w:lang w:val="sk-SK"/>
        </w:rPr>
        <w:fldChar w:fldCharType="begin"/>
      </w:r>
      <w:r w:rsidR="00292C99">
        <w:rPr>
          <w:lang w:val="sk-SK"/>
        </w:rPr>
        <w:instrText xml:space="preserve"> REF _Ref513900121 \h </w:instrText>
      </w:r>
      <w:r w:rsidR="00292C99">
        <w:rPr>
          <w:lang w:val="sk-SK"/>
        </w:rPr>
      </w:r>
      <w:r w:rsidR="00292C99">
        <w:rPr>
          <w:lang w:val="sk-SK"/>
        </w:rPr>
        <w:fldChar w:fldCharType="separate"/>
      </w:r>
      <w:r w:rsidR="00F95B9C">
        <w:t xml:space="preserve">Tabuľka </w:t>
      </w:r>
      <w:r w:rsidR="00F95B9C">
        <w:rPr>
          <w:noProof/>
        </w:rPr>
        <w:t>9</w:t>
      </w:r>
      <w:r w:rsidR="00292C99">
        <w:rPr>
          <w:lang w:val="sk-SK"/>
        </w:rPr>
        <w:fldChar w:fldCharType="end"/>
      </w:r>
      <w:r w:rsidRPr="00FA362E">
        <w:rPr>
          <w:lang w:val="sk-SK"/>
        </w:rPr>
        <w:t xml:space="preserve"> </w:t>
      </w:r>
      <w:r w:rsidRPr="00FA362E">
        <w:rPr>
          <w:highlight w:val="yellow"/>
          <w:lang w:val="sk-SK"/>
        </w:rPr>
        <w:t>zachytáva</w:t>
      </w:r>
      <w:r w:rsidRPr="00FA362E">
        <w:rPr>
          <w:lang w:val="sk-SK"/>
        </w:rPr>
        <w:t xml:space="preserve"> </w:t>
      </w:r>
      <w:r w:rsidR="00292C99">
        <w:rPr>
          <w:lang w:val="sk-SK"/>
        </w:rPr>
        <w:t>výchylky</w:t>
      </w:r>
      <w:r w:rsidRPr="00FA362E">
        <w:rPr>
          <w:lang w:val="sk-SK"/>
        </w:rPr>
        <w:t> parametr</w:t>
      </w:r>
      <w:r w:rsidR="00292C99">
        <w:rPr>
          <w:lang w:val="sk-SK"/>
        </w:rPr>
        <w:t>ov</w:t>
      </w:r>
      <w:r w:rsidRPr="00FA362E">
        <w:rPr>
          <w:lang w:val="sk-SK"/>
        </w:rPr>
        <w:t xml:space="preserve"> </w:t>
      </w:r>
      <w:r w:rsidRPr="00E16A17">
        <w:rPr>
          <w:rFonts w:ascii="Cambria Math" w:hAnsi="Cambria Math"/>
          <w:i/>
          <w:lang w:val="sk-SK"/>
          <w:rPrChange w:id="1682" w:author="Langer, Peter" w:date="2018-06-12T08:23:00Z">
            <w:rPr>
              <w:lang w:val="sk-SK"/>
            </w:rPr>
          </w:rPrChange>
        </w:rPr>
        <w:t>Z</w:t>
      </w:r>
      <w:del w:id="1683" w:author="Langer, Peter" w:date="2018-06-12T08:23:00Z">
        <w:r w:rsidRPr="00E16A17" w:rsidDel="00E16A17">
          <w:rPr>
            <w:rFonts w:ascii="Cambria Math" w:hAnsi="Cambria Math"/>
            <w:i/>
            <w:lang w:val="sk-SK"/>
            <w:rPrChange w:id="1684" w:author="Langer, Peter" w:date="2018-06-12T08:23:00Z">
              <w:rPr>
                <w:lang w:val="sk-SK"/>
              </w:rPr>
            </w:rPrChange>
          </w:rPr>
          <w:delText>0</w:delText>
        </w:r>
      </w:del>
      <w:ins w:id="1685" w:author="Langer, Peter" w:date="2018-06-12T08:23:00Z">
        <w:r w:rsidR="00E16A17">
          <w:rPr>
            <w:rFonts w:ascii="Cambria Math" w:hAnsi="Cambria Math"/>
            <w:i/>
            <w:vertAlign w:val="subscript"/>
            <w:lang w:val="sk-SK"/>
          </w:rPr>
          <w:t>0</w:t>
        </w:r>
      </w:ins>
      <w:r w:rsidRPr="00FA362E">
        <w:rPr>
          <w:lang w:val="sk-SK"/>
        </w:rPr>
        <w:t xml:space="preserve">, </w:t>
      </w:r>
      <m:oMath>
        <m:r>
          <w:ins w:id="1686" w:author="Langer, Peter" w:date="2018-06-12T08:22:00Z">
            <w:rPr>
              <w:rFonts w:ascii="Cambria Math" w:hAnsi="Cambria Math"/>
              <w:lang w:val="sk-SK"/>
            </w:rPr>
            <m:t>-dZ/d</m:t>
          </w:ins>
        </m:r>
        <m:sSub>
          <m:sSubPr>
            <m:ctrlPr>
              <w:ins w:id="1687" w:author="Langer, Peter" w:date="2018-06-12T08:22:00Z">
                <w:rPr>
                  <w:rFonts w:ascii="Cambria Math" w:hAnsi="Cambria Math"/>
                  <w:i/>
                  <w:lang w:val="sk-SK"/>
                </w:rPr>
              </w:ins>
            </m:ctrlPr>
          </m:sSubPr>
          <m:e>
            <m:r>
              <w:ins w:id="1688" w:author="Langer, Peter" w:date="2018-06-12T08:22:00Z">
                <w:rPr>
                  <w:rFonts w:ascii="Cambria Math" w:hAnsi="Cambria Math"/>
                  <w:lang w:val="sk-SK"/>
                </w:rPr>
                <m:t>t</m:t>
              </w:ins>
            </m:r>
          </m:e>
          <m:sub>
            <m:r>
              <w:ins w:id="1689" w:author="Langer, Peter" w:date="2018-06-12T08:22:00Z">
                <w:rPr>
                  <w:rFonts w:ascii="Cambria Math" w:hAnsi="Cambria Math"/>
                  <w:lang w:val="sk-SK"/>
                </w:rPr>
                <m:t>max</m:t>
              </w:ins>
            </m:r>
          </m:sub>
        </m:sSub>
      </m:oMath>
      <w:del w:id="1690" w:author="Langer, Peter" w:date="2018-06-12T08:22:00Z">
        <w:r w:rsidRPr="00FA362E" w:rsidDel="00E16A17">
          <w:rPr>
            <w:lang w:val="sk-SK"/>
          </w:rPr>
          <w:delText>-dZ/dt max</w:delText>
        </w:r>
      </w:del>
      <w:r w:rsidRPr="00FA362E">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počas 5 minútového merania. Hodnotených bolo opäť 30 zdravých dobrovoľníkov. Pre každého dobrovoľnika bola spočítaná pole hodnôt pre každý parameter o dĺžke počtu srdečných cyklov. V poli hodnôt bol</w:t>
      </w:r>
      <w:r w:rsidR="00292C99">
        <w:rPr>
          <w:lang w:val="sk-SK"/>
        </w:rPr>
        <w:t>a spočítaná smerodatná odchylka</w:t>
      </w:r>
      <w:r w:rsidRPr="00FA362E">
        <w:rPr>
          <w:lang w:val="sk-SK"/>
        </w:rPr>
        <w:t xml:space="preserve">. Pre každého dobrovoľníka dostávame </w:t>
      </w:r>
      <w:r w:rsidR="00292C99">
        <w:rPr>
          <w:lang w:val="sk-SK"/>
        </w:rPr>
        <w:t>smerodatnú odchylku</w:t>
      </w:r>
      <w:r w:rsidR="00292C99" w:rsidRPr="00FA362E">
        <w:rPr>
          <w:lang w:val="sk-SK"/>
        </w:rPr>
        <w:t xml:space="preserve"> </w:t>
      </w:r>
      <w:r w:rsidRPr="00FA362E">
        <w:rPr>
          <w:lang w:val="sk-SK"/>
        </w:rPr>
        <w:t xml:space="preserve">hodnôt parametrov </w:t>
      </w:r>
      <w:r w:rsidRPr="00E16A17">
        <w:rPr>
          <w:rFonts w:ascii="Cambria Math" w:hAnsi="Cambria Math"/>
          <w:i/>
          <w:lang w:val="sk-SK"/>
          <w:rPrChange w:id="1691" w:author="Langer, Peter" w:date="2018-06-12T08:23:00Z">
            <w:rPr>
              <w:lang w:val="sk-SK"/>
            </w:rPr>
          </w:rPrChange>
        </w:rPr>
        <w:t>Z</w:t>
      </w:r>
      <w:del w:id="1692" w:author="Langer, Peter" w:date="2018-06-12T08:23:00Z">
        <w:r w:rsidRPr="00E16A17" w:rsidDel="00E16A17">
          <w:rPr>
            <w:rFonts w:ascii="Cambria Math" w:hAnsi="Cambria Math"/>
            <w:i/>
            <w:lang w:val="sk-SK"/>
            <w:rPrChange w:id="1693" w:author="Langer, Peter" w:date="2018-06-12T08:23:00Z">
              <w:rPr>
                <w:lang w:val="sk-SK"/>
              </w:rPr>
            </w:rPrChange>
          </w:rPr>
          <w:delText>0</w:delText>
        </w:r>
      </w:del>
      <w:ins w:id="1694" w:author="Langer, Peter" w:date="2018-06-12T08:23:00Z">
        <w:r w:rsidR="00E16A17">
          <w:rPr>
            <w:rFonts w:ascii="Cambria Math" w:hAnsi="Cambria Math"/>
            <w:i/>
            <w:vertAlign w:val="subscript"/>
            <w:lang w:val="sk-SK"/>
          </w:rPr>
          <w:t>0</w:t>
        </w:r>
      </w:ins>
      <w:r w:rsidRPr="00FA362E">
        <w:rPr>
          <w:lang w:val="sk-SK"/>
        </w:rPr>
        <w:t xml:space="preserve">, </w:t>
      </w:r>
      <m:oMath>
        <m:r>
          <w:ins w:id="1695" w:author="Langer, Peter" w:date="2018-06-12T08:22:00Z">
            <w:rPr>
              <w:rFonts w:ascii="Cambria Math" w:hAnsi="Cambria Math"/>
              <w:lang w:val="sk-SK"/>
            </w:rPr>
            <m:t>-dZ/d</m:t>
          </w:ins>
        </m:r>
        <m:sSub>
          <m:sSubPr>
            <m:ctrlPr>
              <w:ins w:id="1696" w:author="Langer, Peter" w:date="2018-06-12T08:22:00Z">
                <w:rPr>
                  <w:rFonts w:ascii="Cambria Math" w:hAnsi="Cambria Math"/>
                  <w:i/>
                  <w:lang w:val="sk-SK"/>
                </w:rPr>
              </w:ins>
            </m:ctrlPr>
          </m:sSubPr>
          <m:e>
            <m:r>
              <w:ins w:id="1697" w:author="Langer, Peter" w:date="2018-06-12T08:22:00Z">
                <w:rPr>
                  <w:rFonts w:ascii="Cambria Math" w:hAnsi="Cambria Math"/>
                  <w:lang w:val="sk-SK"/>
                </w:rPr>
                <m:t>t</m:t>
              </w:ins>
            </m:r>
          </m:e>
          <m:sub>
            <m:r>
              <w:ins w:id="1698" w:author="Langer, Peter" w:date="2018-06-12T08:22:00Z">
                <w:rPr>
                  <w:rFonts w:ascii="Cambria Math" w:hAnsi="Cambria Math"/>
                  <w:lang w:val="sk-SK"/>
                </w:rPr>
                <m:t>max</m:t>
              </w:ins>
            </m:r>
          </m:sub>
        </m:sSub>
      </m:oMath>
      <w:del w:id="1699" w:author="Langer, Peter" w:date="2018-06-12T08:22:00Z">
        <w:r w:rsidRPr="00FA362E" w:rsidDel="00E16A17">
          <w:rPr>
            <w:lang w:val="sk-SK"/>
          </w:rPr>
          <w:delText>-dZ/dt max</w:delText>
        </w:r>
      </w:del>
      <w:r w:rsidRPr="00FA362E">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E4A53">
        <w:rPr>
          <w:lang w:val="sk-SK"/>
        </w:rPr>
        <w:t>, čo reprezentuje výchylku parametra</w:t>
      </w:r>
      <w:r w:rsidRPr="00FA362E">
        <w:rPr>
          <w:lang w:val="sk-SK"/>
        </w:rPr>
        <w:t xml:space="preserve">. </w:t>
      </w:r>
      <w:r w:rsidR="00AE4A53">
        <w:rPr>
          <w:lang w:val="sk-SK"/>
        </w:rPr>
        <w:t>Výchylka parametra</w:t>
      </w:r>
      <w:r w:rsidR="00AE4A53" w:rsidRPr="00FA362E">
        <w:rPr>
          <w:lang w:val="sk-SK"/>
        </w:rPr>
        <w:t xml:space="preserve"> </w:t>
      </w:r>
      <w:r w:rsidR="00AE4A53">
        <w:rPr>
          <w:lang w:val="sk-SK"/>
        </w:rPr>
        <w:t xml:space="preserve"> </w:t>
      </w:r>
      <w:r w:rsidRPr="00FA362E">
        <w:rPr>
          <w:lang w:val="sk-SK"/>
        </w:rPr>
        <w:t>nám určuje mieru zmeny parametra počas merania, alebo variabilitu tohto parametra p</w:t>
      </w:r>
      <w:r w:rsidR="00292C99">
        <w:rPr>
          <w:lang w:val="sk-SK"/>
        </w:rPr>
        <w:t>očas merania. Označme opäť túto</w:t>
      </w:r>
      <w:r w:rsidRPr="00FA362E">
        <w:rPr>
          <w:lang w:val="sk-SK"/>
        </w:rPr>
        <w:t xml:space="preserve"> </w:t>
      </w:r>
      <w:r w:rsidR="00AE4A53">
        <w:rPr>
          <w:lang w:val="sk-SK"/>
        </w:rPr>
        <w:t>výchylku parametra</w:t>
      </w:r>
      <w:r w:rsidR="00AE4A53" w:rsidRPr="00FA362E">
        <w:rPr>
          <w:lang w:val="sk-SK"/>
        </w:rPr>
        <w:t xml:space="preserve"> </w:t>
      </w:r>
      <w:r w:rsidRPr="00FA362E">
        <w:rPr>
          <w:lang w:val="sk-SK"/>
        </w:rPr>
        <w:t>ako popisnú hodnotu pre daného dobrovoľníka. Aby sme odhadli ako sa parameter mení naprieč celou populáciou, spočítali sme priemernú hodnotu popisných hodnôt</w:t>
      </w:r>
      <w:r w:rsidR="00292C99">
        <w:rPr>
          <w:lang w:val="sk-SK"/>
        </w:rPr>
        <w:t xml:space="preserve"> (výchylky parametra)</w:t>
      </w:r>
      <w:r w:rsidRPr="00FA362E">
        <w:rPr>
          <w:lang w:val="sk-SK"/>
        </w:rPr>
        <w:t xml:space="preserve"> a ich </w:t>
      </w:r>
      <w:r w:rsidR="00AE4A53">
        <w:rPr>
          <w:lang w:val="sk-SK"/>
        </w:rPr>
        <w:t>smerodatnú odchylku</w:t>
      </w:r>
      <w:r w:rsidRPr="00FA362E">
        <w:rPr>
          <w:lang w:val="sk-SK"/>
        </w:rPr>
        <w:t>. Výsledky udáva</w:t>
      </w:r>
      <w:r>
        <w:rPr>
          <w:lang w:val="sk-SK"/>
        </w:rPr>
        <w:t xml:space="preserve"> </w:t>
      </w:r>
      <w:r w:rsidR="00FB6B24">
        <w:rPr>
          <w:lang w:val="sk-SK"/>
        </w:rPr>
        <w:fldChar w:fldCharType="begin"/>
      </w:r>
      <w:r w:rsidR="00FB6B24">
        <w:rPr>
          <w:lang w:val="sk-SK"/>
        </w:rPr>
        <w:instrText xml:space="preserve"> REF _Ref513900121 \h </w:instrText>
      </w:r>
      <w:r w:rsidR="00FB6B24">
        <w:rPr>
          <w:lang w:val="sk-SK"/>
        </w:rPr>
      </w:r>
      <w:r w:rsidR="00FB6B24">
        <w:rPr>
          <w:lang w:val="sk-SK"/>
        </w:rPr>
        <w:fldChar w:fldCharType="separate"/>
      </w:r>
      <w:r w:rsidR="00F95B9C">
        <w:t xml:space="preserve">Tabuľka </w:t>
      </w:r>
      <w:r w:rsidR="00F95B9C">
        <w:rPr>
          <w:noProof/>
        </w:rPr>
        <w:t>9</w:t>
      </w:r>
      <w:r w:rsidR="00FB6B24">
        <w:rPr>
          <w:lang w:val="sk-SK"/>
        </w:rPr>
        <w:fldChar w:fldCharType="end"/>
      </w:r>
      <w:r w:rsidRPr="00FA362E">
        <w:rPr>
          <w:lang w:val="sk-SK"/>
        </w:rPr>
        <w:t>.</w:t>
      </w:r>
    </w:p>
    <w:p w14:paraId="49CEABD7" w14:textId="77777777" w:rsidR="003E40AE" w:rsidRPr="00FA362E" w:rsidRDefault="003E40AE" w:rsidP="00CE547F">
      <w:pPr>
        <w:rPr>
          <w:lang w:val="sk-SK"/>
        </w:rPr>
      </w:pPr>
    </w:p>
    <w:tbl>
      <w:tblPr>
        <w:tblW w:w="8698" w:type="dxa"/>
        <w:tblCellMar>
          <w:left w:w="70" w:type="dxa"/>
          <w:right w:w="70" w:type="dxa"/>
        </w:tblCellMar>
        <w:tblLook w:val="04A0" w:firstRow="1" w:lastRow="0" w:firstColumn="1" w:lastColumn="0" w:noHBand="0" w:noVBand="1"/>
      </w:tblPr>
      <w:tblGrid>
        <w:gridCol w:w="604"/>
        <w:gridCol w:w="15"/>
        <w:gridCol w:w="820"/>
        <w:gridCol w:w="14"/>
        <w:gridCol w:w="226"/>
        <w:gridCol w:w="71"/>
        <w:gridCol w:w="869"/>
        <w:gridCol w:w="46"/>
        <w:gridCol w:w="414"/>
        <w:gridCol w:w="98"/>
        <w:gridCol w:w="142"/>
        <w:gridCol w:w="48"/>
        <w:gridCol w:w="772"/>
        <w:gridCol w:w="64"/>
        <w:gridCol w:w="176"/>
        <w:gridCol w:w="132"/>
        <w:gridCol w:w="808"/>
        <w:gridCol w:w="105"/>
        <w:gridCol w:w="355"/>
        <w:gridCol w:w="152"/>
        <w:gridCol w:w="88"/>
        <w:gridCol w:w="126"/>
        <w:gridCol w:w="694"/>
        <w:gridCol w:w="143"/>
        <w:gridCol w:w="107"/>
        <w:gridCol w:w="189"/>
        <w:gridCol w:w="751"/>
        <w:gridCol w:w="162"/>
        <w:gridCol w:w="298"/>
        <w:gridCol w:w="209"/>
      </w:tblGrid>
      <w:tr w:rsidR="00B05B26" w:rsidRPr="007610A7" w14:paraId="27D65DE8" w14:textId="77777777" w:rsidTr="00E471EA">
        <w:trPr>
          <w:trHeight w:val="781"/>
        </w:trPr>
        <w:tc>
          <w:tcPr>
            <w:tcW w:w="8698" w:type="dxa"/>
            <w:gridSpan w:val="30"/>
            <w:tcBorders>
              <w:top w:val="single" w:sz="4" w:space="0" w:color="auto"/>
              <w:left w:val="nil"/>
              <w:bottom w:val="nil"/>
              <w:right w:val="nil"/>
            </w:tcBorders>
            <w:shd w:val="clear" w:color="auto" w:fill="auto"/>
            <w:noWrap/>
            <w:vAlign w:val="bottom"/>
            <w:hideMark/>
          </w:tcPr>
          <w:p w14:paraId="79C45A5D" w14:textId="66512CEC" w:rsidR="00B05B26" w:rsidRPr="006A7E77" w:rsidRDefault="00B05B26" w:rsidP="00E471EA">
            <w:pPr>
              <w:overflowPunct/>
              <w:autoSpaceDE/>
              <w:autoSpaceDN/>
              <w:adjustRightInd/>
              <w:spacing w:line="240" w:lineRule="auto"/>
              <w:jc w:val="center"/>
              <w:textAlignment w:val="auto"/>
              <w:rPr>
                <w:rFonts w:ascii="Arial" w:hAnsi="Arial" w:cs="Arial"/>
                <w:b/>
                <w:sz w:val="32"/>
                <w:szCs w:val="32"/>
                <w:lang w:val="sk-SK"/>
              </w:rPr>
            </w:pPr>
            <w:r>
              <w:rPr>
                <w:rFonts w:ascii="Arial" w:hAnsi="Arial" w:cs="Arial"/>
                <w:b/>
                <w:sz w:val="32"/>
                <w:szCs w:val="32"/>
                <w:lang w:val="sk-SK"/>
              </w:rPr>
              <w:t>Výchylka</w:t>
            </w:r>
            <w:r w:rsidRPr="006A7E77">
              <w:rPr>
                <w:rFonts w:ascii="Arial" w:hAnsi="Arial" w:cs="Arial"/>
                <w:b/>
                <w:sz w:val="32"/>
                <w:szCs w:val="32"/>
                <w:lang w:val="sk-SK"/>
              </w:rPr>
              <w:t xml:space="preserve"> parametra –</w:t>
            </w:r>
            <w:r>
              <w:rPr>
                <w:rFonts w:ascii="Arial" w:hAnsi="Arial" w:cs="Arial"/>
                <w:b/>
                <w:sz w:val="32"/>
                <w:szCs w:val="32"/>
                <w:lang w:val="sk-SK"/>
              </w:rPr>
              <w:t xml:space="preserve"> spont</w:t>
            </w:r>
            <w:r w:rsidRPr="006A7E77">
              <w:rPr>
                <w:rFonts w:ascii="Arial" w:hAnsi="Arial" w:cs="Arial"/>
                <w:b/>
                <w:sz w:val="32"/>
                <w:szCs w:val="32"/>
                <w:lang w:val="sk-SK"/>
              </w:rPr>
              <w:t>ánne dýchanie</w:t>
            </w:r>
          </w:p>
          <w:p w14:paraId="7CCB8C68"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B05B26" w:rsidRPr="007610A7" w14:paraId="7EA30F9C"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65DD44F3" w14:textId="77777777" w:rsidR="00B05B26" w:rsidRPr="007610A7" w:rsidRDefault="00B05B26" w:rsidP="00E471EA">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gridSpan w:val="3"/>
            <w:tcBorders>
              <w:top w:val="single" w:sz="4" w:space="0" w:color="auto"/>
              <w:left w:val="nil"/>
              <w:bottom w:val="nil"/>
              <w:right w:val="nil"/>
            </w:tcBorders>
            <w:shd w:val="clear" w:color="auto" w:fill="auto"/>
            <w:noWrap/>
            <w:vAlign w:val="bottom"/>
            <w:hideMark/>
          </w:tcPr>
          <w:p w14:paraId="74AB1CE7" w14:textId="77777777" w:rsidR="00B05B26" w:rsidRPr="007610A7" w:rsidRDefault="00B05B26" w:rsidP="00E471EA">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6380C912" w14:textId="77777777" w:rsidR="00B05B26" w:rsidRPr="007610A7" w:rsidRDefault="00B05B26"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5EAE9AD1"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Pr>
                <w:noProof/>
                <w:lang w:val="en-US" w:eastAsia="en-US"/>
              </w:rPr>
              <mc:AlternateContent>
                <mc:Choice Requires="wps">
                  <w:drawing>
                    <wp:anchor distT="0" distB="0" distL="114300" distR="114300" simplePos="0" relativeHeight="251844608" behindDoc="0" locked="0" layoutInCell="1" allowOverlap="1" wp14:anchorId="509AC556" wp14:editId="5C916336">
                      <wp:simplePos x="0" y="0"/>
                      <wp:positionH relativeFrom="column">
                        <wp:posOffset>2540</wp:posOffset>
                      </wp:positionH>
                      <wp:positionV relativeFrom="paragraph">
                        <wp:posOffset>-434975</wp:posOffset>
                      </wp:positionV>
                      <wp:extent cx="143510" cy="163830"/>
                      <wp:effectExtent l="0" t="0" r="0" b="0"/>
                      <wp:wrapNone/>
                      <wp:docPr id="97"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2DBCA21" w14:textId="77777777" w:rsidR="003C2DF3" w:rsidRDefault="003C2DF3" w:rsidP="00B05B26">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09AC556" id="_x0000_s1037" type="#_x0000_t202" style="position:absolute;left:0;text-align:left;margin-left:.2pt;margin-top:-34.25pt;width:11.3pt;height:12.9pt;z-index:251844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LUtlex0CAACRBAAADgAAAAAAAAAAAAAAAAAuAgAAZHJzL2Uyb0RvYy54bWxQSwEC&#10;LQAUAAYACAAAACEAwYIRz94AAAAHAQAADwAAAAAAAAAAAAAAAAB3BAAAZHJzL2Rvd25yZXYueG1s&#10;UEsFBgAAAAAEAAQA8wAAAIIFAAAAAA==&#10;" filled="f" stroked="f">
                      <v:path arrowok="t"/>
                      <v:textbox style="mso-fit-shape-to-text:t" inset="0,0,0,0">
                        <w:txbxContent>
                          <w:p w14:paraId="32DBCA21" w14:textId="77777777" w:rsidR="003C2DF3" w:rsidRDefault="003C2DF3" w:rsidP="00B05B26">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6B76379D"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31406D42" w14:textId="77777777" w:rsidR="00B05B26" w:rsidRPr="007610A7" w:rsidRDefault="00B05B26" w:rsidP="00E471EA">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0FAC541F" w14:textId="77777777" w:rsidR="00B05B26" w:rsidRPr="007610A7" w:rsidRDefault="00B05B26"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6123E640"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39451FE9"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noProof/>
                <w:lang w:val="en-US" w:eastAsia="en-US"/>
              </w:rPr>
              <w:drawing>
                <wp:anchor distT="0" distB="0" distL="114300" distR="114300" simplePos="0" relativeHeight="251845632" behindDoc="0" locked="0" layoutInCell="1" allowOverlap="1" wp14:anchorId="5097E8D5" wp14:editId="6ECC0187">
                  <wp:simplePos x="0" y="0"/>
                  <wp:positionH relativeFrom="column">
                    <wp:posOffset>-345440</wp:posOffset>
                  </wp:positionH>
                  <wp:positionV relativeFrom="paragraph">
                    <wp:posOffset>-439420</wp:posOffset>
                  </wp:positionV>
                  <wp:extent cx="915670" cy="247650"/>
                  <wp:effectExtent l="0" t="0" r="0" b="0"/>
                  <wp:wrapNone/>
                  <wp:docPr id="10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2BE5EE62"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2EF6FD0B"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545667DC"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11DB4D19"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25297A52"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Pr>
                <w:noProof/>
                <w:lang w:val="en-US" w:eastAsia="en-US"/>
              </w:rPr>
              <mc:AlternateContent>
                <mc:Choice Requires="wps">
                  <w:drawing>
                    <wp:anchor distT="0" distB="0" distL="114300" distR="114300" simplePos="0" relativeHeight="251846656" behindDoc="0" locked="0" layoutInCell="1" allowOverlap="1" wp14:anchorId="23638331" wp14:editId="3BACBF0D">
                      <wp:simplePos x="0" y="0"/>
                      <wp:positionH relativeFrom="column">
                        <wp:posOffset>-426720</wp:posOffset>
                      </wp:positionH>
                      <wp:positionV relativeFrom="paragraph">
                        <wp:posOffset>-590550</wp:posOffset>
                      </wp:positionV>
                      <wp:extent cx="1019175" cy="495300"/>
                      <wp:effectExtent l="0" t="0" r="0" b="0"/>
                      <wp:wrapNone/>
                      <wp:docPr id="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4E6151A" w14:textId="77777777" w:rsidR="003C2DF3" w:rsidRDefault="003C2DF3" w:rsidP="00B05B26">
                                  <w:pPr>
                                    <w:pStyle w:val="NormalWeb"/>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3638331" id="_x0000_s1038" type="#_x0000_t202" style="position:absolute;left:0;text-align:left;margin-left:-33.6pt;margin-top:-46.5pt;width:80.25pt;height:39pt;z-index:251846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Dr1nWFHwIAAJIEAAAOAAAAAAAAAAAAAAAAAC4CAABkcnMvZTJvRG9jLnht&#10;bFBLAQItABQABgAIAAAAIQBI8ZJT4QAAAAoBAAAPAAAAAAAAAAAAAAAAAHkEAABkcnMvZG93bnJl&#10;di54bWxQSwUGAAAAAAQABADzAAAAhwUAAAAA&#10;" filled="f" stroked="f">
                      <v:path arrowok="t"/>
                      <v:textbox style="mso-fit-shape-to-text:t" inset="0,0,0,0">
                        <w:txbxContent>
                          <w:p w14:paraId="34E6151A" w14:textId="77777777" w:rsidR="003C2DF3" w:rsidRDefault="003C2DF3" w:rsidP="00B05B26">
                            <w:pPr>
                              <w:pStyle w:val="NormalWeb"/>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43466525"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FA362E" w14:paraId="5D547799" w14:textId="77777777" w:rsidTr="00452ADC">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317D4D32" w14:textId="77777777" w:rsidR="00CE547F" w:rsidRPr="00FA362E" w:rsidRDefault="00CE547F" w:rsidP="00452ADC">
            <w:pPr>
              <w:overflowPunct/>
              <w:autoSpaceDE/>
              <w:autoSpaceDN/>
              <w:adjustRightInd/>
              <w:spacing w:line="240" w:lineRule="auto"/>
              <w:textAlignment w:val="auto"/>
              <w:rPr>
                <w:rFonts w:ascii="Arial" w:hAnsi="Arial" w:cs="Arial"/>
                <w:sz w:val="20"/>
                <w:lang w:val="sk-SK"/>
              </w:rPr>
            </w:pPr>
            <w:r w:rsidRPr="00FA362E">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14:paraId="2F07378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42EA110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289B40D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671313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240" w:type="dxa"/>
            <w:gridSpan w:val="2"/>
            <w:tcBorders>
              <w:top w:val="nil"/>
              <w:left w:val="nil"/>
              <w:bottom w:val="nil"/>
              <w:right w:val="nil"/>
            </w:tcBorders>
            <w:shd w:val="clear" w:color="auto" w:fill="auto"/>
            <w:noWrap/>
            <w:vAlign w:val="bottom"/>
            <w:hideMark/>
          </w:tcPr>
          <w:p w14:paraId="61E6CE0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6E7BD2B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1F508CD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703777B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1AF83A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240" w:type="dxa"/>
            <w:gridSpan w:val="2"/>
            <w:tcBorders>
              <w:top w:val="nil"/>
              <w:left w:val="nil"/>
              <w:bottom w:val="nil"/>
              <w:right w:val="nil"/>
            </w:tcBorders>
            <w:shd w:val="clear" w:color="auto" w:fill="auto"/>
            <w:noWrap/>
            <w:vAlign w:val="bottom"/>
            <w:hideMark/>
          </w:tcPr>
          <w:p w14:paraId="3FEF526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5B39915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50" w:type="dxa"/>
            <w:gridSpan w:val="2"/>
            <w:tcBorders>
              <w:top w:val="single" w:sz="4" w:space="0" w:color="auto"/>
              <w:left w:val="nil"/>
              <w:bottom w:val="single" w:sz="4" w:space="0" w:color="auto"/>
              <w:right w:val="nil"/>
            </w:tcBorders>
            <w:shd w:val="clear" w:color="auto" w:fill="auto"/>
            <w:noWrap/>
            <w:vAlign w:val="bottom"/>
            <w:hideMark/>
          </w:tcPr>
          <w:p w14:paraId="4A8A62FE" w14:textId="77777777" w:rsidR="00CE547F" w:rsidRPr="00FA362E" w:rsidRDefault="00CE547F" w:rsidP="00452ADC">
            <w:pPr>
              <w:overflowPunct/>
              <w:autoSpaceDE/>
              <w:autoSpaceDN/>
              <w:adjustRightInd/>
              <w:spacing w:line="240" w:lineRule="auto"/>
              <w:textAlignment w:val="auto"/>
              <w:rPr>
                <w:rFonts w:ascii="Arial" w:hAnsi="Arial" w:cs="Arial"/>
                <w:sz w:val="20"/>
                <w:lang w:val="sk-SK"/>
              </w:rPr>
            </w:pPr>
            <w:r w:rsidRPr="00FA362E">
              <w:rPr>
                <w:rFonts w:ascii="Arial" w:hAnsi="Arial" w:cs="Arial"/>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3A048BA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5B6F712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r>
      <w:tr w:rsidR="00CE547F" w:rsidRPr="00FA362E" w14:paraId="26DE27F2"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C7D1CA6"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14:paraId="36C0CDA5"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7.51E-02</w:t>
            </w:r>
          </w:p>
        </w:tc>
        <w:tc>
          <w:tcPr>
            <w:tcW w:w="240" w:type="dxa"/>
            <w:gridSpan w:val="2"/>
            <w:tcBorders>
              <w:top w:val="nil"/>
              <w:left w:val="nil"/>
              <w:bottom w:val="nil"/>
              <w:right w:val="nil"/>
            </w:tcBorders>
            <w:shd w:val="clear" w:color="auto" w:fill="auto"/>
            <w:noWrap/>
            <w:vAlign w:val="bottom"/>
            <w:hideMark/>
          </w:tcPr>
          <w:p w14:paraId="1D9DF56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FDC4E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6.74E-02</w:t>
            </w:r>
          </w:p>
        </w:tc>
        <w:tc>
          <w:tcPr>
            <w:tcW w:w="460" w:type="dxa"/>
            <w:gridSpan w:val="2"/>
            <w:tcBorders>
              <w:top w:val="nil"/>
              <w:left w:val="nil"/>
              <w:bottom w:val="nil"/>
              <w:right w:val="nil"/>
            </w:tcBorders>
            <w:shd w:val="clear" w:color="auto" w:fill="auto"/>
            <w:noWrap/>
            <w:vAlign w:val="bottom"/>
            <w:hideMark/>
          </w:tcPr>
          <w:p w14:paraId="51C3300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0.23</w:t>
            </w:r>
          </w:p>
        </w:tc>
        <w:tc>
          <w:tcPr>
            <w:tcW w:w="240" w:type="dxa"/>
            <w:gridSpan w:val="2"/>
            <w:tcBorders>
              <w:top w:val="nil"/>
              <w:left w:val="nil"/>
              <w:bottom w:val="nil"/>
              <w:right w:val="nil"/>
            </w:tcBorders>
            <w:shd w:val="clear" w:color="auto" w:fill="auto"/>
            <w:noWrap/>
            <w:vAlign w:val="bottom"/>
            <w:hideMark/>
          </w:tcPr>
          <w:p w14:paraId="4815FC3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E7ABAD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1.18E-01</w:t>
            </w:r>
          </w:p>
        </w:tc>
        <w:tc>
          <w:tcPr>
            <w:tcW w:w="240" w:type="dxa"/>
            <w:gridSpan w:val="2"/>
            <w:tcBorders>
              <w:top w:val="nil"/>
              <w:left w:val="nil"/>
              <w:bottom w:val="nil"/>
              <w:right w:val="nil"/>
            </w:tcBorders>
            <w:shd w:val="clear" w:color="auto" w:fill="auto"/>
            <w:noWrap/>
            <w:vAlign w:val="bottom"/>
            <w:hideMark/>
          </w:tcPr>
          <w:p w14:paraId="155F1F5B"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D42979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5.72E-02</w:t>
            </w:r>
          </w:p>
        </w:tc>
        <w:tc>
          <w:tcPr>
            <w:tcW w:w="460" w:type="dxa"/>
            <w:gridSpan w:val="2"/>
            <w:tcBorders>
              <w:top w:val="nil"/>
              <w:left w:val="nil"/>
              <w:bottom w:val="nil"/>
              <w:right w:val="nil"/>
            </w:tcBorders>
            <w:shd w:val="clear" w:color="auto" w:fill="auto"/>
            <w:noWrap/>
            <w:vAlign w:val="bottom"/>
            <w:hideMark/>
          </w:tcPr>
          <w:p w14:paraId="7EBE31C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10.2</w:t>
            </w:r>
          </w:p>
        </w:tc>
        <w:tc>
          <w:tcPr>
            <w:tcW w:w="240" w:type="dxa"/>
            <w:gridSpan w:val="2"/>
            <w:tcBorders>
              <w:top w:val="nil"/>
              <w:left w:val="nil"/>
              <w:bottom w:val="nil"/>
              <w:right w:val="nil"/>
            </w:tcBorders>
            <w:shd w:val="clear" w:color="auto" w:fill="auto"/>
            <w:noWrap/>
            <w:vAlign w:val="bottom"/>
            <w:hideMark/>
          </w:tcPr>
          <w:p w14:paraId="61897D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2981E1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9.50E-03</w:t>
            </w:r>
          </w:p>
        </w:tc>
        <w:tc>
          <w:tcPr>
            <w:tcW w:w="250" w:type="dxa"/>
            <w:gridSpan w:val="2"/>
            <w:tcBorders>
              <w:top w:val="nil"/>
              <w:left w:val="nil"/>
              <w:bottom w:val="nil"/>
              <w:right w:val="nil"/>
            </w:tcBorders>
            <w:shd w:val="clear" w:color="auto" w:fill="auto"/>
            <w:noWrap/>
            <w:vAlign w:val="bottom"/>
            <w:hideMark/>
          </w:tcPr>
          <w:p w14:paraId="50C6C6D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4C6534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4.14E-03</w:t>
            </w:r>
          </w:p>
        </w:tc>
        <w:tc>
          <w:tcPr>
            <w:tcW w:w="460" w:type="dxa"/>
            <w:gridSpan w:val="2"/>
            <w:tcBorders>
              <w:top w:val="nil"/>
              <w:left w:val="nil"/>
              <w:bottom w:val="nil"/>
              <w:right w:val="nil"/>
            </w:tcBorders>
            <w:shd w:val="clear" w:color="auto" w:fill="auto"/>
            <w:noWrap/>
            <w:vAlign w:val="bottom"/>
            <w:hideMark/>
          </w:tcPr>
          <w:p w14:paraId="7776E2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5.18</w:t>
            </w:r>
          </w:p>
        </w:tc>
      </w:tr>
      <w:tr w:rsidR="00CE547F" w:rsidRPr="00FA362E" w14:paraId="2A803A28"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33AF37F8"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14:paraId="640302C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7.95E-02</w:t>
            </w:r>
          </w:p>
        </w:tc>
        <w:tc>
          <w:tcPr>
            <w:tcW w:w="240" w:type="dxa"/>
            <w:gridSpan w:val="2"/>
            <w:tcBorders>
              <w:top w:val="nil"/>
              <w:left w:val="nil"/>
              <w:bottom w:val="nil"/>
              <w:right w:val="nil"/>
            </w:tcBorders>
            <w:shd w:val="clear" w:color="auto" w:fill="auto"/>
            <w:noWrap/>
            <w:vAlign w:val="bottom"/>
            <w:hideMark/>
          </w:tcPr>
          <w:p w14:paraId="628D81E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9BD41F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6.78E-02</w:t>
            </w:r>
          </w:p>
        </w:tc>
        <w:tc>
          <w:tcPr>
            <w:tcW w:w="460" w:type="dxa"/>
            <w:gridSpan w:val="2"/>
            <w:tcBorders>
              <w:top w:val="nil"/>
              <w:left w:val="nil"/>
              <w:bottom w:val="nil"/>
              <w:right w:val="nil"/>
            </w:tcBorders>
            <w:shd w:val="clear" w:color="auto" w:fill="auto"/>
            <w:noWrap/>
            <w:vAlign w:val="bottom"/>
            <w:hideMark/>
          </w:tcPr>
          <w:p w14:paraId="1C97E89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0.24</w:t>
            </w:r>
          </w:p>
        </w:tc>
        <w:tc>
          <w:tcPr>
            <w:tcW w:w="240" w:type="dxa"/>
            <w:gridSpan w:val="2"/>
            <w:tcBorders>
              <w:top w:val="nil"/>
              <w:left w:val="nil"/>
              <w:bottom w:val="nil"/>
              <w:right w:val="nil"/>
            </w:tcBorders>
            <w:shd w:val="clear" w:color="auto" w:fill="auto"/>
            <w:noWrap/>
            <w:vAlign w:val="bottom"/>
            <w:hideMark/>
          </w:tcPr>
          <w:p w14:paraId="0AC380A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92AD08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1.20E-01</w:t>
            </w:r>
          </w:p>
        </w:tc>
        <w:tc>
          <w:tcPr>
            <w:tcW w:w="240" w:type="dxa"/>
            <w:gridSpan w:val="2"/>
            <w:tcBorders>
              <w:top w:val="nil"/>
              <w:left w:val="nil"/>
              <w:bottom w:val="nil"/>
              <w:right w:val="nil"/>
            </w:tcBorders>
            <w:shd w:val="clear" w:color="auto" w:fill="auto"/>
            <w:noWrap/>
            <w:vAlign w:val="bottom"/>
            <w:hideMark/>
          </w:tcPr>
          <w:p w14:paraId="4A8D657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2D7A4B1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5.81E-02</w:t>
            </w:r>
          </w:p>
        </w:tc>
        <w:tc>
          <w:tcPr>
            <w:tcW w:w="460" w:type="dxa"/>
            <w:gridSpan w:val="2"/>
            <w:tcBorders>
              <w:top w:val="nil"/>
              <w:left w:val="nil"/>
              <w:bottom w:val="nil"/>
              <w:right w:val="nil"/>
            </w:tcBorders>
            <w:shd w:val="clear" w:color="auto" w:fill="auto"/>
            <w:noWrap/>
            <w:vAlign w:val="bottom"/>
            <w:hideMark/>
          </w:tcPr>
          <w:p w14:paraId="479F886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10.6</w:t>
            </w:r>
          </w:p>
        </w:tc>
        <w:tc>
          <w:tcPr>
            <w:tcW w:w="240" w:type="dxa"/>
            <w:gridSpan w:val="2"/>
            <w:tcBorders>
              <w:top w:val="nil"/>
              <w:left w:val="nil"/>
              <w:bottom w:val="nil"/>
              <w:right w:val="nil"/>
            </w:tcBorders>
            <w:shd w:val="clear" w:color="auto" w:fill="auto"/>
            <w:noWrap/>
            <w:vAlign w:val="bottom"/>
            <w:hideMark/>
          </w:tcPr>
          <w:p w14:paraId="4E41739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3FFD732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9.85E-03</w:t>
            </w:r>
          </w:p>
        </w:tc>
        <w:tc>
          <w:tcPr>
            <w:tcW w:w="250" w:type="dxa"/>
            <w:gridSpan w:val="2"/>
            <w:tcBorders>
              <w:top w:val="nil"/>
              <w:left w:val="nil"/>
              <w:bottom w:val="nil"/>
              <w:right w:val="nil"/>
            </w:tcBorders>
            <w:shd w:val="clear" w:color="auto" w:fill="auto"/>
            <w:noWrap/>
            <w:vAlign w:val="bottom"/>
            <w:hideMark/>
          </w:tcPr>
          <w:p w14:paraId="79386C1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496EFD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4.41E-03</w:t>
            </w:r>
          </w:p>
        </w:tc>
        <w:tc>
          <w:tcPr>
            <w:tcW w:w="460" w:type="dxa"/>
            <w:gridSpan w:val="2"/>
            <w:tcBorders>
              <w:top w:val="nil"/>
              <w:left w:val="nil"/>
              <w:bottom w:val="nil"/>
              <w:right w:val="nil"/>
            </w:tcBorders>
            <w:shd w:val="clear" w:color="auto" w:fill="auto"/>
            <w:noWrap/>
            <w:vAlign w:val="bottom"/>
            <w:hideMark/>
          </w:tcPr>
          <w:p w14:paraId="2D7CDE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5.36</w:t>
            </w:r>
          </w:p>
        </w:tc>
      </w:tr>
      <w:tr w:rsidR="00CE547F" w:rsidRPr="00FA362E" w14:paraId="2DC41105"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443DC2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14:paraId="0A60E8C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1.90E-01</w:t>
            </w:r>
          </w:p>
        </w:tc>
        <w:tc>
          <w:tcPr>
            <w:tcW w:w="240" w:type="dxa"/>
            <w:gridSpan w:val="2"/>
            <w:tcBorders>
              <w:top w:val="nil"/>
              <w:left w:val="nil"/>
              <w:bottom w:val="nil"/>
              <w:right w:val="nil"/>
            </w:tcBorders>
            <w:shd w:val="clear" w:color="auto" w:fill="auto"/>
            <w:noWrap/>
            <w:vAlign w:val="bottom"/>
            <w:hideMark/>
          </w:tcPr>
          <w:p w14:paraId="42CE1D3D"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84480E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1.63E-01</w:t>
            </w:r>
          </w:p>
        </w:tc>
        <w:tc>
          <w:tcPr>
            <w:tcW w:w="460" w:type="dxa"/>
            <w:gridSpan w:val="2"/>
            <w:tcBorders>
              <w:top w:val="nil"/>
              <w:left w:val="nil"/>
              <w:bottom w:val="nil"/>
              <w:right w:val="nil"/>
            </w:tcBorders>
            <w:shd w:val="clear" w:color="auto" w:fill="auto"/>
            <w:noWrap/>
            <w:vAlign w:val="bottom"/>
            <w:hideMark/>
          </w:tcPr>
          <w:p w14:paraId="7713072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0.98</w:t>
            </w:r>
          </w:p>
        </w:tc>
        <w:tc>
          <w:tcPr>
            <w:tcW w:w="240" w:type="dxa"/>
            <w:gridSpan w:val="2"/>
            <w:tcBorders>
              <w:top w:val="nil"/>
              <w:left w:val="nil"/>
              <w:bottom w:val="nil"/>
              <w:right w:val="nil"/>
            </w:tcBorders>
            <w:shd w:val="clear" w:color="auto" w:fill="auto"/>
            <w:noWrap/>
            <w:vAlign w:val="bottom"/>
            <w:hideMark/>
          </w:tcPr>
          <w:p w14:paraId="30060AC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2D95E1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1.43E-01</w:t>
            </w:r>
          </w:p>
        </w:tc>
        <w:tc>
          <w:tcPr>
            <w:tcW w:w="240" w:type="dxa"/>
            <w:gridSpan w:val="2"/>
            <w:tcBorders>
              <w:top w:val="nil"/>
              <w:left w:val="nil"/>
              <w:bottom w:val="nil"/>
              <w:right w:val="nil"/>
            </w:tcBorders>
            <w:shd w:val="clear" w:color="auto" w:fill="auto"/>
            <w:noWrap/>
            <w:vAlign w:val="bottom"/>
            <w:hideMark/>
          </w:tcPr>
          <w:p w14:paraId="17FCAA9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53287E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8.79E-02</w:t>
            </w:r>
          </w:p>
        </w:tc>
        <w:tc>
          <w:tcPr>
            <w:tcW w:w="460" w:type="dxa"/>
            <w:gridSpan w:val="2"/>
            <w:tcBorders>
              <w:top w:val="nil"/>
              <w:left w:val="nil"/>
              <w:bottom w:val="nil"/>
              <w:right w:val="nil"/>
            </w:tcBorders>
            <w:shd w:val="clear" w:color="auto" w:fill="auto"/>
            <w:noWrap/>
            <w:vAlign w:val="bottom"/>
            <w:hideMark/>
          </w:tcPr>
          <w:p w14:paraId="5390924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highlight w:val="yellow"/>
                <w:lang w:val="sk-SK"/>
              </w:rPr>
              <w:t>8.7</w:t>
            </w:r>
          </w:p>
        </w:tc>
        <w:tc>
          <w:tcPr>
            <w:tcW w:w="240" w:type="dxa"/>
            <w:gridSpan w:val="2"/>
            <w:tcBorders>
              <w:top w:val="nil"/>
              <w:left w:val="nil"/>
              <w:bottom w:val="nil"/>
              <w:right w:val="nil"/>
            </w:tcBorders>
            <w:shd w:val="clear" w:color="auto" w:fill="auto"/>
            <w:noWrap/>
            <w:vAlign w:val="bottom"/>
            <w:hideMark/>
          </w:tcPr>
          <w:p w14:paraId="6C49A3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6021F8D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1.17E-02</w:t>
            </w:r>
          </w:p>
        </w:tc>
        <w:tc>
          <w:tcPr>
            <w:tcW w:w="250" w:type="dxa"/>
            <w:gridSpan w:val="2"/>
            <w:tcBorders>
              <w:top w:val="nil"/>
              <w:left w:val="nil"/>
              <w:bottom w:val="nil"/>
              <w:right w:val="nil"/>
            </w:tcBorders>
            <w:shd w:val="clear" w:color="auto" w:fill="auto"/>
            <w:noWrap/>
            <w:vAlign w:val="bottom"/>
            <w:hideMark/>
          </w:tcPr>
          <w:p w14:paraId="1254FA40"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111130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5.55E-03</w:t>
            </w:r>
          </w:p>
        </w:tc>
        <w:tc>
          <w:tcPr>
            <w:tcW w:w="460" w:type="dxa"/>
            <w:gridSpan w:val="2"/>
            <w:tcBorders>
              <w:top w:val="nil"/>
              <w:left w:val="nil"/>
              <w:bottom w:val="nil"/>
              <w:right w:val="nil"/>
            </w:tcBorders>
            <w:shd w:val="clear" w:color="auto" w:fill="auto"/>
            <w:noWrap/>
            <w:vAlign w:val="bottom"/>
            <w:hideMark/>
          </w:tcPr>
          <w:p w14:paraId="67150DE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4.12</w:t>
            </w:r>
          </w:p>
        </w:tc>
      </w:tr>
      <w:tr w:rsidR="00CE547F" w:rsidRPr="00FA362E" w14:paraId="7834F76B"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5CDB11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14:paraId="4F0F11F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1.91E-01</w:t>
            </w:r>
          </w:p>
        </w:tc>
        <w:tc>
          <w:tcPr>
            <w:tcW w:w="240" w:type="dxa"/>
            <w:gridSpan w:val="2"/>
            <w:tcBorders>
              <w:top w:val="nil"/>
              <w:left w:val="nil"/>
              <w:bottom w:val="nil"/>
              <w:right w:val="nil"/>
            </w:tcBorders>
            <w:shd w:val="clear" w:color="auto" w:fill="auto"/>
            <w:noWrap/>
            <w:vAlign w:val="bottom"/>
            <w:hideMark/>
          </w:tcPr>
          <w:p w14:paraId="10306E4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2D03227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1.68E-01</w:t>
            </w:r>
          </w:p>
        </w:tc>
        <w:tc>
          <w:tcPr>
            <w:tcW w:w="460" w:type="dxa"/>
            <w:gridSpan w:val="2"/>
            <w:tcBorders>
              <w:top w:val="nil"/>
              <w:left w:val="nil"/>
              <w:bottom w:val="nil"/>
              <w:right w:val="nil"/>
            </w:tcBorders>
            <w:shd w:val="clear" w:color="auto" w:fill="auto"/>
            <w:noWrap/>
            <w:vAlign w:val="bottom"/>
            <w:hideMark/>
          </w:tcPr>
          <w:p w14:paraId="6C4ECB9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0.96</w:t>
            </w:r>
          </w:p>
        </w:tc>
        <w:tc>
          <w:tcPr>
            <w:tcW w:w="240" w:type="dxa"/>
            <w:gridSpan w:val="2"/>
            <w:tcBorders>
              <w:top w:val="nil"/>
              <w:left w:val="nil"/>
              <w:bottom w:val="nil"/>
              <w:right w:val="nil"/>
            </w:tcBorders>
            <w:shd w:val="clear" w:color="auto" w:fill="auto"/>
            <w:noWrap/>
            <w:vAlign w:val="bottom"/>
            <w:hideMark/>
          </w:tcPr>
          <w:p w14:paraId="25E4F97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C43C25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1.40E-01</w:t>
            </w:r>
          </w:p>
        </w:tc>
        <w:tc>
          <w:tcPr>
            <w:tcW w:w="240" w:type="dxa"/>
            <w:gridSpan w:val="2"/>
            <w:tcBorders>
              <w:top w:val="nil"/>
              <w:left w:val="nil"/>
              <w:bottom w:val="nil"/>
              <w:right w:val="nil"/>
            </w:tcBorders>
            <w:shd w:val="clear" w:color="auto" w:fill="auto"/>
            <w:noWrap/>
            <w:vAlign w:val="bottom"/>
            <w:hideMark/>
          </w:tcPr>
          <w:p w14:paraId="2E82871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084C2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8.21E-02</w:t>
            </w:r>
          </w:p>
        </w:tc>
        <w:tc>
          <w:tcPr>
            <w:tcW w:w="460" w:type="dxa"/>
            <w:gridSpan w:val="2"/>
            <w:tcBorders>
              <w:top w:val="nil"/>
              <w:left w:val="nil"/>
              <w:bottom w:val="nil"/>
              <w:right w:val="nil"/>
            </w:tcBorders>
            <w:shd w:val="clear" w:color="auto" w:fill="auto"/>
            <w:noWrap/>
            <w:vAlign w:val="bottom"/>
            <w:hideMark/>
          </w:tcPr>
          <w:p w14:paraId="6016AC3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highlight w:val="yellow"/>
                <w:lang w:val="sk-SK"/>
              </w:rPr>
              <w:t>8.9</w:t>
            </w:r>
          </w:p>
        </w:tc>
        <w:tc>
          <w:tcPr>
            <w:tcW w:w="240" w:type="dxa"/>
            <w:gridSpan w:val="2"/>
            <w:tcBorders>
              <w:top w:val="nil"/>
              <w:left w:val="nil"/>
              <w:bottom w:val="nil"/>
              <w:right w:val="nil"/>
            </w:tcBorders>
            <w:shd w:val="clear" w:color="auto" w:fill="auto"/>
            <w:noWrap/>
            <w:vAlign w:val="bottom"/>
            <w:hideMark/>
          </w:tcPr>
          <w:p w14:paraId="60D8CAB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7E58C1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1.15E-02</w:t>
            </w:r>
          </w:p>
        </w:tc>
        <w:tc>
          <w:tcPr>
            <w:tcW w:w="250" w:type="dxa"/>
            <w:gridSpan w:val="2"/>
            <w:tcBorders>
              <w:top w:val="nil"/>
              <w:left w:val="nil"/>
              <w:bottom w:val="nil"/>
              <w:right w:val="nil"/>
            </w:tcBorders>
            <w:shd w:val="clear" w:color="auto" w:fill="auto"/>
            <w:noWrap/>
            <w:vAlign w:val="bottom"/>
            <w:hideMark/>
          </w:tcPr>
          <w:p w14:paraId="3C3B743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FE64E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5.04E-03</w:t>
            </w:r>
          </w:p>
        </w:tc>
        <w:tc>
          <w:tcPr>
            <w:tcW w:w="460" w:type="dxa"/>
            <w:gridSpan w:val="2"/>
            <w:tcBorders>
              <w:top w:val="nil"/>
              <w:left w:val="nil"/>
              <w:bottom w:val="nil"/>
              <w:right w:val="nil"/>
            </w:tcBorders>
            <w:shd w:val="clear" w:color="auto" w:fill="auto"/>
            <w:noWrap/>
            <w:vAlign w:val="bottom"/>
            <w:hideMark/>
          </w:tcPr>
          <w:p w14:paraId="516058A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4.17</w:t>
            </w:r>
          </w:p>
        </w:tc>
      </w:tr>
      <w:tr w:rsidR="00CE547F" w:rsidRPr="00FA362E" w14:paraId="0370AD01"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2304C965"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14:paraId="09AEF58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3.00E-02</w:t>
            </w:r>
          </w:p>
        </w:tc>
        <w:tc>
          <w:tcPr>
            <w:tcW w:w="240" w:type="dxa"/>
            <w:gridSpan w:val="2"/>
            <w:tcBorders>
              <w:top w:val="nil"/>
              <w:left w:val="nil"/>
              <w:bottom w:val="nil"/>
              <w:right w:val="nil"/>
            </w:tcBorders>
            <w:shd w:val="clear" w:color="auto" w:fill="auto"/>
            <w:noWrap/>
            <w:vAlign w:val="bottom"/>
            <w:hideMark/>
          </w:tcPr>
          <w:p w14:paraId="180EA4C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4D3FA2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1.54E-02</w:t>
            </w:r>
          </w:p>
        </w:tc>
        <w:tc>
          <w:tcPr>
            <w:tcW w:w="460" w:type="dxa"/>
            <w:gridSpan w:val="2"/>
            <w:tcBorders>
              <w:top w:val="nil"/>
              <w:left w:val="nil"/>
              <w:bottom w:val="nil"/>
              <w:right w:val="nil"/>
            </w:tcBorders>
            <w:shd w:val="clear" w:color="auto" w:fill="auto"/>
            <w:noWrap/>
            <w:vAlign w:val="bottom"/>
            <w:hideMark/>
          </w:tcPr>
          <w:p w14:paraId="533062D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0.06</w:t>
            </w:r>
          </w:p>
        </w:tc>
        <w:tc>
          <w:tcPr>
            <w:tcW w:w="240" w:type="dxa"/>
            <w:gridSpan w:val="2"/>
            <w:tcBorders>
              <w:top w:val="nil"/>
              <w:left w:val="nil"/>
              <w:bottom w:val="nil"/>
              <w:right w:val="nil"/>
            </w:tcBorders>
            <w:shd w:val="clear" w:color="auto" w:fill="auto"/>
            <w:noWrap/>
            <w:vAlign w:val="bottom"/>
            <w:hideMark/>
          </w:tcPr>
          <w:p w14:paraId="024BAB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2C066EE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6.11E-02</w:t>
            </w:r>
          </w:p>
        </w:tc>
        <w:tc>
          <w:tcPr>
            <w:tcW w:w="240" w:type="dxa"/>
            <w:gridSpan w:val="2"/>
            <w:tcBorders>
              <w:top w:val="nil"/>
              <w:left w:val="nil"/>
              <w:bottom w:val="nil"/>
              <w:right w:val="nil"/>
            </w:tcBorders>
            <w:shd w:val="clear" w:color="auto" w:fill="auto"/>
            <w:noWrap/>
            <w:vAlign w:val="bottom"/>
            <w:hideMark/>
          </w:tcPr>
          <w:p w14:paraId="0DD895D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8F848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1.25E-02</w:t>
            </w:r>
          </w:p>
        </w:tc>
        <w:tc>
          <w:tcPr>
            <w:tcW w:w="460" w:type="dxa"/>
            <w:gridSpan w:val="2"/>
            <w:tcBorders>
              <w:top w:val="nil"/>
              <w:left w:val="nil"/>
              <w:bottom w:val="nil"/>
              <w:right w:val="nil"/>
            </w:tcBorders>
            <w:shd w:val="clear" w:color="auto" w:fill="auto"/>
            <w:noWrap/>
            <w:vAlign w:val="bottom"/>
            <w:hideMark/>
          </w:tcPr>
          <w:p w14:paraId="78105399"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9.8</w:t>
            </w:r>
          </w:p>
        </w:tc>
        <w:tc>
          <w:tcPr>
            <w:tcW w:w="240" w:type="dxa"/>
            <w:gridSpan w:val="2"/>
            <w:tcBorders>
              <w:top w:val="nil"/>
              <w:left w:val="nil"/>
              <w:bottom w:val="nil"/>
              <w:right w:val="nil"/>
            </w:tcBorders>
            <w:shd w:val="clear" w:color="auto" w:fill="auto"/>
            <w:noWrap/>
            <w:vAlign w:val="bottom"/>
            <w:hideMark/>
          </w:tcPr>
          <w:p w14:paraId="2564047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90B90F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5.53E-03</w:t>
            </w:r>
          </w:p>
        </w:tc>
        <w:tc>
          <w:tcPr>
            <w:tcW w:w="250" w:type="dxa"/>
            <w:gridSpan w:val="2"/>
            <w:tcBorders>
              <w:top w:val="nil"/>
              <w:left w:val="nil"/>
              <w:bottom w:val="nil"/>
              <w:right w:val="nil"/>
            </w:tcBorders>
            <w:shd w:val="clear" w:color="auto" w:fill="auto"/>
            <w:noWrap/>
            <w:vAlign w:val="bottom"/>
            <w:hideMark/>
          </w:tcPr>
          <w:p w14:paraId="1BC4F76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E53C9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9.16E-04</w:t>
            </w:r>
          </w:p>
        </w:tc>
        <w:tc>
          <w:tcPr>
            <w:tcW w:w="460" w:type="dxa"/>
            <w:gridSpan w:val="2"/>
            <w:tcBorders>
              <w:top w:val="nil"/>
              <w:left w:val="nil"/>
              <w:bottom w:val="nil"/>
              <w:right w:val="nil"/>
            </w:tcBorders>
            <w:shd w:val="clear" w:color="auto" w:fill="auto"/>
            <w:noWrap/>
            <w:vAlign w:val="bottom"/>
            <w:hideMark/>
          </w:tcPr>
          <w:p w14:paraId="1F5B0F8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5.09</w:t>
            </w:r>
          </w:p>
        </w:tc>
      </w:tr>
      <w:tr w:rsidR="00CE547F" w:rsidRPr="00FA362E" w14:paraId="3071454F"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4A9C0DB"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14:paraId="4F583B9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2.22E-02</w:t>
            </w:r>
          </w:p>
        </w:tc>
        <w:tc>
          <w:tcPr>
            <w:tcW w:w="240" w:type="dxa"/>
            <w:gridSpan w:val="2"/>
            <w:tcBorders>
              <w:top w:val="nil"/>
              <w:left w:val="nil"/>
              <w:bottom w:val="nil"/>
              <w:right w:val="nil"/>
            </w:tcBorders>
            <w:shd w:val="clear" w:color="auto" w:fill="auto"/>
            <w:noWrap/>
            <w:vAlign w:val="bottom"/>
            <w:hideMark/>
          </w:tcPr>
          <w:p w14:paraId="06F30C3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352947B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9.74E-03</w:t>
            </w:r>
          </w:p>
        </w:tc>
        <w:tc>
          <w:tcPr>
            <w:tcW w:w="460" w:type="dxa"/>
            <w:gridSpan w:val="2"/>
            <w:tcBorders>
              <w:top w:val="nil"/>
              <w:left w:val="nil"/>
              <w:bottom w:val="nil"/>
              <w:right w:val="nil"/>
            </w:tcBorders>
            <w:shd w:val="clear" w:color="auto" w:fill="auto"/>
            <w:noWrap/>
            <w:vAlign w:val="bottom"/>
            <w:hideMark/>
          </w:tcPr>
          <w:p w14:paraId="0BB1233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0.04</w:t>
            </w:r>
          </w:p>
        </w:tc>
        <w:tc>
          <w:tcPr>
            <w:tcW w:w="240" w:type="dxa"/>
            <w:gridSpan w:val="2"/>
            <w:tcBorders>
              <w:top w:val="nil"/>
              <w:left w:val="nil"/>
              <w:bottom w:val="nil"/>
              <w:right w:val="nil"/>
            </w:tcBorders>
            <w:shd w:val="clear" w:color="auto" w:fill="auto"/>
            <w:noWrap/>
            <w:vAlign w:val="bottom"/>
            <w:hideMark/>
          </w:tcPr>
          <w:p w14:paraId="25A1498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378F8C2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6.07E-02</w:t>
            </w:r>
          </w:p>
        </w:tc>
        <w:tc>
          <w:tcPr>
            <w:tcW w:w="240" w:type="dxa"/>
            <w:gridSpan w:val="2"/>
            <w:tcBorders>
              <w:top w:val="nil"/>
              <w:left w:val="nil"/>
              <w:bottom w:val="nil"/>
              <w:right w:val="nil"/>
            </w:tcBorders>
            <w:shd w:val="clear" w:color="auto" w:fill="auto"/>
            <w:noWrap/>
            <w:vAlign w:val="bottom"/>
            <w:hideMark/>
          </w:tcPr>
          <w:p w14:paraId="18FF82AA"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D4481D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1.43E-02</w:t>
            </w:r>
          </w:p>
        </w:tc>
        <w:tc>
          <w:tcPr>
            <w:tcW w:w="460" w:type="dxa"/>
            <w:gridSpan w:val="2"/>
            <w:tcBorders>
              <w:top w:val="nil"/>
              <w:left w:val="nil"/>
              <w:bottom w:val="nil"/>
              <w:right w:val="nil"/>
            </w:tcBorders>
            <w:shd w:val="clear" w:color="auto" w:fill="auto"/>
            <w:noWrap/>
            <w:vAlign w:val="bottom"/>
            <w:hideMark/>
          </w:tcPr>
          <w:p w14:paraId="6835AC8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9.9</w:t>
            </w:r>
          </w:p>
        </w:tc>
        <w:tc>
          <w:tcPr>
            <w:tcW w:w="240" w:type="dxa"/>
            <w:gridSpan w:val="2"/>
            <w:tcBorders>
              <w:top w:val="nil"/>
              <w:left w:val="nil"/>
              <w:bottom w:val="nil"/>
              <w:right w:val="nil"/>
            </w:tcBorders>
            <w:shd w:val="clear" w:color="auto" w:fill="auto"/>
            <w:noWrap/>
            <w:vAlign w:val="bottom"/>
            <w:hideMark/>
          </w:tcPr>
          <w:p w14:paraId="6E29BE2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27157C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5.55E-03</w:t>
            </w:r>
          </w:p>
        </w:tc>
        <w:tc>
          <w:tcPr>
            <w:tcW w:w="250" w:type="dxa"/>
            <w:gridSpan w:val="2"/>
            <w:tcBorders>
              <w:top w:val="nil"/>
              <w:left w:val="nil"/>
              <w:bottom w:val="nil"/>
              <w:right w:val="nil"/>
            </w:tcBorders>
            <w:shd w:val="clear" w:color="auto" w:fill="auto"/>
            <w:noWrap/>
            <w:vAlign w:val="bottom"/>
            <w:hideMark/>
          </w:tcPr>
          <w:p w14:paraId="614062C0"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E193F3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9.25E-04</w:t>
            </w:r>
          </w:p>
        </w:tc>
        <w:tc>
          <w:tcPr>
            <w:tcW w:w="460" w:type="dxa"/>
            <w:gridSpan w:val="2"/>
            <w:tcBorders>
              <w:top w:val="nil"/>
              <w:left w:val="nil"/>
              <w:bottom w:val="nil"/>
              <w:right w:val="nil"/>
            </w:tcBorders>
            <w:shd w:val="clear" w:color="auto" w:fill="auto"/>
            <w:noWrap/>
            <w:vAlign w:val="bottom"/>
            <w:hideMark/>
          </w:tcPr>
          <w:p w14:paraId="299ABDD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5.13</w:t>
            </w:r>
          </w:p>
        </w:tc>
      </w:tr>
      <w:tr w:rsidR="00CE547F" w:rsidRPr="00FA362E" w14:paraId="2B9B15A9"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47CB2A2"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14:paraId="3EDD968A"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5.61E-02</w:t>
            </w:r>
          </w:p>
        </w:tc>
        <w:tc>
          <w:tcPr>
            <w:tcW w:w="240" w:type="dxa"/>
            <w:gridSpan w:val="2"/>
            <w:tcBorders>
              <w:top w:val="nil"/>
              <w:left w:val="nil"/>
              <w:bottom w:val="nil"/>
              <w:right w:val="nil"/>
            </w:tcBorders>
            <w:shd w:val="clear" w:color="auto" w:fill="auto"/>
            <w:noWrap/>
            <w:vAlign w:val="bottom"/>
            <w:hideMark/>
          </w:tcPr>
          <w:p w14:paraId="55E513F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503C7AF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3.18E-02</w:t>
            </w:r>
          </w:p>
        </w:tc>
        <w:tc>
          <w:tcPr>
            <w:tcW w:w="460" w:type="dxa"/>
            <w:gridSpan w:val="2"/>
            <w:tcBorders>
              <w:top w:val="nil"/>
              <w:left w:val="nil"/>
              <w:bottom w:val="nil"/>
              <w:right w:val="nil"/>
            </w:tcBorders>
            <w:shd w:val="clear" w:color="auto" w:fill="auto"/>
            <w:noWrap/>
            <w:vAlign w:val="bottom"/>
            <w:hideMark/>
          </w:tcPr>
          <w:p w14:paraId="3B456BE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0.05</w:t>
            </w:r>
          </w:p>
        </w:tc>
        <w:tc>
          <w:tcPr>
            <w:tcW w:w="240" w:type="dxa"/>
            <w:gridSpan w:val="2"/>
            <w:tcBorders>
              <w:top w:val="nil"/>
              <w:left w:val="nil"/>
              <w:bottom w:val="nil"/>
              <w:right w:val="nil"/>
            </w:tcBorders>
            <w:shd w:val="clear" w:color="auto" w:fill="auto"/>
            <w:noWrap/>
            <w:vAlign w:val="bottom"/>
            <w:hideMark/>
          </w:tcPr>
          <w:p w14:paraId="714A776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0D2AFF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1.48E-01</w:t>
            </w:r>
          </w:p>
        </w:tc>
        <w:tc>
          <w:tcPr>
            <w:tcW w:w="240" w:type="dxa"/>
            <w:gridSpan w:val="2"/>
            <w:tcBorders>
              <w:top w:val="nil"/>
              <w:left w:val="nil"/>
              <w:bottom w:val="nil"/>
              <w:right w:val="nil"/>
            </w:tcBorders>
            <w:shd w:val="clear" w:color="auto" w:fill="auto"/>
            <w:noWrap/>
            <w:vAlign w:val="bottom"/>
            <w:hideMark/>
          </w:tcPr>
          <w:p w14:paraId="3DB6382E"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2960A3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3.37E-02</w:t>
            </w:r>
          </w:p>
        </w:tc>
        <w:tc>
          <w:tcPr>
            <w:tcW w:w="460" w:type="dxa"/>
            <w:gridSpan w:val="2"/>
            <w:tcBorders>
              <w:top w:val="nil"/>
              <w:left w:val="nil"/>
              <w:bottom w:val="nil"/>
              <w:right w:val="nil"/>
            </w:tcBorders>
            <w:shd w:val="clear" w:color="auto" w:fill="auto"/>
            <w:noWrap/>
            <w:vAlign w:val="bottom"/>
            <w:hideMark/>
          </w:tcPr>
          <w:p w14:paraId="2111A63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w:t>
            </w:r>
          </w:p>
        </w:tc>
        <w:tc>
          <w:tcPr>
            <w:tcW w:w="240" w:type="dxa"/>
            <w:gridSpan w:val="2"/>
            <w:tcBorders>
              <w:top w:val="nil"/>
              <w:left w:val="nil"/>
              <w:bottom w:val="nil"/>
              <w:right w:val="nil"/>
            </w:tcBorders>
            <w:shd w:val="clear" w:color="auto" w:fill="auto"/>
            <w:noWrap/>
            <w:vAlign w:val="bottom"/>
            <w:hideMark/>
          </w:tcPr>
          <w:p w14:paraId="3D231A9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6C122E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5.61E-03</w:t>
            </w:r>
          </w:p>
        </w:tc>
        <w:tc>
          <w:tcPr>
            <w:tcW w:w="250" w:type="dxa"/>
            <w:gridSpan w:val="2"/>
            <w:tcBorders>
              <w:top w:val="nil"/>
              <w:left w:val="nil"/>
              <w:bottom w:val="nil"/>
              <w:right w:val="nil"/>
            </w:tcBorders>
            <w:shd w:val="clear" w:color="auto" w:fill="auto"/>
            <w:noWrap/>
            <w:vAlign w:val="bottom"/>
            <w:hideMark/>
          </w:tcPr>
          <w:p w14:paraId="3A64A2ED"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1CB41F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7.84E-04</w:t>
            </w:r>
          </w:p>
        </w:tc>
        <w:tc>
          <w:tcPr>
            <w:tcW w:w="460" w:type="dxa"/>
            <w:gridSpan w:val="2"/>
            <w:tcBorders>
              <w:top w:val="nil"/>
              <w:left w:val="nil"/>
              <w:bottom w:val="nil"/>
              <w:right w:val="nil"/>
            </w:tcBorders>
            <w:shd w:val="clear" w:color="auto" w:fill="auto"/>
            <w:noWrap/>
            <w:vAlign w:val="bottom"/>
            <w:hideMark/>
          </w:tcPr>
          <w:p w14:paraId="2DAEF28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4.72</w:t>
            </w:r>
          </w:p>
        </w:tc>
      </w:tr>
      <w:tr w:rsidR="00CE547F" w:rsidRPr="00FA362E" w14:paraId="7A7CBB50"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779ACE75"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14:paraId="08EF451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5.35E-02</w:t>
            </w:r>
          </w:p>
        </w:tc>
        <w:tc>
          <w:tcPr>
            <w:tcW w:w="240" w:type="dxa"/>
            <w:gridSpan w:val="2"/>
            <w:tcBorders>
              <w:top w:val="nil"/>
              <w:left w:val="nil"/>
              <w:bottom w:val="nil"/>
              <w:right w:val="nil"/>
            </w:tcBorders>
            <w:shd w:val="clear" w:color="auto" w:fill="auto"/>
            <w:noWrap/>
            <w:vAlign w:val="bottom"/>
            <w:hideMark/>
          </w:tcPr>
          <w:p w14:paraId="5E3A03B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2ADF34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3.57E-02</w:t>
            </w:r>
          </w:p>
        </w:tc>
        <w:tc>
          <w:tcPr>
            <w:tcW w:w="460" w:type="dxa"/>
            <w:gridSpan w:val="2"/>
            <w:tcBorders>
              <w:top w:val="nil"/>
              <w:left w:val="nil"/>
              <w:bottom w:val="nil"/>
              <w:right w:val="nil"/>
            </w:tcBorders>
            <w:shd w:val="clear" w:color="auto" w:fill="auto"/>
            <w:noWrap/>
            <w:vAlign w:val="bottom"/>
            <w:hideMark/>
          </w:tcPr>
          <w:p w14:paraId="1659C1A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0.05</w:t>
            </w:r>
          </w:p>
        </w:tc>
        <w:tc>
          <w:tcPr>
            <w:tcW w:w="240" w:type="dxa"/>
            <w:gridSpan w:val="2"/>
            <w:tcBorders>
              <w:top w:val="nil"/>
              <w:left w:val="nil"/>
              <w:bottom w:val="nil"/>
              <w:right w:val="nil"/>
            </w:tcBorders>
            <w:shd w:val="clear" w:color="auto" w:fill="auto"/>
            <w:noWrap/>
            <w:vAlign w:val="bottom"/>
            <w:hideMark/>
          </w:tcPr>
          <w:p w14:paraId="0C680B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E8FE3D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1.51E-01</w:t>
            </w:r>
          </w:p>
        </w:tc>
        <w:tc>
          <w:tcPr>
            <w:tcW w:w="240" w:type="dxa"/>
            <w:gridSpan w:val="2"/>
            <w:tcBorders>
              <w:top w:val="nil"/>
              <w:left w:val="nil"/>
              <w:bottom w:val="nil"/>
              <w:right w:val="nil"/>
            </w:tcBorders>
            <w:shd w:val="clear" w:color="auto" w:fill="auto"/>
            <w:noWrap/>
            <w:vAlign w:val="bottom"/>
            <w:hideMark/>
          </w:tcPr>
          <w:p w14:paraId="41234FE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2BCD9E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3.16E-02</w:t>
            </w:r>
          </w:p>
        </w:tc>
        <w:tc>
          <w:tcPr>
            <w:tcW w:w="460" w:type="dxa"/>
            <w:gridSpan w:val="2"/>
            <w:tcBorders>
              <w:top w:val="nil"/>
              <w:left w:val="nil"/>
              <w:bottom w:val="nil"/>
              <w:right w:val="nil"/>
            </w:tcBorders>
            <w:shd w:val="clear" w:color="auto" w:fill="auto"/>
            <w:noWrap/>
            <w:vAlign w:val="bottom"/>
            <w:hideMark/>
          </w:tcPr>
          <w:p w14:paraId="220091B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9.6</w:t>
            </w:r>
          </w:p>
        </w:tc>
        <w:tc>
          <w:tcPr>
            <w:tcW w:w="240" w:type="dxa"/>
            <w:gridSpan w:val="2"/>
            <w:tcBorders>
              <w:top w:val="nil"/>
              <w:left w:val="nil"/>
              <w:bottom w:val="nil"/>
              <w:right w:val="nil"/>
            </w:tcBorders>
            <w:shd w:val="clear" w:color="auto" w:fill="auto"/>
            <w:noWrap/>
            <w:vAlign w:val="bottom"/>
            <w:hideMark/>
          </w:tcPr>
          <w:p w14:paraId="0AE2092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C86AD9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5.79E-03</w:t>
            </w:r>
          </w:p>
        </w:tc>
        <w:tc>
          <w:tcPr>
            <w:tcW w:w="250" w:type="dxa"/>
            <w:gridSpan w:val="2"/>
            <w:tcBorders>
              <w:top w:val="nil"/>
              <w:left w:val="nil"/>
              <w:bottom w:val="nil"/>
              <w:right w:val="nil"/>
            </w:tcBorders>
            <w:shd w:val="clear" w:color="auto" w:fill="auto"/>
            <w:noWrap/>
            <w:vAlign w:val="bottom"/>
            <w:hideMark/>
          </w:tcPr>
          <w:p w14:paraId="75BEFE3A"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3B2BFEF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9.23E-04</w:t>
            </w:r>
          </w:p>
        </w:tc>
        <w:tc>
          <w:tcPr>
            <w:tcW w:w="460" w:type="dxa"/>
            <w:gridSpan w:val="2"/>
            <w:tcBorders>
              <w:top w:val="nil"/>
              <w:left w:val="nil"/>
              <w:bottom w:val="nil"/>
              <w:right w:val="nil"/>
            </w:tcBorders>
            <w:shd w:val="clear" w:color="auto" w:fill="auto"/>
            <w:noWrap/>
            <w:vAlign w:val="bottom"/>
            <w:hideMark/>
          </w:tcPr>
          <w:p w14:paraId="21E21CE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4.89</w:t>
            </w:r>
          </w:p>
        </w:tc>
      </w:tr>
      <w:tr w:rsidR="00CE547F" w:rsidRPr="00FA362E" w14:paraId="66C28F81"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E2AD8A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14:paraId="6CC5A055"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2.20E-01</w:t>
            </w:r>
          </w:p>
        </w:tc>
        <w:tc>
          <w:tcPr>
            <w:tcW w:w="240" w:type="dxa"/>
            <w:gridSpan w:val="2"/>
            <w:tcBorders>
              <w:top w:val="nil"/>
              <w:left w:val="nil"/>
              <w:bottom w:val="nil"/>
              <w:right w:val="nil"/>
            </w:tcBorders>
            <w:shd w:val="clear" w:color="auto" w:fill="auto"/>
            <w:noWrap/>
            <w:vAlign w:val="bottom"/>
            <w:hideMark/>
          </w:tcPr>
          <w:p w14:paraId="74A4C2C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FD14DB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6.61E-01</w:t>
            </w:r>
          </w:p>
        </w:tc>
        <w:tc>
          <w:tcPr>
            <w:tcW w:w="460" w:type="dxa"/>
            <w:gridSpan w:val="2"/>
            <w:tcBorders>
              <w:top w:val="nil"/>
              <w:left w:val="nil"/>
              <w:bottom w:val="nil"/>
              <w:right w:val="nil"/>
            </w:tcBorders>
            <w:shd w:val="clear" w:color="auto" w:fill="auto"/>
            <w:noWrap/>
            <w:vAlign w:val="bottom"/>
            <w:hideMark/>
          </w:tcPr>
          <w:p w14:paraId="4B9E73D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0.37</w:t>
            </w:r>
          </w:p>
        </w:tc>
        <w:tc>
          <w:tcPr>
            <w:tcW w:w="240" w:type="dxa"/>
            <w:gridSpan w:val="2"/>
            <w:tcBorders>
              <w:top w:val="nil"/>
              <w:left w:val="nil"/>
              <w:bottom w:val="nil"/>
              <w:right w:val="nil"/>
            </w:tcBorders>
            <w:shd w:val="clear" w:color="auto" w:fill="auto"/>
            <w:noWrap/>
            <w:vAlign w:val="bottom"/>
            <w:hideMark/>
          </w:tcPr>
          <w:p w14:paraId="18CDDDC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2CC23F1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1.41E-01</w:t>
            </w:r>
          </w:p>
        </w:tc>
        <w:tc>
          <w:tcPr>
            <w:tcW w:w="240" w:type="dxa"/>
            <w:gridSpan w:val="2"/>
            <w:tcBorders>
              <w:top w:val="nil"/>
              <w:left w:val="nil"/>
              <w:bottom w:val="nil"/>
              <w:right w:val="nil"/>
            </w:tcBorders>
            <w:shd w:val="clear" w:color="auto" w:fill="auto"/>
            <w:noWrap/>
            <w:vAlign w:val="bottom"/>
            <w:hideMark/>
          </w:tcPr>
          <w:p w14:paraId="32FB0B61"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3F060A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1.13E-01</w:t>
            </w:r>
          </w:p>
        </w:tc>
        <w:tc>
          <w:tcPr>
            <w:tcW w:w="460" w:type="dxa"/>
            <w:gridSpan w:val="2"/>
            <w:tcBorders>
              <w:top w:val="nil"/>
              <w:left w:val="nil"/>
              <w:bottom w:val="nil"/>
              <w:right w:val="nil"/>
            </w:tcBorders>
            <w:shd w:val="clear" w:color="auto" w:fill="auto"/>
            <w:noWrap/>
            <w:vAlign w:val="bottom"/>
            <w:hideMark/>
          </w:tcPr>
          <w:p w14:paraId="17B8CD6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19.0</w:t>
            </w:r>
          </w:p>
        </w:tc>
        <w:tc>
          <w:tcPr>
            <w:tcW w:w="240" w:type="dxa"/>
            <w:gridSpan w:val="2"/>
            <w:tcBorders>
              <w:top w:val="nil"/>
              <w:left w:val="nil"/>
              <w:bottom w:val="nil"/>
              <w:right w:val="nil"/>
            </w:tcBorders>
            <w:shd w:val="clear" w:color="auto" w:fill="auto"/>
            <w:noWrap/>
            <w:vAlign w:val="bottom"/>
            <w:hideMark/>
          </w:tcPr>
          <w:p w14:paraId="27AC76A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E50D224"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1.00E-02</w:t>
            </w:r>
          </w:p>
        </w:tc>
        <w:tc>
          <w:tcPr>
            <w:tcW w:w="250" w:type="dxa"/>
            <w:gridSpan w:val="2"/>
            <w:tcBorders>
              <w:top w:val="nil"/>
              <w:left w:val="nil"/>
              <w:bottom w:val="nil"/>
              <w:right w:val="nil"/>
            </w:tcBorders>
            <w:shd w:val="clear" w:color="auto" w:fill="auto"/>
            <w:noWrap/>
            <w:vAlign w:val="bottom"/>
            <w:hideMark/>
          </w:tcPr>
          <w:p w14:paraId="1D9A7104"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8EE7A4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6.28E-03</w:t>
            </w:r>
          </w:p>
        </w:tc>
        <w:tc>
          <w:tcPr>
            <w:tcW w:w="460" w:type="dxa"/>
            <w:gridSpan w:val="2"/>
            <w:tcBorders>
              <w:top w:val="nil"/>
              <w:left w:val="nil"/>
              <w:bottom w:val="nil"/>
              <w:right w:val="nil"/>
            </w:tcBorders>
            <w:shd w:val="clear" w:color="auto" w:fill="auto"/>
            <w:noWrap/>
            <w:vAlign w:val="bottom"/>
            <w:hideMark/>
          </w:tcPr>
          <w:p w14:paraId="7FD6994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9.42</w:t>
            </w:r>
          </w:p>
        </w:tc>
      </w:tr>
      <w:tr w:rsidR="00CE547F" w:rsidRPr="00FA362E" w14:paraId="4DE11697"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10844EB"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14:paraId="4548CB4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6.27E-02</w:t>
            </w:r>
          </w:p>
        </w:tc>
        <w:tc>
          <w:tcPr>
            <w:tcW w:w="240" w:type="dxa"/>
            <w:gridSpan w:val="2"/>
            <w:tcBorders>
              <w:top w:val="nil"/>
              <w:left w:val="nil"/>
              <w:bottom w:val="nil"/>
              <w:right w:val="nil"/>
            </w:tcBorders>
            <w:shd w:val="clear" w:color="auto" w:fill="auto"/>
            <w:noWrap/>
            <w:vAlign w:val="bottom"/>
            <w:hideMark/>
          </w:tcPr>
          <w:p w14:paraId="14AB4FD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B21C36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9.20E-02</w:t>
            </w:r>
          </w:p>
        </w:tc>
        <w:tc>
          <w:tcPr>
            <w:tcW w:w="460" w:type="dxa"/>
            <w:gridSpan w:val="2"/>
            <w:tcBorders>
              <w:top w:val="nil"/>
              <w:left w:val="nil"/>
              <w:bottom w:val="nil"/>
              <w:right w:val="nil"/>
            </w:tcBorders>
            <w:shd w:val="clear" w:color="auto" w:fill="auto"/>
            <w:noWrap/>
            <w:vAlign w:val="bottom"/>
            <w:hideMark/>
          </w:tcPr>
          <w:p w14:paraId="2952A61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0.10</w:t>
            </w:r>
          </w:p>
        </w:tc>
        <w:tc>
          <w:tcPr>
            <w:tcW w:w="240" w:type="dxa"/>
            <w:gridSpan w:val="2"/>
            <w:tcBorders>
              <w:top w:val="nil"/>
              <w:left w:val="nil"/>
              <w:bottom w:val="nil"/>
              <w:right w:val="nil"/>
            </w:tcBorders>
            <w:shd w:val="clear" w:color="auto" w:fill="auto"/>
            <w:noWrap/>
            <w:vAlign w:val="bottom"/>
            <w:hideMark/>
          </w:tcPr>
          <w:p w14:paraId="62BA2EA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B9D5B6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1.28E-01</w:t>
            </w:r>
          </w:p>
        </w:tc>
        <w:tc>
          <w:tcPr>
            <w:tcW w:w="240" w:type="dxa"/>
            <w:gridSpan w:val="2"/>
            <w:tcBorders>
              <w:top w:val="nil"/>
              <w:left w:val="nil"/>
              <w:bottom w:val="nil"/>
              <w:right w:val="nil"/>
            </w:tcBorders>
            <w:shd w:val="clear" w:color="auto" w:fill="auto"/>
            <w:noWrap/>
            <w:vAlign w:val="bottom"/>
            <w:hideMark/>
          </w:tcPr>
          <w:p w14:paraId="7EC8F707"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EB9BB9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8.25E-02</w:t>
            </w:r>
          </w:p>
        </w:tc>
        <w:tc>
          <w:tcPr>
            <w:tcW w:w="460" w:type="dxa"/>
            <w:gridSpan w:val="2"/>
            <w:tcBorders>
              <w:top w:val="nil"/>
              <w:left w:val="nil"/>
              <w:bottom w:val="nil"/>
              <w:right w:val="nil"/>
            </w:tcBorders>
            <w:shd w:val="clear" w:color="auto" w:fill="auto"/>
            <w:noWrap/>
            <w:vAlign w:val="bottom"/>
            <w:hideMark/>
          </w:tcPr>
          <w:p w14:paraId="365F11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17.7</w:t>
            </w:r>
          </w:p>
        </w:tc>
        <w:tc>
          <w:tcPr>
            <w:tcW w:w="240" w:type="dxa"/>
            <w:gridSpan w:val="2"/>
            <w:tcBorders>
              <w:top w:val="nil"/>
              <w:left w:val="nil"/>
              <w:bottom w:val="nil"/>
              <w:right w:val="nil"/>
            </w:tcBorders>
            <w:shd w:val="clear" w:color="auto" w:fill="auto"/>
            <w:noWrap/>
            <w:vAlign w:val="bottom"/>
            <w:hideMark/>
          </w:tcPr>
          <w:p w14:paraId="781F427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6246E33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9.12E-03</w:t>
            </w:r>
          </w:p>
        </w:tc>
        <w:tc>
          <w:tcPr>
            <w:tcW w:w="250" w:type="dxa"/>
            <w:gridSpan w:val="2"/>
            <w:tcBorders>
              <w:top w:val="nil"/>
              <w:left w:val="nil"/>
              <w:bottom w:val="nil"/>
              <w:right w:val="nil"/>
            </w:tcBorders>
            <w:shd w:val="clear" w:color="auto" w:fill="auto"/>
            <w:noWrap/>
            <w:vAlign w:val="bottom"/>
            <w:hideMark/>
          </w:tcPr>
          <w:p w14:paraId="5488AAF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A12F58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3.96E-03</w:t>
            </w:r>
          </w:p>
        </w:tc>
        <w:tc>
          <w:tcPr>
            <w:tcW w:w="460" w:type="dxa"/>
            <w:gridSpan w:val="2"/>
            <w:tcBorders>
              <w:top w:val="nil"/>
              <w:left w:val="nil"/>
              <w:bottom w:val="nil"/>
              <w:right w:val="nil"/>
            </w:tcBorders>
            <w:shd w:val="clear" w:color="auto" w:fill="auto"/>
            <w:noWrap/>
            <w:vAlign w:val="bottom"/>
            <w:hideMark/>
          </w:tcPr>
          <w:p w14:paraId="64633B2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8.82</w:t>
            </w:r>
          </w:p>
        </w:tc>
      </w:tr>
      <w:tr w:rsidR="00CE547F" w:rsidRPr="00FA362E" w14:paraId="46BDCAA5"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4F2C8D60"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lastRenderedPageBreak/>
              <w:t>15</w:t>
            </w:r>
          </w:p>
        </w:tc>
        <w:tc>
          <w:tcPr>
            <w:tcW w:w="820" w:type="dxa"/>
            <w:tcBorders>
              <w:top w:val="nil"/>
              <w:left w:val="nil"/>
              <w:bottom w:val="nil"/>
              <w:right w:val="nil"/>
            </w:tcBorders>
            <w:shd w:val="clear" w:color="auto" w:fill="auto"/>
            <w:noWrap/>
            <w:vAlign w:val="bottom"/>
            <w:hideMark/>
          </w:tcPr>
          <w:p w14:paraId="7B3872A4" w14:textId="77777777" w:rsidR="00CE547F" w:rsidRPr="00534238"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2.35E</w:t>
            </w:r>
            <w:r w:rsidRPr="00534238">
              <w:rPr>
                <w:rFonts w:ascii="Calibri" w:hAnsi="Calibri" w:cs="Calibri"/>
                <w:color w:val="000000"/>
                <w:sz w:val="18"/>
                <w:szCs w:val="18"/>
                <w:lang w:val="sk-SK"/>
              </w:rPr>
              <w:t>-01</w:t>
            </w:r>
          </w:p>
        </w:tc>
        <w:tc>
          <w:tcPr>
            <w:tcW w:w="240" w:type="dxa"/>
            <w:gridSpan w:val="2"/>
            <w:tcBorders>
              <w:top w:val="nil"/>
              <w:left w:val="nil"/>
              <w:bottom w:val="nil"/>
              <w:right w:val="nil"/>
            </w:tcBorders>
            <w:shd w:val="clear" w:color="auto" w:fill="auto"/>
            <w:noWrap/>
            <w:vAlign w:val="bottom"/>
            <w:hideMark/>
          </w:tcPr>
          <w:p w14:paraId="3F92E474"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1531F1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2.39E-01</w:t>
            </w:r>
          </w:p>
        </w:tc>
        <w:tc>
          <w:tcPr>
            <w:tcW w:w="460" w:type="dxa"/>
            <w:gridSpan w:val="2"/>
            <w:tcBorders>
              <w:top w:val="nil"/>
              <w:left w:val="nil"/>
              <w:bottom w:val="nil"/>
              <w:right w:val="nil"/>
            </w:tcBorders>
            <w:shd w:val="clear" w:color="auto" w:fill="auto"/>
            <w:noWrap/>
            <w:vAlign w:val="bottom"/>
            <w:hideMark/>
          </w:tcPr>
          <w:p w14:paraId="6CDD87B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0.19</w:t>
            </w:r>
          </w:p>
        </w:tc>
        <w:tc>
          <w:tcPr>
            <w:tcW w:w="240" w:type="dxa"/>
            <w:gridSpan w:val="2"/>
            <w:tcBorders>
              <w:top w:val="nil"/>
              <w:left w:val="nil"/>
              <w:bottom w:val="nil"/>
              <w:right w:val="nil"/>
            </w:tcBorders>
            <w:shd w:val="clear" w:color="auto" w:fill="auto"/>
            <w:noWrap/>
            <w:vAlign w:val="bottom"/>
            <w:hideMark/>
          </w:tcPr>
          <w:p w14:paraId="09ACF5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4B60F81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3.54E-01</w:t>
            </w:r>
          </w:p>
        </w:tc>
        <w:tc>
          <w:tcPr>
            <w:tcW w:w="240" w:type="dxa"/>
            <w:gridSpan w:val="2"/>
            <w:tcBorders>
              <w:top w:val="nil"/>
              <w:left w:val="nil"/>
              <w:bottom w:val="nil"/>
              <w:right w:val="nil"/>
            </w:tcBorders>
            <w:shd w:val="clear" w:color="auto" w:fill="auto"/>
            <w:noWrap/>
            <w:vAlign w:val="bottom"/>
            <w:hideMark/>
          </w:tcPr>
          <w:p w14:paraId="6219D41B"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3EAFC8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1.84E-01</w:t>
            </w:r>
          </w:p>
        </w:tc>
        <w:tc>
          <w:tcPr>
            <w:tcW w:w="460" w:type="dxa"/>
            <w:gridSpan w:val="2"/>
            <w:tcBorders>
              <w:top w:val="nil"/>
              <w:left w:val="nil"/>
              <w:bottom w:val="nil"/>
              <w:right w:val="nil"/>
            </w:tcBorders>
            <w:shd w:val="clear" w:color="auto" w:fill="auto"/>
            <w:noWrap/>
            <w:vAlign w:val="bottom"/>
            <w:hideMark/>
          </w:tcPr>
          <w:p w14:paraId="38E6B66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18.4</w:t>
            </w:r>
          </w:p>
        </w:tc>
        <w:tc>
          <w:tcPr>
            <w:tcW w:w="240" w:type="dxa"/>
            <w:gridSpan w:val="2"/>
            <w:tcBorders>
              <w:top w:val="nil"/>
              <w:left w:val="nil"/>
              <w:bottom w:val="nil"/>
              <w:right w:val="nil"/>
            </w:tcBorders>
            <w:shd w:val="clear" w:color="auto" w:fill="auto"/>
            <w:noWrap/>
            <w:vAlign w:val="bottom"/>
            <w:hideMark/>
          </w:tcPr>
          <w:p w14:paraId="05EFCAA9"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B3E6EF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1.17E-02</w:t>
            </w:r>
          </w:p>
        </w:tc>
        <w:tc>
          <w:tcPr>
            <w:tcW w:w="250" w:type="dxa"/>
            <w:gridSpan w:val="2"/>
            <w:tcBorders>
              <w:top w:val="nil"/>
              <w:left w:val="nil"/>
              <w:bottom w:val="nil"/>
              <w:right w:val="nil"/>
            </w:tcBorders>
            <w:shd w:val="clear" w:color="auto" w:fill="auto"/>
            <w:noWrap/>
            <w:vAlign w:val="bottom"/>
            <w:hideMark/>
          </w:tcPr>
          <w:p w14:paraId="0532DA3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AEA081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5.62E-03</w:t>
            </w:r>
          </w:p>
        </w:tc>
        <w:tc>
          <w:tcPr>
            <w:tcW w:w="460" w:type="dxa"/>
            <w:gridSpan w:val="2"/>
            <w:tcBorders>
              <w:top w:val="nil"/>
              <w:left w:val="nil"/>
              <w:bottom w:val="nil"/>
              <w:right w:val="nil"/>
            </w:tcBorders>
            <w:shd w:val="clear" w:color="auto" w:fill="auto"/>
            <w:noWrap/>
            <w:vAlign w:val="bottom"/>
            <w:hideMark/>
          </w:tcPr>
          <w:p w14:paraId="4F45E06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9.46</w:t>
            </w:r>
          </w:p>
        </w:tc>
      </w:tr>
      <w:tr w:rsidR="00CE547F" w:rsidRPr="00FA362E" w14:paraId="7951DB97" w14:textId="77777777" w:rsidTr="00452ADC">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7A13FAD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14:paraId="6B8C428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1.77E-01</w:t>
            </w:r>
          </w:p>
        </w:tc>
        <w:tc>
          <w:tcPr>
            <w:tcW w:w="240" w:type="dxa"/>
            <w:gridSpan w:val="2"/>
            <w:tcBorders>
              <w:top w:val="nil"/>
              <w:left w:val="nil"/>
              <w:bottom w:val="single" w:sz="4" w:space="0" w:color="auto"/>
              <w:right w:val="nil"/>
            </w:tcBorders>
            <w:shd w:val="clear" w:color="auto" w:fill="auto"/>
            <w:noWrap/>
            <w:vAlign w:val="bottom"/>
            <w:hideMark/>
          </w:tcPr>
          <w:p w14:paraId="7EE14F9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24B8561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1.53E-01</w:t>
            </w:r>
          </w:p>
        </w:tc>
        <w:tc>
          <w:tcPr>
            <w:tcW w:w="460" w:type="dxa"/>
            <w:gridSpan w:val="2"/>
            <w:tcBorders>
              <w:top w:val="nil"/>
              <w:left w:val="nil"/>
              <w:bottom w:val="single" w:sz="4" w:space="0" w:color="auto"/>
              <w:right w:val="nil"/>
            </w:tcBorders>
            <w:shd w:val="clear" w:color="auto" w:fill="auto"/>
            <w:noWrap/>
            <w:vAlign w:val="bottom"/>
            <w:hideMark/>
          </w:tcPr>
          <w:p w14:paraId="4ECC57C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0.14</w:t>
            </w:r>
          </w:p>
        </w:tc>
        <w:tc>
          <w:tcPr>
            <w:tcW w:w="240" w:type="dxa"/>
            <w:gridSpan w:val="2"/>
            <w:tcBorders>
              <w:top w:val="nil"/>
              <w:left w:val="nil"/>
              <w:bottom w:val="single" w:sz="4" w:space="0" w:color="auto"/>
              <w:right w:val="nil"/>
            </w:tcBorders>
            <w:shd w:val="clear" w:color="auto" w:fill="auto"/>
            <w:noWrap/>
            <w:vAlign w:val="bottom"/>
            <w:hideMark/>
          </w:tcPr>
          <w:p w14:paraId="10510EF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820" w:type="dxa"/>
            <w:gridSpan w:val="2"/>
            <w:tcBorders>
              <w:top w:val="nil"/>
              <w:left w:val="nil"/>
              <w:bottom w:val="single" w:sz="4" w:space="0" w:color="auto"/>
              <w:right w:val="nil"/>
            </w:tcBorders>
            <w:shd w:val="clear" w:color="auto" w:fill="auto"/>
            <w:noWrap/>
            <w:vAlign w:val="bottom"/>
            <w:hideMark/>
          </w:tcPr>
          <w:p w14:paraId="10B7FC1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6.05E-01</w:t>
            </w:r>
          </w:p>
        </w:tc>
        <w:tc>
          <w:tcPr>
            <w:tcW w:w="240" w:type="dxa"/>
            <w:gridSpan w:val="2"/>
            <w:tcBorders>
              <w:top w:val="nil"/>
              <w:left w:val="nil"/>
              <w:bottom w:val="single" w:sz="4" w:space="0" w:color="auto"/>
              <w:right w:val="nil"/>
            </w:tcBorders>
            <w:shd w:val="clear" w:color="auto" w:fill="auto"/>
            <w:noWrap/>
            <w:vAlign w:val="bottom"/>
            <w:hideMark/>
          </w:tcPr>
          <w:p w14:paraId="7D4FAAF7"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745EBC0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1.44E+00</w:t>
            </w:r>
          </w:p>
        </w:tc>
        <w:tc>
          <w:tcPr>
            <w:tcW w:w="460" w:type="dxa"/>
            <w:gridSpan w:val="2"/>
            <w:tcBorders>
              <w:top w:val="nil"/>
              <w:left w:val="nil"/>
              <w:bottom w:val="single" w:sz="4" w:space="0" w:color="auto"/>
              <w:right w:val="nil"/>
            </w:tcBorders>
            <w:shd w:val="clear" w:color="auto" w:fill="auto"/>
            <w:noWrap/>
            <w:vAlign w:val="bottom"/>
            <w:hideMark/>
          </w:tcPr>
          <w:p w14:paraId="7160C4A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25.5</w:t>
            </w:r>
          </w:p>
        </w:tc>
        <w:tc>
          <w:tcPr>
            <w:tcW w:w="240" w:type="dxa"/>
            <w:gridSpan w:val="2"/>
            <w:tcBorders>
              <w:top w:val="nil"/>
              <w:left w:val="nil"/>
              <w:bottom w:val="single" w:sz="4" w:space="0" w:color="auto"/>
              <w:right w:val="nil"/>
            </w:tcBorders>
            <w:shd w:val="clear" w:color="auto" w:fill="auto"/>
            <w:noWrap/>
            <w:vAlign w:val="bottom"/>
            <w:hideMark/>
          </w:tcPr>
          <w:p w14:paraId="2864AE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820" w:type="dxa"/>
            <w:gridSpan w:val="2"/>
            <w:tcBorders>
              <w:top w:val="nil"/>
              <w:left w:val="nil"/>
              <w:bottom w:val="single" w:sz="4" w:space="0" w:color="auto"/>
              <w:right w:val="nil"/>
            </w:tcBorders>
            <w:shd w:val="clear" w:color="auto" w:fill="auto"/>
            <w:noWrap/>
            <w:vAlign w:val="bottom"/>
            <w:hideMark/>
          </w:tcPr>
          <w:p w14:paraId="3996C05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1.22E-02</w:t>
            </w:r>
          </w:p>
        </w:tc>
        <w:tc>
          <w:tcPr>
            <w:tcW w:w="250" w:type="dxa"/>
            <w:gridSpan w:val="2"/>
            <w:tcBorders>
              <w:top w:val="nil"/>
              <w:left w:val="nil"/>
              <w:bottom w:val="single" w:sz="4" w:space="0" w:color="auto"/>
              <w:right w:val="nil"/>
            </w:tcBorders>
            <w:shd w:val="clear" w:color="auto" w:fill="auto"/>
            <w:noWrap/>
            <w:vAlign w:val="bottom"/>
            <w:hideMark/>
          </w:tcPr>
          <w:p w14:paraId="675D9D1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0D5FC91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1.42E-02</w:t>
            </w:r>
          </w:p>
        </w:tc>
        <w:tc>
          <w:tcPr>
            <w:tcW w:w="460" w:type="dxa"/>
            <w:gridSpan w:val="2"/>
            <w:tcBorders>
              <w:top w:val="nil"/>
              <w:left w:val="nil"/>
              <w:bottom w:val="single" w:sz="4" w:space="0" w:color="auto"/>
              <w:right w:val="nil"/>
            </w:tcBorders>
            <w:shd w:val="clear" w:color="auto" w:fill="auto"/>
            <w:noWrap/>
            <w:vAlign w:val="bottom"/>
            <w:hideMark/>
          </w:tcPr>
          <w:p w14:paraId="2EB1E2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9.15</w:t>
            </w:r>
          </w:p>
        </w:tc>
      </w:tr>
    </w:tbl>
    <w:p w14:paraId="2035BBA3" w14:textId="3E471AB3" w:rsidR="00B05B26" w:rsidRPr="00FA362E" w:rsidRDefault="006A7E77" w:rsidP="00B05B26">
      <w:pPr>
        <w:pStyle w:val="Caption"/>
        <w:rPr>
          <w:vanish/>
          <w:lang w:val="sk-SK"/>
          <w:specVanish/>
        </w:rPr>
      </w:pPr>
      <w:bookmarkStart w:id="1700" w:name="_Ref513900121"/>
      <w:bookmarkStart w:id="1701" w:name="_Toc516413297"/>
      <w:bookmarkStart w:id="1702" w:name="_Toc513584628"/>
      <w:r>
        <w:t xml:space="preserve">Tabuľka </w:t>
      </w:r>
      <w:r>
        <w:fldChar w:fldCharType="begin"/>
      </w:r>
      <w:r>
        <w:instrText xml:space="preserve"> SEQ Tabuľka \* ARABIC </w:instrText>
      </w:r>
      <w:r>
        <w:fldChar w:fldCharType="separate"/>
      </w:r>
      <w:r w:rsidR="00F95B9C">
        <w:rPr>
          <w:noProof/>
        </w:rPr>
        <w:t>9</w:t>
      </w:r>
      <w:r>
        <w:fldChar w:fldCharType="end"/>
      </w:r>
      <w:bookmarkEnd w:id="1700"/>
      <w:r>
        <w:t xml:space="preserve">: </w:t>
      </w:r>
      <w:r w:rsidR="00B05B26">
        <w:t>Popisná štatistika výchylky parametrov počas spontnánneho dýchania pre 30</w:t>
      </w:r>
      <w:r w:rsidR="00B05B26" w:rsidRPr="00FA362E">
        <w:rPr>
          <w:lang w:val="sk-SK"/>
        </w:rPr>
        <w:t xml:space="preserve"> dobrovoľník</w:t>
      </w:r>
      <w:r w:rsidR="00B05B26">
        <w:rPr>
          <w:lang w:val="sk-SK"/>
        </w:rPr>
        <w:t>ov.</w:t>
      </w:r>
      <w:bookmarkEnd w:id="1701"/>
    </w:p>
    <w:bookmarkEnd w:id="1702"/>
    <w:p w14:paraId="600E0C84" w14:textId="6C780509" w:rsidR="006A7E77" w:rsidRDefault="00B05B26" w:rsidP="006A7E77">
      <w:pPr>
        <w:pStyle w:val="Caption"/>
      </w:pPr>
      <w:r>
        <w:t xml:space="preserve"> Z výchylky </w:t>
      </w:r>
      <w:r w:rsidR="006A7E77">
        <w:t xml:space="preserve">parametrov </w:t>
      </w:r>
      <w:r w:rsidR="005328F0">
        <w:rPr>
          <w:lang w:val="sk-SK"/>
        </w:rPr>
        <w:t xml:space="preserve">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ins w:id="1703"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704"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5328F0">
        <w:rPr>
          <w:lang w:val="sk-SK"/>
        </w:rPr>
        <w:fldChar w:fldCharType="end"/>
      </w:r>
      <w:r w:rsidR="005328F0">
        <w:rPr>
          <w:lang w:val="sk-SK"/>
        </w:rPr>
        <w:t xml:space="preserve"> </w:t>
      </w:r>
      <w:r w:rsidR="006A7E77">
        <w:t xml:space="preserve">boli spočítané priemerné hodnoty a smerodatné odchylky </w:t>
      </w:r>
      <w:r w:rsidR="006A7E77" w:rsidRPr="00FA362E">
        <w:t>pre 30 dobrovoľníkov</w:t>
      </w:r>
      <w:r w:rsidR="006A7E77">
        <w:t xml:space="preserve">, ktoré udáva stĺpec mean +- std. Hodnota v stĺpci označenom %, udáva pomer medzi </w:t>
      </w:r>
      <w:r>
        <w:t>hodnotou parametru (</w:t>
      </w:r>
      <w:r>
        <w:fldChar w:fldCharType="begin"/>
      </w:r>
      <w:r>
        <w:instrText xml:space="preserve"> REF _Ref513894977 \h </w:instrText>
      </w:r>
      <w:r>
        <w:fldChar w:fldCharType="separate"/>
      </w:r>
      <w:r w:rsidR="00F95B9C">
        <w:t xml:space="preserve">Tabuľka </w:t>
      </w:r>
      <w:r w:rsidR="00F95B9C">
        <w:rPr>
          <w:noProof/>
        </w:rPr>
        <w:t>8</w:t>
      </w:r>
      <w:r>
        <w:fldChar w:fldCharType="end"/>
      </w:r>
      <w:r>
        <w:t>) a výchylkou parametru</w:t>
      </w:r>
      <w:r w:rsidR="00292C99">
        <w:t xml:space="preserve"> (</w:t>
      </w:r>
      <w:r w:rsidR="00292C99">
        <w:fldChar w:fldCharType="begin"/>
      </w:r>
      <w:r w:rsidR="00292C99">
        <w:instrText xml:space="preserve"> REF _Ref513900121 \h </w:instrText>
      </w:r>
      <w:r w:rsidR="00292C99">
        <w:fldChar w:fldCharType="separate"/>
      </w:r>
      <w:r w:rsidR="00F95B9C">
        <w:t xml:space="preserve">Tabuľka </w:t>
      </w:r>
      <w:r w:rsidR="00F95B9C">
        <w:rPr>
          <w:noProof/>
        </w:rPr>
        <w:t>9</w:t>
      </w:r>
      <w:r w:rsidR="00292C99">
        <w:fldChar w:fldCharType="end"/>
      </w:r>
      <w:r w:rsidR="00292C99">
        <w:t>)</w:t>
      </w:r>
      <w:r>
        <w:t>.</w:t>
      </w:r>
    </w:p>
    <w:p w14:paraId="54621A67" w14:textId="77777777" w:rsidR="00CE547F" w:rsidRPr="00FA362E" w:rsidRDefault="00CE547F" w:rsidP="00CE547F">
      <w:pPr>
        <w:rPr>
          <w:lang w:val="sk-SK" w:eastAsia="en-US" w:bidi="en-US"/>
        </w:rPr>
      </w:pPr>
    </w:p>
    <w:p w14:paraId="529BC6A5" w14:textId="17DEE0D2" w:rsidR="00CE547F" w:rsidRPr="00FA362E" w:rsidRDefault="00CE547F" w:rsidP="00CE547F">
      <w:pPr>
        <w:rPr>
          <w:lang w:val="sk-SK"/>
        </w:rPr>
      </w:pPr>
      <w:r w:rsidRPr="00FA362E">
        <w:rPr>
          <w:lang w:val="sk-SK"/>
        </w:rPr>
        <w:t xml:space="preserve">Hodnota v stĺpci </w:t>
      </w:r>
      <w:r w:rsidRPr="00FA362E">
        <w:rPr>
          <w:highlight w:val="yellow"/>
          <w:lang w:val="sk-SK"/>
        </w:rPr>
        <w:t xml:space="preserve">∆ mean vyjadruje priemernú </w:t>
      </w:r>
      <w:r w:rsidR="00292C99" w:rsidRPr="008353C2">
        <w:rPr>
          <w:highlight w:val="yellow"/>
          <w:lang w:val="sk-SK"/>
          <w:rPrChange w:id="1705" w:author="Pavel Jurak" w:date="2018-06-01T10:49:00Z">
            <w:rPr>
              <w:lang w:val="sk-SK"/>
            </w:rPr>
          </w:rPrChange>
        </w:rPr>
        <w:t>hodnotu výchylky</w:t>
      </w:r>
      <w:r w:rsidRPr="008353C2">
        <w:rPr>
          <w:highlight w:val="yellow"/>
          <w:lang w:val="sk-SK"/>
          <w:rPrChange w:id="1706" w:author="Pavel Jurak" w:date="2018-06-01T10:49:00Z">
            <w:rPr>
              <w:lang w:val="sk-SK"/>
            </w:rPr>
          </w:rPrChange>
        </w:rPr>
        <w:t xml:space="preserve"> parametra naprieč všetkými subjektami.</w:t>
      </w:r>
      <w:r w:rsidRPr="00FA362E">
        <w:rPr>
          <w:lang w:val="sk-SK"/>
        </w:rPr>
        <w:t xml:space="preserve"> Hodnota v sĺpci std vyjadruje </w:t>
      </w:r>
      <w:r w:rsidR="00292C99">
        <w:rPr>
          <w:lang w:val="sk-SK"/>
        </w:rPr>
        <w:t>smerodatnú odchylku</w:t>
      </w:r>
      <w:r w:rsidR="00AE4A53">
        <w:rPr>
          <w:lang w:val="sk-SK"/>
        </w:rPr>
        <w:t xml:space="preserve"> výchylky</w:t>
      </w:r>
      <w:r w:rsidR="00292C99">
        <w:rPr>
          <w:lang w:val="sk-SK"/>
        </w:rPr>
        <w:t xml:space="preserve"> parametra</w:t>
      </w:r>
      <w:r w:rsidRPr="00FA362E">
        <w:rPr>
          <w:lang w:val="sk-SK"/>
        </w:rPr>
        <w:t xml:space="preserve"> počas merania naprieč všetkými subjektami. </w:t>
      </w:r>
      <w:commentRangeStart w:id="1707"/>
      <w:r w:rsidRPr="00FA362E">
        <w:rPr>
          <w:lang w:val="sk-SK"/>
        </w:rPr>
        <w:t xml:space="preserve">Stĺpec % vyjadruje percentuálnu zmenu parametra v priebehu merania. </w:t>
      </w:r>
      <w:commentRangeEnd w:id="1707"/>
      <w:r w:rsidRPr="00FA362E">
        <w:rPr>
          <w:rStyle w:val="CommentReference"/>
          <w:lang w:val="sk-SK"/>
        </w:rPr>
        <w:commentReference w:id="1707"/>
      </w:r>
      <w:r w:rsidRPr="00FA362E">
        <w:rPr>
          <w:lang w:val="sk-SK"/>
        </w:rPr>
        <w:t xml:space="preserve">Je to podiel priemernej </w:t>
      </w:r>
      <w:r w:rsidR="00AE4A53">
        <w:rPr>
          <w:lang w:val="sk-SK"/>
        </w:rPr>
        <w:t>hodnoty výchylky</w:t>
      </w:r>
      <w:r w:rsidRPr="00FA362E">
        <w:rPr>
          <w:lang w:val="sk-SK"/>
        </w:rPr>
        <w:t xml:space="preserve"> parametra počas merania uvedeného v</w:t>
      </w:r>
      <w:r>
        <w:rPr>
          <w:lang w:val="sk-SK"/>
        </w:rPr>
        <w:t xml:space="preserve"> </w:t>
      </w:r>
      <w:r w:rsidR="00AE4A53">
        <w:rPr>
          <w:lang w:val="sk-SK"/>
        </w:rPr>
        <w:fldChar w:fldCharType="begin"/>
      </w:r>
      <w:r w:rsidR="00AE4A53">
        <w:rPr>
          <w:lang w:val="sk-SK"/>
        </w:rPr>
        <w:instrText xml:space="preserve"> REF _Ref513900121 \h </w:instrText>
      </w:r>
      <w:r w:rsidR="00AE4A53">
        <w:rPr>
          <w:lang w:val="sk-SK"/>
        </w:rPr>
      </w:r>
      <w:r w:rsidR="00AE4A53">
        <w:rPr>
          <w:lang w:val="sk-SK"/>
        </w:rPr>
        <w:fldChar w:fldCharType="separate"/>
      </w:r>
      <w:r w:rsidR="00F95B9C">
        <w:t xml:space="preserve">Tabuľka </w:t>
      </w:r>
      <w:r w:rsidR="00F95B9C">
        <w:rPr>
          <w:noProof/>
        </w:rPr>
        <w:t>9</w:t>
      </w:r>
      <w:r w:rsidR="00AE4A53">
        <w:rPr>
          <w:lang w:val="sk-SK"/>
        </w:rPr>
        <w:fldChar w:fldCharType="end"/>
      </w:r>
      <w:r w:rsidR="00AE4A53">
        <w:rPr>
          <w:lang w:val="sk-SK"/>
        </w:rPr>
        <w:t xml:space="preserve"> </w:t>
      </w:r>
      <w:r w:rsidRPr="00FA362E">
        <w:rPr>
          <w:lang w:val="sk-SK"/>
        </w:rPr>
        <w:t>a prie</w:t>
      </w:r>
      <w:r w:rsidR="00AE4A53">
        <w:rPr>
          <w:lang w:val="sk-SK"/>
        </w:rPr>
        <w:t>mernej hodnoty parametru ako uvá</w:t>
      </w:r>
      <w:r w:rsidRPr="00FA362E">
        <w:rPr>
          <w:lang w:val="sk-SK"/>
        </w:rPr>
        <w:t xml:space="preserve">dza </w:t>
      </w:r>
      <w:r w:rsidR="00AE4A53">
        <w:rPr>
          <w:lang w:val="sk-SK"/>
        </w:rPr>
        <w:fldChar w:fldCharType="begin"/>
      </w:r>
      <w:r w:rsidR="00AE4A53">
        <w:rPr>
          <w:lang w:val="sk-SK"/>
        </w:rPr>
        <w:instrText xml:space="preserve"> REF _Ref513894977 \h </w:instrText>
      </w:r>
      <w:r w:rsidR="00AE4A53">
        <w:rPr>
          <w:lang w:val="sk-SK"/>
        </w:rPr>
      </w:r>
      <w:r w:rsidR="00AE4A53">
        <w:rPr>
          <w:lang w:val="sk-SK"/>
        </w:rPr>
        <w:fldChar w:fldCharType="separate"/>
      </w:r>
      <w:r w:rsidR="00F95B9C">
        <w:t xml:space="preserve">Tabuľka </w:t>
      </w:r>
      <w:r w:rsidR="00F95B9C">
        <w:rPr>
          <w:noProof/>
        </w:rPr>
        <w:t>8</w:t>
      </w:r>
      <w:r w:rsidR="00AE4A53">
        <w:rPr>
          <w:lang w:val="sk-SK"/>
        </w:rPr>
        <w:fldChar w:fldCharType="end"/>
      </w:r>
      <w:r w:rsidR="00AE4A53">
        <w:rPr>
          <w:lang w:val="sk-SK"/>
        </w:rPr>
        <w:t xml:space="preserve">. </w:t>
      </w:r>
      <w:r w:rsidRPr="00FA362E">
        <w:rPr>
          <w:lang w:val="sk-SK"/>
        </w:rPr>
        <w:t xml:space="preserve">Percentuálna zmena je dôležitou informáciou, vyjadruje, ktorý parameter a do akej mieri ovplyvňuje variabilitu vypočítaného SV a CO počas merania. Pri pohľade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Pr="00FA362E">
        <w:rPr>
          <w:lang w:val="sk-SK"/>
        </w:rPr>
        <w:t xml:space="preserve"> má variabilitu menšiu ako 1% a hodnota </w:t>
      </w:r>
      <m:oMath>
        <m:r>
          <w:ins w:id="1708" w:author="Langer, Peter" w:date="2018-06-12T08:24:00Z">
            <w:rPr>
              <w:rFonts w:ascii="Cambria Math" w:hAnsi="Cambria Math"/>
              <w:lang w:val="sk-SK"/>
            </w:rPr>
            <m:t>-dZ/d</m:t>
          </w:ins>
        </m:r>
        <m:sSub>
          <m:sSubPr>
            <m:ctrlPr>
              <w:ins w:id="1709" w:author="Langer, Peter" w:date="2018-06-12T08:24:00Z">
                <w:rPr>
                  <w:rFonts w:ascii="Cambria Math" w:hAnsi="Cambria Math"/>
                  <w:i/>
                  <w:lang w:val="sk-SK"/>
                </w:rPr>
              </w:ins>
            </m:ctrlPr>
          </m:sSubPr>
          <m:e>
            <m:r>
              <w:ins w:id="1710" w:author="Langer, Peter" w:date="2018-06-12T08:24:00Z">
                <w:rPr>
                  <w:rFonts w:ascii="Cambria Math" w:hAnsi="Cambria Math"/>
                  <w:lang w:val="sk-SK"/>
                </w:rPr>
                <m:t>t</m:t>
              </w:ins>
            </m:r>
          </m:e>
          <m:sub>
            <m:r>
              <w:ins w:id="1711" w:author="Langer, Peter" w:date="2018-06-12T08:24:00Z">
                <w:rPr>
                  <w:rFonts w:ascii="Cambria Math" w:hAnsi="Cambria Math"/>
                  <w:lang w:val="sk-SK"/>
                </w:rPr>
                <m:t>max</m:t>
              </w:ins>
            </m:r>
          </m:sub>
        </m:sSub>
      </m:oMath>
      <w:ins w:id="1712" w:author="Langer, Peter" w:date="2018-06-12T08:24:00Z">
        <w:r w:rsidR="00E16A17">
          <w:rPr>
            <w:lang w:val="sk-SK"/>
          </w:rPr>
          <w:t xml:space="preserve"> </w:t>
        </w:r>
      </w:ins>
      <w:del w:id="1713" w:author="Langer, Peter" w:date="2018-06-12T08:24:00Z">
        <w:r w:rsidRPr="00FA362E" w:rsidDel="00E16A17">
          <w:rPr>
            <w:lang w:val="sk-SK"/>
          </w:rPr>
          <w:delText xml:space="preserve">-dZ/dt max </w:delText>
        </w:r>
      </w:del>
      <w:r w:rsidRPr="00FA362E">
        <w:rPr>
          <w:lang w:val="sk-SK"/>
        </w:rPr>
        <w:t xml:space="preserve">má variabilitu skoro 10%. Smerom k perifériám je tento rozdiel ešte väčší. Na základe informácií </w:t>
      </w:r>
      <w:r>
        <w:rPr>
          <w:lang w:val="sk-SK"/>
        </w:rPr>
        <w:t>v </w:t>
      </w:r>
      <w:r w:rsidR="00AE4A53">
        <w:rPr>
          <w:lang w:val="sk-SK"/>
        </w:rPr>
        <w:fldChar w:fldCharType="begin"/>
      </w:r>
      <w:r w:rsidR="00AE4A53">
        <w:rPr>
          <w:lang w:val="sk-SK"/>
        </w:rPr>
        <w:instrText xml:space="preserve"> REF _Ref513900121 \h </w:instrText>
      </w:r>
      <w:r w:rsidR="00AE4A53">
        <w:rPr>
          <w:lang w:val="sk-SK"/>
        </w:rPr>
      </w:r>
      <w:r w:rsidR="00AE4A53">
        <w:rPr>
          <w:lang w:val="sk-SK"/>
        </w:rPr>
        <w:fldChar w:fldCharType="separate"/>
      </w:r>
      <w:r w:rsidR="00F95B9C">
        <w:t xml:space="preserve">Tabuľka </w:t>
      </w:r>
      <w:r w:rsidR="00F95B9C">
        <w:rPr>
          <w:noProof/>
        </w:rPr>
        <w:t>9</w:t>
      </w:r>
      <w:r w:rsidR="00AE4A53">
        <w:rPr>
          <w:lang w:val="sk-SK"/>
        </w:rPr>
        <w:fldChar w:fldCharType="end"/>
      </w:r>
      <w:r w:rsidR="00AE4A53">
        <w:rPr>
          <w:lang w:val="sk-SK"/>
        </w:rPr>
        <w:t xml:space="preserve"> </w:t>
      </w:r>
      <w:r w:rsidRPr="00FA362E">
        <w:rPr>
          <w:lang w:val="sk-SK"/>
        </w:rPr>
        <w:t xml:space="preserve">vidíme, že variabilita hodnoty SV a CO počas merania vypočítaného z impedancie je ovplyvnená hlavne zmenami v hodnotách parametru </w:t>
      </w:r>
      <m:oMath>
        <m:r>
          <w:ins w:id="1714" w:author="Langer, Peter" w:date="2018-06-12T08:24:00Z">
            <w:rPr>
              <w:rFonts w:ascii="Cambria Math" w:hAnsi="Cambria Math"/>
              <w:lang w:val="sk-SK"/>
            </w:rPr>
            <m:t>-dZ/d</m:t>
          </w:ins>
        </m:r>
        <m:sSub>
          <m:sSubPr>
            <m:ctrlPr>
              <w:ins w:id="1715" w:author="Langer, Peter" w:date="2018-06-12T08:24:00Z">
                <w:rPr>
                  <w:rFonts w:ascii="Cambria Math" w:hAnsi="Cambria Math"/>
                  <w:i/>
                  <w:lang w:val="sk-SK"/>
                </w:rPr>
              </w:ins>
            </m:ctrlPr>
          </m:sSubPr>
          <m:e>
            <m:r>
              <w:ins w:id="1716" w:author="Langer, Peter" w:date="2018-06-12T08:24:00Z">
                <w:rPr>
                  <w:rFonts w:ascii="Cambria Math" w:hAnsi="Cambria Math"/>
                  <w:lang w:val="sk-SK"/>
                </w:rPr>
                <m:t>t</m:t>
              </w:ins>
            </m:r>
          </m:e>
          <m:sub>
            <m:r>
              <w:ins w:id="1717" w:author="Langer, Peter" w:date="2018-06-12T08:24:00Z">
                <w:rPr>
                  <w:rFonts w:ascii="Cambria Math" w:hAnsi="Cambria Math"/>
                  <w:lang w:val="sk-SK"/>
                </w:rPr>
                <m:t>max</m:t>
              </w:ins>
            </m:r>
          </m:sub>
        </m:sSub>
      </m:oMath>
      <w:del w:id="1718" w:author="Langer, Peter" w:date="2018-06-12T08:24:00Z">
        <w:r w:rsidRPr="00FA362E" w:rsidDel="00E16A17">
          <w:rPr>
            <w:lang w:val="sk-SK"/>
          </w:rPr>
          <w:delText xml:space="preserve">-dZ/dt </w:delText>
        </w:r>
        <w:commentRangeStart w:id="1719"/>
        <w:r w:rsidRPr="00FA362E" w:rsidDel="00E16A17">
          <w:rPr>
            <w:lang w:val="sk-SK"/>
          </w:rPr>
          <w:delText>max</w:delText>
        </w:r>
        <w:commentRangeEnd w:id="1719"/>
        <w:r w:rsidRPr="00FA362E" w:rsidDel="00E16A17">
          <w:rPr>
            <w:rStyle w:val="CommentReference"/>
            <w:lang w:val="sk-SK"/>
          </w:rPr>
          <w:commentReference w:id="1719"/>
        </w:r>
      </w:del>
      <w:r w:rsidRPr="00FA362E">
        <w:rPr>
          <w:lang w:val="sk-SK"/>
        </w:rPr>
        <w:t>.</w:t>
      </w:r>
    </w:p>
    <w:p w14:paraId="3D2090FE" w14:textId="77777777" w:rsidR="00CE547F" w:rsidRPr="00FA362E" w:rsidRDefault="00CE547F" w:rsidP="00CE547F">
      <w:pPr>
        <w:overflowPunct/>
        <w:autoSpaceDE/>
        <w:autoSpaceDN/>
        <w:adjustRightInd/>
        <w:spacing w:line="240" w:lineRule="auto"/>
        <w:textAlignment w:val="auto"/>
        <w:rPr>
          <w:lang w:val="sk-SK"/>
        </w:rPr>
      </w:pPr>
    </w:p>
    <w:p w14:paraId="25672D14" w14:textId="77777777" w:rsidR="00CE547F" w:rsidRPr="00FA362E" w:rsidRDefault="00CE547F" w:rsidP="00CE547F">
      <w:pPr>
        <w:pStyle w:val="Heading3"/>
        <w:rPr>
          <w:lang w:val="sk-SK"/>
        </w:rPr>
      </w:pPr>
      <w:bookmarkStart w:id="1720" w:name="_Toc516413237"/>
      <w:r w:rsidRPr="00FA362E">
        <w:rPr>
          <w:lang w:val="sk-SK"/>
        </w:rPr>
        <w:t>Popisná štatistika - Hlboké dýchanie</w:t>
      </w:r>
      <w:bookmarkEnd w:id="1720"/>
    </w:p>
    <w:p w14:paraId="023912B7" w14:textId="77777777" w:rsidR="00CE547F" w:rsidRPr="00FA362E" w:rsidRDefault="00CE547F" w:rsidP="00CE547F">
      <w:pPr>
        <w:rPr>
          <w:lang w:val="sk-SK"/>
        </w:rPr>
      </w:pPr>
    </w:p>
    <w:p w14:paraId="3ACA202C" w14:textId="4B2B5791" w:rsidR="00CE547F" w:rsidRPr="007610A7" w:rsidRDefault="00CE547F" w:rsidP="00CE547F">
      <w:pPr>
        <w:rPr>
          <w:lang w:val="sk-SK"/>
        </w:rPr>
      </w:pPr>
      <w:r w:rsidRPr="00FA362E">
        <w:rPr>
          <w:lang w:val="sk-SK"/>
        </w:rPr>
        <w:t xml:space="preserve">Dýchanie vyvoláva tlakové zmeny v hrudníku. Tlakové zmeny sú významným faktorom ovplyvňujúcim funkciu srdcovocievneho systému a spôsobujú zmeny tepu, krvného tlaku, toku krvi a distribúcie krvi v tele. Excitácia srdcovocievneho systému riadeným dýchaním s frekvenciou 0.1 Hz nazývame hlboké dýchanie. Pri hlbokom dýchaní dochádza k vyšším tlakovým zmenám v hrudníku oproti spontánnemu dýchaniu. Pri spontánnom nádychu je rozdiel medzi okolitým atmosférickým tlakom a vnútrohrudníkovým tlakom -6 mmHg, kďežto pri hlbokom dýchaní je rozdiel tlakom až -30 mmHg </w:t>
      </w:r>
      <w:r w:rsidRPr="00FA362E">
        <w:rPr>
          <w:lang w:val="sk-SK"/>
        </w:rPr>
        <w:fldChar w:fldCharType="begin"/>
      </w:r>
      <w:r w:rsidR="00AD692D">
        <w:rPr>
          <w:lang w:val="sk-SK"/>
        </w:rPr>
        <w:instrText xml:space="preserve"> ADDIN EN.CITE &lt;EndNote&gt;&lt;Cite&gt;&lt;Author&gt;Barrett&lt;/Author&gt;&lt;Year&gt;2012&lt;/Year&gt;&lt;IDText&gt;Ganong&amp;apos;s review of medical physiology&lt;/IDText&gt;&lt;DisplayText&gt;&lt;style face="superscript"&gt;70&lt;/style&gt;&lt;/DisplayText&gt;&lt;record&gt;&lt;isbn&gt;9780071780032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FA362E">
        <w:rPr>
          <w:lang w:val="sk-SK"/>
        </w:rPr>
        <w:fldChar w:fldCharType="separate"/>
      </w:r>
      <w:r w:rsidR="00AD692D" w:rsidRPr="00AD692D">
        <w:rPr>
          <w:noProof/>
          <w:vertAlign w:val="superscript"/>
          <w:lang w:val="sk-SK"/>
        </w:rPr>
        <w:t>70</w:t>
      </w:r>
      <w:r w:rsidRPr="00FA362E">
        <w:rPr>
          <w:lang w:val="sk-SK"/>
        </w:rPr>
        <w:fldChar w:fldCharType="end"/>
      </w:r>
      <w:r w:rsidRPr="00FA362E">
        <w:rPr>
          <w:lang w:val="sk-SK"/>
        </w:rPr>
        <w:t xml:space="preserve">. Tieto zmeny tlaku významne ovplyvnia kardiovaskulárne parametre vrátane žilného návratu, plnenia srdca srdečného  výdaja a arteriálneho tlaku. Arteriálny krvný tlak kolíše o 4 až 6 mmHg v priebehu spontnánneho dýchania, ale až 20mmHg v priebehu hlbokého dýchania </w:t>
      </w:r>
      <w:r w:rsidRPr="00FA362E">
        <w:rPr>
          <w:lang w:val="sk-SK"/>
        </w:rPr>
        <w:fldChar w:fldCharType="begin"/>
      </w:r>
      <w:r w:rsidR="00AD692D">
        <w:rPr>
          <w:lang w:val="sk-SK"/>
        </w:rPr>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00AD692D" w:rsidRPr="00AD692D">
        <w:rPr>
          <w:noProof/>
          <w:vertAlign w:val="superscript"/>
          <w:lang w:val="sk-SK"/>
        </w:rPr>
        <w:t>71</w:t>
      </w:r>
      <w:r w:rsidRPr="00FA362E">
        <w:rPr>
          <w:lang w:val="sk-SK"/>
        </w:rPr>
        <w:fldChar w:fldCharType="end"/>
      </w:r>
      <w:r w:rsidR="003E40AE">
        <w:rPr>
          <w:lang w:val="sk-SK"/>
        </w:rPr>
        <w:t xml:space="preserve">. </w:t>
      </w:r>
      <w:r w:rsidR="003E40AE">
        <w:rPr>
          <w:lang w:val="sk-SK"/>
        </w:rPr>
        <w:lastRenderedPageBreak/>
        <w:fldChar w:fldCharType="begin"/>
      </w:r>
      <w:r w:rsidR="003E40AE">
        <w:rPr>
          <w:lang w:val="sk-SK"/>
        </w:rPr>
        <w:instrText xml:space="preserve"> REF _Ref513901364 \h </w:instrText>
      </w:r>
      <w:r w:rsidR="003E40AE">
        <w:rPr>
          <w:lang w:val="sk-SK"/>
        </w:rPr>
      </w:r>
      <w:r w:rsidR="003E40AE">
        <w:rPr>
          <w:lang w:val="sk-SK"/>
        </w:rPr>
        <w:fldChar w:fldCharType="separate"/>
      </w:r>
      <w:r w:rsidR="00F95B9C">
        <w:t xml:space="preserve">Tabuľka </w:t>
      </w:r>
      <w:r w:rsidR="00F95B9C">
        <w:rPr>
          <w:noProof/>
        </w:rPr>
        <w:t>10</w:t>
      </w:r>
      <w:r w:rsidR="003E40AE">
        <w:rPr>
          <w:lang w:val="sk-SK"/>
        </w:rPr>
        <w:fldChar w:fldCharType="end"/>
      </w:r>
      <w:r w:rsidR="003E40AE">
        <w:rPr>
          <w:lang w:val="sk-SK"/>
        </w:rPr>
        <w:t xml:space="preserve"> </w:t>
      </w:r>
      <w:r w:rsidRPr="007610A7">
        <w:rPr>
          <w:lang w:val="sk-SK"/>
        </w:rPr>
        <w:t xml:space="preserve">uvádza popisnú štatistiku parametrov </w:t>
      </w:r>
      <w:r w:rsidRPr="00E16A17">
        <w:rPr>
          <w:rFonts w:ascii="Cambria Math" w:hAnsi="Cambria Math"/>
          <w:i/>
          <w:lang w:val="sk-SK"/>
          <w:rPrChange w:id="1721" w:author="Langer, Peter" w:date="2018-06-12T08:24:00Z">
            <w:rPr>
              <w:lang w:val="sk-SK"/>
            </w:rPr>
          </w:rPrChange>
        </w:rPr>
        <w:t>Z</w:t>
      </w:r>
      <w:ins w:id="1722" w:author="Langer, Peter" w:date="2018-06-12T08:24:00Z">
        <w:r w:rsidR="00E16A17">
          <w:rPr>
            <w:rFonts w:ascii="Cambria Math" w:hAnsi="Cambria Math"/>
            <w:i/>
            <w:vertAlign w:val="subscript"/>
            <w:lang w:val="sk-SK"/>
          </w:rPr>
          <w:t>0</w:t>
        </w:r>
      </w:ins>
      <w:del w:id="1723" w:author="Langer, Peter" w:date="2018-06-12T08:24:00Z">
        <w:r w:rsidRPr="007610A7" w:rsidDel="00E16A17">
          <w:rPr>
            <w:lang w:val="sk-SK"/>
          </w:rPr>
          <w:delText>0</w:delText>
        </w:r>
      </w:del>
      <w:r w:rsidRPr="007610A7">
        <w:rPr>
          <w:lang w:val="sk-SK"/>
        </w:rPr>
        <w:t xml:space="preserve">, </w:t>
      </w:r>
      <m:oMath>
        <m:r>
          <w:ins w:id="1724" w:author="Langer, Peter" w:date="2018-06-12T08:24:00Z">
            <w:rPr>
              <w:rFonts w:ascii="Cambria Math" w:hAnsi="Cambria Math"/>
              <w:lang w:val="sk-SK"/>
            </w:rPr>
            <m:t>-dZ/d</m:t>
          </w:ins>
        </m:r>
        <m:sSub>
          <m:sSubPr>
            <m:ctrlPr>
              <w:ins w:id="1725" w:author="Langer, Peter" w:date="2018-06-12T08:24:00Z">
                <w:rPr>
                  <w:rFonts w:ascii="Cambria Math" w:hAnsi="Cambria Math"/>
                  <w:i/>
                  <w:lang w:val="sk-SK"/>
                </w:rPr>
              </w:ins>
            </m:ctrlPr>
          </m:sSubPr>
          <m:e>
            <m:r>
              <w:ins w:id="1726" w:author="Langer, Peter" w:date="2018-06-12T08:24:00Z">
                <w:rPr>
                  <w:rFonts w:ascii="Cambria Math" w:hAnsi="Cambria Math"/>
                  <w:lang w:val="sk-SK"/>
                </w:rPr>
                <m:t>t</m:t>
              </w:ins>
            </m:r>
          </m:e>
          <m:sub>
            <m:r>
              <w:ins w:id="1727" w:author="Langer, Peter" w:date="2018-06-12T08:24:00Z">
                <w:rPr>
                  <w:rFonts w:ascii="Cambria Math" w:hAnsi="Cambria Math"/>
                  <w:lang w:val="sk-SK"/>
                </w:rPr>
                <m:t>max</m:t>
              </w:ins>
            </m:r>
          </m:sub>
        </m:sSub>
      </m:oMath>
      <w:del w:id="1728" w:author="Langer, Peter" w:date="2018-06-12T08:24:00Z">
        <w:r w:rsidRPr="007610A7" w:rsidDel="00E16A17">
          <w:rPr>
            <w:lang w:val="sk-SK"/>
          </w:rPr>
          <w:delText>-dZ/dt max</w:delText>
        </w:r>
      </w:del>
      <w:r w:rsidRPr="007610A7">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7610A7">
        <w:rPr>
          <w:lang w:val="sk-SK"/>
        </w:rPr>
        <w:t xml:space="preserve"> pri hlbokom dýchaní. Táto štatistika je spracovaná rovnakým spôsobom ako bola spracovaná štatistika pre spontánne dýchanie ktoré uviedla </w:t>
      </w:r>
      <w:r w:rsidR="003E40AE">
        <w:rPr>
          <w:lang w:val="sk-SK"/>
        </w:rPr>
        <w:fldChar w:fldCharType="begin"/>
      </w:r>
      <w:r w:rsidR="003E40AE">
        <w:rPr>
          <w:lang w:val="sk-SK"/>
        </w:rPr>
        <w:instrText xml:space="preserve"> REF _Ref513894977 \h </w:instrText>
      </w:r>
      <w:r w:rsidR="003E40AE">
        <w:rPr>
          <w:lang w:val="sk-SK"/>
        </w:rPr>
      </w:r>
      <w:r w:rsidR="003E40AE">
        <w:rPr>
          <w:lang w:val="sk-SK"/>
        </w:rPr>
        <w:fldChar w:fldCharType="separate"/>
      </w:r>
      <w:r w:rsidR="00F95B9C">
        <w:t xml:space="preserve">Tabuľka </w:t>
      </w:r>
      <w:r w:rsidR="00F95B9C">
        <w:rPr>
          <w:noProof/>
        </w:rPr>
        <w:t>8</w:t>
      </w:r>
      <w:r w:rsidR="003E40AE">
        <w:rPr>
          <w:lang w:val="sk-SK"/>
        </w:rPr>
        <w:fldChar w:fldCharType="end"/>
      </w:r>
      <w:r w:rsidR="003E40AE">
        <w:rPr>
          <w:lang w:val="sk-SK"/>
        </w:rPr>
        <w:t>.</w:t>
      </w:r>
    </w:p>
    <w:tbl>
      <w:tblPr>
        <w:tblW w:w="8698" w:type="dxa"/>
        <w:tblCellMar>
          <w:left w:w="70" w:type="dxa"/>
          <w:right w:w="70" w:type="dxa"/>
        </w:tblCellMar>
        <w:tblLook w:val="04A0" w:firstRow="1" w:lastRow="0" w:firstColumn="1" w:lastColumn="0" w:noHBand="0" w:noVBand="1"/>
      </w:tblPr>
      <w:tblGrid>
        <w:gridCol w:w="609"/>
        <w:gridCol w:w="849"/>
        <w:gridCol w:w="240"/>
        <w:gridCol w:w="67"/>
        <w:gridCol w:w="853"/>
        <w:gridCol w:w="62"/>
        <w:gridCol w:w="448"/>
        <w:gridCol w:w="64"/>
        <w:gridCol w:w="126"/>
        <w:gridCol w:w="64"/>
        <w:gridCol w:w="778"/>
        <w:gridCol w:w="61"/>
        <w:gridCol w:w="179"/>
        <w:gridCol w:w="136"/>
        <w:gridCol w:w="784"/>
        <w:gridCol w:w="129"/>
        <w:gridCol w:w="381"/>
        <w:gridCol w:w="126"/>
        <w:gridCol w:w="64"/>
        <w:gridCol w:w="150"/>
        <w:gridCol w:w="692"/>
        <w:gridCol w:w="145"/>
        <w:gridCol w:w="94"/>
        <w:gridCol w:w="202"/>
        <w:gridCol w:w="718"/>
        <w:gridCol w:w="343"/>
        <w:gridCol w:w="507"/>
      </w:tblGrid>
      <w:tr w:rsidR="00AE4A53" w:rsidRPr="007610A7" w14:paraId="32B7C84D" w14:textId="77777777" w:rsidTr="00E471EA">
        <w:trPr>
          <w:trHeight w:val="781"/>
        </w:trPr>
        <w:tc>
          <w:tcPr>
            <w:tcW w:w="8698" w:type="dxa"/>
            <w:gridSpan w:val="27"/>
            <w:tcBorders>
              <w:top w:val="single" w:sz="4" w:space="0" w:color="auto"/>
              <w:left w:val="nil"/>
              <w:bottom w:val="nil"/>
              <w:right w:val="nil"/>
            </w:tcBorders>
            <w:shd w:val="clear" w:color="auto" w:fill="auto"/>
            <w:noWrap/>
            <w:vAlign w:val="bottom"/>
            <w:hideMark/>
          </w:tcPr>
          <w:p w14:paraId="2616F7D2" w14:textId="6B5136C5" w:rsidR="00AE4A53" w:rsidRPr="006A7E77" w:rsidRDefault="00AE4A53" w:rsidP="00E471EA">
            <w:pPr>
              <w:overflowPunct/>
              <w:autoSpaceDE/>
              <w:autoSpaceDN/>
              <w:adjustRightInd/>
              <w:spacing w:line="240" w:lineRule="auto"/>
              <w:jc w:val="center"/>
              <w:textAlignment w:val="auto"/>
              <w:rPr>
                <w:rFonts w:ascii="Arial" w:hAnsi="Arial" w:cs="Arial"/>
                <w:b/>
                <w:sz w:val="32"/>
                <w:szCs w:val="32"/>
                <w:lang w:val="sk-SK"/>
              </w:rPr>
            </w:pPr>
            <w:r w:rsidRPr="006A7E77">
              <w:rPr>
                <w:rFonts w:ascii="Arial" w:hAnsi="Arial" w:cs="Arial"/>
                <w:b/>
                <w:sz w:val="32"/>
                <w:szCs w:val="32"/>
                <w:lang w:val="sk-SK"/>
              </w:rPr>
              <w:t>Hodnota parametra –</w:t>
            </w:r>
            <w:r>
              <w:rPr>
                <w:rFonts w:ascii="Arial" w:hAnsi="Arial" w:cs="Arial"/>
                <w:b/>
                <w:sz w:val="32"/>
                <w:szCs w:val="32"/>
                <w:lang w:val="sk-SK"/>
              </w:rPr>
              <w:t xml:space="preserve"> hlboké</w:t>
            </w:r>
            <w:r w:rsidRPr="006A7E77">
              <w:rPr>
                <w:rFonts w:ascii="Arial" w:hAnsi="Arial" w:cs="Arial"/>
                <w:b/>
                <w:sz w:val="32"/>
                <w:szCs w:val="32"/>
                <w:lang w:val="sk-SK"/>
              </w:rPr>
              <w:t xml:space="preserve"> dýchanie</w:t>
            </w:r>
          </w:p>
          <w:p w14:paraId="5A2E066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AE4A53" w:rsidRPr="007610A7" w14:paraId="770AD71F"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4F8BFEA0" w14:textId="77777777" w:rsidR="00AE4A53" w:rsidRPr="007610A7" w:rsidRDefault="00AE4A53" w:rsidP="00E471EA">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48B412FF" w14:textId="77777777" w:rsidR="00AE4A53" w:rsidRPr="007610A7" w:rsidRDefault="00AE4A53" w:rsidP="00E471EA">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3F49966E"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051CD2FB"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Pr>
                <w:noProof/>
                <w:lang w:val="en-US" w:eastAsia="en-US"/>
              </w:rPr>
              <mc:AlternateContent>
                <mc:Choice Requires="wps">
                  <w:drawing>
                    <wp:anchor distT="0" distB="0" distL="114300" distR="114300" simplePos="0" relativeHeight="251848704" behindDoc="0" locked="0" layoutInCell="1" allowOverlap="1" wp14:anchorId="75EBAD81" wp14:editId="6D6C27C5">
                      <wp:simplePos x="0" y="0"/>
                      <wp:positionH relativeFrom="column">
                        <wp:posOffset>2540</wp:posOffset>
                      </wp:positionH>
                      <wp:positionV relativeFrom="paragraph">
                        <wp:posOffset>-434975</wp:posOffset>
                      </wp:positionV>
                      <wp:extent cx="143510" cy="163830"/>
                      <wp:effectExtent l="0" t="0" r="0" b="0"/>
                      <wp:wrapNone/>
                      <wp:docPr id="112"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5D68F67" w14:textId="77777777" w:rsidR="003C2DF3" w:rsidRDefault="003C2DF3" w:rsidP="00AE4A53">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5EBAD81" id="_x0000_s1039" type="#_x0000_t202" style="position:absolute;left:0;text-align:left;margin-left:.2pt;margin-top:-34.25pt;width:11.3pt;height:12.9pt;z-index:251848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" filled="f" stroked="f">
                      <v:path arrowok="t"/>
                      <v:textbox style="mso-fit-shape-to-text:t" inset="0,0,0,0">
                        <w:txbxContent>
                          <w:p w14:paraId="55D68F67" w14:textId="77777777" w:rsidR="003C2DF3" w:rsidRDefault="003C2DF3" w:rsidP="00AE4A53">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3DD69291"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6BC1A508" w14:textId="77777777" w:rsidR="00AE4A53" w:rsidRPr="007610A7" w:rsidRDefault="00AE4A53" w:rsidP="00E471EA">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7EE5145F"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354B731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2A8A95C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noProof/>
                <w:lang w:val="en-US" w:eastAsia="en-US"/>
              </w:rPr>
              <w:drawing>
                <wp:anchor distT="0" distB="0" distL="114300" distR="114300" simplePos="0" relativeHeight="251849728" behindDoc="0" locked="0" layoutInCell="1" allowOverlap="1" wp14:anchorId="693E9EC9" wp14:editId="225E665B">
                  <wp:simplePos x="0" y="0"/>
                  <wp:positionH relativeFrom="column">
                    <wp:posOffset>-345440</wp:posOffset>
                  </wp:positionH>
                  <wp:positionV relativeFrom="paragraph">
                    <wp:posOffset>-439420</wp:posOffset>
                  </wp:positionV>
                  <wp:extent cx="915670" cy="247650"/>
                  <wp:effectExtent l="0" t="0" r="0" b="0"/>
                  <wp:wrapNone/>
                  <wp:docPr id="11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21A04F5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1E101C2A"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6B153825"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2817C8D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337FF0FD"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Pr>
                <w:noProof/>
                <w:lang w:val="en-US" w:eastAsia="en-US"/>
              </w:rPr>
              <mc:AlternateContent>
                <mc:Choice Requires="wps">
                  <w:drawing>
                    <wp:anchor distT="0" distB="0" distL="114300" distR="114300" simplePos="0" relativeHeight="251850752" behindDoc="0" locked="0" layoutInCell="1" allowOverlap="1" wp14:anchorId="1A8962AA" wp14:editId="239AD0AD">
                      <wp:simplePos x="0" y="0"/>
                      <wp:positionH relativeFrom="column">
                        <wp:posOffset>-426720</wp:posOffset>
                      </wp:positionH>
                      <wp:positionV relativeFrom="paragraph">
                        <wp:posOffset>-590550</wp:posOffset>
                      </wp:positionV>
                      <wp:extent cx="1019175" cy="495300"/>
                      <wp:effectExtent l="0" t="0" r="0" b="0"/>
                      <wp:wrapNone/>
                      <wp:docPr id="113"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34841F4" w14:textId="77777777" w:rsidR="003C2DF3" w:rsidRDefault="003C2DF3" w:rsidP="00AE4A53">
                                  <w:pPr>
                                    <w:pStyle w:val="NormalWeb"/>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A8962AA" id="_x0000_s1040" type="#_x0000_t202" style="position:absolute;left:0;text-align:left;margin-left:-33.6pt;margin-top:-46.5pt;width:80.25pt;height:39pt;z-index:251850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GZyzR0eAgAAkwQAAA4AAAAAAAAAAAAAAAAALgIAAGRycy9lMm9Eb2MueG1s&#10;UEsBAi0AFAAGAAgAAAAhAEjxklPhAAAACgEAAA8AAAAAAAAAAAAAAAAAeAQAAGRycy9kb3ducmV2&#10;LnhtbFBLBQYAAAAABAAEAPMAAACGBQAAAAA=&#10;" filled="f" stroked="f">
                      <v:path arrowok="t"/>
                      <v:textbox style="mso-fit-shape-to-text:t" inset="0,0,0,0">
                        <w:txbxContent>
                          <w:p w14:paraId="234841F4" w14:textId="77777777" w:rsidR="003C2DF3" w:rsidRDefault="003C2DF3" w:rsidP="00AE4A53">
                            <w:pPr>
                              <w:pStyle w:val="NormalWeb"/>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tcBorders>
              <w:top w:val="single" w:sz="4" w:space="0" w:color="auto"/>
              <w:left w:val="nil"/>
              <w:bottom w:val="nil"/>
              <w:right w:val="nil"/>
            </w:tcBorders>
            <w:shd w:val="clear" w:color="auto" w:fill="auto"/>
            <w:noWrap/>
            <w:vAlign w:val="bottom"/>
            <w:hideMark/>
          </w:tcPr>
          <w:p w14:paraId="4E4CE570"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35145E40" w14:textId="77777777" w:rsidTr="00452ADC">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154E563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14:paraId="794E0A5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14:paraId="41F08D3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446570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02AA5C6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gridSpan w:val="2"/>
            <w:tcBorders>
              <w:top w:val="nil"/>
              <w:left w:val="nil"/>
              <w:bottom w:val="nil"/>
              <w:right w:val="nil"/>
            </w:tcBorders>
            <w:shd w:val="clear" w:color="auto" w:fill="auto"/>
            <w:noWrap/>
            <w:vAlign w:val="bottom"/>
            <w:hideMark/>
          </w:tcPr>
          <w:p w14:paraId="5CA71A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lang w:val="en-US" w:eastAsia="en-US"/>
              </w:rPr>
              <mc:AlternateContent>
                <mc:Choice Requires="wps">
                  <w:drawing>
                    <wp:anchor distT="0" distB="0" distL="114299" distR="114299" simplePos="0" relativeHeight="251811840" behindDoc="0" locked="0" layoutInCell="1" allowOverlap="1" wp14:anchorId="67E30EAC" wp14:editId="0CB6CC0E">
                      <wp:simplePos x="0" y="0"/>
                      <wp:positionH relativeFrom="column">
                        <wp:posOffset>-1</wp:posOffset>
                      </wp:positionH>
                      <wp:positionV relativeFrom="paragraph">
                        <wp:posOffset>171450</wp:posOffset>
                      </wp:positionV>
                      <wp:extent cx="0" cy="171450"/>
                      <wp:effectExtent l="0" t="0" r="0" b="0"/>
                      <wp:wrapNone/>
                      <wp:docPr id="1191" name="Textové pole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7251FC" id="Textové pole 1191" o:spid="_x0000_s1026" type="#_x0000_t202" style="position:absolute;margin-left:0;margin-top:13.5pt;width:0;height:13.5pt;z-index:2518118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OYB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HQA&#10;5g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11AEC1D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30" w:type="dxa"/>
            <w:gridSpan w:val="2"/>
            <w:tcBorders>
              <w:top w:val="single" w:sz="4" w:space="0" w:color="auto"/>
              <w:left w:val="nil"/>
              <w:bottom w:val="single" w:sz="4" w:space="0" w:color="auto"/>
              <w:right w:val="nil"/>
            </w:tcBorders>
            <w:shd w:val="clear" w:color="auto" w:fill="auto"/>
            <w:noWrap/>
            <w:vAlign w:val="bottom"/>
            <w:hideMark/>
          </w:tcPr>
          <w:p w14:paraId="784F1C9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0E088B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lang w:val="en-US" w:eastAsia="en-US"/>
              </w:rPr>
              <mc:AlternateContent>
                <mc:Choice Requires="wps">
                  <w:drawing>
                    <wp:anchor distT="0" distB="0" distL="114299" distR="114299" simplePos="0" relativeHeight="251812864" behindDoc="0" locked="0" layoutInCell="1" allowOverlap="1" wp14:anchorId="5BBEFA51" wp14:editId="4895EF55">
                      <wp:simplePos x="0" y="0"/>
                      <wp:positionH relativeFrom="column">
                        <wp:posOffset>380999</wp:posOffset>
                      </wp:positionH>
                      <wp:positionV relativeFrom="paragraph">
                        <wp:posOffset>171450</wp:posOffset>
                      </wp:positionV>
                      <wp:extent cx="0" cy="171450"/>
                      <wp:effectExtent l="0" t="0" r="0" b="0"/>
                      <wp:wrapNone/>
                      <wp:docPr id="1190" name="Textové pole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B4DFF" id="Textové pole 1190" o:spid="_x0000_s1026" type="#_x0000_t202" style="position:absolute;margin-left:30pt;margin-top:13.5pt;width:0;height:13.5pt;z-index:2518128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V&#10;ICk4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813888" behindDoc="0" locked="0" layoutInCell="1" allowOverlap="1" wp14:anchorId="3B0B7E06" wp14:editId="42EE8678">
                      <wp:simplePos x="0" y="0"/>
                      <wp:positionH relativeFrom="column">
                        <wp:posOffset>380999</wp:posOffset>
                      </wp:positionH>
                      <wp:positionV relativeFrom="paragraph">
                        <wp:posOffset>171450</wp:posOffset>
                      </wp:positionV>
                      <wp:extent cx="0" cy="171450"/>
                      <wp:effectExtent l="0" t="0" r="0" b="0"/>
                      <wp:wrapNone/>
                      <wp:docPr id="1189" name="Textové pole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7B7597" id="Textové pole 1189" o:spid="_x0000_s1026" type="#_x0000_t202" style="position:absolute;margin-left:30pt;margin-top:13.5pt;width:0;height:13.5pt;z-index:2518138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a1FgIAAIIEAAAOAAAAZHJzL2Uyb0RvYy54bWysVNtu2zAMfR+wfxD0vjgudumMOMXWosOA&#10;Yh3W7gMUWYqNSaJAqbGzP9p37MdGyZcU3VOHvSgyxUMe8pDZXAzWsIPC0IGreblac6achKZz+5p/&#10;v79+dc5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d+Vr99k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GNfBrU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836416" behindDoc="0" locked="0" layoutInCell="1" allowOverlap="1" wp14:anchorId="53A97EB6" wp14:editId="286EF325">
                      <wp:simplePos x="0" y="0"/>
                      <wp:positionH relativeFrom="column">
                        <wp:posOffset>380999</wp:posOffset>
                      </wp:positionH>
                      <wp:positionV relativeFrom="paragraph">
                        <wp:posOffset>171450</wp:posOffset>
                      </wp:positionV>
                      <wp:extent cx="0" cy="171450"/>
                      <wp:effectExtent l="0" t="0" r="0" b="0"/>
                      <wp:wrapNone/>
                      <wp:docPr id="1188" name="Textové pole 1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D683FF2" id="Textové pole 1188" o:spid="_x0000_s1026" type="#_x0000_t202" style="position:absolute;margin-left:30pt;margin-top:13.5pt;width:0;height:13.5pt;z-index:2518364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8mM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wn/Jj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837440" behindDoc="0" locked="0" layoutInCell="1" allowOverlap="1" wp14:anchorId="4372A2EA" wp14:editId="1FE0C7FF">
                      <wp:simplePos x="0" y="0"/>
                      <wp:positionH relativeFrom="column">
                        <wp:posOffset>380999</wp:posOffset>
                      </wp:positionH>
                      <wp:positionV relativeFrom="paragraph">
                        <wp:posOffset>171450</wp:posOffset>
                      </wp:positionV>
                      <wp:extent cx="0" cy="171450"/>
                      <wp:effectExtent l="0" t="0" r="0" b="0"/>
                      <wp:wrapNone/>
                      <wp:docPr id="1187" name="Textové pole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5CC8CEB" id="Textové pole 1187" o:spid="_x0000_s1026" type="#_x0000_t202" style="position:absolute;margin-left:30pt;margin-top:13.5pt;width:0;height:13.5pt;z-index:2518374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OyfrDQ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7610A7">
              <w:rPr>
                <w:rFonts w:ascii="Calibri" w:hAnsi="Calibri" w:cs="Calibri"/>
                <w:color w:val="000000"/>
                <w:sz w:val="18"/>
                <w:szCs w:val="18"/>
                <w:lang w:val="sk-SK"/>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78D3BB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gridSpan w:val="2"/>
            <w:tcBorders>
              <w:top w:val="nil"/>
              <w:left w:val="nil"/>
              <w:bottom w:val="nil"/>
              <w:right w:val="nil"/>
            </w:tcBorders>
            <w:shd w:val="clear" w:color="auto" w:fill="auto"/>
            <w:noWrap/>
            <w:vAlign w:val="bottom"/>
            <w:hideMark/>
          </w:tcPr>
          <w:p w14:paraId="6DD6548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52754CC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9" w:type="dxa"/>
            <w:gridSpan w:val="2"/>
            <w:tcBorders>
              <w:top w:val="single" w:sz="4" w:space="0" w:color="auto"/>
              <w:left w:val="nil"/>
              <w:bottom w:val="single" w:sz="4" w:space="0" w:color="auto"/>
              <w:right w:val="nil"/>
            </w:tcBorders>
            <w:shd w:val="clear" w:color="auto" w:fill="auto"/>
            <w:noWrap/>
            <w:vAlign w:val="bottom"/>
            <w:hideMark/>
          </w:tcPr>
          <w:p w14:paraId="790E6B3E"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39350F4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14:paraId="4397E4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36DB177B"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6970986F"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14:paraId="1F94DCB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14:paraId="2CE39AF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2BCCA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5.65</w:t>
            </w:r>
          </w:p>
        </w:tc>
        <w:tc>
          <w:tcPr>
            <w:tcW w:w="510" w:type="dxa"/>
            <w:gridSpan w:val="2"/>
            <w:tcBorders>
              <w:top w:val="nil"/>
              <w:left w:val="nil"/>
              <w:bottom w:val="nil"/>
              <w:right w:val="nil"/>
            </w:tcBorders>
            <w:shd w:val="clear" w:color="auto" w:fill="auto"/>
            <w:noWrap/>
            <w:vAlign w:val="bottom"/>
            <w:hideMark/>
          </w:tcPr>
          <w:p w14:paraId="0FB90E1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90" w:type="dxa"/>
            <w:gridSpan w:val="2"/>
            <w:tcBorders>
              <w:top w:val="nil"/>
              <w:left w:val="nil"/>
              <w:bottom w:val="nil"/>
              <w:right w:val="nil"/>
            </w:tcBorders>
            <w:shd w:val="clear" w:color="auto" w:fill="auto"/>
            <w:noWrap/>
            <w:vAlign w:val="bottom"/>
            <w:hideMark/>
          </w:tcPr>
          <w:p w14:paraId="495F6D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814912" behindDoc="0" locked="0" layoutInCell="1" allowOverlap="1" wp14:anchorId="0D654513" wp14:editId="0117AFAA">
                      <wp:simplePos x="0" y="0"/>
                      <wp:positionH relativeFrom="column">
                        <wp:posOffset>-1</wp:posOffset>
                      </wp:positionH>
                      <wp:positionV relativeFrom="paragraph">
                        <wp:posOffset>171450</wp:posOffset>
                      </wp:positionV>
                      <wp:extent cx="0" cy="171450"/>
                      <wp:effectExtent l="0" t="0" r="0" b="0"/>
                      <wp:wrapNone/>
                      <wp:docPr id="1186" name="Textové pole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25B44B" id="Textové pole 1186" o:spid="_x0000_s1026" type="#_x0000_t202" style="position:absolute;margin-left:0;margin-top:13.5pt;width:0;height:13.5pt;z-index:2518149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N&#10;v2MN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6CFCFC4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30" w:type="dxa"/>
            <w:gridSpan w:val="2"/>
            <w:tcBorders>
              <w:top w:val="nil"/>
              <w:left w:val="nil"/>
              <w:bottom w:val="nil"/>
              <w:right w:val="nil"/>
            </w:tcBorders>
            <w:shd w:val="clear" w:color="auto" w:fill="auto"/>
            <w:noWrap/>
            <w:vAlign w:val="bottom"/>
            <w:hideMark/>
          </w:tcPr>
          <w:p w14:paraId="4066D3E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3DC5A6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0.51</w:t>
            </w:r>
          </w:p>
        </w:tc>
        <w:tc>
          <w:tcPr>
            <w:tcW w:w="510" w:type="dxa"/>
            <w:gridSpan w:val="2"/>
            <w:tcBorders>
              <w:top w:val="nil"/>
              <w:left w:val="nil"/>
              <w:bottom w:val="nil"/>
              <w:right w:val="nil"/>
            </w:tcBorders>
            <w:shd w:val="clear" w:color="auto" w:fill="auto"/>
            <w:noWrap/>
            <w:vAlign w:val="bottom"/>
            <w:hideMark/>
          </w:tcPr>
          <w:p w14:paraId="7784E33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44.9</w:t>
            </w:r>
          </w:p>
        </w:tc>
        <w:tc>
          <w:tcPr>
            <w:tcW w:w="190" w:type="dxa"/>
            <w:gridSpan w:val="2"/>
            <w:tcBorders>
              <w:top w:val="single" w:sz="4" w:space="0" w:color="auto"/>
              <w:left w:val="nil"/>
              <w:bottom w:val="nil"/>
              <w:right w:val="nil"/>
            </w:tcBorders>
            <w:shd w:val="clear" w:color="auto" w:fill="auto"/>
            <w:noWrap/>
            <w:vAlign w:val="bottom"/>
            <w:hideMark/>
          </w:tcPr>
          <w:p w14:paraId="400D2E2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gridSpan w:val="2"/>
            <w:tcBorders>
              <w:top w:val="nil"/>
              <w:left w:val="nil"/>
              <w:bottom w:val="nil"/>
              <w:right w:val="nil"/>
            </w:tcBorders>
            <w:shd w:val="clear" w:color="auto" w:fill="auto"/>
            <w:noWrap/>
            <w:vAlign w:val="bottom"/>
            <w:hideMark/>
          </w:tcPr>
          <w:p w14:paraId="54B0C6D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gridSpan w:val="2"/>
            <w:tcBorders>
              <w:top w:val="nil"/>
              <w:left w:val="nil"/>
              <w:bottom w:val="nil"/>
              <w:right w:val="nil"/>
            </w:tcBorders>
            <w:shd w:val="clear" w:color="auto" w:fill="auto"/>
            <w:noWrap/>
            <w:vAlign w:val="bottom"/>
            <w:hideMark/>
          </w:tcPr>
          <w:p w14:paraId="1CCA02A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CD55A0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14:paraId="6FEB745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1A325648"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0E20967D"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14:paraId="1339F3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14:paraId="314CE61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E2499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6.74</w:t>
            </w:r>
          </w:p>
        </w:tc>
        <w:tc>
          <w:tcPr>
            <w:tcW w:w="510" w:type="dxa"/>
            <w:gridSpan w:val="2"/>
            <w:tcBorders>
              <w:top w:val="nil"/>
              <w:left w:val="nil"/>
              <w:bottom w:val="nil"/>
              <w:right w:val="nil"/>
            </w:tcBorders>
            <w:shd w:val="clear" w:color="auto" w:fill="auto"/>
            <w:noWrap/>
            <w:vAlign w:val="bottom"/>
            <w:hideMark/>
          </w:tcPr>
          <w:p w14:paraId="0D3256E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w:t>
            </w:r>
          </w:p>
        </w:tc>
        <w:tc>
          <w:tcPr>
            <w:tcW w:w="190" w:type="dxa"/>
            <w:gridSpan w:val="2"/>
            <w:tcBorders>
              <w:top w:val="nil"/>
              <w:left w:val="nil"/>
              <w:bottom w:val="nil"/>
              <w:right w:val="nil"/>
            </w:tcBorders>
            <w:shd w:val="clear" w:color="auto" w:fill="auto"/>
            <w:noWrap/>
            <w:vAlign w:val="bottom"/>
            <w:hideMark/>
          </w:tcPr>
          <w:p w14:paraId="5F3C466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815936" behindDoc="0" locked="0" layoutInCell="1" allowOverlap="1" wp14:anchorId="04BAC45C" wp14:editId="0C0BA85C">
                      <wp:simplePos x="0" y="0"/>
                      <wp:positionH relativeFrom="column">
                        <wp:posOffset>-1</wp:posOffset>
                      </wp:positionH>
                      <wp:positionV relativeFrom="paragraph">
                        <wp:posOffset>171450</wp:posOffset>
                      </wp:positionV>
                      <wp:extent cx="0" cy="171450"/>
                      <wp:effectExtent l="0" t="0" r="0" b="0"/>
                      <wp:wrapNone/>
                      <wp:docPr id="1185" name="Textové pole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7F29C23" id="Textové pole 1185" o:spid="_x0000_s1026" type="#_x0000_t202" style="position:absolute;margin-left:0;margin-top:13.5pt;width:0;height:13.5pt;z-index:2518159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jJHFgIAAIIEAAAOAAAAZHJzL2Uyb0RvYy54bWysVF1u2zAMfh+wOwh6XxwX61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3jJH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666255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w:t>
            </w:r>
          </w:p>
        </w:tc>
        <w:tc>
          <w:tcPr>
            <w:tcW w:w="230" w:type="dxa"/>
            <w:gridSpan w:val="2"/>
            <w:tcBorders>
              <w:top w:val="nil"/>
              <w:left w:val="nil"/>
              <w:bottom w:val="nil"/>
              <w:right w:val="nil"/>
            </w:tcBorders>
            <w:shd w:val="clear" w:color="auto" w:fill="auto"/>
            <w:noWrap/>
            <w:vAlign w:val="bottom"/>
            <w:hideMark/>
          </w:tcPr>
          <w:p w14:paraId="37B2D2A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248CB1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10" w:type="dxa"/>
            <w:gridSpan w:val="2"/>
            <w:tcBorders>
              <w:top w:val="nil"/>
              <w:left w:val="nil"/>
              <w:bottom w:val="nil"/>
              <w:right w:val="nil"/>
            </w:tcBorders>
            <w:shd w:val="clear" w:color="auto" w:fill="auto"/>
            <w:noWrap/>
            <w:vAlign w:val="bottom"/>
            <w:hideMark/>
          </w:tcPr>
          <w:p w14:paraId="1DA399C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90" w:type="dxa"/>
            <w:gridSpan w:val="2"/>
            <w:tcBorders>
              <w:top w:val="nil"/>
              <w:left w:val="nil"/>
              <w:bottom w:val="nil"/>
              <w:right w:val="nil"/>
            </w:tcBorders>
            <w:shd w:val="clear" w:color="auto" w:fill="auto"/>
            <w:noWrap/>
            <w:vAlign w:val="bottom"/>
            <w:hideMark/>
          </w:tcPr>
          <w:p w14:paraId="284E52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5FC502A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gridSpan w:val="2"/>
            <w:tcBorders>
              <w:top w:val="nil"/>
              <w:left w:val="nil"/>
              <w:bottom w:val="nil"/>
              <w:right w:val="nil"/>
            </w:tcBorders>
            <w:shd w:val="clear" w:color="auto" w:fill="auto"/>
            <w:noWrap/>
            <w:vAlign w:val="bottom"/>
            <w:hideMark/>
          </w:tcPr>
          <w:p w14:paraId="2404309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FC8DB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14:paraId="67A759F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47B48EA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1824D8EF"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14:paraId="58A2F4F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14:paraId="7E9C345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98FF50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3.64</w:t>
            </w:r>
          </w:p>
        </w:tc>
        <w:tc>
          <w:tcPr>
            <w:tcW w:w="510" w:type="dxa"/>
            <w:gridSpan w:val="2"/>
            <w:tcBorders>
              <w:top w:val="nil"/>
              <w:left w:val="nil"/>
              <w:bottom w:val="nil"/>
              <w:right w:val="nil"/>
            </w:tcBorders>
            <w:shd w:val="clear" w:color="auto" w:fill="auto"/>
            <w:noWrap/>
            <w:vAlign w:val="bottom"/>
            <w:hideMark/>
          </w:tcPr>
          <w:p w14:paraId="32B89D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18.7</w:t>
            </w:r>
          </w:p>
        </w:tc>
        <w:tc>
          <w:tcPr>
            <w:tcW w:w="190" w:type="dxa"/>
            <w:gridSpan w:val="2"/>
            <w:tcBorders>
              <w:top w:val="nil"/>
              <w:left w:val="nil"/>
              <w:bottom w:val="nil"/>
              <w:right w:val="nil"/>
            </w:tcBorders>
            <w:shd w:val="clear" w:color="auto" w:fill="auto"/>
            <w:noWrap/>
            <w:vAlign w:val="bottom"/>
            <w:hideMark/>
          </w:tcPr>
          <w:p w14:paraId="6F77B24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816960" behindDoc="0" locked="0" layoutInCell="1" allowOverlap="1" wp14:anchorId="36469378" wp14:editId="4C942616">
                      <wp:simplePos x="0" y="0"/>
                      <wp:positionH relativeFrom="column">
                        <wp:posOffset>-1</wp:posOffset>
                      </wp:positionH>
                      <wp:positionV relativeFrom="paragraph">
                        <wp:posOffset>171450</wp:posOffset>
                      </wp:positionV>
                      <wp:extent cx="0" cy="171450"/>
                      <wp:effectExtent l="0" t="0" r="0" b="0"/>
                      <wp:wrapNone/>
                      <wp:docPr id="1184" name="Textové pole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EC22B6" id="Textové pole 1184" o:spid="_x0000_s1026" type="#_x0000_t202" style="position:absolute;margin-left:0;margin-top:13.5pt;width:0;height:13.5pt;z-index:2518169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1+FgIAAIIEAAAOAAAAZHJzL2Uyb0RvYy54bWysVF1u2zAMfh+wOwh6XxwX3V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P&#10;/v1+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817984" behindDoc="0" locked="0" layoutInCell="1" allowOverlap="1" wp14:anchorId="6A85EE95" wp14:editId="2F1ECD1B">
                      <wp:simplePos x="0" y="0"/>
                      <wp:positionH relativeFrom="column">
                        <wp:posOffset>-1</wp:posOffset>
                      </wp:positionH>
                      <wp:positionV relativeFrom="paragraph">
                        <wp:posOffset>171450</wp:posOffset>
                      </wp:positionV>
                      <wp:extent cx="0" cy="171450"/>
                      <wp:effectExtent l="0" t="0" r="0" b="0"/>
                      <wp:wrapNone/>
                      <wp:docPr id="1183" name="Textové pole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939D2" id="Textové pole 1183" o:spid="_x0000_s1026" type="#_x0000_t202" style="position:absolute;margin-left:0;margin-top:13.5pt;width:0;height:13.5pt;z-index:2518179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gd&#10;kN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DFEE15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1.52</w:t>
            </w:r>
          </w:p>
        </w:tc>
        <w:tc>
          <w:tcPr>
            <w:tcW w:w="230" w:type="dxa"/>
            <w:gridSpan w:val="2"/>
            <w:tcBorders>
              <w:top w:val="nil"/>
              <w:left w:val="nil"/>
              <w:bottom w:val="nil"/>
              <w:right w:val="nil"/>
            </w:tcBorders>
            <w:shd w:val="clear" w:color="auto" w:fill="auto"/>
            <w:noWrap/>
            <w:vAlign w:val="bottom"/>
            <w:hideMark/>
          </w:tcPr>
          <w:p w14:paraId="1617FCE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14E27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510" w:type="dxa"/>
            <w:gridSpan w:val="2"/>
            <w:tcBorders>
              <w:top w:val="nil"/>
              <w:left w:val="nil"/>
              <w:bottom w:val="nil"/>
              <w:right w:val="nil"/>
            </w:tcBorders>
            <w:shd w:val="clear" w:color="auto" w:fill="auto"/>
            <w:noWrap/>
            <w:vAlign w:val="bottom"/>
            <w:hideMark/>
          </w:tcPr>
          <w:p w14:paraId="1E4E1D7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38.8</w:t>
            </w:r>
          </w:p>
        </w:tc>
        <w:tc>
          <w:tcPr>
            <w:tcW w:w="190" w:type="dxa"/>
            <w:gridSpan w:val="2"/>
            <w:tcBorders>
              <w:top w:val="nil"/>
              <w:left w:val="nil"/>
              <w:bottom w:val="nil"/>
              <w:right w:val="nil"/>
            </w:tcBorders>
            <w:shd w:val="clear" w:color="auto" w:fill="auto"/>
            <w:noWrap/>
            <w:vAlign w:val="bottom"/>
            <w:hideMark/>
          </w:tcPr>
          <w:p w14:paraId="35CD0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15BA4F1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gridSpan w:val="2"/>
            <w:tcBorders>
              <w:top w:val="nil"/>
              <w:left w:val="nil"/>
              <w:bottom w:val="nil"/>
              <w:right w:val="nil"/>
            </w:tcBorders>
            <w:shd w:val="clear" w:color="auto" w:fill="auto"/>
            <w:noWrap/>
            <w:vAlign w:val="bottom"/>
            <w:hideMark/>
          </w:tcPr>
          <w:p w14:paraId="2779B91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3BE91F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14:paraId="40F30FD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095C037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74D0FEFE"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14:paraId="10D3592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14:paraId="1710D36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B8B489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3.73</w:t>
            </w:r>
          </w:p>
        </w:tc>
        <w:tc>
          <w:tcPr>
            <w:tcW w:w="510" w:type="dxa"/>
            <w:gridSpan w:val="2"/>
            <w:tcBorders>
              <w:top w:val="nil"/>
              <w:left w:val="nil"/>
              <w:bottom w:val="nil"/>
              <w:right w:val="nil"/>
            </w:tcBorders>
            <w:shd w:val="clear" w:color="auto" w:fill="auto"/>
            <w:noWrap/>
            <w:vAlign w:val="bottom"/>
            <w:hideMark/>
          </w:tcPr>
          <w:p w14:paraId="296CED2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90" w:type="dxa"/>
            <w:gridSpan w:val="2"/>
            <w:tcBorders>
              <w:top w:val="nil"/>
              <w:left w:val="nil"/>
              <w:bottom w:val="nil"/>
              <w:right w:val="nil"/>
            </w:tcBorders>
            <w:shd w:val="clear" w:color="auto" w:fill="auto"/>
            <w:noWrap/>
            <w:vAlign w:val="bottom"/>
            <w:hideMark/>
          </w:tcPr>
          <w:p w14:paraId="52D397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819008" behindDoc="0" locked="0" layoutInCell="1" allowOverlap="1" wp14:anchorId="4BAF4BC4" wp14:editId="1EFA7892">
                      <wp:simplePos x="0" y="0"/>
                      <wp:positionH relativeFrom="column">
                        <wp:posOffset>-1</wp:posOffset>
                      </wp:positionH>
                      <wp:positionV relativeFrom="paragraph">
                        <wp:posOffset>171450</wp:posOffset>
                      </wp:positionV>
                      <wp:extent cx="0" cy="171450"/>
                      <wp:effectExtent l="0" t="0" r="0" b="0"/>
                      <wp:wrapNone/>
                      <wp:docPr id="1182" name="Textové pole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3A733D" id="Textové pole 1182" o:spid="_x0000_s1026" type="#_x0000_t202" style="position:absolute;margin-left:0;margin-top:13.5pt;width:0;height:13.5pt;z-index:2518190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k9&#10;X+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820032" behindDoc="0" locked="0" layoutInCell="1" allowOverlap="1" wp14:anchorId="09F02EC4" wp14:editId="5E3ED1BE">
                      <wp:simplePos x="0" y="0"/>
                      <wp:positionH relativeFrom="column">
                        <wp:posOffset>-1</wp:posOffset>
                      </wp:positionH>
                      <wp:positionV relativeFrom="paragraph">
                        <wp:posOffset>171450</wp:posOffset>
                      </wp:positionV>
                      <wp:extent cx="0" cy="171450"/>
                      <wp:effectExtent l="0" t="0" r="0" b="0"/>
                      <wp:wrapNone/>
                      <wp:docPr id="1181" name="Textové pole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22F6DB" id="Textové pole 1181" o:spid="_x0000_s1026" type="#_x0000_t202" style="position:absolute;margin-left:0;margin-top:13.5pt;width:0;height:13.5pt;z-index:2518200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6g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pc&#10;Dq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1A75BBD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1.46</w:t>
            </w:r>
          </w:p>
        </w:tc>
        <w:tc>
          <w:tcPr>
            <w:tcW w:w="230" w:type="dxa"/>
            <w:gridSpan w:val="2"/>
            <w:tcBorders>
              <w:top w:val="nil"/>
              <w:left w:val="nil"/>
              <w:bottom w:val="nil"/>
              <w:right w:val="nil"/>
            </w:tcBorders>
            <w:shd w:val="clear" w:color="auto" w:fill="auto"/>
            <w:noWrap/>
            <w:vAlign w:val="bottom"/>
            <w:hideMark/>
          </w:tcPr>
          <w:p w14:paraId="31B34C8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68B4D0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0.55</w:t>
            </w:r>
          </w:p>
        </w:tc>
        <w:tc>
          <w:tcPr>
            <w:tcW w:w="510" w:type="dxa"/>
            <w:gridSpan w:val="2"/>
            <w:tcBorders>
              <w:top w:val="nil"/>
              <w:left w:val="nil"/>
              <w:bottom w:val="nil"/>
              <w:right w:val="nil"/>
            </w:tcBorders>
            <w:shd w:val="clear" w:color="auto" w:fill="auto"/>
            <w:noWrap/>
            <w:vAlign w:val="bottom"/>
            <w:hideMark/>
          </w:tcPr>
          <w:p w14:paraId="6915EC2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w:t>
            </w:r>
          </w:p>
        </w:tc>
        <w:tc>
          <w:tcPr>
            <w:tcW w:w="190" w:type="dxa"/>
            <w:gridSpan w:val="2"/>
            <w:tcBorders>
              <w:top w:val="nil"/>
              <w:left w:val="nil"/>
              <w:bottom w:val="nil"/>
              <w:right w:val="nil"/>
            </w:tcBorders>
            <w:shd w:val="clear" w:color="auto" w:fill="auto"/>
            <w:noWrap/>
            <w:vAlign w:val="bottom"/>
            <w:hideMark/>
          </w:tcPr>
          <w:p w14:paraId="0911E81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0F00A1B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gridSpan w:val="2"/>
            <w:tcBorders>
              <w:top w:val="nil"/>
              <w:left w:val="nil"/>
              <w:bottom w:val="nil"/>
              <w:right w:val="nil"/>
            </w:tcBorders>
            <w:shd w:val="clear" w:color="auto" w:fill="auto"/>
            <w:noWrap/>
            <w:vAlign w:val="bottom"/>
            <w:hideMark/>
          </w:tcPr>
          <w:p w14:paraId="2649365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1B64BF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14:paraId="298C606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3205019D"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29FD220E"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14:paraId="6F102D4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14:paraId="5AA6E85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02C5E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11.36</w:t>
            </w:r>
          </w:p>
        </w:tc>
        <w:tc>
          <w:tcPr>
            <w:tcW w:w="510" w:type="dxa"/>
            <w:gridSpan w:val="2"/>
            <w:tcBorders>
              <w:top w:val="nil"/>
              <w:left w:val="nil"/>
              <w:bottom w:val="nil"/>
              <w:right w:val="nil"/>
            </w:tcBorders>
            <w:shd w:val="clear" w:color="auto" w:fill="auto"/>
            <w:noWrap/>
            <w:vAlign w:val="bottom"/>
            <w:hideMark/>
          </w:tcPr>
          <w:p w14:paraId="5122AEA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21.9</w:t>
            </w:r>
          </w:p>
        </w:tc>
        <w:tc>
          <w:tcPr>
            <w:tcW w:w="190" w:type="dxa"/>
            <w:gridSpan w:val="2"/>
            <w:tcBorders>
              <w:top w:val="nil"/>
              <w:left w:val="nil"/>
              <w:bottom w:val="nil"/>
              <w:right w:val="nil"/>
            </w:tcBorders>
            <w:shd w:val="clear" w:color="auto" w:fill="auto"/>
            <w:noWrap/>
            <w:vAlign w:val="bottom"/>
            <w:hideMark/>
          </w:tcPr>
          <w:p w14:paraId="3A9371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821056" behindDoc="0" locked="0" layoutInCell="1" allowOverlap="1" wp14:anchorId="2B015D3C" wp14:editId="6E62A042">
                      <wp:simplePos x="0" y="0"/>
                      <wp:positionH relativeFrom="column">
                        <wp:posOffset>-1</wp:posOffset>
                      </wp:positionH>
                      <wp:positionV relativeFrom="paragraph">
                        <wp:posOffset>171450</wp:posOffset>
                      </wp:positionV>
                      <wp:extent cx="0" cy="171450"/>
                      <wp:effectExtent l="0" t="0" r="0" b="0"/>
                      <wp:wrapNone/>
                      <wp:docPr id="1180" name="Textové pole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522508" id="Textové pole 1180" o:spid="_x0000_s1026" type="#_x0000_t202" style="position:absolute;margin-left:0;margin-top:13.5pt;width:0;height:13.5pt;z-index:2518210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i3zB&#10;m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822080" behindDoc="0" locked="0" layoutInCell="1" allowOverlap="1" wp14:anchorId="58AAFF88" wp14:editId="3319F27A">
                      <wp:simplePos x="0" y="0"/>
                      <wp:positionH relativeFrom="column">
                        <wp:posOffset>-1</wp:posOffset>
                      </wp:positionH>
                      <wp:positionV relativeFrom="paragraph">
                        <wp:posOffset>171450</wp:posOffset>
                      </wp:positionV>
                      <wp:extent cx="0" cy="171450"/>
                      <wp:effectExtent l="0" t="0" r="0" b="0"/>
                      <wp:wrapNone/>
                      <wp:docPr id="1179" name="Textové pole 1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277F88" id="Textové pole 1179" o:spid="_x0000_s1026" type="#_x0000_t202" style="position:absolute;margin-left:0;margin-top:13.5pt;width:0;height:13.5pt;z-index:2518220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hp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M&#10;N2h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4574EDE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230" w:type="dxa"/>
            <w:gridSpan w:val="2"/>
            <w:tcBorders>
              <w:top w:val="nil"/>
              <w:left w:val="nil"/>
              <w:bottom w:val="nil"/>
              <w:right w:val="nil"/>
            </w:tcBorders>
            <w:shd w:val="clear" w:color="auto" w:fill="auto"/>
            <w:noWrap/>
            <w:vAlign w:val="bottom"/>
            <w:hideMark/>
          </w:tcPr>
          <w:p w14:paraId="31D75A3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DAC924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10" w:type="dxa"/>
            <w:gridSpan w:val="2"/>
            <w:tcBorders>
              <w:top w:val="nil"/>
              <w:left w:val="nil"/>
              <w:bottom w:val="nil"/>
              <w:right w:val="nil"/>
            </w:tcBorders>
            <w:shd w:val="clear" w:color="auto" w:fill="auto"/>
            <w:noWrap/>
            <w:vAlign w:val="bottom"/>
            <w:hideMark/>
          </w:tcPr>
          <w:p w14:paraId="50754EC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32.9</w:t>
            </w:r>
          </w:p>
        </w:tc>
        <w:tc>
          <w:tcPr>
            <w:tcW w:w="190" w:type="dxa"/>
            <w:gridSpan w:val="2"/>
            <w:tcBorders>
              <w:top w:val="nil"/>
              <w:left w:val="nil"/>
              <w:bottom w:val="nil"/>
              <w:right w:val="nil"/>
            </w:tcBorders>
            <w:shd w:val="clear" w:color="auto" w:fill="auto"/>
            <w:noWrap/>
            <w:vAlign w:val="bottom"/>
            <w:hideMark/>
          </w:tcPr>
          <w:p w14:paraId="3F5C8BC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5C6B167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13492CB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9455A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14:paraId="74B72B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8</w:t>
            </w:r>
          </w:p>
        </w:tc>
      </w:tr>
      <w:tr w:rsidR="00CE547F" w:rsidRPr="007610A7" w14:paraId="74B37AF6"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051BB962"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14:paraId="13A393C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14:paraId="056A305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5CC24C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10.56</w:t>
            </w:r>
          </w:p>
        </w:tc>
        <w:tc>
          <w:tcPr>
            <w:tcW w:w="510" w:type="dxa"/>
            <w:gridSpan w:val="2"/>
            <w:tcBorders>
              <w:top w:val="nil"/>
              <w:left w:val="nil"/>
              <w:bottom w:val="nil"/>
              <w:right w:val="nil"/>
            </w:tcBorders>
            <w:shd w:val="clear" w:color="auto" w:fill="auto"/>
            <w:noWrap/>
            <w:vAlign w:val="bottom"/>
            <w:hideMark/>
          </w:tcPr>
          <w:p w14:paraId="13ACF8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20.5</w:t>
            </w:r>
          </w:p>
        </w:tc>
        <w:tc>
          <w:tcPr>
            <w:tcW w:w="190" w:type="dxa"/>
            <w:gridSpan w:val="2"/>
            <w:tcBorders>
              <w:top w:val="nil"/>
              <w:left w:val="nil"/>
              <w:bottom w:val="nil"/>
              <w:right w:val="nil"/>
            </w:tcBorders>
            <w:shd w:val="clear" w:color="auto" w:fill="auto"/>
            <w:noWrap/>
            <w:vAlign w:val="bottom"/>
            <w:hideMark/>
          </w:tcPr>
          <w:p w14:paraId="6DC38EF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823104" behindDoc="0" locked="0" layoutInCell="1" allowOverlap="1" wp14:anchorId="057805A5" wp14:editId="687D3DD1">
                      <wp:simplePos x="0" y="0"/>
                      <wp:positionH relativeFrom="column">
                        <wp:posOffset>-1</wp:posOffset>
                      </wp:positionH>
                      <wp:positionV relativeFrom="paragraph">
                        <wp:posOffset>171450</wp:posOffset>
                      </wp:positionV>
                      <wp:extent cx="0" cy="171450"/>
                      <wp:effectExtent l="0" t="0" r="0" b="0"/>
                      <wp:wrapNone/>
                      <wp:docPr id="1178" name="Textové pole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7403DD0" id="Textové pole 1178" o:spid="_x0000_s1026" type="#_x0000_t202" style="position:absolute;margin-left:0;margin-top:13.5pt;width:0;height:13.5pt;z-index:2518231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0X&#10;p1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824128" behindDoc="0" locked="0" layoutInCell="1" allowOverlap="1" wp14:anchorId="27B96194" wp14:editId="0DE13EC3">
                      <wp:simplePos x="0" y="0"/>
                      <wp:positionH relativeFrom="column">
                        <wp:posOffset>-1</wp:posOffset>
                      </wp:positionH>
                      <wp:positionV relativeFrom="paragraph">
                        <wp:posOffset>171450</wp:posOffset>
                      </wp:positionV>
                      <wp:extent cx="0" cy="171450"/>
                      <wp:effectExtent l="0" t="0" r="0" b="0"/>
                      <wp:wrapNone/>
                      <wp:docPr id="1177" name="Textové pole 1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536922" id="Textové pole 1177" o:spid="_x0000_s1026" type="#_x0000_t202" style="position:absolute;margin-left:0;margin-top:13.5pt;width:0;height:13.5pt;z-index:2518241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D&#10;98Lo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25189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230" w:type="dxa"/>
            <w:gridSpan w:val="2"/>
            <w:tcBorders>
              <w:top w:val="nil"/>
              <w:left w:val="nil"/>
              <w:bottom w:val="nil"/>
              <w:right w:val="nil"/>
            </w:tcBorders>
            <w:shd w:val="clear" w:color="auto" w:fill="auto"/>
            <w:noWrap/>
            <w:vAlign w:val="bottom"/>
            <w:hideMark/>
          </w:tcPr>
          <w:p w14:paraId="0D22597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9CF324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0.19</w:t>
            </w:r>
          </w:p>
        </w:tc>
        <w:tc>
          <w:tcPr>
            <w:tcW w:w="510" w:type="dxa"/>
            <w:gridSpan w:val="2"/>
            <w:tcBorders>
              <w:top w:val="nil"/>
              <w:left w:val="nil"/>
              <w:bottom w:val="nil"/>
              <w:right w:val="nil"/>
            </w:tcBorders>
            <w:shd w:val="clear" w:color="auto" w:fill="auto"/>
            <w:noWrap/>
            <w:vAlign w:val="bottom"/>
            <w:hideMark/>
          </w:tcPr>
          <w:p w14:paraId="1CC99F6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32.5</w:t>
            </w:r>
          </w:p>
        </w:tc>
        <w:tc>
          <w:tcPr>
            <w:tcW w:w="190" w:type="dxa"/>
            <w:gridSpan w:val="2"/>
            <w:tcBorders>
              <w:top w:val="nil"/>
              <w:left w:val="nil"/>
              <w:bottom w:val="nil"/>
              <w:right w:val="nil"/>
            </w:tcBorders>
            <w:shd w:val="clear" w:color="auto" w:fill="auto"/>
            <w:noWrap/>
            <w:vAlign w:val="bottom"/>
            <w:hideMark/>
          </w:tcPr>
          <w:p w14:paraId="7DF55BF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8D6880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692E028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523206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14:paraId="4F9DD2F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634EC1DE"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24812DC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14:paraId="0AC5C8E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14:paraId="60B8A30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6521E7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17.72</w:t>
            </w:r>
          </w:p>
        </w:tc>
        <w:tc>
          <w:tcPr>
            <w:tcW w:w="510" w:type="dxa"/>
            <w:gridSpan w:val="2"/>
            <w:tcBorders>
              <w:top w:val="nil"/>
              <w:left w:val="nil"/>
              <w:bottom w:val="nil"/>
              <w:right w:val="nil"/>
            </w:tcBorders>
            <w:shd w:val="clear" w:color="auto" w:fill="auto"/>
            <w:noWrap/>
            <w:vAlign w:val="bottom"/>
            <w:hideMark/>
          </w:tcPr>
          <w:p w14:paraId="3768023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190" w:type="dxa"/>
            <w:gridSpan w:val="2"/>
            <w:tcBorders>
              <w:top w:val="nil"/>
              <w:left w:val="nil"/>
              <w:bottom w:val="nil"/>
              <w:right w:val="nil"/>
            </w:tcBorders>
            <w:shd w:val="clear" w:color="auto" w:fill="auto"/>
            <w:noWrap/>
            <w:vAlign w:val="bottom"/>
            <w:hideMark/>
          </w:tcPr>
          <w:p w14:paraId="2C2AC8C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825152" behindDoc="0" locked="0" layoutInCell="1" allowOverlap="1" wp14:anchorId="15318A12" wp14:editId="288A961A">
                      <wp:simplePos x="0" y="0"/>
                      <wp:positionH relativeFrom="column">
                        <wp:posOffset>-1</wp:posOffset>
                      </wp:positionH>
                      <wp:positionV relativeFrom="paragraph">
                        <wp:posOffset>171450</wp:posOffset>
                      </wp:positionV>
                      <wp:extent cx="0" cy="171450"/>
                      <wp:effectExtent l="0" t="0" r="0" b="0"/>
                      <wp:wrapNone/>
                      <wp:docPr id="1176" name="Textové pole 1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70ED931" id="Textové pole 1176" o:spid="_x0000_s1026" type="#_x0000_t202" style="position:absolute;margin-left:0;margin-top:13.5pt;width:0;height:13.5pt;z-index:2518251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w3R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F+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i&#10;1w3R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826176" behindDoc="0" locked="0" layoutInCell="1" allowOverlap="1" wp14:anchorId="67AD3ACF" wp14:editId="7BB60F75">
                      <wp:simplePos x="0" y="0"/>
                      <wp:positionH relativeFrom="column">
                        <wp:posOffset>-1</wp:posOffset>
                      </wp:positionH>
                      <wp:positionV relativeFrom="paragraph">
                        <wp:posOffset>171450</wp:posOffset>
                      </wp:positionV>
                      <wp:extent cx="0" cy="171450"/>
                      <wp:effectExtent l="0" t="0" r="0" b="0"/>
                      <wp:wrapNone/>
                      <wp:docPr id="1175" name="Textové pole 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FA66237" id="Textové pole 1175" o:spid="_x0000_s1026" type="#_x0000_t202" style="position:absolute;margin-left:0;margin-top:13.5pt;width:0;height:13.5pt;z-index:2518261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ybFgIAAIIEAAAOAAAAZHJzL2Uyb0RvYy54bWysVF1u2zAMfh+wOwh6XxwX6z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B&#10;tlyb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0658CB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1.59</w:t>
            </w:r>
          </w:p>
        </w:tc>
        <w:tc>
          <w:tcPr>
            <w:tcW w:w="230" w:type="dxa"/>
            <w:gridSpan w:val="2"/>
            <w:tcBorders>
              <w:top w:val="nil"/>
              <w:left w:val="nil"/>
              <w:bottom w:val="nil"/>
              <w:right w:val="nil"/>
            </w:tcBorders>
            <w:shd w:val="clear" w:color="auto" w:fill="auto"/>
            <w:noWrap/>
            <w:vAlign w:val="bottom"/>
            <w:hideMark/>
          </w:tcPr>
          <w:p w14:paraId="52D3AC6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1D89010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0.47</w:t>
            </w:r>
          </w:p>
        </w:tc>
        <w:tc>
          <w:tcPr>
            <w:tcW w:w="510" w:type="dxa"/>
            <w:gridSpan w:val="2"/>
            <w:tcBorders>
              <w:top w:val="nil"/>
              <w:left w:val="nil"/>
              <w:bottom w:val="nil"/>
              <w:right w:val="nil"/>
            </w:tcBorders>
            <w:shd w:val="clear" w:color="auto" w:fill="auto"/>
            <w:noWrap/>
            <w:vAlign w:val="bottom"/>
            <w:hideMark/>
          </w:tcPr>
          <w:p w14:paraId="2BF907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29.4</w:t>
            </w:r>
          </w:p>
        </w:tc>
        <w:tc>
          <w:tcPr>
            <w:tcW w:w="190" w:type="dxa"/>
            <w:gridSpan w:val="2"/>
            <w:tcBorders>
              <w:top w:val="nil"/>
              <w:left w:val="nil"/>
              <w:bottom w:val="nil"/>
              <w:right w:val="nil"/>
            </w:tcBorders>
            <w:shd w:val="clear" w:color="auto" w:fill="auto"/>
            <w:noWrap/>
            <w:vAlign w:val="bottom"/>
            <w:hideMark/>
          </w:tcPr>
          <w:p w14:paraId="0BAABF3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30768DD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gridSpan w:val="2"/>
            <w:tcBorders>
              <w:top w:val="nil"/>
              <w:left w:val="nil"/>
              <w:bottom w:val="nil"/>
              <w:right w:val="nil"/>
            </w:tcBorders>
            <w:shd w:val="clear" w:color="auto" w:fill="auto"/>
            <w:noWrap/>
            <w:vAlign w:val="bottom"/>
            <w:hideMark/>
          </w:tcPr>
          <w:p w14:paraId="4F2CBB1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21315F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14:paraId="313F453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CE547F" w:rsidRPr="007610A7" w14:paraId="152C5ECC"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5F705AA8"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14:paraId="7452C6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14:paraId="268D9D8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1E161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16.88</w:t>
            </w:r>
          </w:p>
        </w:tc>
        <w:tc>
          <w:tcPr>
            <w:tcW w:w="510" w:type="dxa"/>
            <w:gridSpan w:val="2"/>
            <w:tcBorders>
              <w:top w:val="nil"/>
              <w:left w:val="nil"/>
              <w:bottom w:val="nil"/>
              <w:right w:val="nil"/>
            </w:tcBorders>
            <w:shd w:val="clear" w:color="auto" w:fill="auto"/>
            <w:noWrap/>
            <w:vAlign w:val="bottom"/>
            <w:hideMark/>
          </w:tcPr>
          <w:p w14:paraId="5E65041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90" w:type="dxa"/>
            <w:gridSpan w:val="2"/>
            <w:tcBorders>
              <w:top w:val="nil"/>
              <w:left w:val="nil"/>
              <w:bottom w:val="nil"/>
              <w:right w:val="nil"/>
            </w:tcBorders>
            <w:shd w:val="clear" w:color="auto" w:fill="auto"/>
            <w:noWrap/>
            <w:vAlign w:val="bottom"/>
            <w:hideMark/>
          </w:tcPr>
          <w:p w14:paraId="645BF6B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827200" behindDoc="0" locked="0" layoutInCell="1" allowOverlap="1" wp14:anchorId="127BE9CD" wp14:editId="36C51F56">
                      <wp:simplePos x="0" y="0"/>
                      <wp:positionH relativeFrom="column">
                        <wp:posOffset>-1</wp:posOffset>
                      </wp:positionH>
                      <wp:positionV relativeFrom="paragraph">
                        <wp:posOffset>171450</wp:posOffset>
                      </wp:positionV>
                      <wp:extent cx="0" cy="171450"/>
                      <wp:effectExtent l="0" t="0" r="0" b="0"/>
                      <wp:wrapNone/>
                      <wp:docPr id="1174" name="Textové pole 1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6FF93D" id="Textové pole 1174" o:spid="_x0000_s1026" type="#_x0000_t202" style="position:absolute;margin-left:0;margin-top:13.5pt;width:0;height:13.5pt;z-index:2518272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OiFgIAAIIEAAAOAAAAZHJzL2Uyb0RvYy54bWysVF1u2zAMfh+wOwh6XxwX3T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g&#10;lpO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828224" behindDoc="0" locked="0" layoutInCell="1" allowOverlap="1" wp14:anchorId="434FF31E" wp14:editId="6D2EADAC">
                      <wp:simplePos x="0" y="0"/>
                      <wp:positionH relativeFrom="column">
                        <wp:posOffset>-1</wp:posOffset>
                      </wp:positionH>
                      <wp:positionV relativeFrom="paragraph">
                        <wp:posOffset>171450</wp:posOffset>
                      </wp:positionV>
                      <wp:extent cx="0" cy="171450"/>
                      <wp:effectExtent l="0" t="0" r="0" b="0"/>
                      <wp:wrapNone/>
                      <wp:docPr id="1173" name="Textové pole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6D2FE" id="Textové pole 1173" o:spid="_x0000_s1026" type="#_x0000_t202" style="position:absolute;margin-left:0;margin-top:13.5pt;width:0;height:13.5pt;z-index:2518282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H&#10;df4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3713F7E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230" w:type="dxa"/>
            <w:gridSpan w:val="2"/>
            <w:tcBorders>
              <w:top w:val="nil"/>
              <w:left w:val="nil"/>
              <w:bottom w:val="nil"/>
              <w:right w:val="nil"/>
            </w:tcBorders>
            <w:shd w:val="clear" w:color="auto" w:fill="auto"/>
            <w:noWrap/>
            <w:vAlign w:val="bottom"/>
            <w:hideMark/>
          </w:tcPr>
          <w:p w14:paraId="141A790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6A254D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10" w:type="dxa"/>
            <w:gridSpan w:val="2"/>
            <w:tcBorders>
              <w:top w:val="nil"/>
              <w:left w:val="nil"/>
              <w:bottom w:val="nil"/>
              <w:right w:val="nil"/>
            </w:tcBorders>
            <w:shd w:val="clear" w:color="auto" w:fill="auto"/>
            <w:noWrap/>
            <w:vAlign w:val="bottom"/>
            <w:hideMark/>
          </w:tcPr>
          <w:p w14:paraId="2C9D9E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25.5</w:t>
            </w:r>
          </w:p>
        </w:tc>
        <w:tc>
          <w:tcPr>
            <w:tcW w:w="190" w:type="dxa"/>
            <w:gridSpan w:val="2"/>
            <w:tcBorders>
              <w:top w:val="nil"/>
              <w:left w:val="nil"/>
              <w:bottom w:val="nil"/>
              <w:right w:val="nil"/>
            </w:tcBorders>
            <w:shd w:val="clear" w:color="auto" w:fill="auto"/>
            <w:noWrap/>
            <w:vAlign w:val="bottom"/>
            <w:hideMark/>
          </w:tcPr>
          <w:p w14:paraId="35DBA79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6B8ED3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gridSpan w:val="2"/>
            <w:tcBorders>
              <w:top w:val="nil"/>
              <w:left w:val="nil"/>
              <w:bottom w:val="nil"/>
              <w:right w:val="nil"/>
            </w:tcBorders>
            <w:shd w:val="clear" w:color="auto" w:fill="auto"/>
            <w:noWrap/>
            <w:vAlign w:val="bottom"/>
            <w:hideMark/>
          </w:tcPr>
          <w:p w14:paraId="3F7090D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C71AE1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14:paraId="102FCF3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117E39C2"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623D835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14:paraId="6CE4622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14:paraId="1096E2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78ED5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20.33</w:t>
            </w:r>
          </w:p>
        </w:tc>
        <w:tc>
          <w:tcPr>
            <w:tcW w:w="510" w:type="dxa"/>
            <w:gridSpan w:val="2"/>
            <w:tcBorders>
              <w:top w:val="nil"/>
              <w:left w:val="nil"/>
              <w:bottom w:val="nil"/>
              <w:right w:val="nil"/>
            </w:tcBorders>
            <w:shd w:val="clear" w:color="auto" w:fill="auto"/>
            <w:noWrap/>
            <w:vAlign w:val="bottom"/>
            <w:hideMark/>
          </w:tcPr>
          <w:p w14:paraId="0DB2EDE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33.9</w:t>
            </w:r>
          </w:p>
        </w:tc>
        <w:tc>
          <w:tcPr>
            <w:tcW w:w="190" w:type="dxa"/>
            <w:gridSpan w:val="2"/>
            <w:tcBorders>
              <w:top w:val="nil"/>
              <w:left w:val="nil"/>
              <w:bottom w:val="nil"/>
              <w:right w:val="nil"/>
            </w:tcBorders>
            <w:shd w:val="clear" w:color="auto" w:fill="auto"/>
            <w:noWrap/>
            <w:vAlign w:val="bottom"/>
            <w:hideMark/>
          </w:tcPr>
          <w:p w14:paraId="245C63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829248" behindDoc="0" locked="0" layoutInCell="1" allowOverlap="1" wp14:anchorId="32C98F47" wp14:editId="798A70EE">
                      <wp:simplePos x="0" y="0"/>
                      <wp:positionH relativeFrom="column">
                        <wp:posOffset>-1</wp:posOffset>
                      </wp:positionH>
                      <wp:positionV relativeFrom="paragraph">
                        <wp:posOffset>171450</wp:posOffset>
                      </wp:positionV>
                      <wp:extent cx="0" cy="171450"/>
                      <wp:effectExtent l="0" t="0" r="0" b="0"/>
                      <wp:wrapNone/>
                      <wp:docPr id="1172" name="Textové pole 1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D1509B" id="Textové pole 1172" o:spid="_x0000_s1026" type="#_x0000_t202" style="position:absolute;margin-left:0;margin-top:13.5pt;width:0;height:13.5pt;z-index:2518292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TE2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qV&#10;Zxt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m&#10;VTE2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830272" behindDoc="0" locked="0" layoutInCell="1" allowOverlap="1" wp14:anchorId="4F1B4801" wp14:editId="64A63DC8">
                      <wp:simplePos x="0" y="0"/>
                      <wp:positionH relativeFrom="column">
                        <wp:posOffset>-1</wp:posOffset>
                      </wp:positionH>
                      <wp:positionV relativeFrom="paragraph">
                        <wp:posOffset>171450</wp:posOffset>
                      </wp:positionV>
                      <wp:extent cx="0" cy="171450"/>
                      <wp:effectExtent l="0" t="0" r="0" b="0"/>
                      <wp:wrapNone/>
                      <wp:docPr id="1171" name="Textové pole 1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8C30DF" id="Textové pole 1171" o:spid="_x0000_s1026" type="#_x0000_t202" style="position:absolute;margin-left:0;margin-top:13.5pt;width:0;height:13.5pt;z-index:2518302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GB8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bf6&#10;sOLMC0cq3ashwf7PbxbAKlZeqFF9iDX53wVCpOETDAQqRcdwA/JnJJfqkc8IiOSdGzNodPmXSmYE&#10;JC0Ox/5TNiZHoyQrEXn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BTRg&#10;f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774FB4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gridSpan w:val="2"/>
            <w:tcBorders>
              <w:top w:val="nil"/>
              <w:left w:val="nil"/>
              <w:bottom w:val="nil"/>
              <w:right w:val="nil"/>
            </w:tcBorders>
            <w:shd w:val="clear" w:color="auto" w:fill="auto"/>
            <w:noWrap/>
            <w:vAlign w:val="bottom"/>
            <w:hideMark/>
          </w:tcPr>
          <w:p w14:paraId="2DD81A1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66D117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0.38</w:t>
            </w:r>
          </w:p>
        </w:tc>
        <w:tc>
          <w:tcPr>
            <w:tcW w:w="510" w:type="dxa"/>
            <w:gridSpan w:val="2"/>
            <w:tcBorders>
              <w:top w:val="nil"/>
              <w:left w:val="nil"/>
              <w:bottom w:val="nil"/>
              <w:right w:val="nil"/>
            </w:tcBorders>
            <w:shd w:val="clear" w:color="auto" w:fill="auto"/>
            <w:noWrap/>
            <w:vAlign w:val="bottom"/>
            <w:hideMark/>
          </w:tcPr>
          <w:p w14:paraId="31449F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52.6</w:t>
            </w:r>
          </w:p>
        </w:tc>
        <w:tc>
          <w:tcPr>
            <w:tcW w:w="190" w:type="dxa"/>
            <w:gridSpan w:val="2"/>
            <w:tcBorders>
              <w:top w:val="nil"/>
              <w:left w:val="nil"/>
              <w:bottom w:val="nil"/>
              <w:right w:val="nil"/>
            </w:tcBorders>
            <w:shd w:val="clear" w:color="auto" w:fill="auto"/>
            <w:noWrap/>
            <w:vAlign w:val="bottom"/>
            <w:hideMark/>
          </w:tcPr>
          <w:p w14:paraId="30B85E2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2C00DF3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387F89F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FDD55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14:paraId="3937171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14</w:t>
            </w:r>
          </w:p>
        </w:tc>
      </w:tr>
      <w:tr w:rsidR="00CE547F" w:rsidRPr="007610A7" w14:paraId="333E6CE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327A7DE0"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14:paraId="203BCF4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14:paraId="318B5C3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A5C7A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21.50</w:t>
            </w:r>
          </w:p>
        </w:tc>
        <w:tc>
          <w:tcPr>
            <w:tcW w:w="510" w:type="dxa"/>
            <w:gridSpan w:val="2"/>
            <w:tcBorders>
              <w:top w:val="nil"/>
              <w:left w:val="nil"/>
              <w:bottom w:val="nil"/>
              <w:right w:val="nil"/>
            </w:tcBorders>
            <w:shd w:val="clear" w:color="auto" w:fill="auto"/>
            <w:noWrap/>
            <w:vAlign w:val="bottom"/>
            <w:hideMark/>
          </w:tcPr>
          <w:p w14:paraId="58CBAB4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34.2</w:t>
            </w:r>
          </w:p>
        </w:tc>
        <w:tc>
          <w:tcPr>
            <w:tcW w:w="190" w:type="dxa"/>
            <w:gridSpan w:val="2"/>
            <w:tcBorders>
              <w:top w:val="nil"/>
              <w:left w:val="nil"/>
              <w:bottom w:val="nil"/>
              <w:right w:val="nil"/>
            </w:tcBorders>
            <w:shd w:val="clear" w:color="auto" w:fill="auto"/>
            <w:noWrap/>
            <w:vAlign w:val="bottom"/>
            <w:hideMark/>
          </w:tcPr>
          <w:p w14:paraId="18772A4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831296" behindDoc="0" locked="0" layoutInCell="1" allowOverlap="1" wp14:anchorId="589CFF51" wp14:editId="19FBA237">
                      <wp:simplePos x="0" y="0"/>
                      <wp:positionH relativeFrom="column">
                        <wp:posOffset>-1</wp:posOffset>
                      </wp:positionH>
                      <wp:positionV relativeFrom="paragraph">
                        <wp:posOffset>171450</wp:posOffset>
                      </wp:positionV>
                      <wp:extent cx="0" cy="171450"/>
                      <wp:effectExtent l="0" t="0" r="0" b="0"/>
                      <wp:wrapNone/>
                      <wp:docPr id="1170" name="Textové pole 1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83F08B" id="Textové pole 1170" o:spid="_x0000_s1026" type="#_x0000_t202" style="position:absolute;margin-left:0;margin-top:13.5pt;width:0;height:13.5pt;z-index:2518312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pBSv&#10;R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832320" behindDoc="0" locked="0" layoutInCell="1" allowOverlap="1" wp14:anchorId="658ADF03" wp14:editId="1B9A576D">
                      <wp:simplePos x="0" y="0"/>
                      <wp:positionH relativeFrom="column">
                        <wp:posOffset>-1</wp:posOffset>
                      </wp:positionH>
                      <wp:positionV relativeFrom="paragraph">
                        <wp:posOffset>171450</wp:posOffset>
                      </wp:positionV>
                      <wp:extent cx="0" cy="171450"/>
                      <wp:effectExtent l="0" t="0" r="0" b="0"/>
                      <wp:wrapNone/>
                      <wp:docPr id="1169" name="Textové pole 1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ED9115A" id="Textové pole 1169" o:spid="_x0000_s1026" type="#_x0000_t202" style="position:absolute;margin-left:0;margin-top:13.5pt;width:0;height:13.5pt;z-index:2518323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DI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8/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S&#10;a4D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E9C901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gridSpan w:val="2"/>
            <w:tcBorders>
              <w:top w:val="nil"/>
              <w:left w:val="nil"/>
              <w:bottom w:val="nil"/>
              <w:right w:val="nil"/>
            </w:tcBorders>
            <w:shd w:val="clear" w:color="auto" w:fill="auto"/>
            <w:noWrap/>
            <w:vAlign w:val="bottom"/>
            <w:hideMark/>
          </w:tcPr>
          <w:p w14:paraId="4750E76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5CAF9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0.41</w:t>
            </w:r>
          </w:p>
        </w:tc>
        <w:tc>
          <w:tcPr>
            <w:tcW w:w="510" w:type="dxa"/>
            <w:gridSpan w:val="2"/>
            <w:tcBorders>
              <w:top w:val="nil"/>
              <w:left w:val="nil"/>
              <w:bottom w:val="nil"/>
              <w:right w:val="nil"/>
            </w:tcBorders>
            <w:shd w:val="clear" w:color="auto" w:fill="auto"/>
            <w:noWrap/>
            <w:vAlign w:val="bottom"/>
            <w:hideMark/>
          </w:tcPr>
          <w:p w14:paraId="56E5645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56.7</w:t>
            </w:r>
          </w:p>
        </w:tc>
        <w:tc>
          <w:tcPr>
            <w:tcW w:w="190" w:type="dxa"/>
            <w:gridSpan w:val="2"/>
            <w:tcBorders>
              <w:top w:val="nil"/>
              <w:left w:val="nil"/>
              <w:bottom w:val="nil"/>
              <w:right w:val="nil"/>
            </w:tcBorders>
            <w:shd w:val="clear" w:color="auto" w:fill="auto"/>
            <w:noWrap/>
            <w:vAlign w:val="bottom"/>
            <w:hideMark/>
          </w:tcPr>
          <w:p w14:paraId="3947E42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160897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39" w:type="dxa"/>
            <w:gridSpan w:val="2"/>
            <w:tcBorders>
              <w:top w:val="nil"/>
              <w:left w:val="nil"/>
              <w:bottom w:val="nil"/>
              <w:right w:val="nil"/>
            </w:tcBorders>
            <w:shd w:val="clear" w:color="auto" w:fill="auto"/>
            <w:noWrap/>
            <w:vAlign w:val="bottom"/>
            <w:hideMark/>
          </w:tcPr>
          <w:p w14:paraId="62BBAD5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4F6843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14:paraId="103A9A4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CE547F" w:rsidRPr="007610A7" w14:paraId="57F78F8E"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7CE4366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14:paraId="5A07E38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14:paraId="7BAFE73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6450B0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26.85</w:t>
            </w:r>
          </w:p>
        </w:tc>
        <w:tc>
          <w:tcPr>
            <w:tcW w:w="510" w:type="dxa"/>
            <w:gridSpan w:val="2"/>
            <w:tcBorders>
              <w:top w:val="nil"/>
              <w:left w:val="nil"/>
              <w:bottom w:val="nil"/>
              <w:right w:val="nil"/>
            </w:tcBorders>
            <w:shd w:val="clear" w:color="auto" w:fill="auto"/>
            <w:noWrap/>
            <w:vAlign w:val="bottom"/>
            <w:hideMark/>
          </w:tcPr>
          <w:p w14:paraId="41C50FA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w:t>
            </w:r>
          </w:p>
        </w:tc>
        <w:tc>
          <w:tcPr>
            <w:tcW w:w="190" w:type="dxa"/>
            <w:gridSpan w:val="2"/>
            <w:tcBorders>
              <w:top w:val="nil"/>
              <w:left w:val="nil"/>
              <w:bottom w:val="nil"/>
              <w:right w:val="nil"/>
            </w:tcBorders>
            <w:shd w:val="clear" w:color="auto" w:fill="auto"/>
            <w:noWrap/>
            <w:vAlign w:val="bottom"/>
            <w:hideMark/>
          </w:tcPr>
          <w:p w14:paraId="3FF5E9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833344" behindDoc="0" locked="0" layoutInCell="1" allowOverlap="1" wp14:anchorId="0B18A234" wp14:editId="4B1361CF">
                      <wp:simplePos x="0" y="0"/>
                      <wp:positionH relativeFrom="column">
                        <wp:posOffset>-1</wp:posOffset>
                      </wp:positionH>
                      <wp:positionV relativeFrom="paragraph">
                        <wp:posOffset>171450</wp:posOffset>
                      </wp:positionV>
                      <wp:extent cx="0" cy="171450"/>
                      <wp:effectExtent l="0" t="0" r="0" b="0"/>
                      <wp:wrapNone/>
                      <wp:docPr id="1168" name="Textové pole 1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A7EA92" id="Textové pole 1168" o:spid="_x0000_s1026" type="#_x0000_t202" style="position:absolute;margin-left:0;margin-top:13.5pt;width:0;height:13.5pt;z-index:2518333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NL&#10;T/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834368" behindDoc="0" locked="0" layoutInCell="1" allowOverlap="1" wp14:anchorId="419C0F87" wp14:editId="1B0C72E8">
                      <wp:simplePos x="0" y="0"/>
                      <wp:positionH relativeFrom="column">
                        <wp:posOffset>-1</wp:posOffset>
                      </wp:positionH>
                      <wp:positionV relativeFrom="paragraph">
                        <wp:posOffset>171450</wp:posOffset>
                      </wp:positionV>
                      <wp:extent cx="0" cy="171450"/>
                      <wp:effectExtent l="0" t="0" r="0" b="0"/>
                      <wp:wrapNone/>
                      <wp:docPr id="1167" name="Textové pole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EB2684B" id="Textové pole 1167" o:spid="_x0000_s1026" type="#_x0000_t202" style="position:absolute;margin-left:0;margin-top:13.5pt;width:0;height:13.5pt;z-index:2518343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pJ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5x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d&#10;qypJ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8054B2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1.97</w:t>
            </w:r>
          </w:p>
        </w:tc>
        <w:tc>
          <w:tcPr>
            <w:tcW w:w="230" w:type="dxa"/>
            <w:gridSpan w:val="2"/>
            <w:tcBorders>
              <w:top w:val="nil"/>
              <w:left w:val="nil"/>
              <w:bottom w:val="nil"/>
              <w:right w:val="nil"/>
            </w:tcBorders>
            <w:shd w:val="clear" w:color="auto" w:fill="auto"/>
            <w:noWrap/>
            <w:vAlign w:val="bottom"/>
            <w:hideMark/>
          </w:tcPr>
          <w:p w14:paraId="5E20F8D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1F87DD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10" w:type="dxa"/>
            <w:gridSpan w:val="2"/>
            <w:tcBorders>
              <w:top w:val="nil"/>
              <w:left w:val="nil"/>
              <w:bottom w:val="nil"/>
              <w:right w:val="nil"/>
            </w:tcBorders>
            <w:shd w:val="clear" w:color="auto" w:fill="auto"/>
            <w:noWrap/>
            <w:vAlign w:val="bottom"/>
            <w:hideMark/>
          </w:tcPr>
          <w:p w14:paraId="24FFAF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34.8</w:t>
            </w:r>
          </w:p>
        </w:tc>
        <w:tc>
          <w:tcPr>
            <w:tcW w:w="190" w:type="dxa"/>
            <w:gridSpan w:val="2"/>
            <w:tcBorders>
              <w:top w:val="nil"/>
              <w:left w:val="nil"/>
              <w:bottom w:val="nil"/>
              <w:right w:val="nil"/>
            </w:tcBorders>
            <w:shd w:val="clear" w:color="auto" w:fill="auto"/>
            <w:noWrap/>
            <w:vAlign w:val="bottom"/>
            <w:hideMark/>
          </w:tcPr>
          <w:p w14:paraId="000E65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369351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gridSpan w:val="2"/>
            <w:tcBorders>
              <w:top w:val="nil"/>
              <w:left w:val="nil"/>
              <w:bottom w:val="nil"/>
              <w:right w:val="nil"/>
            </w:tcBorders>
            <w:shd w:val="clear" w:color="auto" w:fill="auto"/>
            <w:noWrap/>
            <w:vAlign w:val="bottom"/>
            <w:hideMark/>
          </w:tcPr>
          <w:p w14:paraId="3625FD0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A690F4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14:paraId="5B7CA5F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CE547F" w:rsidRPr="007610A7" w14:paraId="7B6F0241" w14:textId="77777777" w:rsidTr="00452ADC">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4F4B1579"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14:paraId="0E83A97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14:paraId="6C08D9E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2A9D2C9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29.62</w:t>
            </w:r>
          </w:p>
        </w:tc>
        <w:tc>
          <w:tcPr>
            <w:tcW w:w="510" w:type="dxa"/>
            <w:gridSpan w:val="2"/>
            <w:tcBorders>
              <w:top w:val="nil"/>
              <w:left w:val="nil"/>
              <w:bottom w:val="single" w:sz="4" w:space="0" w:color="auto"/>
              <w:right w:val="nil"/>
            </w:tcBorders>
            <w:shd w:val="clear" w:color="auto" w:fill="auto"/>
            <w:noWrap/>
            <w:vAlign w:val="bottom"/>
            <w:hideMark/>
          </w:tcPr>
          <w:p w14:paraId="6AC39E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23.3</w:t>
            </w:r>
          </w:p>
        </w:tc>
        <w:tc>
          <w:tcPr>
            <w:tcW w:w="190" w:type="dxa"/>
            <w:gridSpan w:val="2"/>
            <w:tcBorders>
              <w:top w:val="nil"/>
              <w:left w:val="nil"/>
              <w:bottom w:val="single" w:sz="4" w:space="0" w:color="auto"/>
              <w:right w:val="nil"/>
            </w:tcBorders>
            <w:shd w:val="clear" w:color="auto" w:fill="auto"/>
            <w:noWrap/>
            <w:vAlign w:val="bottom"/>
            <w:hideMark/>
          </w:tcPr>
          <w:p w14:paraId="6D9152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835392" behindDoc="0" locked="0" layoutInCell="1" allowOverlap="1" wp14:anchorId="47A0DEFC" wp14:editId="019745F0">
                      <wp:simplePos x="0" y="0"/>
                      <wp:positionH relativeFrom="column">
                        <wp:posOffset>-1</wp:posOffset>
                      </wp:positionH>
                      <wp:positionV relativeFrom="paragraph">
                        <wp:posOffset>171450</wp:posOffset>
                      </wp:positionV>
                      <wp:extent cx="0" cy="171450"/>
                      <wp:effectExtent l="0" t="0" r="0" b="0"/>
                      <wp:wrapNone/>
                      <wp:docPr id="1166" name="Textové pole 1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211F8D" id="Textové pole 1166" o:spid="_x0000_s1026" type="#_x0000_t202" style="position:absolute;margin-left:0;margin-top:13.5pt;width:0;height:13.5pt;z-index:2518353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8&#10;i+Vw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7610A7">
              <w:rPr>
                <w:rFonts w:ascii="Calibri" w:hAnsi="Calibri" w:cs="Calibri"/>
                <w:color w:val="000000"/>
                <w:sz w:val="20"/>
                <w:lang w:val="sk-SK"/>
              </w:rPr>
              <w:t> </w:t>
            </w:r>
          </w:p>
        </w:tc>
        <w:tc>
          <w:tcPr>
            <w:tcW w:w="842" w:type="dxa"/>
            <w:gridSpan w:val="2"/>
            <w:tcBorders>
              <w:top w:val="nil"/>
              <w:left w:val="nil"/>
              <w:bottom w:val="single" w:sz="4" w:space="0" w:color="auto"/>
              <w:right w:val="nil"/>
            </w:tcBorders>
            <w:shd w:val="clear" w:color="auto" w:fill="auto"/>
            <w:noWrap/>
            <w:vAlign w:val="bottom"/>
            <w:hideMark/>
          </w:tcPr>
          <w:p w14:paraId="7B10ECD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2.32</w:t>
            </w:r>
          </w:p>
        </w:tc>
        <w:tc>
          <w:tcPr>
            <w:tcW w:w="230" w:type="dxa"/>
            <w:gridSpan w:val="2"/>
            <w:tcBorders>
              <w:top w:val="nil"/>
              <w:left w:val="nil"/>
              <w:bottom w:val="single" w:sz="4" w:space="0" w:color="auto"/>
              <w:right w:val="nil"/>
            </w:tcBorders>
            <w:shd w:val="clear" w:color="auto" w:fill="auto"/>
            <w:noWrap/>
            <w:vAlign w:val="bottom"/>
            <w:hideMark/>
          </w:tcPr>
          <w:p w14:paraId="535A92C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54BCB4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0.79</w:t>
            </w:r>
          </w:p>
        </w:tc>
        <w:tc>
          <w:tcPr>
            <w:tcW w:w="510" w:type="dxa"/>
            <w:gridSpan w:val="2"/>
            <w:tcBorders>
              <w:top w:val="nil"/>
              <w:left w:val="nil"/>
              <w:bottom w:val="single" w:sz="4" w:space="0" w:color="auto"/>
              <w:right w:val="nil"/>
            </w:tcBorders>
            <w:shd w:val="clear" w:color="auto" w:fill="auto"/>
            <w:noWrap/>
            <w:vAlign w:val="bottom"/>
            <w:hideMark/>
          </w:tcPr>
          <w:p w14:paraId="6672042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w:t>
            </w:r>
          </w:p>
        </w:tc>
        <w:tc>
          <w:tcPr>
            <w:tcW w:w="190" w:type="dxa"/>
            <w:gridSpan w:val="2"/>
            <w:tcBorders>
              <w:top w:val="nil"/>
              <w:left w:val="nil"/>
              <w:bottom w:val="single" w:sz="4" w:space="0" w:color="auto"/>
              <w:right w:val="nil"/>
            </w:tcBorders>
            <w:shd w:val="clear" w:color="auto" w:fill="auto"/>
            <w:noWrap/>
            <w:vAlign w:val="bottom"/>
            <w:hideMark/>
          </w:tcPr>
          <w:p w14:paraId="3F153B0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gridSpan w:val="2"/>
            <w:tcBorders>
              <w:top w:val="nil"/>
              <w:left w:val="nil"/>
              <w:bottom w:val="single" w:sz="4" w:space="0" w:color="auto"/>
              <w:right w:val="nil"/>
            </w:tcBorders>
            <w:shd w:val="clear" w:color="auto" w:fill="auto"/>
            <w:noWrap/>
            <w:vAlign w:val="bottom"/>
            <w:hideMark/>
          </w:tcPr>
          <w:p w14:paraId="2C8681F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gridSpan w:val="2"/>
            <w:tcBorders>
              <w:top w:val="nil"/>
              <w:left w:val="nil"/>
              <w:bottom w:val="single" w:sz="4" w:space="0" w:color="auto"/>
              <w:right w:val="nil"/>
            </w:tcBorders>
            <w:shd w:val="clear" w:color="auto" w:fill="auto"/>
            <w:noWrap/>
            <w:vAlign w:val="bottom"/>
            <w:hideMark/>
          </w:tcPr>
          <w:p w14:paraId="3F34B55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641D0DC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14:paraId="49A5DF2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bl>
    <w:p w14:paraId="2B45F3F1" w14:textId="306A74A0" w:rsidR="00AE4A53" w:rsidRPr="00FA362E" w:rsidRDefault="00AE4A53" w:rsidP="00AE4A53">
      <w:pPr>
        <w:pStyle w:val="Caption"/>
        <w:rPr>
          <w:vanish/>
          <w:lang w:val="sk-SK"/>
          <w:specVanish/>
        </w:rPr>
      </w:pPr>
      <w:bookmarkStart w:id="1729" w:name="_Ref513901364"/>
      <w:bookmarkStart w:id="1730" w:name="_Toc516413298"/>
      <w:r>
        <w:t xml:space="preserve">Tabuľka </w:t>
      </w:r>
      <w:r>
        <w:fldChar w:fldCharType="begin"/>
      </w:r>
      <w:r>
        <w:instrText xml:space="preserve"> SEQ Tabuľka \* ARABIC </w:instrText>
      </w:r>
      <w:r>
        <w:fldChar w:fldCharType="separate"/>
      </w:r>
      <w:r w:rsidR="00F95B9C">
        <w:rPr>
          <w:noProof/>
        </w:rPr>
        <w:t>10</w:t>
      </w:r>
      <w:r>
        <w:fldChar w:fldCharType="end"/>
      </w:r>
      <w:bookmarkEnd w:id="1729"/>
      <w:r>
        <w:t>: Popisná štatistika hodnoty parametrov počas hlbokého dýchania pre 30</w:t>
      </w:r>
      <w:r w:rsidRPr="00FA362E">
        <w:rPr>
          <w:lang w:val="sk-SK"/>
        </w:rPr>
        <w:t xml:space="preserve"> dobrovoľník</w:t>
      </w:r>
      <w:r>
        <w:rPr>
          <w:lang w:val="sk-SK"/>
        </w:rPr>
        <w:t>ov.</w:t>
      </w:r>
      <w:bookmarkEnd w:id="1730"/>
    </w:p>
    <w:p w14:paraId="35AC1EC5" w14:textId="1089B772" w:rsidR="00AE4A53" w:rsidRPr="00FA362E" w:rsidRDefault="00AE4A53" w:rsidP="00AE4A53">
      <w:pPr>
        <w:pStyle w:val="Caption"/>
        <w:rPr>
          <w:lang w:val="sk-SK"/>
        </w:rPr>
      </w:pPr>
      <w:r w:rsidRPr="00FA362E">
        <w:rPr>
          <w:lang w:val="sk-SK"/>
        </w:rPr>
        <w:t xml:space="preserve"> </w:t>
      </w:r>
      <w:r>
        <w:rPr>
          <w:lang w:val="sk-SK"/>
        </w:rPr>
        <w:t xml:space="preserve">Z priemerných hodnôt parametrov </w:t>
      </w:r>
      <w:r w:rsidR="005328F0">
        <w:rPr>
          <w:lang w:val="sk-SK"/>
        </w:rPr>
        <w:t xml:space="preserve">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ins w:id="1731"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732"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5328F0">
        <w:rPr>
          <w:lang w:val="sk-SK"/>
        </w:rPr>
        <w:fldChar w:fldCharType="end"/>
      </w:r>
      <w:r w:rsidR="005328F0">
        <w:rPr>
          <w:lang w:val="sk-SK"/>
        </w:rPr>
        <w:t xml:space="preserve"> </w:t>
      </w:r>
      <w:r>
        <w:rPr>
          <w:lang w:val="sk-SK"/>
        </w:rPr>
        <w:t xml:space="preserve">boli spočítané priemerné hodnoty a smerodatné odchylky </w:t>
      </w:r>
      <w:r w:rsidRPr="00FA362E">
        <w:rPr>
          <w:lang w:val="sk-SK"/>
        </w:rPr>
        <w:t>pre 30 dobrovoľníkov</w:t>
      </w:r>
      <w:r>
        <w:rPr>
          <w:lang w:val="sk-SK"/>
        </w:rPr>
        <w:t xml:space="preserve">. Výsledok udáva stĺpec mean +- std. Hodnota v stĺpci označenom </w:t>
      </w:r>
      <w:r>
        <w:t xml:space="preserve">%, </w:t>
      </w:r>
      <w:r>
        <w:rPr>
          <w:lang w:val="sk-SK"/>
        </w:rPr>
        <w:t>udáva pomer smerodatnej odchylky a priemernej hodnote v percentách.</w:t>
      </w:r>
    </w:p>
    <w:p w14:paraId="6CB67A10" w14:textId="32C0D8B2" w:rsidR="00CE547F" w:rsidRDefault="00CE547F" w:rsidP="00AE4A53">
      <w:pPr>
        <w:pStyle w:val="Caption"/>
        <w:rPr>
          <w:lang w:val="sk-SK"/>
        </w:rPr>
      </w:pPr>
    </w:p>
    <w:tbl>
      <w:tblPr>
        <w:tblW w:w="8698" w:type="dxa"/>
        <w:tblCellMar>
          <w:left w:w="70" w:type="dxa"/>
          <w:right w:w="70" w:type="dxa"/>
        </w:tblCellMar>
        <w:tblLook w:val="04A0" w:firstRow="1" w:lastRow="0" w:firstColumn="1" w:lastColumn="0" w:noHBand="0" w:noVBand="1"/>
      </w:tblPr>
      <w:tblGrid>
        <w:gridCol w:w="608"/>
        <w:gridCol w:w="849"/>
        <w:gridCol w:w="230"/>
        <w:gridCol w:w="69"/>
        <w:gridCol w:w="853"/>
        <w:gridCol w:w="62"/>
        <w:gridCol w:w="450"/>
        <w:gridCol w:w="62"/>
        <w:gridCol w:w="127"/>
        <w:gridCol w:w="63"/>
        <w:gridCol w:w="781"/>
        <w:gridCol w:w="55"/>
        <w:gridCol w:w="173"/>
        <w:gridCol w:w="135"/>
        <w:gridCol w:w="787"/>
        <w:gridCol w:w="126"/>
        <w:gridCol w:w="386"/>
        <w:gridCol w:w="121"/>
        <w:gridCol w:w="59"/>
        <w:gridCol w:w="155"/>
        <w:gridCol w:w="689"/>
        <w:gridCol w:w="148"/>
        <w:gridCol w:w="89"/>
        <w:gridCol w:w="207"/>
        <w:gridCol w:w="715"/>
        <w:gridCol w:w="198"/>
        <w:gridCol w:w="314"/>
        <w:gridCol w:w="194"/>
      </w:tblGrid>
      <w:tr w:rsidR="00AE4A53" w:rsidRPr="007610A7" w14:paraId="4813258D" w14:textId="77777777" w:rsidTr="00E471EA">
        <w:trPr>
          <w:trHeight w:val="781"/>
        </w:trPr>
        <w:tc>
          <w:tcPr>
            <w:tcW w:w="8698" w:type="dxa"/>
            <w:gridSpan w:val="28"/>
            <w:tcBorders>
              <w:top w:val="single" w:sz="4" w:space="0" w:color="auto"/>
              <w:left w:val="nil"/>
              <w:bottom w:val="nil"/>
              <w:right w:val="nil"/>
            </w:tcBorders>
            <w:shd w:val="clear" w:color="auto" w:fill="auto"/>
            <w:noWrap/>
            <w:vAlign w:val="bottom"/>
            <w:hideMark/>
          </w:tcPr>
          <w:p w14:paraId="2111657C" w14:textId="0BFAA438" w:rsidR="00AE4A53" w:rsidRPr="006A7E77" w:rsidRDefault="00AE4A53" w:rsidP="00E471EA">
            <w:pPr>
              <w:overflowPunct/>
              <w:autoSpaceDE/>
              <w:autoSpaceDN/>
              <w:adjustRightInd/>
              <w:spacing w:line="240" w:lineRule="auto"/>
              <w:jc w:val="center"/>
              <w:textAlignment w:val="auto"/>
              <w:rPr>
                <w:rFonts w:ascii="Arial" w:hAnsi="Arial" w:cs="Arial"/>
                <w:b/>
                <w:sz w:val="32"/>
                <w:szCs w:val="32"/>
                <w:lang w:val="sk-SK"/>
              </w:rPr>
            </w:pPr>
            <w:r>
              <w:rPr>
                <w:rFonts w:ascii="Arial" w:hAnsi="Arial" w:cs="Arial"/>
                <w:b/>
                <w:sz w:val="32"/>
                <w:szCs w:val="32"/>
                <w:lang w:val="sk-SK"/>
              </w:rPr>
              <w:t>Výchylka</w:t>
            </w:r>
            <w:r w:rsidRPr="006A7E77">
              <w:rPr>
                <w:rFonts w:ascii="Arial" w:hAnsi="Arial" w:cs="Arial"/>
                <w:b/>
                <w:sz w:val="32"/>
                <w:szCs w:val="32"/>
                <w:lang w:val="sk-SK"/>
              </w:rPr>
              <w:t xml:space="preserve"> parametra –</w:t>
            </w:r>
            <w:r>
              <w:rPr>
                <w:rFonts w:ascii="Arial" w:hAnsi="Arial" w:cs="Arial"/>
                <w:b/>
                <w:sz w:val="32"/>
                <w:szCs w:val="32"/>
                <w:lang w:val="sk-SK"/>
              </w:rPr>
              <w:t xml:space="preserve"> hlboké</w:t>
            </w:r>
            <w:r w:rsidRPr="006A7E77">
              <w:rPr>
                <w:rFonts w:ascii="Arial" w:hAnsi="Arial" w:cs="Arial"/>
                <w:b/>
                <w:sz w:val="32"/>
                <w:szCs w:val="32"/>
                <w:lang w:val="sk-SK"/>
              </w:rPr>
              <w:t xml:space="preserve"> dýchanie</w:t>
            </w:r>
          </w:p>
          <w:p w14:paraId="336F18B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AE4A53" w:rsidRPr="007610A7" w14:paraId="5DD6A903"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2194779A" w14:textId="77777777" w:rsidR="00AE4A53" w:rsidRPr="007610A7" w:rsidRDefault="00AE4A53" w:rsidP="00E471EA">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57BD1F91" w14:textId="77777777" w:rsidR="00AE4A53" w:rsidRPr="007610A7" w:rsidRDefault="00AE4A53" w:rsidP="00E471EA">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0D70E89A"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3F98172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Pr>
                <w:noProof/>
                <w:lang w:val="en-US" w:eastAsia="en-US"/>
              </w:rPr>
              <mc:AlternateContent>
                <mc:Choice Requires="wps">
                  <w:drawing>
                    <wp:anchor distT="0" distB="0" distL="114300" distR="114300" simplePos="0" relativeHeight="251852800" behindDoc="0" locked="0" layoutInCell="1" allowOverlap="1" wp14:anchorId="0F1EB860" wp14:editId="2893FE03">
                      <wp:simplePos x="0" y="0"/>
                      <wp:positionH relativeFrom="column">
                        <wp:posOffset>2540</wp:posOffset>
                      </wp:positionH>
                      <wp:positionV relativeFrom="paragraph">
                        <wp:posOffset>-434975</wp:posOffset>
                      </wp:positionV>
                      <wp:extent cx="143510" cy="163830"/>
                      <wp:effectExtent l="0" t="0" r="0" b="0"/>
                      <wp:wrapNone/>
                      <wp:docPr id="1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974B10F" w14:textId="77777777" w:rsidR="003C2DF3" w:rsidRDefault="003C2DF3" w:rsidP="00AE4A53">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F1EB860" id="_x0000_s1041" type="#_x0000_t202" style="position:absolute;left:0;text-align:left;margin-left:.2pt;margin-top:-34.25pt;width:11.3pt;height:12.9pt;z-index:251852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fVz0nx0CAACSBAAADgAAAAAAAAAAAAAAAAAuAgAAZHJzL2Uyb0RvYy54bWxQSwEC&#10;LQAUAAYACAAAACEAwYIRz94AAAAHAQAADwAAAAAAAAAAAAAAAAB3BAAAZHJzL2Rvd25yZXYueG1s&#10;UEsFBgAAAAAEAAQA8wAAAIIFAAAAAA==&#10;" filled="f" stroked="f">
                      <v:path arrowok="t"/>
                      <v:textbox style="mso-fit-shape-to-text:t" inset="0,0,0,0">
                        <w:txbxContent>
                          <w:p w14:paraId="5974B10F" w14:textId="77777777" w:rsidR="003C2DF3" w:rsidRDefault="003C2DF3" w:rsidP="00AE4A53">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48BC8696"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0383FF6A" w14:textId="77777777" w:rsidR="00AE4A53" w:rsidRPr="007610A7" w:rsidRDefault="00AE4A53" w:rsidP="00E471EA">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79EA2D97"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27E400E1"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71027780"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noProof/>
                <w:lang w:val="en-US" w:eastAsia="en-US"/>
              </w:rPr>
              <w:drawing>
                <wp:anchor distT="0" distB="0" distL="114300" distR="114300" simplePos="0" relativeHeight="251853824" behindDoc="0" locked="0" layoutInCell="1" allowOverlap="1" wp14:anchorId="50848956" wp14:editId="079596B1">
                  <wp:simplePos x="0" y="0"/>
                  <wp:positionH relativeFrom="column">
                    <wp:posOffset>-345440</wp:posOffset>
                  </wp:positionH>
                  <wp:positionV relativeFrom="paragraph">
                    <wp:posOffset>-439420</wp:posOffset>
                  </wp:positionV>
                  <wp:extent cx="915670" cy="247650"/>
                  <wp:effectExtent l="0" t="0" r="0" b="0"/>
                  <wp:wrapNone/>
                  <wp:docPr id="200"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06AF597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10072C47"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7E3A6CAA"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2267C3E6"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01D31810"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Pr>
                <w:noProof/>
                <w:lang w:val="en-US" w:eastAsia="en-US"/>
              </w:rPr>
              <mc:AlternateContent>
                <mc:Choice Requires="wps">
                  <w:drawing>
                    <wp:anchor distT="0" distB="0" distL="114300" distR="114300" simplePos="0" relativeHeight="251854848" behindDoc="0" locked="0" layoutInCell="1" allowOverlap="1" wp14:anchorId="10C2ADBD" wp14:editId="178FF04C">
                      <wp:simplePos x="0" y="0"/>
                      <wp:positionH relativeFrom="column">
                        <wp:posOffset>-426720</wp:posOffset>
                      </wp:positionH>
                      <wp:positionV relativeFrom="paragraph">
                        <wp:posOffset>-590550</wp:posOffset>
                      </wp:positionV>
                      <wp:extent cx="1019175" cy="495300"/>
                      <wp:effectExtent l="0" t="0" r="0" b="0"/>
                      <wp:wrapNone/>
                      <wp:docPr id="199"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6CB9702D" w14:textId="77777777" w:rsidR="003C2DF3" w:rsidRDefault="003C2DF3" w:rsidP="00AE4A53">
                                  <w:pPr>
                                    <w:pStyle w:val="NormalWeb"/>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0C2ADBD" id="_x0000_s1042" type="#_x0000_t202" style="position:absolute;left:0;text-align:left;margin-left:-33.6pt;margin-top:-46.5pt;width:80.25pt;height:39pt;z-index:251854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AZ9hh4HwIAAJMEAAAOAAAAAAAAAAAAAAAAAC4CAABkcnMvZTJvRG9jLnht&#10;bFBLAQItABQABgAIAAAAIQBI8ZJT4QAAAAoBAAAPAAAAAAAAAAAAAAAAAHkEAABkcnMvZG93bnJl&#10;di54bWxQSwUGAAAAAAQABADzAAAAhwUAAAAA&#10;" filled="f" stroked="f">
                      <v:path arrowok="t"/>
                      <v:textbox style="mso-fit-shape-to-text:t" inset="0,0,0,0">
                        <w:txbxContent>
                          <w:p w14:paraId="6CB9702D" w14:textId="77777777" w:rsidR="003C2DF3" w:rsidRDefault="003C2DF3" w:rsidP="00AE4A53">
                            <w:pPr>
                              <w:pStyle w:val="NormalWeb"/>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1A4ED88F"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66E333A5" w14:textId="77777777" w:rsidTr="00452ADC">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6A05E11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14:paraId="7E99AA9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68323E4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6A8BA79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0AAA4E5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9" w:type="dxa"/>
            <w:gridSpan w:val="2"/>
            <w:tcBorders>
              <w:top w:val="nil"/>
              <w:left w:val="nil"/>
              <w:bottom w:val="nil"/>
              <w:right w:val="nil"/>
            </w:tcBorders>
            <w:shd w:val="clear" w:color="auto" w:fill="auto"/>
            <w:noWrap/>
            <w:vAlign w:val="bottom"/>
            <w:hideMark/>
          </w:tcPr>
          <w:p w14:paraId="428C0F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23524C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gridSpan w:val="2"/>
            <w:tcBorders>
              <w:top w:val="single" w:sz="4" w:space="0" w:color="auto"/>
              <w:left w:val="nil"/>
              <w:bottom w:val="single" w:sz="4" w:space="0" w:color="auto"/>
              <w:right w:val="nil"/>
            </w:tcBorders>
            <w:shd w:val="clear" w:color="auto" w:fill="auto"/>
            <w:noWrap/>
            <w:vAlign w:val="bottom"/>
            <w:hideMark/>
          </w:tcPr>
          <w:p w14:paraId="1BD05AD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233958E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6A13456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gridSpan w:val="2"/>
            <w:tcBorders>
              <w:top w:val="nil"/>
              <w:left w:val="nil"/>
              <w:bottom w:val="nil"/>
              <w:right w:val="nil"/>
            </w:tcBorders>
            <w:shd w:val="clear" w:color="auto" w:fill="auto"/>
            <w:noWrap/>
            <w:vAlign w:val="bottom"/>
            <w:hideMark/>
          </w:tcPr>
          <w:p w14:paraId="0059FA2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6DD6D9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37" w:type="dxa"/>
            <w:gridSpan w:val="2"/>
            <w:tcBorders>
              <w:top w:val="single" w:sz="4" w:space="0" w:color="auto"/>
              <w:left w:val="nil"/>
              <w:bottom w:val="single" w:sz="4" w:space="0" w:color="auto"/>
              <w:right w:val="nil"/>
            </w:tcBorders>
            <w:shd w:val="clear" w:color="auto" w:fill="auto"/>
            <w:noWrap/>
            <w:vAlign w:val="bottom"/>
            <w:hideMark/>
          </w:tcPr>
          <w:p w14:paraId="47C172FA"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6364A91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27B85D6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6DC43BDF"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35411FE0"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14:paraId="1E70B38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14:paraId="64A45C7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07C4F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6.81E-02</w:t>
            </w:r>
          </w:p>
        </w:tc>
        <w:tc>
          <w:tcPr>
            <w:tcW w:w="512" w:type="dxa"/>
            <w:gridSpan w:val="2"/>
            <w:tcBorders>
              <w:top w:val="nil"/>
              <w:left w:val="nil"/>
              <w:bottom w:val="nil"/>
              <w:right w:val="nil"/>
            </w:tcBorders>
            <w:shd w:val="clear" w:color="auto" w:fill="auto"/>
            <w:noWrap/>
            <w:vAlign w:val="bottom"/>
            <w:hideMark/>
          </w:tcPr>
          <w:p w14:paraId="0BFAD9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0.33</w:t>
            </w:r>
          </w:p>
        </w:tc>
        <w:tc>
          <w:tcPr>
            <w:tcW w:w="189" w:type="dxa"/>
            <w:gridSpan w:val="2"/>
            <w:tcBorders>
              <w:top w:val="nil"/>
              <w:left w:val="nil"/>
              <w:bottom w:val="nil"/>
              <w:right w:val="nil"/>
            </w:tcBorders>
            <w:shd w:val="clear" w:color="auto" w:fill="auto"/>
            <w:noWrap/>
            <w:vAlign w:val="bottom"/>
            <w:hideMark/>
          </w:tcPr>
          <w:p w14:paraId="316665C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05C30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gridSpan w:val="2"/>
            <w:tcBorders>
              <w:top w:val="nil"/>
              <w:left w:val="nil"/>
              <w:bottom w:val="nil"/>
              <w:right w:val="nil"/>
            </w:tcBorders>
            <w:shd w:val="clear" w:color="auto" w:fill="auto"/>
            <w:noWrap/>
            <w:vAlign w:val="bottom"/>
            <w:hideMark/>
          </w:tcPr>
          <w:p w14:paraId="2BB5069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ACA667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6.08E-02</w:t>
            </w:r>
          </w:p>
        </w:tc>
        <w:tc>
          <w:tcPr>
            <w:tcW w:w="512" w:type="dxa"/>
            <w:gridSpan w:val="2"/>
            <w:tcBorders>
              <w:top w:val="nil"/>
              <w:left w:val="nil"/>
              <w:bottom w:val="nil"/>
              <w:right w:val="nil"/>
            </w:tcBorders>
            <w:shd w:val="clear" w:color="auto" w:fill="auto"/>
            <w:noWrap/>
            <w:vAlign w:val="bottom"/>
            <w:hideMark/>
          </w:tcPr>
          <w:p w14:paraId="21C978A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13.1</w:t>
            </w:r>
          </w:p>
        </w:tc>
        <w:tc>
          <w:tcPr>
            <w:tcW w:w="180" w:type="dxa"/>
            <w:gridSpan w:val="2"/>
            <w:tcBorders>
              <w:top w:val="nil"/>
              <w:left w:val="nil"/>
              <w:bottom w:val="nil"/>
              <w:right w:val="nil"/>
            </w:tcBorders>
            <w:shd w:val="clear" w:color="auto" w:fill="auto"/>
            <w:noWrap/>
            <w:vAlign w:val="bottom"/>
            <w:hideMark/>
          </w:tcPr>
          <w:p w14:paraId="4926C34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F1EA3D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gridSpan w:val="2"/>
            <w:tcBorders>
              <w:top w:val="nil"/>
              <w:left w:val="nil"/>
              <w:bottom w:val="nil"/>
              <w:right w:val="nil"/>
            </w:tcBorders>
            <w:shd w:val="clear" w:color="auto" w:fill="auto"/>
            <w:noWrap/>
            <w:vAlign w:val="bottom"/>
            <w:hideMark/>
          </w:tcPr>
          <w:p w14:paraId="057FF3D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8B9D09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4.74E-03</w:t>
            </w:r>
          </w:p>
        </w:tc>
        <w:tc>
          <w:tcPr>
            <w:tcW w:w="512" w:type="dxa"/>
            <w:gridSpan w:val="2"/>
            <w:tcBorders>
              <w:top w:val="nil"/>
              <w:left w:val="nil"/>
              <w:bottom w:val="nil"/>
              <w:right w:val="nil"/>
            </w:tcBorders>
            <w:shd w:val="clear" w:color="auto" w:fill="auto"/>
            <w:noWrap/>
            <w:vAlign w:val="bottom"/>
            <w:hideMark/>
          </w:tcPr>
          <w:p w14:paraId="2B8378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w:t>
            </w:r>
          </w:p>
        </w:tc>
      </w:tr>
      <w:tr w:rsidR="00CE547F" w:rsidRPr="007610A7" w14:paraId="002DEECA"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1C39D74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14:paraId="720526B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14:paraId="4AAA5B5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47E3EE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1.09E-01</w:t>
            </w:r>
          </w:p>
        </w:tc>
        <w:tc>
          <w:tcPr>
            <w:tcW w:w="512" w:type="dxa"/>
            <w:gridSpan w:val="2"/>
            <w:tcBorders>
              <w:top w:val="nil"/>
              <w:left w:val="nil"/>
              <w:bottom w:val="nil"/>
              <w:right w:val="nil"/>
            </w:tcBorders>
            <w:shd w:val="clear" w:color="auto" w:fill="auto"/>
            <w:noWrap/>
            <w:vAlign w:val="bottom"/>
            <w:hideMark/>
          </w:tcPr>
          <w:p w14:paraId="7A4086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0.43</w:t>
            </w:r>
          </w:p>
        </w:tc>
        <w:tc>
          <w:tcPr>
            <w:tcW w:w="189" w:type="dxa"/>
            <w:gridSpan w:val="2"/>
            <w:tcBorders>
              <w:top w:val="nil"/>
              <w:left w:val="nil"/>
              <w:bottom w:val="nil"/>
              <w:right w:val="nil"/>
            </w:tcBorders>
            <w:shd w:val="clear" w:color="auto" w:fill="auto"/>
            <w:noWrap/>
            <w:vAlign w:val="bottom"/>
            <w:hideMark/>
          </w:tcPr>
          <w:p w14:paraId="1886005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7C8621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1.99E-01</w:t>
            </w:r>
          </w:p>
        </w:tc>
        <w:tc>
          <w:tcPr>
            <w:tcW w:w="228" w:type="dxa"/>
            <w:gridSpan w:val="2"/>
            <w:tcBorders>
              <w:top w:val="nil"/>
              <w:left w:val="nil"/>
              <w:bottom w:val="nil"/>
              <w:right w:val="nil"/>
            </w:tcBorders>
            <w:shd w:val="clear" w:color="auto" w:fill="auto"/>
            <w:noWrap/>
            <w:vAlign w:val="bottom"/>
            <w:hideMark/>
          </w:tcPr>
          <w:p w14:paraId="0D67438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D96569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1.07E-01</w:t>
            </w:r>
          </w:p>
        </w:tc>
        <w:tc>
          <w:tcPr>
            <w:tcW w:w="512" w:type="dxa"/>
            <w:gridSpan w:val="2"/>
            <w:tcBorders>
              <w:top w:val="nil"/>
              <w:left w:val="nil"/>
              <w:bottom w:val="nil"/>
              <w:right w:val="nil"/>
            </w:tcBorders>
            <w:shd w:val="clear" w:color="auto" w:fill="auto"/>
            <w:noWrap/>
            <w:vAlign w:val="bottom"/>
            <w:hideMark/>
          </w:tcPr>
          <w:p w14:paraId="1B85338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w:t>
            </w:r>
          </w:p>
        </w:tc>
        <w:tc>
          <w:tcPr>
            <w:tcW w:w="180" w:type="dxa"/>
            <w:gridSpan w:val="2"/>
            <w:tcBorders>
              <w:top w:val="nil"/>
              <w:left w:val="nil"/>
              <w:bottom w:val="nil"/>
              <w:right w:val="nil"/>
            </w:tcBorders>
            <w:shd w:val="clear" w:color="auto" w:fill="auto"/>
            <w:noWrap/>
            <w:vAlign w:val="bottom"/>
            <w:hideMark/>
          </w:tcPr>
          <w:p w14:paraId="6015A2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902ED6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1.50E-02</w:t>
            </w:r>
          </w:p>
        </w:tc>
        <w:tc>
          <w:tcPr>
            <w:tcW w:w="237" w:type="dxa"/>
            <w:gridSpan w:val="2"/>
            <w:tcBorders>
              <w:top w:val="nil"/>
              <w:left w:val="nil"/>
              <w:bottom w:val="nil"/>
              <w:right w:val="nil"/>
            </w:tcBorders>
            <w:shd w:val="clear" w:color="auto" w:fill="auto"/>
            <w:noWrap/>
            <w:vAlign w:val="bottom"/>
            <w:hideMark/>
          </w:tcPr>
          <w:p w14:paraId="405B636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D0193C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6.75E-03</w:t>
            </w:r>
          </w:p>
        </w:tc>
        <w:tc>
          <w:tcPr>
            <w:tcW w:w="512" w:type="dxa"/>
            <w:gridSpan w:val="2"/>
            <w:tcBorders>
              <w:top w:val="nil"/>
              <w:left w:val="nil"/>
              <w:bottom w:val="nil"/>
              <w:right w:val="nil"/>
            </w:tcBorders>
            <w:shd w:val="clear" w:color="auto" w:fill="auto"/>
            <w:noWrap/>
            <w:vAlign w:val="bottom"/>
            <w:hideMark/>
          </w:tcPr>
          <w:p w14:paraId="109005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8.17</w:t>
            </w:r>
          </w:p>
        </w:tc>
      </w:tr>
      <w:tr w:rsidR="00CE547F" w:rsidRPr="007610A7" w14:paraId="38EB217F"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D2E5EF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14:paraId="76FE5B0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14:paraId="16F661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4FAC22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6.57E-02</w:t>
            </w:r>
          </w:p>
        </w:tc>
        <w:tc>
          <w:tcPr>
            <w:tcW w:w="512" w:type="dxa"/>
            <w:gridSpan w:val="2"/>
            <w:tcBorders>
              <w:top w:val="nil"/>
              <w:left w:val="nil"/>
              <w:bottom w:val="nil"/>
              <w:right w:val="nil"/>
            </w:tcBorders>
            <w:shd w:val="clear" w:color="auto" w:fill="auto"/>
            <w:noWrap/>
            <w:vAlign w:val="bottom"/>
            <w:hideMark/>
          </w:tcPr>
          <w:p w14:paraId="22F744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0.89</w:t>
            </w:r>
          </w:p>
        </w:tc>
        <w:tc>
          <w:tcPr>
            <w:tcW w:w="189" w:type="dxa"/>
            <w:gridSpan w:val="2"/>
            <w:tcBorders>
              <w:top w:val="nil"/>
              <w:left w:val="nil"/>
              <w:bottom w:val="nil"/>
              <w:right w:val="nil"/>
            </w:tcBorders>
            <w:shd w:val="clear" w:color="auto" w:fill="auto"/>
            <w:noWrap/>
            <w:vAlign w:val="bottom"/>
            <w:hideMark/>
          </w:tcPr>
          <w:p w14:paraId="031D4F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1679520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1.27E-01</w:t>
            </w:r>
          </w:p>
        </w:tc>
        <w:tc>
          <w:tcPr>
            <w:tcW w:w="228" w:type="dxa"/>
            <w:gridSpan w:val="2"/>
            <w:tcBorders>
              <w:top w:val="nil"/>
              <w:left w:val="nil"/>
              <w:bottom w:val="nil"/>
              <w:right w:val="nil"/>
            </w:tcBorders>
            <w:shd w:val="clear" w:color="auto" w:fill="auto"/>
            <w:noWrap/>
            <w:vAlign w:val="bottom"/>
            <w:hideMark/>
          </w:tcPr>
          <w:p w14:paraId="474CFB2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6F4C473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6.02E-02</w:t>
            </w:r>
          </w:p>
        </w:tc>
        <w:tc>
          <w:tcPr>
            <w:tcW w:w="512" w:type="dxa"/>
            <w:gridSpan w:val="2"/>
            <w:tcBorders>
              <w:top w:val="nil"/>
              <w:left w:val="nil"/>
              <w:bottom w:val="nil"/>
              <w:right w:val="nil"/>
            </w:tcBorders>
            <w:shd w:val="clear" w:color="auto" w:fill="auto"/>
            <w:noWrap/>
            <w:vAlign w:val="bottom"/>
            <w:hideMark/>
          </w:tcPr>
          <w:p w14:paraId="5C54AA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8.4</w:t>
            </w:r>
          </w:p>
        </w:tc>
        <w:tc>
          <w:tcPr>
            <w:tcW w:w="180" w:type="dxa"/>
            <w:gridSpan w:val="2"/>
            <w:tcBorders>
              <w:top w:val="nil"/>
              <w:left w:val="nil"/>
              <w:bottom w:val="nil"/>
              <w:right w:val="nil"/>
            </w:tcBorders>
            <w:shd w:val="clear" w:color="auto" w:fill="auto"/>
            <w:noWrap/>
            <w:vAlign w:val="bottom"/>
            <w:hideMark/>
          </w:tcPr>
          <w:p w14:paraId="3730E47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9B944F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1.13E-02</w:t>
            </w:r>
          </w:p>
        </w:tc>
        <w:tc>
          <w:tcPr>
            <w:tcW w:w="237" w:type="dxa"/>
            <w:gridSpan w:val="2"/>
            <w:tcBorders>
              <w:top w:val="nil"/>
              <w:left w:val="nil"/>
              <w:bottom w:val="nil"/>
              <w:right w:val="nil"/>
            </w:tcBorders>
            <w:shd w:val="clear" w:color="auto" w:fill="auto"/>
            <w:noWrap/>
            <w:vAlign w:val="bottom"/>
            <w:hideMark/>
          </w:tcPr>
          <w:p w14:paraId="0397266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8A9D8A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4.30E-03</w:t>
            </w:r>
          </w:p>
        </w:tc>
        <w:tc>
          <w:tcPr>
            <w:tcW w:w="512" w:type="dxa"/>
            <w:gridSpan w:val="2"/>
            <w:tcBorders>
              <w:top w:val="nil"/>
              <w:left w:val="nil"/>
              <w:bottom w:val="nil"/>
              <w:right w:val="nil"/>
            </w:tcBorders>
            <w:shd w:val="clear" w:color="auto" w:fill="auto"/>
            <w:noWrap/>
            <w:vAlign w:val="bottom"/>
            <w:hideMark/>
          </w:tcPr>
          <w:p w14:paraId="06E922D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4.11</w:t>
            </w:r>
          </w:p>
        </w:tc>
      </w:tr>
      <w:tr w:rsidR="00CE547F" w:rsidRPr="007610A7" w14:paraId="2CA97D77" w14:textId="77777777" w:rsidTr="00452ADC">
        <w:trPr>
          <w:gridAfter w:val="1"/>
          <w:wAfter w:w="194" w:type="dxa"/>
          <w:trHeight w:val="87"/>
        </w:trPr>
        <w:tc>
          <w:tcPr>
            <w:tcW w:w="608" w:type="dxa"/>
            <w:tcBorders>
              <w:top w:val="nil"/>
              <w:left w:val="nil"/>
              <w:bottom w:val="nil"/>
              <w:right w:val="nil"/>
            </w:tcBorders>
            <w:shd w:val="clear" w:color="auto" w:fill="auto"/>
            <w:noWrap/>
            <w:vAlign w:val="bottom"/>
            <w:hideMark/>
          </w:tcPr>
          <w:p w14:paraId="2F70DB3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14:paraId="179734F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14:paraId="1ED782A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CBB3C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6.84E-02</w:t>
            </w:r>
          </w:p>
        </w:tc>
        <w:tc>
          <w:tcPr>
            <w:tcW w:w="512" w:type="dxa"/>
            <w:gridSpan w:val="2"/>
            <w:tcBorders>
              <w:top w:val="nil"/>
              <w:left w:val="nil"/>
              <w:bottom w:val="nil"/>
              <w:right w:val="nil"/>
            </w:tcBorders>
            <w:shd w:val="clear" w:color="auto" w:fill="auto"/>
            <w:noWrap/>
            <w:vAlign w:val="bottom"/>
            <w:hideMark/>
          </w:tcPr>
          <w:p w14:paraId="4606DE5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lang w:val="en-US" w:eastAsia="en-US"/>
              </w:rPr>
              <mc:AlternateContent>
                <mc:Choice Requires="wps">
                  <w:drawing>
                    <wp:anchor distT="0" distB="0" distL="114299" distR="114299" simplePos="0" relativeHeight="251791360" behindDoc="0" locked="0" layoutInCell="1" allowOverlap="1" wp14:anchorId="272A5C0E" wp14:editId="1F1A50F4">
                      <wp:simplePos x="0" y="0"/>
                      <wp:positionH relativeFrom="column">
                        <wp:posOffset>247649</wp:posOffset>
                      </wp:positionH>
                      <wp:positionV relativeFrom="paragraph">
                        <wp:posOffset>152400</wp:posOffset>
                      </wp:positionV>
                      <wp:extent cx="0" cy="171450"/>
                      <wp:effectExtent l="0" t="0" r="0" b="0"/>
                      <wp:wrapNone/>
                      <wp:docPr id="218" name="Textové pole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6CB6092" id="Textové pole 218" o:spid="_x0000_s1026" type="#_x0000_t202" style="position:absolute;margin-left:19.5pt;margin-top:12pt;width:0;height:13.5pt;z-index:2517913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AFDFAIAAIA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794432" behindDoc="0" locked="0" layoutInCell="1" allowOverlap="1" wp14:anchorId="4FA063E3" wp14:editId="5724E959">
                      <wp:simplePos x="0" y="0"/>
                      <wp:positionH relativeFrom="column">
                        <wp:posOffset>247649</wp:posOffset>
                      </wp:positionH>
                      <wp:positionV relativeFrom="paragraph">
                        <wp:posOffset>342900</wp:posOffset>
                      </wp:positionV>
                      <wp:extent cx="0" cy="171450"/>
                      <wp:effectExtent l="0" t="0" r="0" b="0"/>
                      <wp:wrapNone/>
                      <wp:docPr id="219" name="Textové pole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90CC95" id="Textové pole 219" o:spid="_x0000_s1026" type="#_x0000_t202" style="position:absolute;margin-left:19.5pt;margin-top:27pt;width:0;height:13.5pt;z-index:2517944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jYFQIAAIA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795456" behindDoc="0" locked="0" layoutInCell="1" allowOverlap="1" wp14:anchorId="3E18D073" wp14:editId="5901B2CD">
                      <wp:simplePos x="0" y="0"/>
                      <wp:positionH relativeFrom="column">
                        <wp:posOffset>247649</wp:posOffset>
                      </wp:positionH>
                      <wp:positionV relativeFrom="paragraph">
                        <wp:posOffset>533400</wp:posOffset>
                      </wp:positionV>
                      <wp:extent cx="0" cy="171450"/>
                      <wp:effectExtent l="0" t="0" r="0" b="0"/>
                      <wp:wrapNone/>
                      <wp:docPr id="220" name="Textové pol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8E02216" id="Textové pole 220" o:spid="_x0000_s1026" type="#_x0000_t202" style="position:absolute;margin-left:19.5pt;margin-top:42pt;width:0;height:13.5pt;z-index:2517954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796480" behindDoc="0" locked="0" layoutInCell="1" allowOverlap="1" wp14:anchorId="3135594F" wp14:editId="66B008AF">
                      <wp:simplePos x="0" y="0"/>
                      <wp:positionH relativeFrom="column">
                        <wp:posOffset>247649</wp:posOffset>
                      </wp:positionH>
                      <wp:positionV relativeFrom="paragraph">
                        <wp:posOffset>723900</wp:posOffset>
                      </wp:positionV>
                      <wp:extent cx="0" cy="171450"/>
                      <wp:effectExtent l="0" t="0" r="0" b="0"/>
                      <wp:wrapNone/>
                      <wp:docPr id="221" name="Textové pol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4CBC74A" id="Textové pole 221" o:spid="_x0000_s1026" type="#_x0000_t202" style="position:absolute;margin-left:19.5pt;margin-top:57pt;width:0;height:13.5pt;z-index:2517964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B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797504" behindDoc="0" locked="0" layoutInCell="1" allowOverlap="1" wp14:anchorId="0A4A0B60" wp14:editId="55A327A2">
                      <wp:simplePos x="0" y="0"/>
                      <wp:positionH relativeFrom="column">
                        <wp:posOffset>247649</wp:posOffset>
                      </wp:positionH>
                      <wp:positionV relativeFrom="paragraph">
                        <wp:posOffset>723900</wp:posOffset>
                      </wp:positionV>
                      <wp:extent cx="0" cy="171450"/>
                      <wp:effectExtent l="0" t="0" r="0" b="0"/>
                      <wp:wrapNone/>
                      <wp:docPr id="222" name="Textové pole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9BF717" id="Textové pole 222" o:spid="_x0000_s1026" type="#_x0000_t202" style="position:absolute;margin-left:19.5pt;margin-top:57pt;width:0;height:13.5pt;z-index:2517975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J2FQ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798528" behindDoc="0" locked="0" layoutInCell="1" allowOverlap="1" wp14:anchorId="6F344FCF" wp14:editId="44E6AFDC">
                      <wp:simplePos x="0" y="0"/>
                      <wp:positionH relativeFrom="column">
                        <wp:posOffset>247649</wp:posOffset>
                      </wp:positionH>
                      <wp:positionV relativeFrom="paragraph">
                        <wp:posOffset>914400</wp:posOffset>
                      </wp:positionV>
                      <wp:extent cx="0" cy="171450"/>
                      <wp:effectExtent l="0" t="0" r="0" b="0"/>
                      <wp:wrapNone/>
                      <wp:docPr id="223" name="Textové pole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716BB2" id="Textové pole 223" o:spid="_x0000_s1026" type="#_x0000_t202" style="position:absolute;margin-left:19.5pt;margin-top:1in;width:0;height:13.5pt;z-index:2517985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vt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6&#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BfM1vt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799552" behindDoc="0" locked="0" layoutInCell="1" allowOverlap="1" wp14:anchorId="60F567E8" wp14:editId="41A01915">
                      <wp:simplePos x="0" y="0"/>
                      <wp:positionH relativeFrom="column">
                        <wp:posOffset>247649</wp:posOffset>
                      </wp:positionH>
                      <wp:positionV relativeFrom="paragraph">
                        <wp:posOffset>914400</wp:posOffset>
                      </wp:positionV>
                      <wp:extent cx="0" cy="171450"/>
                      <wp:effectExtent l="0" t="0" r="0" b="0"/>
                      <wp:wrapNone/>
                      <wp:docPr id="224" name="Textové pole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89E0EB" id="Textové pole 224" o:spid="_x0000_s1026" type="#_x0000_t202" style="position:absolute;margin-left:19.5pt;margin-top:1in;width:0;height:13.5pt;z-index:2517995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CWYFQIAAIA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CbRCWY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800576" behindDoc="0" locked="0" layoutInCell="1" allowOverlap="1" wp14:anchorId="35EF0063" wp14:editId="2CEEB3ED">
                      <wp:simplePos x="0" y="0"/>
                      <wp:positionH relativeFrom="column">
                        <wp:posOffset>247649</wp:posOffset>
                      </wp:positionH>
                      <wp:positionV relativeFrom="paragraph">
                        <wp:posOffset>1104900</wp:posOffset>
                      </wp:positionV>
                      <wp:extent cx="0" cy="171450"/>
                      <wp:effectExtent l="0" t="0" r="0" b="0"/>
                      <wp:wrapNone/>
                      <wp:docPr id="225" name="Textové pole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0883EB" id="Textové pole 225" o:spid="_x0000_s1026" type="#_x0000_t202" style="position:absolute;margin-left:19.5pt;margin-top:87pt;width:0;height:13.5pt;z-index:2518005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wDFQIAAIA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G75a&#10;nXPmhSORHtSQYP/7FwtgFcsP1KY+xJq87wP5p+ETDCR3KTmGG5A/IrlUT3xGQCTv3JZBo8u/VDAj&#10;IClxOHafkjE5GiVZl++Xb8+L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CB4cwD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801600" behindDoc="0" locked="0" layoutInCell="1" allowOverlap="1" wp14:anchorId="5C795C65" wp14:editId="36DA6B9A">
                      <wp:simplePos x="0" y="0"/>
                      <wp:positionH relativeFrom="column">
                        <wp:posOffset>247649</wp:posOffset>
                      </wp:positionH>
                      <wp:positionV relativeFrom="paragraph">
                        <wp:posOffset>1104900</wp:posOffset>
                      </wp:positionV>
                      <wp:extent cx="0" cy="171450"/>
                      <wp:effectExtent l="0" t="0" r="0" b="0"/>
                      <wp:wrapNone/>
                      <wp:docPr id="226" name="Textové pole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1284CF" id="Textové pole 226" o:spid="_x0000_s1026" type="#_x0000_t202" style="position:absolute;margin-left:19.5pt;margin-top:87pt;width:0;height:13.5pt;z-index:2518016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d0FQIAAIA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DV+t&#10;zjnzwpFID2pIsP/9iwWwiuUHalMfYk3e94H80/AJBpK7lBzDDcgfkVyqJz4jIJJ3bsug0eVfKpgR&#10;kJQ4HLtPyZgcjZKsy/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DuCId0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802624" behindDoc="0" locked="0" layoutInCell="1" allowOverlap="1" wp14:anchorId="745ED5C6" wp14:editId="753BFD2B">
                      <wp:simplePos x="0" y="0"/>
                      <wp:positionH relativeFrom="column">
                        <wp:posOffset>247649</wp:posOffset>
                      </wp:positionH>
                      <wp:positionV relativeFrom="paragraph">
                        <wp:posOffset>1295400</wp:posOffset>
                      </wp:positionV>
                      <wp:extent cx="0" cy="171450"/>
                      <wp:effectExtent l="0" t="0" r="0" b="0"/>
                      <wp:wrapNone/>
                      <wp:docPr id="227" name="Textové pole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0D6B6E" id="Textové pole 227" o:spid="_x0000_s1026" type="#_x0000_t202" style="position:absolute;margin-left:19.5pt;margin-top:102pt;width:0;height:13.5pt;z-index:2518026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W7vFQIAAIA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G75a&#10;nXPmhSORHtSQYP/7FwtgFcsP1KY+xJq87wP5p+ETDCR3KTmGG5A/IrlUT3xGQCTv3JZBo8u/VDAj&#10;IClxOHafkjE5GiVZl+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803648" behindDoc="0" locked="0" layoutInCell="1" allowOverlap="1" wp14:anchorId="196C5EB9" wp14:editId="6D7A9BAC">
                      <wp:simplePos x="0" y="0"/>
                      <wp:positionH relativeFrom="column">
                        <wp:posOffset>247649</wp:posOffset>
                      </wp:positionH>
                      <wp:positionV relativeFrom="paragraph">
                        <wp:posOffset>1295400</wp:posOffset>
                      </wp:positionV>
                      <wp:extent cx="0" cy="171450"/>
                      <wp:effectExtent l="0" t="0" r="0" b="0"/>
                      <wp:wrapNone/>
                      <wp:docPr id="228" name="Textové pole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820048" id="Textové pole 228" o:spid="_x0000_s1026" type="#_x0000_t202" style="position:absolute;margin-left:19.5pt;margin-top:102pt;width:0;height:13.5pt;z-index:2518036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3ue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804672" behindDoc="0" locked="0" layoutInCell="1" allowOverlap="1" wp14:anchorId="13B305BB" wp14:editId="55EF8E4E">
                      <wp:simplePos x="0" y="0"/>
                      <wp:positionH relativeFrom="column">
                        <wp:posOffset>247649</wp:posOffset>
                      </wp:positionH>
                      <wp:positionV relativeFrom="paragraph">
                        <wp:posOffset>1485900</wp:posOffset>
                      </wp:positionV>
                      <wp:extent cx="0" cy="171450"/>
                      <wp:effectExtent l="0" t="0" r="0" b="0"/>
                      <wp:wrapNone/>
                      <wp:docPr id="229" name="Textové pol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46D36B" id="Textové pole 229" o:spid="_x0000_s1026" type="#_x0000_t202" style="position:absolute;margin-left:19.5pt;margin-top:117pt;width:0;height:13.5pt;z-index:2518046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pIFFQIAAIA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zb8PX6&#10;A2deOBLpXg0J9r9/sQBWsfxAbepDrMn7LpB/Gj7BQHKXkmO4Bvkjkkv1yGcERPLObRk0uvxLBTMC&#10;khKHY/cpGZOjUZJ19W71+k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805696" behindDoc="0" locked="0" layoutInCell="1" allowOverlap="1" wp14:anchorId="62332917" wp14:editId="5FBC40A1">
                      <wp:simplePos x="0" y="0"/>
                      <wp:positionH relativeFrom="column">
                        <wp:posOffset>247649</wp:posOffset>
                      </wp:positionH>
                      <wp:positionV relativeFrom="paragraph">
                        <wp:posOffset>1485900</wp:posOffset>
                      </wp:positionV>
                      <wp:extent cx="0" cy="171450"/>
                      <wp:effectExtent l="0" t="0" r="0" b="0"/>
                      <wp:wrapNone/>
                      <wp:docPr id="230" name="Textové pole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4E2567" id="Textové pole 230" o:spid="_x0000_s1026" type="#_x0000_t202" style="position:absolute;margin-left:19.5pt;margin-top:117pt;width:0;height:13.5pt;z-index:2518056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806720" behindDoc="0" locked="0" layoutInCell="1" allowOverlap="1" wp14:anchorId="54084232" wp14:editId="5BE04C9B">
                      <wp:simplePos x="0" y="0"/>
                      <wp:positionH relativeFrom="column">
                        <wp:posOffset>247649</wp:posOffset>
                      </wp:positionH>
                      <wp:positionV relativeFrom="paragraph">
                        <wp:posOffset>1676400</wp:posOffset>
                      </wp:positionV>
                      <wp:extent cx="0" cy="171450"/>
                      <wp:effectExtent l="0" t="0" r="0" b="0"/>
                      <wp:wrapNone/>
                      <wp:docPr id="231" name="Textové pol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9B601C" id="Textové pole 231" o:spid="_x0000_s1026" type="#_x0000_t202" style="position:absolute;margin-left:19.5pt;margin-top:132pt;width:0;height:13.5pt;z-index:2518067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D8FA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807744" behindDoc="0" locked="0" layoutInCell="1" allowOverlap="1" wp14:anchorId="46E7CB59" wp14:editId="4570E488">
                      <wp:simplePos x="0" y="0"/>
                      <wp:positionH relativeFrom="column">
                        <wp:posOffset>247649</wp:posOffset>
                      </wp:positionH>
                      <wp:positionV relativeFrom="paragraph">
                        <wp:posOffset>1676400</wp:posOffset>
                      </wp:positionV>
                      <wp:extent cx="0" cy="171450"/>
                      <wp:effectExtent l="0" t="0" r="0" b="0"/>
                      <wp:wrapNone/>
                      <wp:docPr id="232" name="Textové pole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2BAC6C" id="Textové pole 232" o:spid="_x0000_s1026" type="#_x0000_t202" style="position:absolute;margin-left:19.5pt;margin-top:132pt;width:0;height:13.5pt;z-index:2518077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uL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" filled="f" stroked="f">
                      <v:path arrowok="t"/>
                      <v:textbox style="mso-fit-shape-to-text:t" inset="0,0,0,0"/>
                    </v:shape>
                  </w:pict>
                </mc:Fallback>
              </mc:AlternateContent>
            </w:r>
            <w:r w:rsidRPr="007610A7">
              <w:rPr>
                <w:rFonts w:ascii="Calibri" w:hAnsi="Calibri" w:cs="Calibri"/>
                <w:color w:val="000000"/>
                <w:sz w:val="18"/>
                <w:szCs w:val="18"/>
                <w:lang w:val="sk-SK"/>
              </w:rPr>
              <w:t>0.89</w:t>
            </w:r>
          </w:p>
        </w:tc>
        <w:tc>
          <w:tcPr>
            <w:tcW w:w="189" w:type="dxa"/>
            <w:gridSpan w:val="2"/>
            <w:tcBorders>
              <w:top w:val="nil"/>
              <w:left w:val="nil"/>
              <w:bottom w:val="nil"/>
              <w:right w:val="nil"/>
            </w:tcBorders>
            <w:shd w:val="clear" w:color="auto" w:fill="auto"/>
            <w:noWrap/>
            <w:vAlign w:val="bottom"/>
            <w:hideMark/>
          </w:tcPr>
          <w:p w14:paraId="108CE92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8D866F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1.36E-01</w:t>
            </w:r>
          </w:p>
        </w:tc>
        <w:tc>
          <w:tcPr>
            <w:tcW w:w="228" w:type="dxa"/>
            <w:gridSpan w:val="2"/>
            <w:tcBorders>
              <w:top w:val="nil"/>
              <w:left w:val="nil"/>
              <w:bottom w:val="nil"/>
              <w:right w:val="nil"/>
            </w:tcBorders>
            <w:shd w:val="clear" w:color="auto" w:fill="auto"/>
            <w:noWrap/>
            <w:vAlign w:val="bottom"/>
            <w:hideMark/>
          </w:tcPr>
          <w:p w14:paraId="70F1D7C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8EF0DC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lang w:val="en-US" w:eastAsia="en-US"/>
              </w:rPr>
              <mc:AlternateContent>
                <mc:Choice Requires="wps">
                  <w:drawing>
                    <wp:anchor distT="0" distB="0" distL="114299" distR="114299" simplePos="0" relativeHeight="251792384" behindDoc="0" locked="0" layoutInCell="1" allowOverlap="1" wp14:anchorId="16FC0F06" wp14:editId="5ED915F2">
                      <wp:simplePos x="0" y="0"/>
                      <wp:positionH relativeFrom="column">
                        <wp:posOffset>352424</wp:posOffset>
                      </wp:positionH>
                      <wp:positionV relativeFrom="paragraph">
                        <wp:posOffset>152400</wp:posOffset>
                      </wp:positionV>
                      <wp:extent cx="0" cy="171450"/>
                      <wp:effectExtent l="0" t="0" r="0" b="0"/>
                      <wp:wrapNone/>
                      <wp:docPr id="233" name="Textové pole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3D83EF" id="Textové pole 233" o:spid="_x0000_s1026" type="#_x0000_t202" style="position:absolute;margin-left:27.75pt;margin-top:12pt;width:0;height:13.5pt;z-index:2517923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793408" behindDoc="0" locked="0" layoutInCell="1" allowOverlap="1" wp14:anchorId="492BCAAB" wp14:editId="300ACF39">
                      <wp:simplePos x="0" y="0"/>
                      <wp:positionH relativeFrom="column">
                        <wp:posOffset>352424</wp:posOffset>
                      </wp:positionH>
                      <wp:positionV relativeFrom="paragraph">
                        <wp:posOffset>152400</wp:posOffset>
                      </wp:positionV>
                      <wp:extent cx="0" cy="171450"/>
                      <wp:effectExtent l="0" t="0" r="0" b="0"/>
                      <wp:wrapNone/>
                      <wp:docPr id="234" name="Textové pole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C77FF0E" id="Textové pole 234" o:spid="_x0000_s1026" type="#_x0000_t202" style="position:absolute;margin-left:27.75pt;margin-top:12pt;width:0;height:13.5pt;z-index:2517934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" filled="f" stroked="f">
                      <v:path arrowok="t"/>
                      <v:textbox style="mso-fit-shape-to-text:t" inset="0,0,0,0"/>
                    </v:shape>
                  </w:pict>
                </mc:Fallback>
              </mc:AlternateContent>
            </w:r>
            <w:r w:rsidRPr="007610A7">
              <w:rPr>
                <w:rFonts w:ascii="Calibri" w:hAnsi="Calibri" w:cs="Calibri"/>
                <w:color w:val="000000"/>
                <w:sz w:val="18"/>
                <w:szCs w:val="18"/>
                <w:lang w:val="sk-SK"/>
              </w:rPr>
              <w:t>5.70E-02</w:t>
            </w:r>
          </w:p>
        </w:tc>
        <w:tc>
          <w:tcPr>
            <w:tcW w:w="512" w:type="dxa"/>
            <w:gridSpan w:val="2"/>
            <w:tcBorders>
              <w:top w:val="nil"/>
              <w:left w:val="nil"/>
              <w:bottom w:val="nil"/>
              <w:right w:val="nil"/>
            </w:tcBorders>
            <w:shd w:val="clear" w:color="auto" w:fill="auto"/>
            <w:noWrap/>
            <w:vAlign w:val="bottom"/>
            <w:hideMark/>
          </w:tcPr>
          <w:p w14:paraId="55EFB50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gridSpan w:val="2"/>
            <w:tcBorders>
              <w:top w:val="nil"/>
              <w:left w:val="nil"/>
              <w:bottom w:val="nil"/>
              <w:right w:val="nil"/>
            </w:tcBorders>
            <w:shd w:val="clear" w:color="auto" w:fill="auto"/>
            <w:noWrap/>
            <w:vAlign w:val="bottom"/>
            <w:hideMark/>
          </w:tcPr>
          <w:p w14:paraId="68018AF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1E3C038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gridSpan w:val="2"/>
            <w:tcBorders>
              <w:top w:val="nil"/>
              <w:left w:val="nil"/>
              <w:bottom w:val="nil"/>
              <w:right w:val="nil"/>
            </w:tcBorders>
            <w:shd w:val="clear" w:color="auto" w:fill="auto"/>
            <w:noWrap/>
            <w:vAlign w:val="bottom"/>
            <w:hideMark/>
          </w:tcPr>
          <w:p w14:paraId="7F5F88C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F0E88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3.80E-03</w:t>
            </w:r>
          </w:p>
        </w:tc>
        <w:tc>
          <w:tcPr>
            <w:tcW w:w="512" w:type="dxa"/>
            <w:gridSpan w:val="2"/>
            <w:tcBorders>
              <w:top w:val="nil"/>
              <w:left w:val="nil"/>
              <w:bottom w:val="nil"/>
              <w:right w:val="nil"/>
            </w:tcBorders>
            <w:shd w:val="clear" w:color="auto" w:fill="auto"/>
            <w:noWrap/>
            <w:vAlign w:val="bottom"/>
            <w:hideMark/>
          </w:tcPr>
          <w:p w14:paraId="3B905F6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4.53</w:t>
            </w:r>
          </w:p>
        </w:tc>
      </w:tr>
      <w:tr w:rsidR="00CE547F" w:rsidRPr="007610A7" w14:paraId="42950D0D"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D3EFFCA"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lastRenderedPageBreak/>
              <w:t>5</w:t>
            </w:r>
          </w:p>
        </w:tc>
        <w:tc>
          <w:tcPr>
            <w:tcW w:w="844" w:type="dxa"/>
            <w:tcBorders>
              <w:top w:val="nil"/>
              <w:left w:val="nil"/>
              <w:bottom w:val="nil"/>
              <w:right w:val="nil"/>
            </w:tcBorders>
            <w:shd w:val="clear" w:color="auto" w:fill="auto"/>
            <w:noWrap/>
            <w:vAlign w:val="bottom"/>
            <w:hideMark/>
          </w:tcPr>
          <w:p w14:paraId="74E7E61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14:paraId="7F73B89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57D02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3.08E-02</w:t>
            </w:r>
          </w:p>
        </w:tc>
        <w:tc>
          <w:tcPr>
            <w:tcW w:w="512" w:type="dxa"/>
            <w:gridSpan w:val="2"/>
            <w:tcBorders>
              <w:top w:val="nil"/>
              <w:left w:val="nil"/>
              <w:bottom w:val="nil"/>
              <w:right w:val="nil"/>
            </w:tcBorders>
            <w:shd w:val="clear" w:color="auto" w:fill="auto"/>
            <w:noWrap/>
            <w:vAlign w:val="bottom"/>
            <w:hideMark/>
          </w:tcPr>
          <w:p w14:paraId="77C5539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6823B22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C7638F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6.34E-02</w:t>
            </w:r>
          </w:p>
        </w:tc>
        <w:tc>
          <w:tcPr>
            <w:tcW w:w="228" w:type="dxa"/>
            <w:gridSpan w:val="2"/>
            <w:tcBorders>
              <w:top w:val="nil"/>
              <w:left w:val="nil"/>
              <w:bottom w:val="nil"/>
              <w:right w:val="nil"/>
            </w:tcBorders>
            <w:shd w:val="clear" w:color="auto" w:fill="auto"/>
            <w:noWrap/>
            <w:vAlign w:val="bottom"/>
            <w:hideMark/>
          </w:tcPr>
          <w:p w14:paraId="1E7346E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774AF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1.78E-02</w:t>
            </w:r>
          </w:p>
        </w:tc>
        <w:tc>
          <w:tcPr>
            <w:tcW w:w="512" w:type="dxa"/>
            <w:gridSpan w:val="2"/>
            <w:tcBorders>
              <w:top w:val="nil"/>
              <w:left w:val="nil"/>
              <w:bottom w:val="nil"/>
              <w:right w:val="nil"/>
            </w:tcBorders>
            <w:shd w:val="clear" w:color="auto" w:fill="auto"/>
            <w:noWrap/>
            <w:vAlign w:val="bottom"/>
            <w:hideMark/>
          </w:tcPr>
          <w:p w14:paraId="6281F8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10.5</w:t>
            </w:r>
          </w:p>
        </w:tc>
        <w:tc>
          <w:tcPr>
            <w:tcW w:w="180" w:type="dxa"/>
            <w:gridSpan w:val="2"/>
            <w:tcBorders>
              <w:top w:val="nil"/>
              <w:left w:val="nil"/>
              <w:bottom w:val="nil"/>
              <w:right w:val="nil"/>
            </w:tcBorders>
            <w:shd w:val="clear" w:color="auto" w:fill="auto"/>
            <w:noWrap/>
            <w:vAlign w:val="bottom"/>
            <w:hideMark/>
          </w:tcPr>
          <w:p w14:paraId="2F3081A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72EA4AA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5.83E-03</w:t>
            </w:r>
          </w:p>
        </w:tc>
        <w:tc>
          <w:tcPr>
            <w:tcW w:w="237" w:type="dxa"/>
            <w:gridSpan w:val="2"/>
            <w:tcBorders>
              <w:top w:val="nil"/>
              <w:left w:val="nil"/>
              <w:bottom w:val="nil"/>
              <w:right w:val="nil"/>
            </w:tcBorders>
            <w:shd w:val="clear" w:color="auto" w:fill="auto"/>
            <w:noWrap/>
            <w:vAlign w:val="bottom"/>
            <w:hideMark/>
          </w:tcPr>
          <w:p w14:paraId="213E5C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706237A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1.52E-03</w:t>
            </w:r>
          </w:p>
        </w:tc>
        <w:tc>
          <w:tcPr>
            <w:tcW w:w="512" w:type="dxa"/>
            <w:gridSpan w:val="2"/>
            <w:tcBorders>
              <w:top w:val="nil"/>
              <w:left w:val="nil"/>
              <w:bottom w:val="nil"/>
              <w:right w:val="nil"/>
            </w:tcBorders>
            <w:shd w:val="clear" w:color="auto" w:fill="auto"/>
            <w:noWrap/>
            <w:vAlign w:val="bottom"/>
            <w:hideMark/>
          </w:tcPr>
          <w:p w14:paraId="02FD182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5.46</w:t>
            </w:r>
          </w:p>
        </w:tc>
      </w:tr>
      <w:tr w:rsidR="00CE547F" w:rsidRPr="007610A7" w14:paraId="5C20D409"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B2286FC"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14:paraId="26A16B8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14:paraId="19A70F2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8FD47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3.01E-02</w:t>
            </w:r>
          </w:p>
        </w:tc>
        <w:tc>
          <w:tcPr>
            <w:tcW w:w="512" w:type="dxa"/>
            <w:gridSpan w:val="2"/>
            <w:tcBorders>
              <w:top w:val="nil"/>
              <w:left w:val="nil"/>
              <w:bottom w:val="nil"/>
              <w:right w:val="nil"/>
            </w:tcBorders>
            <w:shd w:val="clear" w:color="auto" w:fill="auto"/>
            <w:noWrap/>
            <w:vAlign w:val="bottom"/>
            <w:hideMark/>
          </w:tcPr>
          <w:p w14:paraId="67B4738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0.06</w:t>
            </w:r>
          </w:p>
        </w:tc>
        <w:tc>
          <w:tcPr>
            <w:tcW w:w="189" w:type="dxa"/>
            <w:gridSpan w:val="2"/>
            <w:tcBorders>
              <w:top w:val="nil"/>
              <w:left w:val="nil"/>
              <w:bottom w:val="nil"/>
              <w:right w:val="nil"/>
            </w:tcBorders>
            <w:shd w:val="clear" w:color="auto" w:fill="auto"/>
            <w:noWrap/>
            <w:vAlign w:val="bottom"/>
            <w:hideMark/>
          </w:tcPr>
          <w:p w14:paraId="10C098D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7B3928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6.88E-02</w:t>
            </w:r>
          </w:p>
        </w:tc>
        <w:tc>
          <w:tcPr>
            <w:tcW w:w="228" w:type="dxa"/>
            <w:gridSpan w:val="2"/>
            <w:tcBorders>
              <w:top w:val="nil"/>
              <w:left w:val="nil"/>
              <w:bottom w:val="nil"/>
              <w:right w:val="nil"/>
            </w:tcBorders>
            <w:shd w:val="clear" w:color="auto" w:fill="auto"/>
            <w:noWrap/>
            <w:vAlign w:val="bottom"/>
            <w:hideMark/>
          </w:tcPr>
          <w:p w14:paraId="4F08D7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2133B18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2.53E-02</w:t>
            </w:r>
          </w:p>
        </w:tc>
        <w:tc>
          <w:tcPr>
            <w:tcW w:w="512" w:type="dxa"/>
            <w:gridSpan w:val="2"/>
            <w:tcBorders>
              <w:top w:val="nil"/>
              <w:left w:val="nil"/>
              <w:bottom w:val="nil"/>
              <w:right w:val="nil"/>
            </w:tcBorders>
            <w:shd w:val="clear" w:color="auto" w:fill="auto"/>
            <w:noWrap/>
            <w:vAlign w:val="bottom"/>
            <w:hideMark/>
          </w:tcPr>
          <w:p w14:paraId="572ECCF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11.7</w:t>
            </w:r>
          </w:p>
        </w:tc>
        <w:tc>
          <w:tcPr>
            <w:tcW w:w="180" w:type="dxa"/>
            <w:gridSpan w:val="2"/>
            <w:tcBorders>
              <w:top w:val="nil"/>
              <w:left w:val="nil"/>
              <w:bottom w:val="nil"/>
              <w:right w:val="nil"/>
            </w:tcBorders>
            <w:shd w:val="clear" w:color="auto" w:fill="auto"/>
            <w:noWrap/>
            <w:vAlign w:val="bottom"/>
            <w:hideMark/>
          </w:tcPr>
          <w:p w14:paraId="397993F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82E571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6.40E-03</w:t>
            </w:r>
          </w:p>
        </w:tc>
        <w:tc>
          <w:tcPr>
            <w:tcW w:w="237" w:type="dxa"/>
            <w:gridSpan w:val="2"/>
            <w:tcBorders>
              <w:top w:val="nil"/>
              <w:left w:val="nil"/>
              <w:bottom w:val="nil"/>
              <w:right w:val="nil"/>
            </w:tcBorders>
            <w:shd w:val="clear" w:color="auto" w:fill="auto"/>
            <w:noWrap/>
            <w:vAlign w:val="bottom"/>
            <w:hideMark/>
          </w:tcPr>
          <w:p w14:paraId="74CF66C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3A658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2.06E-03</w:t>
            </w:r>
          </w:p>
        </w:tc>
        <w:tc>
          <w:tcPr>
            <w:tcW w:w="512" w:type="dxa"/>
            <w:gridSpan w:val="2"/>
            <w:tcBorders>
              <w:top w:val="nil"/>
              <w:left w:val="nil"/>
              <w:bottom w:val="nil"/>
              <w:right w:val="nil"/>
            </w:tcBorders>
            <w:shd w:val="clear" w:color="auto" w:fill="auto"/>
            <w:noWrap/>
            <w:vAlign w:val="bottom"/>
            <w:hideMark/>
          </w:tcPr>
          <w:p w14:paraId="2F9E04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6.04</w:t>
            </w:r>
          </w:p>
        </w:tc>
      </w:tr>
      <w:tr w:rsidR="00CE547F" w:rsidRPr="007610A7" w14:paraId="760D0156"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273360F"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14:paraId="48EDC0A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14:paraId="6404B36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2362CC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5.08E-02</w:t>
            </w:r>
          </w:p>
        </w:tc>
        <w:tc>
          <w:tcPr>
            <w:tcW w:w="512" w:type="dxa"/>
            <w:gridSpan w:val="2"/>
            <w:tcBorders>
              <w:top w:val="nil"/>
              <w:left w:val="nil"/>
              <w:bottom w:val="nil"/>
              <w:right w:val="nil"/>
            </w:tcBorders>
            <w:shd w:val="clear" w:color="auto" w:fill="auto"/>
            <w:noWrap/>
            <w:vAlign w:val="bottom"/>
            <w:hideMark/>
          </w:tcPr>
          <w:p w14:paraId="2044C96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0.05</w:t>
            </w:r>
          </w:p>
        </w:tc>
        <w:tc>
          <w:tcPr>
            <w:tcW w:w="189" w:type="dxa"/>
            <w:gridSpan w:val="2"/>
            <w:tcBorders>
              <w:top w:val="nil"/>
              <w:left w:val="nil"/>
              <w:bottom w:val="nil"/>
              <w:right w:val="nil"/>
            </w:tcBorders>
            <w:shd w:val="clear" w:color="auto" w:fill="auto"/>
            <w:noWrap/>
            <w:vAlign w:val="bottom"/>
            <w:hideMark/>
          </w:tcPr>
          <w:p w14:paraId="09EEE13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2C43A7D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gridSpan w:val="2"/>
            <w:tcBorders>
              <w:top w:val="nil"/>
              <w:left w:val="nil"/>
              <w:bottom w:val="nil"/>
              <w:right w:val="nil"/>
            </w:tcBorders>
            <w:shd w:val="clear" w:color="auto" w:fill="auto"/>
            <w:noWrap/>
            <w:vAlign w:val="bottom"/>
            <w:hideMark/>
          </w:tcPr>
          <w:p w14:paraId="3A89E1C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6A77BD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3.69E-02</w:t>
            </w:r>
          </w:p>
        </w:tc>
        <w:tc>
          <w:tcPr>
            <w:tcW w:w="512" w:type="dxa"/>
            <w:gridSpan w:val="2"/>
            <w:tcBorders>
              <w:top w:val="nil"/>
              <w:left w:val="nil"/>
              <w:bottom w:val="nil"/>
              <w:right w:val="nil"/>
            </w:tcBorders>
            <w:shd w:val="clear" w:color="auto" w:fill="auto"/>
            <w:noWrap/>
            <w:vAlign w:val="bottom"/>
            <w:hideMark/>
          </w:tcPr>
          <w:p w14:paraId="7247AEB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gridSpan w:val="2"/>
            <w:tcBorders>
              <w:top w:val="nil"/>
              <w:left w:val="nil"/>
              <w:bottom w:val="nil"/>
              <w:right w:val="nil"/>
            </w:tcBorders>
            <w:shd w:val="clear" w:color="auto" w:fill="auto"/>
            <w:noWrap/>
            <w:vAlign w:val="bottom"/>
            <w:hideMark/>
          </w:tcPr>
          <w:p w14:paraId="43059B3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9212C0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5.59E-03</w:t>
            </w:r>
          </w:p>
        </w:tc>
        <w:tc>
          <w:tcPr>
            <w:tcW w:w="237" w:type="dxa"/>
            <w:gridSpan w:val="2"/>
            <w:tcBorders>
              <w:top w:val="nil"/>
              <w:left w:val="nil"/>
              <w:bottom w:val="nil"/>
              <w:right w:val="nil"/>
            </w:tcBorders>
            <w:shd w:val="clear" w:color="auto" w:fill="auto"/>
            <w:noWrap/>
            <w:vAlign w:val="bottom"/>
            <w:hideMark/>
          </w:tcPr>
          <w:p w14:paraId="18A3039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0CD01F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6.83E-04</w:t>
            </w:r>
          </w:p>
        </w:tc>
        <w:tc>
          <w:tcPr>
            <w:tcW w:w="512" w:type="dxa"/>
            <w:gridSpan w:val="2"/>
            <w:tcBorders>
              <w:top w:val="nil"/>
              <w:left w:val="nil"/>
              <w:bottom w:val="nil"/>
              <w:right w:val="nil"/>
            </w:tcBorders>
            <w:shd w:val="clear" w:color="auto" w:fill="auto"/>
            <w:noWrap/>
            <w:vAlign w:val="bottom"/>
            <w:hideMark/>
          </w:tcPr>
          <w:p w14:paraId="13D1E36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w:t>
            </w:r>
          </w:p>
        </w:tc>
      </w:tr>
      <w:tr w:rsidR="00CE547F" w:rsidRPr="007610A7" w14:paraId="6550CE4D"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BF93F2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14:paraId="53F9496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14:paraId="1D83080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6D8EE0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6.01E-02</w:t>
            </w:r>
          </w:p>
        </w:tc>
        <w:tc>
          <w:tcPr>
            <w:tcW w:w="512" w:type="dxa"/>
            <w:gridSpan w:val="2"/>
            <w:tcBorders>
              <w:top w:val="nil"/>
              <w:left w:val="nil"/>
              <w:bottom w:val="nil"/>
              <w:right w:val="nil"/>
            </w:tcBorders>
            <w:shd w:val="clear" w:color="auto" w:fill="auto"/>
            <w:noWrap/>
            <w:vAlign w:val="bottom"/>
            <w:hideMark/>
          </w:tcPr>
          <w:p w14:paraId="0B3086C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5FAFE4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79CD8DE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1.56E-01</w:t>
            </w:r>
          </w:p>
        </w:tc>
        <w:tc>
          <w:tcPr>
            <w:tcW w:w="228" w:type="dxa"/>
            <w:gridSpan w:val="2"/>
            <w:tcBorders>
              <w:top w:val="nil"/>
              <w:left w:val="nil"/>
              <w:bottom w:val="nil"/>
              <w:right w:val="nil"/>
            </w:tcBorders>
            <w:shd w:val="clear" w:color="auto" w:fill="auto"/>
            <w:noWrap/>
            <w:vAlign w:val="bottom"/>
            <w:hideMark/>
          </w:tcPr>
          <w:p w14:paraId="5DCAEC4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CD753B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3.42E-02</w:t>
            </w:r>
          </w:p>
        </w:tc>
        <w:tc>
          <w:tcPr>
            <w:tcW w:w="512" w:type="dxa"/>
            <w:gridSpan w:val="2"/>
            <w:tcBorders>
              <w:top w:val="nil"/>
              <w:left w:val="nil"/>
              <w:bottom w:val="nil"/>
              <w:right w:val="nil"/>
            </w:tcBorders>
            <w:shd w:val="clear" w:color="auto" w:fill="auto"/>
            <w:noWrap/>
            <w:vAlign w:val="bottom"/>
            <w:hideMark/>
          </w:tcPr>
          <w:p w14:paraId="7BB3208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9.9</w:t>
            </w:r>
          </w:p>
        </w:tc>
        <w:tc>
          <w:tcPr>
            <w:tcW w:w="180" w:type="dxa"/>
            <w:gridSpan w:val="2"/>
            <w:tcBorders>
              <w:top w:val="nil"/>
              <w:left w:val="nil"/>
              <w:bottom w:val="nil"/>
              <w:right w:val="nil"/>
            </w:tcBorders>
            <w:shd w:val="clear" w:color="auto" w:fill="auto"/>
            <w:noWrap/>
            <w:vAlign w:val="bottom"/>
            <w:hideMark/>
          </w:tcPr>
          <w:p w14:paraId="21F3590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FAAF26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5.96E-03</w:t>
            </w:r>
          </w:p>
        </w:tc>
        <w:tc>
          <w:tcPr>
            <w:tcW w:w="237" w:type="dxa"/>
            <w:gridSpan w:val="2"/>
            <w:tcBorders>
              <w:top w:val="nil"/>
              <w:left w:val="nil"/>
              <w:bottom w:val="nil"/>
              <w:right w:val="nil"/>
            </w:tcBorders>
            <w:shd w:val="clear" w:color="auto" w:fill="auto"/>
            <w:noWrap/>
            <w:vAlign w:val="bottom"/>
            <w:hideMark/>
          </w:tcPr>
          <w:p w14:paraId="2C222E3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654A55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1.11E-03</w:t>
            </w:r>
          </w:p>
        </w:tc>
        <w:tc>
          <w:tcPr>
            <w:tcW w:w="512" w:type="dxa"/>
            <w:gridSpan w:val="2"/>
            <w:tcBorders>
              <w:top w:val="nil"/>
              <w:left w:val="nil"/>
              <w:bottom w:val="nil"/>
              <w:right w:val="nil"/>
            </w:tcBorders>
            <w:shd w:val="clear" w:color="auto" w:fill="auto"/>
            <w:noWrap/>
            <w:vAlign w:val="bottom"/>
            <w:hideMark/>
          </w:tcPr>
          <w:p w14:paraId="6856CF0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5.05</w:t>
            </w:r>
          </w:p>
        </w:tc>
      </w:tr>
      <w:tr w:rsidR="00CE547F" w:rsidRPr="007610A7" w14:paraId="0FA1E816"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80757D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14:paraId="7CC25E5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14:paraId="47AB5F5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4757E2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4.21E-02</w:t>
            </w:r>
          </w:p>
        </w:tc>
        <w:tc>
          <w:tcPr>
            <w:tcW w:w="512" w:type="dxa"/>
            <w:gridSpan w:val="2"/>
            <w:tcBorders>
              <w:top w:val="nil"/>
              <w:left w:val="nil"/>
              <w:bottom w:val="nil"/>
              <w:right w:val="nil"/>
            </w:tcBorders>
            <w:shd w:val="clear" w:color="auto" w:fill="auto"/>
            <w:noWrap/>
            <w:vAlign w:val="bottom"/>
            <w:hideMark/>
          </w:tcPr>
          <w:p w14:paraId="7A744C3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5A9CDB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EAA4BF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1.10E-01</w:t>
            </w:r>
          </w:p>
        </w:tc>
        <w:tc>
          <w:tcPr>
            <w:tcW w:w="228" w:type="dxa"/>
            <w:gridSpan w:val="2"/>
            <w:tcBorders>
              <w:top w:val="nil"/>
              <w:left w:val="nil"/>
              <w:bottom w:val="nil"/>
              <w:right w:val="nil"/>
            </w:tcBorders>
            <w:shd w:val="clear" w:color="auto" w:fill="auto"/>
            <w:noWrap/>
            <w:vAlign w:val="bottom"/>
            <w:hideMark/>
          </w:tcPr>
          <w:p w14:paraId="7631883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654484D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6.51E-02</w:t>
            </w:r>
          </w:p>
        </w:tc>
        <w:tc>
          <w:tcPr>
            <w:tcW w:w="512" w:type="dxa"/>
            <w:gridSpan w:val="2"/>
            <w:tcBorders>
              <w:top w:val="nil"/>
              <w:left w:val="nil"/>
              <w:bottom w:val="nil"/>
              <w:right w:val="nil"/>
            </w:tcBorders>
            <w:shd w:val="clear" w:color="auto" w:fill="auto"/>
            <w:noWrap/>
            <w:vAlign w:val="bottom"/>
            <w:hideMark/>
          </w:tcPr>
          <w:p w14:paraId="10AA2A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gridSpan w:val="2"/>
            <w:tcBorders>
              <w:top w:val="nil"/>
              <w:left w:val="nil"/>
              <w:bottom w:val="nil"/>
              <w:right w:val="nil"/>
            </w:tcBorders>
            <w:shd w:val="clear" w:color="auto" w:fill="auto"/>
            <w:noWrap/>
            <w:vAlign w:val="bottom"/>
            <w:hideMark/>
          </w:tcPr>
          <w:p w14:paraId="6B2BEDB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F4AB70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8.16E-03</w:t>
            </w:r>
          </w:p>
        </w:tc>
        <w:tc>
          <w:tcPr>
            <w:tcW w:w="237" w:type="dxa"/>
            <w:gridSpan w:val="2"/>
            <w:tcBorders>
              <w:top w:val="nil"/>
              <w:left w:val="nil"/>
              <w:bottom w:val="nil"/>
              <w:right w:val="nil"/>
            </w:tcBorders>
            <w:shd w:val="clear" w:color="auto" w:fill="auto"/>
            <w:noWrap/>
            <w:vAlign w:val="bottom"/>
            <w:hideMark/>
          </w:tcPr>
          <w:p w14:paraId="405C810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7CDC7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1.79E-03</w:t>
            </w:r>
          </w:p>
        </w:tc>
        <w:tc>
          <w:tcPr>
            <w:tcW w:w="512" w:type="dxa"/>
            <w:gridSpan w:val="2"/>
            <w:tcBorders>
              <w:top w:val="nil"/>
              <w:left w:val="nil"/>
              <w:bottom w:val="nil"/>
              <w:right w:val="nil"/>
            </w:tcBorders>
            <w:shd w:val="clear" w:color="auto" w:fill="auto"/>
            <w:noWrap/>
            <w:vAlign w:val="bottom"/>
            <w:hideMark/>
          </w:tcPr>
          <w:p w14:paraId="6C72EAA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7.65</w:t>
            </w:r>
          </w:p>
        </w:tc>
      </w:tr>
      <w:tr w:rsidR="00CE547F" w:rsidRPr="007610A7" w14:paraId="099B5585"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51514392"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14:paraId="359A1E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14:paraId="74A3BFC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901166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6.20E-02</w:t>
            </w:r>
          </w:p>
        </w:tc>
        <w:tc>
          <w:tcPr>
            <w:tcW w:w="512" w:type="dxa"/>
            <w:gridSpan w:val="2"/>
            <w:tcBorders>
              <w:top w:val="nil"/>
              <w:left w:val="nil"/>
              <w:bottom w:val="nil"/>
              <w:right w:val="nil"/>
            </w:tcBorders>
            <w:shd w:val="clear" w:color="auto" w:fill="auto"/>
            <w:noWrap/>
            <w:vAlign w:val="bottom"/>
            <w:hideMark/>
          </w:tcPr>
          <w:p w14:paraId="49C5307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2CE1A7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7F57AE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1.03E-01</w:t>
            </w:r>
          </w:p>
        </w:tc>
        <w:tc>
          <w:tcPr>
            <w:tcW w:w="228" w:type="dxa"/>
            <w:gridSpan w:val="2"/>
            <w:tcBorders>
              <w:top w:val="nil"/>
              <w:left w:val="nil"/>
              <w:bottom w:val="nil"/>
              <w:right w:val="nil"/>
            </w:tcBorders>
            <w:shd w:val="clear" w:color="auto" w:fill="auto"/>
            <w:noWrap/>
            <w:vAlign w:val="bottom"/>
            <w:hideMark/>
          </w:tcPr>
          <w:p w14:paraId="4F79F23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44F496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4.20E-02</w:t>
            </w:r>
          </w:p>
        </w:tc>
        <w:tc>
          <w:tcPr>
            <w:tcW w:w="512" w:type="dxa"/>
            <w:gridSpan w:val="2"/>
            <w:tcBorders>
              <w:top w:val="nil"/>
              <w:left w:val="nil"/>
              <w:bottom w:val="nil"/>
              <w:right w:val="nil"/>
            </w:tcBorders>
            <w:shd w:val="clear" w:color="auto" w:fill="auto"/>
            <w:noWrap/>
            <w:vAlign w:val="bottom"/>
            <w:hideMark/>
          </w:tcPr>
          <w:p w14:paraId="40BFF18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14.2</w:t>
            </w:r>
          </w:p>
        </w:tc>
        <w:tc>
          <w:tcPr>
            <w:tcW w:w="180" w:type="dxa"/>
            <w:gridSpan w:val="2"/>
            <w:tcBorders>
              <w:top w:val="nil"/>
              <w:left w:val="nil"/>
              <w:bottom w:val="nil"/>
              <w:right w:val="nil"/>
            </w:tcBorders>
            <w:shd w:val="clear" w:color="auto" w:fill="auto"/>
            <w:noWrap/>
            <w:vAlign w:val="bottom"/>
            <w:hideMark/>
          </w:tcPr>
          <w:p w14:paraId="1EA26E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587F0B3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7.93E-03</w:t>
            </w:r>
          </w:p>
        </w:tc>
        <w:tc>
          <w:tcPr>
            <w:tcW w:w="237" w:type="dxa"/>
            <w:gridSpan w:val="2"/>
            <w:tcBorders>
              <w:top w:val="nil"/>
              <w:left w:val="nil"/>
              <w:bottom w:val="nil"/>
              <w:right w:val="nil"/>
            </w:tcBorders>
            <w:shd w:val="clear" w:color="auto" w:fill="auto"/>
            <w:noWrap/>
            <w:vAlign w:val="bottom"/>
            <w:hideMark/>
          </w:tcPr>
          <w:p w14:paraId="1CDD626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74147F6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1.86E-03</w:t>
            </w:r>
          </w:p>
        </w:tc>
        <w:tc>
          <w:tcPr>
            <w:tcW w:w="512" w:type="dxa"/>
            <w:gridSpan w:val="2"/>
            <w:tcBorders>
              <w:top w:val="nil"/>
              <w:left w:val="nil"/>
              <w:bottom w:val="nil"/>
              <w:right w:val="nil"/>
            </w:tcBorders>
            <w:shd w:val="clear" w:color="auto" w:fill="auto"/>
            <w:noWrap/>
            <w:vAlign w:val="bottom"/>
            <w:hideMark/>
          </w:tcPr>
          <w:p w14:paraId="5167790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7.69</w:t>
            </w:r>
          </w:p>
        </w:tc>
      </w:tr>
      <w:tr w:rsidR="00CE547F" w:rsidRPr="007610A7" w14:paraId="0DA7E20C"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272C7D79"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14:paraId="70D6609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14:paraId="6B44BF0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761235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1.25E-01</w:t>
            </w:r>
          </w:p>
        </w:tc>
        <w:tc>
          <w:tcPr>
            <w:tcW w:w="512" w:type="dxa"/>
            <w:gridSpan w:val="2"/>
            <w:tcBorders>
              <w:top w:val="nil"/>
              <w:left w:val="nil"/>
              <w:bottom w:val="nil"/>
              <w:right w:val="nil"/>
            </w:tcBorders>
            <w:shd w:val="clear" w:color="auto" w:fill="auto"/>
            <w:noWrap/>
            <w:vAlign w:val="bottom"/>
            <w:hideMark/>
          </w:tcPr>
          <w:p w14:paraId="7494C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0.13</w:t>
            </w:r>
          </w:p>
        </w:tc>
        <w:tc>
          <w:tcPr>
            <w:tcW w:w="189" w:type="dxa"/>
            <w:gridSpan w:val="2"/>
            <w:tcBorders>
              <w:top w:val="nil"/>
              <w:left w:val="nil"/>
              <w:bottom w:val="nil"/>
              <w:right w:val="nil"/>
            </w:tcBorders>
            <w:shd w:val="clear" w:color="auto" w:fill="auto"/>
            <w:noWrap/>
            <w:vAlign w:val="bottom"/>
            <w:hideMark/>
          </w:tcPr>
          <w:p w14:paraId="0ACB443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3057D8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3.42E-01</w:t>
            </w:r>
          </w:p>
        </w:tc>
        <w:tc>
          <w:tcPr>
            <w:tcW w:w="228" w:type="dxa"/>
            <w:gridSpan w:val="2"/>
            <w:tcBorders>
              <w:top w:val="nil"/>
              <w:left w:val="nil"/>
              <w:bottom w:val="nil"/>
              <w:right w:val="nil"/>
            </w:tcBorders>
            <w:shd w:val="clear" w:color="auto" w:fill="auto"/>
            <w:noWrap/>
            <w:vAlign w:val="bottom"/>
            <w:hideMark/>
          </w:tcPr>
          <w:p w14:paraId="74AE563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F2DC36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1.67E-01</w:t>
            </w:r>
          </w:p>
        </w:tc>
        <w:tc>
          <w:tcPr>
            <w:tcW w:w="512" w:type="dxa"/>
            <w:gridSpan w:val="2"/>
            <w:tcBorders>
              <w:top w:val="nil"/>
              <w:left w:val="nil"/>
              <w:bottom w:val="nil"/>
              <w:right w:val="nil"/>
            </w:tcBorders>
            <w:shd w:val="clear" w:color="auto" w:fill="auto"/>
            <w:noWrap/>
            <w:vAlign w:val="bottom"/>
            <w:hideMark/>
          </w:tcPr>
          <w:p w14:paraId="79AE67B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17.4</w:t>
            </w:r>
          </w:p>
        </w:tc>
        <w:tc>
          <w:tcPr>
            <w:tcW w:w="180" w:type="dxa"/>
            <w:gridSpan w:val="2"/>
            <w:tcBorders>
              <w:top w:val="nil"/>
              <w:left w:val="nil"/>
              <w:bottom w:val="nil"/>
              <w:right w:val="nil"/>
            </w:tcBorders>
            <w:shd w:val="clear" w:color="auto" w:fill="auto"/>
            <w:noWrap/>
            <w:vAlign w:val="bottom"/>
            <w:hideMark/>
          </w:tcPr>
          <w:p w14:paraId="32CE9A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B01366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1.09E-02</w:t>
            </w:r>
          </w:p>
        </w:tc>
        <w:tc>
          <w:tcPr>
            <w:tcW w:w="237" w:type="dxa"/>
            <w:gridSpan w:val="2"/>
            <w:tcBorders>
              <w:top w:val="nil"/>
              <w:left w:val="nil"/>
              <w:bottom w:val="nil"/>
              <w:right w:val="nil"/>
            </w:tcBorders>
            <w:shd w:val="clear" w:color="auto" w:fill="auto"/>
            <w:noWrap/>
            <w:vAlign w:val="bottom"/>
            <w:hideMark/>
          </w:tcPr>
          <w:p w14:paraId="38904E5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319C89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4.03E-03</w:t>
            </w:r>
          </w:p>
        </w:tc>
        <w:tc>
          <w:tcPr>
            <w:tcW w:w="512" w:type="dxa"/>
            <w:gridSpan w:val="2"/>
            <w:tcBorders>
              <w:top w:val="nil"/>
              <w:left w:val="nil"/>
              <w:bottom w:val="nil"/>
              <w:right w:val="nil"/>
            </w:tcBorders>
            <w:shd w:val="clear" w:color="auto" w:fill="auto"/>
            <w:noWrap/>
            <w:vAlign w:val="bottom"/>
            <w:hideMark/>
          </w:tcPr>
          <w:p w14:paraId="5F319ED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8.72</w:t>
            </w:r>
          </w:p>
        </w:tc>
      </w:tr>
      <w:tr w:rsidR="00CE547F" w:rsidRPr="007610A7" w14:paraId="07879BD9" w14:textId="77777777" w:rsidTr="00452ADC">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7C97997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14:paraId="5EE7190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14:paraId="62B9428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7839BBA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9.58E-02</w:t>
            </w:r>
          </w:p>
        </w:tc>
        <w:tc>
          <w:tcPr>
            <w:tcW w:w="512" w:type="dxa"/>
            <w:gridSpan w:val="2"/>
            <w:tcBorders>
              <w:top w:val="nil"/>
              <w:left w:val="nil"/>
              <w:bottom w:val="single" w:sz="4" w:space="0" w:color="auto"/>
              <w:right w:val="nil"/>
            </w:tcBorders>
            <w:shd w:val="clear" w:color="auto" w:fill="auto"/>
            <w:noWrap/>
            <w:vAlign w:val="bottom"/>
            <w:hideMark/>
          </w:tcPr>
          <w:p w14:paraId="59E035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0.11</w:t>
            </w:r>
          </w:p>
        </w:tc>
        <w:tc>
          <w:tcPr>
            <w:tcW w:w="189" w:type="dxa"/>
            <w:gridSpan w:val="2"/>
            <w:tcBorders>
              <w:top w:val="nil"/>
              <w:left w:val="nil"/>
              <w:bottom w:val="single" w:sz="4" w:space="0" w:color="auto"/>
              <w:right w:val="nil"/>
            </w:tcBorders>
            <w:shd w:val="clear" w:color="auto" w:fill="auto"/>
            <w:noWrap/>
            <w:vAlign w:val="bottom"/>
            <w:hideMark/>
          </w:tcPr>
          <w:p w14:paraId="096F89D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gridSpan w:val="2"/>
            <w:tcBorders>
              <w:top w:val="nil"/>
              <w:left w:val="nil"/>
              <w:bottom w:val="single" w:sz="4" w:space="0" w:color="auto"/>
              <w:right w:val="nil"/>
            </w:tcBorders>
            <w:shd w:val="clear" w:color="auto" w:fill="auto"/>
            <w:noWrap/>
            <w:vAlign w:val="bottom"/>
            <w:hideMark/>
          </w:tcPr>
          <w:p w14:paraId="1708E49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3.53E-01</w:t>
            </w:r>
          </w:p>
        </w:tc>
        <w:tc>
          <w:tcPr>
            <w:tcW w:w="228" w:type="dxa"/>
            <w:gridSpan w:val="2"/>
            <w:tcBorders>
              <w:top w:val="nil"/>
              <w:left w:val="nil"/>
              <w:bottom w:val="single" w:sz="4" w:space="0" w:color="auto"/>
              <w:right w:val="nil"/>
            </w:tcBorders>
            <w:shd w:val="clear" w:color="auto" w:fill="auto"/>
            <w:noWrap/>
            <w:vAlign w:val="bottom"/>
            <w:hideMark/>
          </w:tcPr>
          <w:p w14:paraId="4B37222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1D25A76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1.64E-01</w:t>
            </w:r>
          </w:p>
        </w:tc>
        <w:tc>
          <w:tcPr>
            <w:tcW w:w="512" w:type="dxa"/>
            <w:gridSpan w:val="2"/>
            <w:tcBorders>
              <w:top w:val="nil"/>
              <w:left w:val="nil"/>
              <w:bottom w:val="single" w:sz="4" w:space="0" w:color="auto"/>
              <w:right w:val="nil"/>
            </w:tcBorders>
            <w:shd w:val="clear" w:color="auto" w:fill="auto"/>
            <w:noWrap/>
            <w:vAlign w:val="bottom"/>
            <w:hideMark/>
          </w:tcPr>
          <w:p w14:paraId="4893081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gridSpan w:val="2"/>
            <w:tcBorders>
              <w:top w:val="nil"/>
              <w:left w:val="nil"/>
              <w:bottom w:val="single" w:sz="4" w:space="0" w:color="auto"/>
              <w:right w:val="nil"/>
            </w:tcBorders>
            <w:shd w:val="clear" w:color="auto" w:fill="auto"/>
            <w:noWrap/>
            <w:vAlign w:val="bottom"/>
            <w:hideMark/>
          </w:tcPr>
          <w:p w14:paraId="4BA9F14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844" w:type="dxa"/>
            <w:gridSpan w:val="2"/>
            <w:tcBorders>
              <w:top w:val="nil"/>
              <w:left w:val="nil"/>
              <w:bottom w:val="single" w:sz="4" w:space="0" w:color="auto"/>
              <w:right w:val="nil"/>
            </w:tcBorders>
            <w:shd w:val="clear" w:color="auto" w:fill="auto"/>
            <w:noWrap/>
            <w:vAlign w:val="bottom"/>
            <w:hideMark/>
          </w:tcPr>
          <w:p w14:paraId="519A475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1.03E-02</w:t>
            </w:r>
          </w:p>
        </w:tc>
        <w:tc>
          <w:tcPr>
            <w:tcW w:w="237" w:type="dxa"/>
            <w:gridSpan w:val="2"/>
            <w:tcBorders>
              <w:top w:val="nil"/>
              <w:left w:val="nil"/>
              <w:bottom w:val="single" w:sz="4" w:space="0" w:color="auto"/>
              <w:right w:val="nil"/>
            </w:tcBorders>
            <w:shd w:val="clear" w:color="auto" w:fill="auto"/>
            <w:noWrap/>
            <w:vAlign w:val="bottom"/>
            <w:hideMark/>
          </w:tcPr>
          <w:p w14:paraId="26AF11C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25498B8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3.98E-03</w:t>
            </w:r>
          </w:p>
        </w:tc>
        <w:tc>
          <w:tcPr>
            <w:tcW w:w="512" w:type="dxa"/>
            <w:gridSpan w:val="2"/>
            <w:tcBorders>
              <w:top w:val="nil"/>
              <w:left w:val="nil"/>
              <w:bottom w:val="single" w:sz="4" w:space="0" w:color="auto"/>
              <w:right w:val="nil"/>
            </w:tcBorders>
            <w:shd w:val="clear" w:color="auto" w:fill="auto"/>
            <w:noWrap/>
            <w:vAlign w:val="bottom"/>
            <w:hideMark/>
          </w:tcPr>
          <w:p w14:paraId="1179C50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7.73</w:t>
            </w:r>
          </w:p>
        </w:tc>
      </w:tr>
    </w:tbl>
    <w:p w14:paraId="49481D15" w14:textId="45D0F836" w:rsidR="007B48D4" w:rsidRPr="00FA362E" w:rsidRDefault="007B48D4" w:rsidP="007B48D4">
      <w:pPr>
        <w:pStyle w:val="Caption"/>
        <w:rPr>
          <w:vanish/>
          <w:lang w:val="sk-SK"/>
          <w:specVanish/>
        </w:rPr>
      </w:pPr>
      <w:bookmarkStart w:id="1733" w:name="_Ref513901380"/>
      <w:bookmarkStart w:id="1734" w:name="_Toc516413299"/>
      <w:r>
        <w:t xml:space="preserve">Tabuľka </w:t>
      </w:r>
      <w:r>
        <w:fldChar w:fldCharType="begin"/>
      </w:r>
      <w:r>
        <w:instrText xml:space="preserve"> SEQ Tabuľka \* ARABIC </w:instrText>
      </w:r>
      <w:r>
        <w:fldChar w:fldCharType="separate"/>
      </w:r>
      <w:r w:rsidR="00F95B9C">
        <w:rPr>
          <w:noProof/>
        </w:rPr>
        <w:t>11</w:t>
      </w:r>
      <w:r>
        <w:fldChar w:fldCharType="end"/>
      </w:r>
      <w:bookmarkEnd w:id="1733"/>
      <w:r>
        <w:t xml:space="preserve">: Popisná štatistika výchylky parametrov počas </w:t>
      </w:r>
      <w:r w:rsidR="003E40AE">
        <w:t>spont</w:t>
      </w:r>
      <w:r w:rsidR="003E40AE">
        <w:rPr>
          <w:lang w:val="sk-SK"/>
        </w:rPr>
        <w:t>ánneho</w:t>
      </w:r>
      <w:r>
        <w:t xml:space="preserve"> dýchania pre 30</w:t>
      </w:r>
      <w:r w:rsidRPr="00FA362E">
        <w:rPr>
          <w:lang w:val="sk-SK"/>
        </w:rPr>
        <w:t xml:space="preserve"> dobrovoľník</w:t>
      </w:r>
      <w:r>
        <w:rPr>
          <w:lang w:val="sk-SK"/>
        </w:rPr>
        <w:t>ov.</w:t>
      </w:r>
      <w:bookmarkEnd w:id="1734"/>
    </w:p>
    <w:p w14:paraId="6E907BBA" w14:textId="110EFD76" w:rsidR="007B48D4" w:rsidRDefault="007B48D4" w:rsidP="007B48D4">
      <w:pPr>
        <w:pStyle w:val="Caption"/>
      </w:pPr>
      <w:r>
        <w:t xml:space="preserve"> Z výchylky parametrov </w:t>
      </w:r>
      <w:r w:rsidR="005328F0">
        <w:rPr>
          <w:lang w:val="sk-SK"/>
        </w:rPr>
        <w:t xml:space="preserve">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ins w:id="1735"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736"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5328F0">
        <w:rPr>
          <w:lang w:val="sk-SK"/>
        </w:rPr>
        <w:fldChar w:fldCharType="end"/>
      </w:r>
      <w:r w:rsidR="005328F0">
        <w:rPr>
          <w:lang w:val="sk-SK"/>
        </w:rPr>
        <w:t xml:space="preserve"> </w:t>
      </w:r>
      <w:r>
        <w:t xml:space="preserve">boli spočítané priemerné hodnoty a smerodatné odchylky </w:t>
      </w:r>
      <w:r w:rsidRPr="00FA362E">
        <w:t>pre 30 dobrovoľníkov</w:t>
      </w:r>
      <w:r>
        <w:t>, ktoré udáva stĺpec mean +- std. Hodnota v stĺpci označenom %, udáva pomer medzi hodnotou parametru</w:t>
      </w:r>
      <w:r w:rsidR="003E40AE">
        <w:t xml:space="preserve"> (</w:t>
      </w:r>
      <w:r w:rsidR="003E40AE">
        <w:fldChar w:fldCharType="begin"/>
      </w:r>
      <w:r w:rsidR="003E40AE">
        <w:instrText xml:space="preserve"> REF _Ref513901364 \h </w:instrText>
      </w:r>
      <w:r w:rsidR="003E40AE">
        <w:fldChar w:fldCharType="separate"/>
      </w:r>
      <w:r w:rsidR="00F95B9C">
        <w:t xml:space="preserve">Tabuľka </w:t>
      </w:r>
      <w:r w:rsidR="00F95B9C">
        <w:rPr>
          <w:noProof/>
        </w:rPr>
        <w:t>10</w:t>
      </w:r>
      <w:r w:rsidR="003E40AE">
        <w:fldChar w:fldCharType="end"/>
      </w:r>
      <w:r>
        <w:t>) a výchylkou parametru</w:t>
      </w:r>
      <w:r w:rsidR="003E40AE">
        <w:t xml:space="preserve"> (</w:t>
      </w:r>
      <w:r w:rsidR="003E40AE">
        <w:fldChar w:fldCharType="begin"/>
      </w:r>
      <w:r w:rsidR="003E40AE">
        <w:instrText xml:space="preserve"> REF _Ref513901380 \h </w:instrText>
      </w:r>
      <w:r w:rsidR="003E40AE">
        <w:fldChar w:fldCharType="separate"/>
      </w:r>
      <w:r w:rsidR="00F95B9C">
        <w:t xml:space="preserve">Tabuľka </w:t>
      </w:r>
      <w:r w:rsidR="00F95B9C">
        <w:rPr>
          <w:noProof/>
        </w:rPr>
        <w:t>11</w:t>
      </w:r>
      <w:r w:rsidR="003E40AE">
        <w:fldChar w:fldCharType="end"/>
      </w:r>
      <w:r>
        <w:t>).</w:t>
      </w:r>
    </w:p>
    <w:p w14:paraId="78727732" w14:textId="3A437764" w:rsidR="00CE547F" w:rsidRDefault="00CE547F" w:rsidP="007B48D4">
      <w:pPr>
        <w:pStyle w:val="Caption"/>
        <w:rPr>
          <w:lang w:val="sk-SK"/>
        </w:rPr>
      </w:pPr>
    </w:p>
    <w:p w14:paraId="5A53AF2D" w14:textId="51224B72" w:rsidR="00CE547F" w:rsidRPr="007610A7" w:rsidRDefault="00CE547F" w:rsidP="00CE547F">
      <w:pPr>
        <w:pStyle w:val="NormalWeb"/>
        <w:spacing w:before="0" w:beforeAutospacing="0" w:after="0" w:afterAutospacing="0" w:line="360" w:lineRule="auto"/>
        <w:rPr>
          <w:iCs/>
          <w:color w:val="000000" w:themeColor="text1"/>
          <w:sz w:val="22"/>
          <w:szCs w:val="22"/>
          <w:lang w:val="sk-SK"/>
        </w:rPr>
      </w:pPr>
      <w:r w:rsidRPr="007610A7">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7610A7">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7610A7">
        <w:rPr>
          <w:iCs/>
          <w:color w:val="000000" w:themeColor="text1"/>
          <w:sz w:val="22"/>
          <w:szCs w:val="22"/>
          <w:lang w:val="sk-SK"/>
        </w:rPr>
        <w:t xml:space="preserve"> počas merania. Môžem</w:t>
      </w:r>
      <w:r w:rsidR="003E40AE">
        <w:rPr>
          <w:iCs/>
          <w:color w:val="000000" w:themeColor="text1"/>
          <w:sz w:val="22"/>
          <w:szCs w:val="22"/>
          <w:lang w:val="sk-SK"/>
        </w:rPr>
        <w:t>e</w:t>
      </w:r>
      <w:r w:rsidRPr="007610A7">
        <w:rPr>
          <w:iCs/>
          <w:color w:val="000000" w:themeColor="text1"/>
          <w:sz w:val="22"/>
          <w:szCs w:val="22"/>
          <w:lang w:val="sk-SK"/>
        </w:rPr>
        <w:t xml:space="preserve"> teda tvrdiť, že </w:t>
      </w:r>
      <w:r w:rsidR="003E40AE">
        <w:rPr>
          <w:iCs/>
          <w:color w:val="000000" w:themeColor="text1"/>
          <w:sz w:val="22"/>
          <w:szCs w:val="22"/>
          <w:lang w:val="sk-SK"/>
        </w:rPr>
        <w:t xml:space="preserve">typ </w:t>
      </w:r>
      <w:r w:rsidRPr="007610A7">
        <w:rPr>
          <w:iCs/>
          <w:color w:val="000000" w:themeColor="text1"/>
          <w:sz w:val="22"/>
          <w:szCs w:val="22"/>
          <w:lang w:val="sk-SK"/>
        </w:rPr>
        <w:t>dýchanie ovplyvní hodnotu SV a CO vypočítaných z bioimpedancie.</w:t>
      </w:r>
    </w:p>
    <w:p w14:paraId="57742E7B" w14:textId="77777777" w:rsidR="00CE547F" w:rsidRPr="00FA362E" w:rsidRDefault="00CE547F" w:rsidP="00CE547F">
      <w:pPr>
        <w:pStyle w:val="NormalWeb"/>
        <w:spacing w:before="0" w:beforeAutospacing="0" w:after="0" w:afterAutospacing="0"/>
        <w:rPr>
          <w:lang w:val="sk-SK"/>
        </w:rPr>
      </w:pPr>
    </w:p>
    <w:p w14:paraId="1F281C6C" w14:textId="77777777" w:rsidR="00CE547F" w:rsidRPr="00FA362E" w:rsidRDefault="00CE547F" w:rsidP="00CE547F">
      <w:pPr>
        <w:pStyle w:val="Heading3"/>
        <w:rPr>
          <w:lang w:val="sk-SK"/>
        </w:rPr>
      </w:pPr>
      <w:bookmarkStart w:id="1737" w:name="_Toc516413238"/>
      <w:r w:rsidRPr="00FA362E">
        <w:rPr>
          <w:lang w:val="sk-SK"/>
        </w:rPr>
        <w:t>Porovnanie výsledkov meraní s meraniami z literatúry</w:t>
      </w:r>
      <w:bookmarkEnd w:id="1737"/>
    </w:p>
    <w:p w14:paraId="60D718C0" w14:textId="77777777" w:rsidR="00CE547F" w:rsidRPr="00FA362E" w:rsidRDefault="00CE547F" w:rsidP="00CE547F">
      <w:pPr>
        <w:rPr>
          <w:lang w:val="sk-SK"/>
        </w:rPr>
      </w:pPr>
      <w:r w:rsidRPr="00FA362E">
        <w:rPr>
          <w:lang w:val="sk-SK"/>
        </w:rPr>
        <w:t xml:space="preserve"> </w:t>
      </w:r>
    </w:p>
    <w:p w14:paraId="36DD5C76" w14:textId="7669E323" w:rsidR="00CE547F" w:rsidRDefault="00CE547F" w:rsidP="00CE547F">
      <w:pPr>
        <w:rPr>
          <w:lang w:val="sk-SK"/>
        </w:rPr>
      </w:pPr>
      <w:r w:rsidRPr="00FA362E">
        <w:rPr>
          <w:lang w:val="sk-SK"/>
        </w:rPr>
        <w:t>Literatúr</w:t>
      </w:r>
      <w:r w:rsidR="003E40AE">
        <w:rPr>
          <w:lang w:val="sk-SK"/>
        </w:rPr>
        <w:t>a zaoberajúca sa bioimpedanciou</w:t>
      </w:r>
      <w:r w:rsidRPr="00FA362E">
        <w:rPr>
          <w:lang w:val="sk-SK"/>
        </w:rPr>
        <w:t xml:space="preserve"> uvádza takmer výhradne len výsledné hodnoty vypočítaného srdečného výdaja, prípadne relatívne zmeny srdečného výdaja alebo len porovnanie vypočítaného srdečného výdaja pomocou dvoch a viacerých metód. Chýba uvedenie hodnôt hlavných parametrov používaných pre výpočet srdečného výdaja z bioimpedancie a to hodnoty parametrov </w:t>
      </w:r>
      <w:r w:rsidRPr="00E16A17">
        <w:rPr>
          <w:rFonts w:ascii="Cambria Math" w:hAnsi="Cambria Math"/>
          <w:i/>
          <w:lang w:val="sk-SK"/>
          <w:rPrChange w:id="1738" w:author="Langer, Peter" w:date="2018-06-12T08:25:00Z">
            <w:rPr>
              <w:lang w:val="sk-SK"/>
            </w:rPr>
          </w:rPrChange>
        </w:rPr>
        <w:t>Z</w:t>
      </w:r>
      <w:del w:id="1739" w:author="Langer, Peter" w:date="2018-06-12T08:25:00Z">
        <w:r w:rsidRPr="00E16A17" w:rsidDel="00E16A17">
          <w:rPr>
            <w:rFonts w:ascii="Cambria Math" w:hAnsi="Cambria Math"/>
            <w:i/>
            <w:lang w:val="sk-SK"/>
            <w:rPrChange w:id="1740" w:author="Langer, Peter" w:date="2018-06-12T08:25:00Z">
              <w:rPr>
                <w:lang w:val="sk-SK"/>
              </w:rPr>
            </w:rPrChange>
          </w:rPr>
          <w:delText>0</w:delText>
        </w:r>
      </w:del>
      <w:ins w:id="1741" w:author="Langer, Peter" w:date="2018-06-12T08:25:00Z">
        <w:r w:rsidR="00E16A17">
          <w:rPr>
            <w:rFonts w:ascii="Cambria Math" w:hAnsi="Cambria Math"/>
            <w:i/>
            <w:vertAlign w:val="subscript"/>
            <w:lang w:val="sk-SK"/>
          </w:rPr>
          <w:t>0</w:t>
        </w:r>
      </w:ins>
      <w:r w:rsidRPr="00FA362E">
        <w:rPr>
          <w:lang w:val="sk-SK"/>
        </w:rPr>
        <w:t xml:space="preserve">, </w:t>
      </w:r>
      <m:oMath>
        <m:r>
          <w:ins w:id="1742" w:author="Langer, Peter" w:date="2018-06-12T08:25:00Z">
            <w:rPr>
              <w:rFonts w:ascii="Cambria Math" w:hAnsi="Cambria Math"/>
              <w:lang w:val="sk-SK"/>
            </w:rPr>
            <m:t>-dZ/d</m:t>
          </w:ins>
        </m:r>
        <m:sSub>
          <m:sSubPr>
            <m:ctrlPr>
              <w:ins w:id="1743" w:author="Langer, Peter" w:date="2018-06-12T08:25:00Z">
                <w:rPr>
                  <w:rFonts w:ascii="Cambria Math" w:hAnsi="Cambria Math"/>
                  <w:i/>
                  <w:lang w:val="sk-SK"/>
                </w:rPr>
              </w:ins>
            </m:ctrlPr>
          </m:sSubPr>
          <m:e>
            <m:r>
              <w:ins w:id="1744" w:author="Langer, Peter" w:date="2018-06-12T08:25:00Z">
                <w:rPr>
                  <w:rFonts w:ascii="Cambria Math" w:hAnsi="Cambria Math"/>
                  <w:lang w:val="sk-SK"/>
                </w:rPr>
                <m:t>t</m:t>
              </w:ins>
            </m:r>
          </m:e>
          <m:sub>
            <m:r>
              <w:ins w:id="1745" w:author="Langer, Peter" w:date="2018-06-12T08:25:00Z">
                <w:rPr>
                  <w:rFonts w:ascii="Cambria Math" w:hAnsi="Cambria Math"/>
                  <w:lang w:val="sk-SK"/>
                </w:rPr>
                <m:t>max</m:t>
              </w:ins>
            </m:r>
          </m:sub>
        </m:sSub>
      </m:oMath>
      <w:del w:id="1746" w:author="Langer, Peter" w:date="2018-06-12T08:25:00Z">
        <w:r w:rsidRPr="00FA362E" w:rsidDel="00E16A17">
          <w:rPr>
            <w:lang w:val="sk-SK"/>
          </w:rPr>
          <w:delText>-dZ/dt max</w:delText>
        </w:r>
      </w:del>
      <w:r w:rsidRPr="00FA362E">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w:t>
      </w:r>
      <w:r w:rsidR="003E40AE">
        <w:rPr>
          <w:lang w:val="sk-SK"/>
        </w:rPr>
        <w:t xml:space="preserve">nám </w:t>
      </w:r>
      <w:r w:rsidRPr="00FA362E">
        <w:rPr>
          <w:lang w:val="sk-SK"/>
        </w:rPr>
        <w:t xml:space="preserve">známi zdroj ktorý uvádza hodnoty parametrov je práca Bernstaina z roku 2015 </w:t>
      </w:r>
      <w:r w:rsidRPr="00FA362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bnMsIGFuZCBzb3VyY2VzIG9mIGVycm9yPC9JRFRleHQ+PERpc3BsYXlUZXh0PjxzdHlsZSBmYWNl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bnMsIGFuZCBzb3VyY2VzIG9mIGVycm9yPC9JRFRleHQ+PERpc3BsYXlUZXh0PjxzdHlsZSBmYWNl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49</w:t>
      </w:r>
      <w:r w:rsidRPr="00FA362E">
        <w:rPr>
          <w:lang w:val="sk-SK"/>
        </w:rPr>
        <w:fldChar w:fldCharType="end"/>
      </w:r>
      <w:r w:rsidRPr="00FA362E">
        <w:rPr>
          <w:lang w:val="sk-SK"/>
        </w:rPr>
        <w:t xml:space="preserve">. V práci sa môžeme dočítať aké boli hodnoty </w:t>
      </w:r>
      <w:r w:rsidRPr="00E16A17">
        <w:rPr>
          <w:rFonts w:ascii="Cambria Math" w:hAnsi="Cambria Math"/>
          <w:i/>
          <w:lang w:val="sk-SK"/>
          <w:rPrChange w:id="1747" w:author="Langer, Peter" w:date="2018-06-12T08:25:00Z">
            <w:rPr>
              <w:lang w:val="sk-SK"/>
            </w:rPr>
          </w:rPrChange>
        </w:rPr>
        <w:t>Z</w:t>
      </w:r>
      <w:del w:id="1748" w:author="Langer, Peter" w:date="2018-06-12T08:25:00Z">
        <w:r w:rsidRPr="00E16A17" w:rsidDel="00E16A17">
          <w:rPr>
            <w:rFonts w:ascii="Cambria Math" w:hAnsi="Cambria Math"/>
            <w:i/>
            <w:lang w:val="sk-SK"/>
            <w:rPrChange w:id="1749" w:author="Langer, Peter" w:date="2018-06-12T08:25:00Z">
              <w:rPr>
                <w:lang w:val="sk-SK"/>
              </w:rPr>
            </w:rPrChange>
          </w:rPr>
          <w:delText>0</w:delText>
        </w:r>
      </w:del>
      <w:ins w:id="1750" w:author="Langer, Peter" w:date="2018-06-12T08:25:00Z">
        <w:r w:rsidR="00E16A17">
          <w:rPr>
            <w:rFonts w:ascii="Cambria Math" w:hAnsi="Cambria Math"/>
            <w:i/>
            <w:vertAlign w:val="subscript"/>
            <w:lang w:val="sk-SK"/>
          </w:rPr>
          <w:t>0</w:t>
        </w:r>
      </w:ins>
      <w:r w:rsidRPr="00FA362E">
        <w:rPr>
          <w:lang w:val="sk-SK"/>
        </w:rPr>
        <w:t xml:space="preserve">, </w:t>
      </w:r>
      <m:oMath>
        <m:r>
          <w:ins w:id="1751" w:author="Langer, Peter" w:date="2018-06-12T08:25:00Z">
            <w:rPr>
              <w:rFonts w:ascii="Cambria Math" w:hAnsi="Cambria Math"/>
              <w:lang w:val="sk-SK"/>
            </w:rPr>
            <m:t>-dZ/d</m:t>
          </w:ins>
        </m:r>
        <m:sSub>
          <m:sSubPr>
            <m:ctrlPr>
              <w:ins w:id="1752" w:author="Langer, Peter" w:date="2018-06-12T08:25:00Z">
                <w:rPr>
                  <w:rFonts w:ascii="Cambria Math" w:hAnsi="Cambria Math"/>
                  <w:i/>
                  <w:lang w:val="sk-SK"/>
                </w:rPr>
              </w:ins>
            </m:ctrlPr>
          </m:sSubPr>
          <m:e>
            <m:r>
              <w:ins w:id="1753" w:author="Langer, Peter" w:date="2018-06-12T08:25:00Z">
                <w:rPr>
                  <w:rFonts w:ascii="Cambria Math" w:hAnsi="Cambria Math"/>
                  <w:lang w:val="sk-SK"/>
                </w:rPr>
                <m:t>t</m:t>
              </w:ins>
            </m:r>
          </m:e>
          <m:sub>
            <m:r>
              <w:ins w:id="1754" w:author="Langer, Peter" w:date="2018-06-12T08:25:00Z">
                <w:rPr>
                  <w:rFonts w:ascii="Cambria Math" w:hAnsi="Cambria Math"/>
                  <w:lang w:val="sk-SK"/>
                </w:rPr>
                <m:t>max</m:t>
              </w:ins>
            </m:r>
          </m:sub>
        </m:sSub>
      </m:oMath>
      <w:del w:id="1755" w:author="Langer, Peter" w:date="2018-06-12T08:25:00Z">
        <w:r w:rsidRPr="00FA362E" w:rsidDel="00E16A17">
          <w:rPr>
            <w:lang w:val="sk-SK"/>
          </w:rPr>
          <w:delText>-dZ/dt max</w:delText>
        </w:r>
      </w:del>
      <w:r w:rsidRPr="00FA362E">
        <w:rPr>
          <w:lang w:val="sk-SK"/>
        </w:rPr>
        <w:t xml:space="preserve">. Hodnoty boli získané meraním bioimpedancie pre 29 zdravích dobrovoľníkov. V tejto práci autor použil jednokanálovú impedanciu ruky, kde pokrýva celú ruku, čo odpovedá pri našom bioimpedančnom monitore MBM kanálu 13 a 15. </w:t>
      </w:r>
      <w:r w:rsidRPr="00FA362E">
        <w:rPr>
          <w:lang w:val="sk-SK"/>
        </w:rPr>
        <w:lastRenderedPageBreak/>
        <w:t xml:space="preserve">Výsledky sú rozdelené na mužov a ženy. Hodnoty uvádza </w:t>
      </w:r>
      <w:commentRangeStart w:id="1756"/>
      <w:r>
        <w:rPr>
          <w:lang w:val="sk-SK"/>
        </w:rPr>
        <w:t xml:space="preserve">TODO </w:t>
      </w:r>
      <w:r w:rsidRPr="00FA362E">
        <w:rPr>
          <w:lang w:val="sk-SK"/>
        </w:rPr>
        <w:t xml:space="preserve">Hodnoty </w:t>
      </w:r>
      <w:commentRangeEnd w:id="1756"/>
      <w:r w:rsidR="008353C2">
        <w:rPr>
          <w:rStyle w:val="CommentReference"/>
        </w:rPr>
        <w:commentReference w:id="1756"/>
      </w:r>
      <w:r w:rsidRPr="00FA362E">
        <w:rPr>
          <w:lang w:val="sk-SK"/>
        </w:rPr>
        <w:t>z práce Bernstaina uvedené v</w:t>
      </w:r>
      <w:r>
        <w:rPr>
          <w:lang w:val="sk-SK"/>
        </w:rPr>
        <w:t> </w:t>
      </w:r>
      <w:r w:rsidR="003E40AE">
        <w:rPr>
          <w:lang w:val="sk-SK"/>
        </w:rPr>
        <w:fldChar w:fldCharType="begin"/>
      </w:r>
      <w:r w:rsidR="003E40AE">
        <w:rPr>
          <w:lang w:val="sk-SK"/>
        </w:rPr>
        <w:instrText xml:space="preserve"> REF _Ref513901643 \h </w:instrText>
      </w:r>
      <w:r w:rsidR="003E40AE">
        <w:rPr>
          <w:lang w:val="sk-SK"/>
        </w:rPr>
      </w:r>
      <w:r w:rsidR="003E40AE">
        <w:rPr>
          <w:lang w:val="sk-SK"/>
        </w:rPr>
        <w:fldChar w:fldCharType="separate"/>
      </w:r>
      <w:r w:rsidR="00F95B9C">
        <w:t xml:space="preserve">Tabuľka </w:t>
      </w:r>
      <w:r w:rsidR="00F95B9C">
        <w:rPr>
          <w:noProof/>
        </w:rPr>
        <w:t>12</w:t>
      </w:r>
      <w:r w:rsidR="003E40AE">
        <w:rPr>
          <w:lang w:val="sk-SK"/>
        </w:rPr>
        <w:fldChar w:fldCharType="end"/>
      </w:r>
      <w:r>
        <w:rPr>
          <w:lang w:val="sk-SK"/>
        </w:rPr>
        <w:t xml:space="preserve"> </w:t>
      </w:r>
      <w:r w:rsidRPr="00FA362E">
        <w:rPr>
          <w:lang w:val="sk-SK" w:eastAsia="en-US" w:bidi="en-US"/>
        </w:rPr>
        <w:t xml:space="preserve">vykazujú rozdiely. </w:t>
      </w:r>
    </w:p>
    <w:p w14:paraId="6530E51F" w14:textId="77777777" w:rsidR="00CE547F" w:rsidRDefault="00CE547F" w:rsidP="00CE547F">
      <w:pPr>
        <w:rPr>
          <w:lang w:val="sk-SK"/>
        </w:rPr>
      </w:pPr>
    </w:p>
    <w:tbl>
      <w:tblPr>
        <w:tblW w:w="8104" w:type="dxa"/>
        <w:tblCellMar>
          <w:left w:w="70" w:type="dxa"/>
          <w:right w:w="70" w:type="dxa"/>
        </w:tblCellMar>
        <w:tblLook w:val="04A0" w:firstRow="1" w:lastRow="0" w:firstColumn="1" w:lastColumn="0" w:noHBand="0" w:noVBand="1"/>
      </w:tblPr>
      <w:tblGrid>
        <w:gridCol w:w="1256"/>
        <w:gridCol w:w="1776"/>
        <w:gridCol w:w="776"/>
        <w:gridCol w:w="436"/>
        <w:gridCol w:w="976"/>
        <w:gridCol w:w="476"/>
        <w:gridCol w:w="976"/>
        <w:gridCol w:w="456"/>
        <w:gridCol w:w="976"/>
      </w:tblGrid>
      <w:tr w:rsidR="00CE547F" w:rsidRPr="0057340F" w14:paraId="3B4D25D0" w14:textId="77777777" w:rsidTr="00452ADC">
        <w:trPr>
          <w:trHeight w:val="975"/>
        </w:trPr>
        <w:tc>
          <w:tcPr>
            <w:tcW w:w="1256" w:type="dxa"/>
            <w:tcBorders>
              <w:top w:val="nil"/>
              <w:left w:val="nil"/>
              <w:bottom w:val="nil"/>
              <w:right w:val="nil"/>
            </w:tcBorders>
            <w:shd w:val="clear" w:color="auto" w:fill="auto"/>
            <w:noWrap/>
            <w:vAlign w:val="bottom"/>
            <w:hideMark/>
          </w:tcPr>
          <w:p w14:paraId="1FD2B054"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szCs w:val="24"/>
              </w:rPr>
            </w:pPr>
          </w:p>
        </w:tc>
        <w:tc>
          <w:tcPr>
            <w:tcW w:w="1776" w:type="dxa"/>
            <w:tcBorders>
              <w:top w:val="single" w:sz="4" w:space="0" w:color="auto"/>
              <w:left w:val="nil"/>
              <w:bottom w:val="nil"/>
              <w:right w:val="nil"/>
            </w:tcBorders>
            <w:shd w:val="clear" w:color="auto" w:fill="auto"/>
            <w:noWrap/>
            <w:vAlign w:val="bottom"/>
            <w:hideMark/>
          </w:tcPr>
          <w:p w14:paraId="70C346BA"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 </w:t>
            </w:r>
          </w:p>
        </w:tc>
        <w:tc>
          <w:tcPr>
            <w:tcW w:w="776" w:type="dxa"/>
            <w:tcBorders>
              <w:top w:val="single" w:sz="4" w:space="0" w:color="auto"/>
              <w:left w:val="nil"/>
              <w:bottom w:val="nil"/>
              <w:right w:val="nil"/>
            </w:tcBorders>
            <w:shd w:val="clear" w:color="auto" w:fill="auto"/>
            <w:noWrap/>
            <w:vAlign w:val="bottom"/>
            <w:hideMark/>
          </w:tcPr>
          <w:p w14:paraId="0E7D40F7" w14:textId="77777777" w:rsidR="00CE547F" w:rsidRPr="0057340F" w:rsidRDefault="00CE547F" w:rsidP="00452ADC">
            <w:pPr>
              <w:overflowPunct/>
              <w:autoSpaceDE/>
              <w:autoSpaceDN/>
              <w:adjustRightInd/>
              <w:spacing w:line="240" w:lineRule="auto"/>
              <w:jc w:val="right"/>
              <w:textAlignment w:val="auto"/>
              <w:rPr>
                <w:rFonts w:ascii="Arial" w:hAnsi="Arial" w:cs="Arial"/>
                <w:b/>
                <w:bCs/>
                <w:sz w:val="22"/>
                <w:szCs w:val="22"/>
              </w:rPr>
            </w:pPr>
            <w:r w:rsidRPr="0057340F">
              <w:rPr>
                <w:rFonts w:ascii="Arial" w:hAnsi="Arial" w:cs="Arial"/>
                <w:b/>
                <w:bCs/>
                <w:sz w:val="22"/>
                <w:szCs w:val="22"/>
              </w:rPr>
              <w:t> </w:t>
            </w:r>
          </w:p>
        </w:tc>
        <w:tc>
          <w:tcPr>
            <w:tcW w:w="436" w:type="dxa"/>
            <w:tcBorders>
              <w:top w:val="single" w:sz="4" w:space="0" w:color="auto"/>
              <w:left w:val="nil"/>
              <w:bottom w:val="nil"/>
              <w:right w:val="nil"/>
            </w:tcBorders>
            <w:shd w:val="clear" w:color="auto" w:fill="auto"/>
            <w:noWrap/>
            <w:vAlign w:val="bottom"/>
            <w:hideMark/>
          </w:tcPr>
          <w:p w14:paraId="7631ECB7" w14:textId="77777777" w:rsidR="00CE547F" w:rsidRPr="0057340F"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74531007"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476" w:type="dxa"/>
            <w:tcBorders>
              <w:top w:val="single" w:sz="4" w:space="0" w:color="auto"/>
              <w:left w:val="nil"/>
              <w:bottom w:val="nil"/>
              <w:right w:val="nil"/>
            </w:tcBorders>
            <w:shd w:val="clear" w:color="auto" w:fill="auto"/>
            <w:noWrap/>
            <w:vAlign w:val="bottom"/>
            <w:hideMark/>
          </w:tcPr>
          <w:p w14:paraId="319ADDF2"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1D415B11" w14:textId="77777777" w:rsidR="00CE547F" w:rsidRPr="0057340F" w:rsidRDefault="00CE547F" w:rsidP="00452ADC">
            <w:pPr>
              <w:overflowPunct/>
              <w:autoSpaceDE/>
              <w:autoSpaceDN/>
              <w:adjustRightInd/>
              <w:spacing w:line="240" w:lineRule="auto"/>
              <w:jc w:val="righ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456" w:type="dxa"/>
            <w:tcBorders>
              <w:top w:val="single" w:sz="4" w:space="0" w:color="auto"/>
              <w:left w:val="nil"/>
              <w:bottom w:val="nil"/>
              <w:right w:val="nil"/>
            </w:tcBorders>
            <w:shd w:val="clear" w:color="auto" w:fill="auto"/>
            <w:noWrap/>
            <w:vAlign w:val="bottom"/>
            <w:hideMark/>
          </w:tcPr>
          <w:p w14:paraId="6F4F5FF5" w14:textId="77777777" w:rsidR="00CE547F" w:rsidRPr="0057340F"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53213077"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r>
      <w:tr w:rsidR="00CE547F" w:rsidRPr="0057340F" w14:paraId="7F9F4BF3"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19B07B93"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1776" w:type="dxa"/>
            <w:tcBorders>
              <w:top w:val="single" w:sz="4" w:space="0" w:color="auto"/>
              <w:left w:val="nil"/>
              <w:bottom w:val="single" w:sz="8" w:space="0" w:color="auto"/>
              <w:right w:val="nil"/>
            </w:tcBorders>
            <w:shd w:val="clear" w:color="auto" w:fill="auto"/>
            <w:noWrap/>
            <w:vAlign w:val="bottom"/>
            <w:hideMark/>
          </w:tcPr>
          <w:p w14:paraId="2281762B"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kanál/pohlavie</w:t>
            </w:r>
          </w:p>
        </w:tc>
        <w:tc>
          <w:tcPr>
            <w:tcW w:w="776" w:type="dxa"/>
            <w:tcBorders>
              <w:top w:val="single" w:sz="4" w:space="0" w:color="auto"/>
              <w:left w:val="nil"/>
              <w:bottom w:val="single" w:sz="8" w:space="0" w:color="auto"/>
              <w:right w:val="nil"/>
            </w:tcBorders>
            <w:shd w:val="clear" w:color="auto" w:fill="auto"/>
            <w:noWrap/>
            <w:vAlign w:val="bottom"/>
            <w:hideMark/>
          </w:tcPr>
          <w:p w14:paraId="5B9F1933"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mean</w:t>
            </w:r>
          </w:p>
        </w:tc>
        <w:tc>
          <w:tcPr>
            <w:tcW w:w="436" w:type="dxa"/>
            <w:tcBorders>
              <w:top w:val="single" w:sz="4" w:space="0" w:color="auto"/>
              <w:left w:val="nil"/>
              <w:bottom w:val="single" w:sz="8" w:space="0" w:color="auto"/>
              <w:right w:val="nil"/>
            </w:tcBorders>
            <w:shd w:val="clear" w:color="auto" w:fill="auto"/>
            <w:noWrap/>
            <w:vAlign w:val="bottom"/>
            <w:hideMark/>
          </w:tcPr>
          <w:p w14:paraId="0196A19B"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0AC27640"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std</w:t>
            </w:r>
          </w:p>
        </w:tc>
        <w:tc>
          <w:tcPr>
            <w:tcW w:w="476" w:type="dxa"/>
            <w:tcBorders>
              <w:top w:val="nil"/>
              <w:left w:val="nil"/>
              <w:bottom w:val="single" w:sz="8" w:space="0" w:color="auto"/>
              <w:right w:val="nil"/>
            </w:tcBorders>
            <w:shd w:val="clear" w:color="auto" w:fill="auto"/>
            <w:noWrap/>
            <w:vAlign w:val="bottom"/>
            <w:hideMark/>
          </w:tcPr>
          <w:p w14:paraId="613F3EE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single" w:sz="4" w:space="0" w:color="auto"/>
              <w:left w:val="nil"/>
              <w:bottom w:val="single" w:sz="8" w:space="0" w:color="auto"/>
              <w:right w:val="nil"/>
            </w:tcBorders>
            <w:shd w:val="clear" w:color="auto" w:fill="auto"/>
            <w:noWrap/>
            <w:vAlign w:val="bottom"/>
            <w:hideMark/>
          </w:tcPr>
          <w:p w14:paraId="525D1E7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mean</w:t>
            </w:r>
          </w:p>
        </w:tc>
        <w:tc>
          <w:tcPr>
            <w:tcW w:w="456" w:type="dxa"/>
            <w:tcBorders>
              <w:top w:val="single" w:sz="4" w:space="0" w:color="auto"/>
              <w:left w:val="nil"/>
              <w:bottom w:val="single" w:sz="8" w:space="0" w:color="auto"/>
              <w:right w:val="nil"/>
            </w:tcBorders>
            <w:shd w:val="clear" w:color="auto" w:fill="auto"/>
            <w:noWrap/>
            <w:vAlign w:val="bottom"/>
            <w:hideMark/>
          </w:tcPr>
          <w:p w14:paraId="596684A9"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4CFC2188"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std</w:t>
            </w:r>
          </w:p>
        </w:tc>
      </w:tr>
      <w:tr w:rsidR="00CE547F" w:rsidRPr="0057340F" w14:paraId="6C40C2FE" w14:textId="77777777" w:rsidTr="00452ADC">
        <w:trPr>
          <w:trHeight w:val="300"/>
        </w:trPr>
        <w:tc>
          <w:tcPr>
            <w:tcW w:w="1256" w:type="dxa"/>
            <w:tcBorders>
              <w:top w:val="nil"/>
              <w:left w:val="nil"/>
              <w:bottom w:val="nil"/>
              <w:right w:val="nil"/>
            </w:tcBorders>
            <w:shd w:val="clear" w:color="auto" w:fill="auto"/>
            <w:noWrap/>
            <w:vAlign w:val="bottom"/>
            <w:hideMark/>
          </w:tcPr>
          <w:p w14:paraId="1D31988C"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Bernstain</w:t>
            </w:r>
          </w:p>
        </w:tc>
        <w:tc>
          <w:tcPr>
            <w:tcW w:w="1776" w:type="dxa"/>
            <w:tcBorders>
              <w:top w:val="nil"/>
              <w:left w:val="nil"/>
              <w:bottom w:val="single" w:sz="4" w:space="0" w:color="auto"/>
              <w:right w:val="nil"/>
            </w:tcBorders>
            <w:shd w:val="clear" w:color="auto" w:fill="auto"/>
            <w:noWrap/>
            <w:vAlign w:val="bottom"/>
            <w:hideMark/>
          </w:tcPr>
          <w:p w14:paraId="12B602A9"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 </w:t>
            </w:r>
          </w:p>
        </w:tc>
        <w:tc>
          <w:tcPr>
            <w:tcW w:w="776" w:type="dxa"/>
            <w:tcBorders>
              <w:top w:val="nil"/>
              <w:left w:val="nil"/>
              <w:bottom w:val="single" w:sz="4" w:space="0" w:color="auto"/>
              <w:right w:val="nil"/>
            </w:tcBorders>
            <w:shd w:val="clear" w:color="auto" w:fill="auto"/>
            <w:noWrap/>
            <w:vAlign w:val="bottom"/>
            <w:hideMark/>
          </w:tcPr>
          <w:p w14:paraId="6B90D207"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36" w:type="dxa"/>
            <w:tcBorders>
              <w:top w:val="nil"/>
              <w:left w:val="nil"/>
              <w:bottom w:val="single" w:sz="4" w:space="0" w:color="auto"/>
              <w:right w:val="nil"/>
            </w:tcBorders>
            <w:shd w:val="clear" w:color="auto" w:fill="auto"/>
            <w:noWrap/>
            <w:vAlign w:val="bottom"/>
            <w:hideMark/>
          </w:tcPr>
          <w:p w14:paraId="2DD63F12"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0F3E5801"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76" w:type="dxa"/>
            <w:tcBorders>
              <w:top w:val="nil"/>
              <w:left w:val="nil"/>
              <w:bottom w:val="nil"/>
              <w:right w:val="nil"/>
            </w:tcBorders>
            <w:shd w:val="clear" w:color="auto" w:fill="auto"/>
            <w:noWrap/>
            <w:vAlign w:val="bottom"/>
            <w:hideMark/>
          </w:tcPr>
          <w:p w14:paraId="65C2D642"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single" w:sz="4" w:space="0" w:color="auto"/>
              <w:right w:val="nil"/>
            </w:tcBorders>
            <w:shd w:val="clear" w:color="auto" w:fill="auto"/>
            <w:noWrap/>
            <w:vAlign w:val="bottom"/>
            <w:hideMark/>
          </w:tcPr>
          <w:p w14:paraId="7EA28F2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56" w:type="dxa"/>
            <w:tcBorders>
              <w:top w:val="nil"/>
              <w:left w:val="nil"/>
              <w:bottom w:val="single" w:sz="4" w:space="0" w:color="auto"/>
              <w:right w:val="nil"/>
            </w:tcBorders>
            <w:shd w:val="clear" w:color="auto" w:fill="auto"/>
            <w:noWrap/>
            <w:vAlign w:val="bottom"/>
            <w:hideMark/>
          </w:tcPr>
          <w:p w14:paraId="3D5A713B"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51B6C8C3"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r>
      <w:tr w:rsidR="00CE547F" w:rsidRPr="0057340F" w14:paraId="4DB9C697" w14:textId="77777777" w:rsidTr="00452ADC">
        <w:trPr>
          <w:trHeight w:val="300"/>
        </w:trPr>
        <w:tc>
          <w:tcPr>
            <w:tcW w:w="1256" w:type="dxa"/>
            <w:tcBorders>
              <w:top w:val="nil"/>
              <w:left w:val="nil"/>
              <w:bottom w:val="nil"/>
              <w:right w:val="nil"/>
            </w:tcBorders>
            <w:shd w:val="clear" w:color="auto" w:fill="auto"/>
            <w:noWrap/>
            <w:vAlign w:val="bottom"/>
            <w:hideMark/>
          </w:tcPr>
          <w:p w14:paraId="0B858888"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1776" w:type="dxa"/>
            <w:tcBorders>
              <w:top w:val="nil"/>
              <w:left w:val="nil"/>
              <w:bottom w:val="nil"/>
              <w:right w:val="nil"/>
            </w:tcBorders>
            <w:shd w:val="clear" w:color="auto" w:fill="auto"/>
            <w:noWrap/>
            <w:vAlign w:val="bottom"/>
            <w:hideMark/>
          </w:tcPr>
          <w:p w14:paraId="1CD37F6F"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muži</w:t>
            </w:r>
          </w:p>
        </w:tc>
        <w:tc>
          <w:tcPr>
            <w:tcW w:w="776" w:type="dxa"/>
            <w:tcBorders>
              <w:top w:val="nil"/>
              <w:left w:val="nil"/>
              <w:bottom w:val="nil"/>
              <w:right w:val="nil"/>
            </w:tcBorders>
            <w:shd w:val="clear" w:color="auto" w:fill="auto"/>
            <w:noWrap/>
            <w:vAlign w:val="bottom"/>
            <w:hideMark/>
          </w:tcPr>
          <w:p w14:paraId="78CC7760"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74</w:t>
            </w:r>
          </w:p>
        </w:tc>
        <w:tc>
          <w:tcPr>
            <w:tcW w:w="436" w:type="dxa"/>
            <w:tcBorders>
              <w:top w:val="nil"/>
              <w:left w:val="nil"/>
              <w:bottom w:val="nil"/>
              <w:right w:val="nil"/>
            </w:tcBorders>
            <w:shd w:val="clear" w:color="auto" w:fill="auto"/>
            <w:noWrap/>
            <w:vAlign w:val="bottom"/>
            <w:hideMark/>
          </w:tcPr>
          <w:p w14:paraId="570C849A"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647E2FC"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11</w:t>
            </w:r>
          </w:p>
        </w:tc>
        <w:tc>
          <w:tcPr>
            <w:tcW w:w="476" w:type="dxa"/>
            <w:tcBorders>
              <w:top w:val="nil"/>
              <w:left w:val="nil"/>
              <w:bottom w:val="nil"/>
              <w:right w:val="nil"/>
            </w:tcBorders>
            <w:shd w:val="clear" w:color="auto" w:fill="auto"/>
            <w:noWrap/>
            <w:vAlign w:val="bottom"/>
            <w:hideMark/>
          </w:tcPr>
          <w:p w14:paraId="5EDBAB9F"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14:paraId="2C53D6F1"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9.70E-01</w:t>
            </w:r>
          </w:p>
        </w:tc>
        <w:tc>
          <w:tcPr>
            <w:tcW w:w="456" w:type="dxa"/>
            <w:tcBorders>
              <w:top w:val="nil"/>
              <w:left w:val="nil"/>
              <w:bottom w:val="nil"/>
              <w:right w:val="nil"/>
            </w:tcBorders>
            <w:shd w:val="clear" w:color="auto" w:fill="auto"/>
            <w:noWrap/>
            <w:vAlign w:val="bottom"/>
            <w:hideMark/>
          </w:tcPr>
          <w:p w14:paraId="2769AFC6"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C88F8B4"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3.90E-01</w:t>
            </w:r>
          </w:p>
        </w:tc>
      </w:tr>
      <w:tr w:rsidR="00CE547F" w:rsidRPr="0057340F" w14:paraId="34CC5324"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6B046758"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22FD88AA"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ženy</w:t>
            </w:r>
          </w:p>
        </w:tc>
        <w:tc>
          <w:tcPr>
            <w:tcW w:w="776" w:type="dxa"/>
            <w:tcBorders>
              <w:top w:val="nil"/>
              <w:left w:val="nil"/>
              <w:bottom w:val="single" w:sz="8" w:space="0" w:color="auto"/>
              <w:right w:val="nil"/>
            </w:tcBorders>
            <w:shd w:val="clear" w:color="auto" w:fill="auto"/>
            <w:noWrap/>
            <w:vAlign w:val="bottom"/>
            <w:hideMark/>
          </w:tcPr>
          <w:p w14:paraId="7370B899"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87</w:t>
            </w:r>
          </w:p>
        </w:tc>
        <w:tc>
          <w:tcPr>
            <w:tcW w:w="436" w:type="dxa"/>
            <w:tcBorders>
              <w:top w:val="nil"/>
              <w:left w:val="nil"/>
              <w:bottom w:val="single" w:sz="8" w:space="0" w:color="auto"/>
              <w:right w:val="nil"/>
            </w:tcBorders>
            <w:shd w:val="clear" w:color="auto" w:fill="auto"/>
            <w:noWrap/>
            <w:vAlign w:val="bottom"/>
            <w:hideMark/>
          </w:tcPr>
          <w:p w14:paraId="4666B36D"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6CFE4186"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15</w:t>
            </w:r>
          </w:p>
        </w:tc>
        <w:tc>
          <w:tcPr>
            <w:tcW w:w="476" w:type="dxa"/>
            <w:tcBorders>
              <w:top w:val="nil"/>
              <w:left w:val="nil"/>
              <w:bottom w:val="single" w:sz="8" w:space="0" w:color="auto"/>
              <w:right w:val="nil"/>
            </w:tcBorders>
            <w:shd w:val="clear" w:color="auto" w:fill="auto"/>
            <w:noWrap/>
            <w:vAlign w:val="bottom"/>
            <w:hideMark/>
          </w:tcPr>
          <w:p w14:paraId="7124A53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25E332C8"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1.60E+00</w:t>
            </w:r>
          </w:p>
        </w:tc>
        <w:tc>
          <w:tcPr>
            <w:tcW w:w="456" w:type="dxa"/>
            <w:tcBorders>
              <w:top w:val="nil"/>
              <w:left w:val="nil"/>
              <w:bottom w:val="single" w:sz="8" w:space="0" w:color="auto"/>
              <w:right w:val="nil"/>
            </w:tcBorders>
            <w:shd w:val="clear" w:color="auto" w:fill="auto"/>
            <w:noWrap/>
            <w:vAlign w:val="bottom"/>
            <w:hideMark/>
          </w:tcPr>
          <w:p w14:paraId="181FE99E"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1B52066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4.10E-01</w:t>
            </w:r>
          </w:p>
        </w:tc>
      </w:tr>
      <w:tr w:rsidR="00CE547F" w:rsidRPr="0057340F" w14:paraId="1C42C2C2" w14:textId="77777777" w:rsidTr="00452ADC">
        <w:trPr>
          <w:trHeight w:val="300"/>
        </w:trPr>
        <w:tc>
          <w:tcPr>
            <w:tcW w:w="3032" w:type="dxa"/>
            <w:gridSpan w:val="2"/>
            <w:tcBorders>
              <w:top w:val="nil"/>
              <w:left w:val="nil"/>
              <w:bottom w:val="nil"/>
              <w:right w:val="nil"/>
            </w:tcBorders>
            <w:shd w:val="clear" w:color="auto" w:fill="auto"/>
            <w:noWrap/>
            <w:vAlign w:val="bottom"/>
            <w:hideMark/>
          </w:tcPr>
          <w:p w14:paraId="1D9E6EFC"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Naša práca</w:t>
            </w:r>
          </w:p>
        </w:tc>
        <w:tc>
          <w:tcPr>
            <w:tcW w:w="776" w:type="dxa"/>
            <w:tcBorders>
              <w:top w:val="nil"/>
              <w:left w:val="nil"/>
              <w:bottom w:val="nil"/>
              <w:right w:val="nil"/>
            </w:tcBorders>
            <w:shd w:val="clear" w:color="auto" w:fill="auto"/>
            <w:noWrap/>
            <w:vAlign w:val="bottom"/>
            <w:hideMark/>
          </w:tcPr>
          <w:p w14:paraId="62148A65"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p>
        </w:tc>
        <w:tc>
          <w:tcPr>
            <w:tcW w:w="436" w:type="dxa"/>
            <w:tcBorders>
              <w:top w:val="nil"/>
              <w:left w:val="nil"/>
              <w:bottom w:val="nil"/>
              <w:right w:val="nil"/>
            </w:tcBorders>
            <w:shd w:val="clear" w:color="auto" w:fill="auto"/>
            <w:noWrap/>
            <w:vAlign w:val="bottom"/>
            <w:hideMark/>
          </w:tcPr>
          <w:p w14:paraId="490E1E28" w14:textId="77777777" w:rsidR="00CE547F" w:rsidRPr="0057340F"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DA7B9BA" w14:textId="77777777" w:rsidR="00CE547F" w:rsidRPr="0057340F" w:rsidRDefault="00CE547F" w:rsidP="00452ADC">
            <w:pPr>
              <w:overflowPunct/>
              <w:autoSpaceDE/>
              <w:autoSpaceDN/>
              <w:adjustRightInd/>
              <w:spacing w:line="240" w:lineRule="auto"/>
              <w:jc w:val="center"/>
              <w:textAlignment w:val="auto"/>
              <w:rPr>
                <w:rFonts w:ascii="Times New Roman" w:hAnsi="Times New Roman"/>
                <w:sz w:val="20"/>
              </w:rPr>
            </w:pPr>
          </w:p>
        </w:tc>
        <w:tc>
          <w:tcPr>
            <w:tcW w:w="476" w:type="dxa"/>
            <w:tcBorders>
              <w:top w:val="nil"/>
              <w:left w:val="nil"/>
              <w:bottom w:val="nil"/>
              <w:right w:val="nil"/>
            </w:tcBorders>
            <w:shd w:val="clear" w:color="auto" w:fill="auto"/>
            <w:noWrap/>
            <w:vAlign w:val="bottom"/>
            <w:hideMark/>
          </w:tcPr>
          <w:p w14:paraId="668CDC33"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44E8833E"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rPr>
            </w:pPr>
          </w:p>
        </w:tc>
        <w:tc>
          <w:tcPr>
            <w:tcW w:w="456" w:type="dxa"/>
            <w:tcBorders>
              <w:top w:val="nil"/>
              <w:left w:val="nil"/>
              <w:bottom w:val="nil"/>
              <w:right w:val="nil"/>
            </w:tcBorders>
            <w:shd w:val="clear" w:color="auto" w:fill="auto"/>
            <w:noWrap/>
            <w:vAlign w:val="bottom"/>
            <w:hideMark/>
          </w:tcPr>
          <w:p w14:paraId="26FFBEE3" w14:textId="77777777" w:rsidR="00CE547F" w:rsidRPr="0057340F"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C4ACA61" w14:textId="77777777" w:rsidR="00CE547F" w:rsidRPr="0057340F" w:rsidRDefault="00CE547F" w:rsidP="00452ADC">
            <w:pPr>
              <w:overflowPunct/>
              <w:autoSpaceDE/>
              <w:autoSpaceDN/>
              <w:adjustRightInd/>
              <w:spacing w:line="240" w:lineRule="auto"/>
              <w:jc w:val="center"/>
              <w:textAlignment w:val="auto"/>
              <w:rPr>
                <w:rFonts w:ascii="Times New Roman" w:hAnsi="Times New Roman"/>
                <w:sz w:val="20"/>
              </w:rPr>
            </w:pPr>
          </w:p>
        </w:tc>
      </w:tr>
      <w:tr w:rsidR="00CE547F" w:rsidRPr="0057340F" w14:paraId="65C054D9"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483645F2"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65263AF7"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ženy+muži</w:t>
            </w:r>
          </w:p>
        </w:tc>
        <w:tc>
          <w:tcPr>
            <w:tcW w:w="776" w:type="dxa"/>
            <w:tcBorders>
              <w:top w:val="nil"/>
              <w:left w:val="nil"/>
              <w:bottom w:val="single" w:sz="8" w:space="0" w:color="auto"/>
              <w:right w:val="nil"/>
            </w:tcBorders>
            <w:shd w:val="clear" w:color="auto" w:fill="auto"/>
            <w:noWrap/>
            <w:vAlign w:val="bottom"/>
            <w:hideMark/>
          </w:tcPr>
          <w:p w14:paraId="06B0FEB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122</w:t>
            </w:r>
          </w:p>
        </w:tc>
        <w:tc>
          <w:tcPr>
            <w:tcW w:w="436" w:type="dxa"/>
            <w:tcBorders>
              <w:top w:val="nil"/>
              <w:left w:val="nil"/>
              <w:bottom w:val="single" w:sz="8" w:space="0" w:color="auto"/>
              <w:right w:val="nil"/>
            </w:tcBorders>
            <w:shd w:val="clear" w:color="auto" w:fill="auto"/>
            <w:noWrap/>
            <w:vAlign w:val="bottom"/>
            <w:hideMark/>
          </w:tcPr>
          <w:p w14:paraId="4F282B9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w:t>
            </w:r>
          </w:p>
        </w:tc>
        <w:tc>
          <w:tcPr>
            <w:tcW w:w="976" w:type="dxa"/>
            <w:tcBorders>
              <w:top w:val="nil"/>
              <w:left w:val="nil"/>
              <w:bottom w:val="single" w:sz="8" w:space="0" w:color="auto"/>
              <w:right w:val="nil"/>
            </w:tcBorders>
            <w:shd w:val="clear" w:color="auto" w:fill="auto"/>
            <w:noWrap/>
            <w:vAlign w:val="bottom"/>
            <w:hideMark/>
          </w:tcPr>
          <w:p w14:paraId="531CFE6B"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lang w:val="sk-SK"/>
              </w:rPr>
              <w:t>26</w:t>
            </w:r>
          </w:p>
        </w:tc>
        <w:tc>
          <w:tcPr>
            <w:tcW w:w="476" w:type="dxa"/>
            <w:tcBorders>
              <w:top w:val="nil"/>
              <w:left w:val="nil"/>
              <w:bottom w:val="single" w:sz="8" w:space="0" w:color="auto"/>
              <w:right w:val="nil"/>
            </w:tcBorders>
            <w:shd w:val="clear" w:color="auto" w:fill="auto"/>
            <w:noWrap/>
            <w:vAlign w:val="bottom"/>
            <w:hideMark/>
          </w:tcPr>
          <w:p w14:paraId="1A59426A"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6D55936E"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1.92E+00</w:t>
            </w:r>
          </w:p>
        </w:tc>
        <w:tc>
          <w:tcPr>
            <w:tcW w:w="456" w:type="dxa"/>
            <w:tcBorders>
              <w:top w:val="nil"/>
              <w:left w:val="nil"/>
              <w:bottom w:val="single" w:sz="8" w:space="0" w:color="auto"/>
              <w:right w:val="nil"/>
            </w:tcBorders>
            <w:shd w:val="clear" w:color="auto" w:fill="auto"/>
            <w:noWrap/>
            <w:vAlign w:val="bottom"/>
            <w:hideMark/>
          </w:tcPr>
          <w:p w14:paraId="0705C24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w:t>
            </w:r>
          </w:p>
        </w:tc>
        <w:tc>
          <w:tcPr>
            <w:tcW w:w="976" w:type="dxa"/>
            <w:tcBorders>
              <w:top w:val="nil"/>
              <w:left w:val="nil"/>
              <w:bottom w:val="single" w:sz="8" w:space="0" w:color="auto"/>
              <w:right w:val="nil"/>
            </w:tcBorders>
            <w:shd w:val="clear" w:color="auto" w:fill="auto"/>
            <w:noWrap/>
            <w:vAlign w:val="bottom"/>
            <w:hideMark/>
          </w:tcPr>
          <w:p w14:paraId="02FAACB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6.80E-01</w:t>
            </w:r>
          </w:p>
        </w:tc>
      </w:tr>
    </w:tbl>
    <w:p w14:paraId="7EC95857" w14:textId="1030884B" w:rsidR="003E40AE" w:rsidRPr="00FA362E" w:rsidRDefault="003E40AE" w:rsidP="003E40AE">
      <w:pPr>
        <w:pStyle w:val="Caption"/>
        <w:rPr>
          <w:vanish/>
          <w:lang w:val="sk-SK"/>
          <w:specVanish/>
        </w:rPr>
      </w:pPr>
      <w:bookmarkStart w:id="1757" w:name="_Ref513901643"/>
      <w:bookmarkStart w:id="1758" w:name="_Toc516413300"/>
      <w:r>
        <w:t xml:space="preserve">Tabuľka </w:t>
      </w:r>
      <w:r>
        <w:fldChar w:fldCharType="begin"/>
      </w:r>
      <w:r>
        <w:instrText xml:space="preserve"> SEQ Tabuľka \* ARABIC </w:instrText>
      </w:r>
      <w:r>
        <w:fldChar w:fldCharType="separate"/>
      </w:r>
      <w:r w:rsidR="00F95B9C">
        <w:rPr>
          <w:noProof/>
        </w:rPr>
        <w:t>12</w:t>
      </w:r>
      <w:r>
        <w:fldChar w:fldCharType="end"/>
      </w:r>
      <w:bookmarkEnd w:id="1757"/>
      <w:r>
        <w:t>: Porovnanie h</w:t>
      </w:r>
      <w:r w:rsidRPr="00FA362E">
        <w:rPr>
          <w:lang w:val="sk-SK"/>
        </w:rPr>
        <w:t>odnota bioimpedančných parametov z</w:t>
      </w:r>
      <w:r>
        <w:rPr>
          <w:lang w:val="sk-SK"/>
        </w:rPr>
        <w:t> </w:t>
      </w:r>
      <w:r w:rsidRPr="00FA362E">
        <w:rPr>
          <w:lang w:val="sk-SK"/>
        </w:rPr>
        <w:t>literatúry</w:t>
      </w:r>
      <w:r>
        <w:rPr>
          <w:lang w:val="sk-SK"/>
        </w:rPr>
        <w:t xml:space="preserve"> a našej práce</w:t>
      </w:r>
      <w:r w:rsidRPr="00FA362E">
        <w:rPr>
          <w:lang w:val="sk-SK"/>
        </w:rPr>
        <w:t>.</w:t>
      </w:r>
      <w:bookmarkEnd w:id="1758"/>
    </w:p>
    <w:p w14:paraId="0D4F01D0" w14:textId="59569075" w:rsidR="003E40AE" w:rsidRPr="00FA362E" w:rsidRDefault="003E40AE" w:rsidP="003E40AE">
      <w:pPr>
        <w:pStyle w:val="Caption"/>
        <w:rPr>
          <w:lang w:val="sk-SK"/>
        </w:rPr>
      </w:pP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49</w:t>
      </w:r>
      <w:r w:rsidRPr="00FA362E">
        <w:rPr>
          <w:lang w:val="sk-SK"/>
        </w:rPr>
        <w:fldChar w:fldCharType="end"/>
      </w:r>
      <w:r w:rsidRPr="00FA362E">
        <w:rPr>
          <w:lang w:val="sk-SK"/>
        </w:rPr>
        <w:t xml:space="preserve"> </w:t>
      </w:r>
    </w:p>
    <w:p w14:paraId="46F76E00" w14:textId="77777777" w:rsidR="00CE547F" w:rsidRDefault="00CE547F" w:rsidP="00CE547F">
      <w:pPr>
        <w:rPr>
          <w:lang w:val="sk-SK"/>
        </w:rPr>
      </w:pPr>
    </w:p>
    <w:p w14:paraId="1D43D742" w14:textId="34F8DBD9" w:rsidR="00CE547F" w:rsidRPr="00FA362E" w:rsidRDefault="00CE547F" w:rsidP="00CE547F">
      <w:pPr>
        <w:rPr>
          <w:lang w:val="sk-SK"/>
        </w:rPr>
      </w:pPr>
      <w:r w:rsidRPr="00FA362E">
        <w:rPr>
          <w:lang w:val="sk-SK" w:eastAsia="en-US" w:bidi="en-US"/>
        </w:rPr>
        <w:t xml:space="preserve">Priemerná hodnota parametra </w:t>
      </w:r>
      <w:ins w:id="1759" w:author="Langer, Peter" w:date="2018-06-12T08:26:00Z">
        <w:r w:rsidR="00E16A17" w:rsidRPr="006352AE">
          <w:rPr>
            <w:rFonts w:ascii="Cambria Math" w:hAnsi="Cambria Math"/>
            <w:i/>
            <w:lang w:val="sk-SK"/>
          </w:rPr>
          <w:t>Z</w:t>
        </w:r>
        <w:r w:rsidR="00E16A17" w:rsidRPr="006352AE">
          <w:rPr>
            <w:rFonts w:ascii="Cambria Math" w:hAnsi="Cambria Math"/>
            <w:i/>
            <w:vertAlign w:val="subscript"/>
            <w:lang w:val="sk-SK"/>
          </w:rPr>
          <w:t>0</w:t>
        </w:r>
      </w:ins>
      <w:del w:id="1760" w:author="Langer, Peter" w:date="2018-06-12T08:26:00Z">
        <w:r w:rsidRPr="00FA362E" w:rsidDel="00E16A17">
          <w:rPr>
            <w:lang w:val="sk-SK"/>
          </w:rPr>
          <w:delText>Z0</w:delText>
        </w:r>
      </w:del>
      <w:r w:rsidRPr="00FA362E">
        <w:rPr>
          <w:lang w:val="sk-SK"/>
        </w:rPr>
        <w:t xml:space="preserve"> a aj parametra </w:t>
      </w:r>
      <m:oMath>
        <m:r>
          <w:ins w:id="1761" w:author="Langer, Peter" w:date="2018-06-12T08:26:00Z">
            <w:rPr>
              <w:rFonts w:ascii="Cambria Math" w:hAnsi="Cambria Math"/>
              <w:lang w:val="sk-SK"/>
            </w:rPr>
            <m:t>-dZ/d</m:t>
          </w:ins>
        </m:r>
        <m:sSub>
          <m:sSubPr>
            <m:ctrlPr>
              <w:ins w:id="1762" w:author="Langer, Peter" w:date="2018-06-12T08:26:00Z">
                <w:rPr>
                  <w:rFonts w:ascii="Cambria Math" w:hAnsi="Cambria Math"/>
                  <w:i/>
                  <w:lang w:val="sk-SK"/>
                </w:rPr>
              </w:ins>
            </m:ctrlPr>
          </m:sSubPr>
          <m:e>
            <m:r>
              <w:ins w:id="1763" w:author="Langer, Peter" w:date="2018-06-12T08:26:00Z">
                <w:rPr>
                  <w:rFonts w:ascii="Cambria Math" w:hAnsi="Cambria Math"/>
                  <w:lang w:val="sk-SK"/>
                </w:rPr>
                <m:t>t</m:t>
              </w:ins>
            </m:r>
          </m:e>
          <m:sub>
            <m:r>
              <w:ins w:id="1764" w:author="Langer, Peter" w:date="2018-06-12T08:26:00Z">
                <w:rPr>
                  <w:rFonts w:ascii="Cambria Math" w:hAnsi="Cambria Math"/>
                  <w:lang w:val="sk-SK"/>
                </w:rPr>
                <m:t>max</m:t>
              </w:ins>
            </m:r>
          </m:sub>
        </m:sSub>
      </m:oMath>
      <w:del w:id="1765" w:author="Langer, Peter" w:date="2018-06-12T08:26:00Z">
        <w:r w:rsidRPr="00FA362E" w:rsidDel="00E16A17">
          <w:rPr>
            <w:lang w:val="sk-SK"/>
          </w:rPr>
          <w:delText>-</w:delText>
        </w:r>
        <w:r w:rsidRPr="00FA362E" w:rsidDel="00E16A17">
          <w:rPr>
            <w:highlight w:val="yellow"/>
            <w:lang w:val="sk-SK"/>
          </w:rPr>
          <w:delText>dZ/dt max</w:delText>
        </w:r>
      </w:del>
      <w:r w:rsidRPr="00FA362E">
        <w:rPr>
          <w:highlight w:val="yellow"/>
          <w:lang w:val="sk-SK"/>
        </w:rPr>
        <w:t xml:space="preserve"> je v Bernstainovej práci až o 60 % nižšia.</w:t>
      </w:r>
      <w:r w:rsidRPr="00FA362E">
        <w:rPr>
          <w:lang w:val="sk-SK"/>
        </w:rPr>
        <w:t xml:space="preserve"> Tým, že sa tieto parametre ale v rovnici pre výpočet SV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 xml:space="preserve">) navzájom delia, hodnota vypočítaného SV bude podobná ako pri nami detekovaných parametroch. Rozdielne hodnoty parametrov </w:t>
      </w:r>
      <w:r w:rsidRPr="00E16A17">
        <w:rPr>
          <w:rFonts w:ascii="Cambria Math" w:hAnsi="Cambria Math"/>
          <w:i/>
          <w:lang w:val="sk-SK"/>
          <w:rPrChange w:id="1766" w:author="Langer, Peter" w:date="2018-06-12T08:26:00Z">
            <w:rPr>
              <w:lang w:val="sk-SK"/>
            </w:rPr>
          </w:rPrChange>
        </w:rPr>
        <w:t>Z</w:t>
      </w:r>
      <w:ins w:id="1767" w:author="Langer, Peter" w:date="2018-06-12T08:26:00Z">
        <w:r w:rsidR="00E16A17" w:rsidRPr="00E16A17">
          <w:rPr>
            <w:rFonts w:ascii="Cambria Math" w:hAnsi="Cambria Math"/>
            <w:i/>
            <w:vertAlign w:val="subscript"/>
            <w:lang w:val="sk-SK"/>
            <w:rPrChange w:id="1768" w:author="Langer, Peter" w:date="2018-06-12T08:26:00Z">
              <w:rPr>
                <w:rFonts w:ascii="Cambria Math" w:hAnsi="Cambria Math"/>
                <w:i/>
                <w:lang w:val="sk-SK"/>
              </w:rPr>
            </w:rPrChange>
          </w:rPr>
          <w:t>0</w:t>
        </w:r>
      </w:ins>
      <w:del w:id="1769" w:author="Langer, Peter" w:date="2018-06-12T08:25:00Z">
        <w:r w:rsidRPr="00E16A17" w:rsidDel="00E16A17">
          <w:rPr>
            <w:lang w:val="sk-SK"/>
            <w:rPrChange w:id="1770" w:author="Langer, Peter" w:date="2018-06-12T08:26:00Z">
              <w:rPr>
                <w:lang w:val="sk-SK"/>
              </w:rPr>
            </w:rPrChange>
          </w:rPr>
          <w:delText>0</w:delText>
        </w:r>
      </w:del>
      <w:r w:rsidRPr="00FA362E">
        <w:rPr>
          <w:lang w:val="sk-SK"/>
        </w:rPr>
        <w:t xml:space="preserve"> a </w:t>
      </w:r>
      <m:oMath>
        <m:r>
          <w:ins w:id="1771" w:author="Langer, Peter" w:date="2018-06-12T08:25:00Z">
            <w:rPr>
              <w:rFonts w:ascii="Cambria Math" w:hAnsi="Cambria Math"/>
              <w:lang w:val="sk-SK"/>
            </w:rPr>
            <m:t>-dZ/d</m:t>
          </w:ins>
        </m:r>
        <m:sSub>
          <m:sSubPr>
            <m:ctrlPr>
              <w:ins w:id="1772" w:author="Langer, Peter" w:date="2018-06-12T08:25:00Z">
                <w:rPr>
                  <w:rFonts w:ascii="Cambria Math" w:hAnsi="Cambria Math"/>
                  <w:i/>
                  <w:lang w:val="sk-SK"/>
                </w:rPr>
              </w:ins>
            </m:ctrlPr>
          </m:sSubPr>
          <m:e>
            <m:r>
              <w:ins w:id="1773" w:author="Langer, Peter" w:date="2018-06-12T08:25:00Z">
                <w:rPr>
                  <w:rFonts w:ascii="Cambria Math" w:hAnsi="Cambria Math"/>
                  <w:lang w:val="sk-SK"/>
                </w:rPr>
                <m:t>t</m:t>
              </w:ins>
            </m:r>
          </m:e>
          <m:sub>
            <m:r>
              <w:ins w:id="1774" w:author="Langer, Peter" w:date="2018-06-12T08:25:00Z">
                <w:rPr>
                  <w:rFonts w:ascii="Cambria Math" w:hAnsi="Cambria Math"/>
                  <w:lang w:val="sk-SK"/>
                </w:rPr>
                <m:t>max</m:t>
              </w:ins>
            </m:r>
          </m:sub>
        </m:sSub>
      </m:oMath>
      <w:del w:id="1775" w:author="Langer, Peter" w:date="2018-06-12T08:25:00Z">
        <w:r w:rsidRPr="00FA362E" w:rsidDel="00E16A17">
          <w:rPr>
            <w:lang w:val="sk-SK"/>
          </w:rPr>
          <w:delText>-dZ/dt max</w:delText>
        </w:r>
      </w:del>
      <w:r w:rsidRPr="00FA362E">
        <w:rPr>
          <w:lang w:val="sk-SK"/>
        </w:rPr>
        <w:t xml:space="preserve"> mohli byť detekované pre rôznu frekvenciou zdroja prúdu použitom v impedančných monitoroch, rôznou hodnotou RMS ale takisto rôznou vzdialenosťou nalepených elektród. V našej práci sme použili viackanálový bioimpedančný monitor so zdrojom prúdu s frekvenciou 50kHz a RMS=1mA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 </w:instrText>
      </w:r>
      <w:r w:rsidR="00AD692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7</w:t>
      </w:r>
      <w:r w:rsidRPr="00FA362E">
        <w:rPr>
          <w:lang w:val="sk-SK"/>
        </w:rPr>
        <w:fldChar w:fldCharType="end"/>
      </w:r>
      <w:r w:rsidRPr="00FA362E">
        <w:rPr>
          <w:lang w:val="sk-SK"/>
        </w:rPr>
        <w:t xml:space="preserve">. Bernstain v svojej práci používa prístroj s frekvenciou zdroju prúdu 70kHz a RMS=4mA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49</w:t>
      </w:r>
      <w:r w:rsidRPr="00FA362E">
        <w:rPr>
          <w:lang w:val="sk-SK"/>
        </w:rPr>
        <w:fldChar w:fldCharType="end"/>
      </w:r>
      <w:r w:rsidRPr="00FA362E">
        <w:rPr>
          <w:lang w:val="sk-SK"/>
        </w:rPr>
        <w:t xml:space="preserve">. </w:t>
      </w:r>
    </w:p>
    <w:p w14:paraId="4EA5CFF9" w14:textId="77777777" w:rsidR="00CE547F" w:rsidRPr="00FA362E" w:rsidRDefault="00CE547F" w:rsidP="00CE547F">
      <w:pPr>
        <w:rPr>
          <w:lang w:val="sk-SK"/>
        </w:rPr>
      </w:pPr>
    </w:p>
    <w:p w14:paraId="4A286ADC" w14:textId="77777777" w:rsidR="00CE547F" w:rsidRPr="00FA362E" w:rsidRDefault="00CE547F" w:rsidP="00CE547F">
      <w:pPr>
        <w:pStyle w:val="Heading3"/>
        <w:rPr>
          <w:lang w:val="sk-SK"/>
        </w:rPr>
      </w:pPr>
      <w:bookmarkStart w:id="1776" w:name="_Toc516413239"/>
      <w:r w:rsidRPr="00FA362E">
        <w:rPr>
          <w:lang w:val="sk-SK"/>
        </w:rPr>
        <w:t>Reakcia hemodynamických parametrov na dýchanie</w:t>
      </w:r>
      <w:bookmarkEnd w:id="1776"/>
    </w:p>
    <w:p w14:paraId="0B9846E0" w14:textId="77777777" w:rsidR="00CE547F" w:rsidRPr="00FA362E" w:rsidRDefault="00CE547F" w:rsidP="00CE547F">
      <w:pPr>
        <w:rPr>
          <w:lang w:val="sk-SK"/>
        </w:rPr>
      </w:pPr>
    </w:p>
    <w:p w14:paraId="142FCCC1" w14:textId="70E954E1" w:rsidR="00E471EA" w:rsidRDefault="00CE547F" w:rsidP="00E471EA">
      <w:pPr>
        <w:rPr>
          <w:b/>
          <w:lang w:val="sk-SK"/>
        </w:rPr>
      </w:pPr>
      <w:r w:rsidRPr="00FA362E">
        <w:rPr>
          <w:lang w:val="sk-SK"/>
        </w:rPr>
        <w:t xml:space="preserve">Tlakové zmeny v hrudníku vyvolané dýchaním ovplyvňujú hemodynamiku. Nasledujúca štúdia považuje dýchanie za riadiaci signál a pomocou neho vyšetruje vplyv dýchania na ostatné hemodynamické parametre. Hodnotených bolo opäť 30 zdravých dobrovoľníkov. Pre každého dobrovoľnika bola spočítaná pole hodnôt pre každý parameter o dĺžke počtu srdečných cyklov. Pre každý parameter bola detekovaná jedna hodnota pre jeden srdečný cyklus. Označme počet srdečných cyklov počas merania ako N. Pre každý parameter </w:t>
      </w:r>
      <w:r w:rsidRPr="00FA362E">
        <w:rPr>
          <w:lang w:val="sk-SK"/>
        </w:rPr>
        <w:lastRenderedPageBreak/>
        <w:t>potom dostaneme pole hodnôt dĺžky N. Pole pre každý signál bolo lineárne interpolované použitím predchádzajúcej R-vlny. Nazvime takúto interpolovanú krivku LI krivka. LI krivk</w:t>
      </w:r>
      <w:r w:rsidR="00E471EA">
        <w:rPr>
          <w:lang w:val="sk-SK"/>
        </w:rPr>
        <w:t>u</w:t>
      </w:r>
      <w:r w:rsidRPr="00FA362E">
        <w:rPr>
          <w:lang w:val="sk-SK"/>
        </w:rPr>
        <w:t xml:space="preserve">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b/>
          <w:lang w:val="sk-SK"/>
        </w:rPr>
        <w:t xml:space="preserve"> </w:t>
      </w:r>
      <w:r w:rsidRPr="00FA362E">
        <w:rPr>
          <w:lang w:val="sk-SK"/>
        </w:rPr>
        <w:t xml:space="preserve">parameter </w:t>
      </w:r>
      <w:r w:rsidR="00E471EA">
        <w:rPr>
          <w:lang w:val="sk-SK"/>
        </w:rPr>
        <w:t xml:space="preserve">zachytáva </w:t>
      </w:r>
      <w:r w:rsidR="00954D34">
        <w:rPr>
          <w:lang w:val="sk-SK"/>
        </w:rPr>
        <w:fldChar w:fldCharType="begin"/>
      </w:r>
      <w:r w:rsidR="00954D34">
        <w:rPr>
          <w:lang w:val="sk-SK"/>
        </w:rPr>
        <w:instrText xml:space="preserve"> REF _Ref513919076 \h </w:instrText>
      </w:r>
      <w:r w:rsidR="00954D34">
        <w:rPr>
          <w:lang w:val="sk-SK"/>
        </w:rPr>
      </w:r>
      <w:r w:rsidR="00954D34">
        <w:rPr>
          <w:lang w:val="sk-SK"/>
        </w:rPr>
        <w:fldChar w:fldCharType="separate"/>
      </w:r>
      <w:ins w:id="1777"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14</w:t>
        </w:r>
      </w:ins>
      <w:del w:id="1778"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14</w:delText>
        </w:r>
      </w:del>
      <w:r w:rsidR="00954D34">
        <w:rPr>
          <w:lang w:val="sk-SK"/>
        </w:rPr>
        <w:fldChar w:fldCharType="end"/>
      </w:r>
      <w:r w:rsidR="00954D34">
        <w:rPr>
          <w:lang w:val="sk-SK"/>
        </w:rPr>
        <w:t xml:space="preserve"> </w:t>
      </w:r>
      <w:r w:rsidR="00E471EA">
        <w:rPr>
          <w:lang w:val="sk-SK"/>
        </w:rPr>
        <w:t xml:space="preserve">ako </w:t>
      </w:r>
      <w:r w:rsidRPr="00FA362E">
        <w:rPr>
          <w:lang w:val="sk-SK"/>
        </w:rPr>
        <w:t>prvú krivku</w:t>
      </w:r>
      <w:r w:rsidR="00E471EA">
        <w:rPr>
          <w:lang w:val="sk-SK"/>
        </w:rPr>
        <w:t xml:space="preserve"> červenej farby</w:t>
      </w:r>
      <w:r w:rsidRPr="00FA362E">
        <w:rPr>
          <w:lang w:val="sk-SK"/>
        </w:rPr>
        <w:t xml:space="preserve">. LI krivka bola ďalej lineárne filtrovaná antialiasingovým filtrom a decimovaná s periodou </w:t>
      </w:r>
      <w:commentRangeStart w:id="1779"/>
      <w:r w:rsidRPr="00FA362E">
        <w:rPr>
          <w:lang w:val="sk-SK"/>
        </w:rPr>
        <w:t xml:space="preserve">100ms, čím vzniká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FA362E">
        <w:rPr>
          <w:b/>
          <w:lang w:val="sk-SK"/>
        </w:rPr>
        <w:t xml:space="preserve"> </w:t>
      </w:r>
      <w:r w:rsidRPr="00FA362E">
        <w:rPr>
          <w:lang w:val="sk-SK"/>
        </w:rPr>
        <w:t>a </w:t>
      </w:r>
      <w:commentRangeEnd w:id="1779"/>
      <w:r w:rsidRPr="00FA362E">
        <w:rPr>
          <w:rStyle w:val="CommentReference"/>
          <w:lang w:val="sk-SK"/>
        </w:rPr>
        <w:commentReference w:id="1779"/>
      </w:r>
      <w:r w:rsidRPr="00FA362E">
        <w:rPr>
          <w:lang w:val="sk-SK"/>
        </w:rPr>
        <w:t>Respiračnú krivku ukazuje ako druhú a tretiu krivku</w:t>
      </w:r>
      <w:r w:rsidR="00E471EA">
        <w:rPr>
          <w:lang w:val="sk-SK"/>
        </w:rPr>
        <w:t xml:space="preserve"> žltej farby</w:t>
      </w:r>
      <w:r w:rsidR="008537F9">
        <w:rPr>
          <w:lang w:val="sk-SK"/>
        </w:rPr>
        <w:t xml:space="preserve"> </w:t>
      </w:r>
      <w:r w:rsidR="008537F9">
        <w:rPr>
          <w:lang w:val="sk-SK"/>
        </w:rPr>
        <w:fldChar w:fldCharType="begin"/>
      </w:r>
      <w:r w:rsidR="008537F9">
        <w:rPr>
          <w:lang w:val="sk-SK"/>
        </w:rPr>
        <w:instrText xml:space="preserve"> REF _Ref513919076 \h </w:instrText>
      </w:r>
      <w:r w:rsidR="008537F9">
        <w:rPr>
          <w:lang w:val="sk-SK"/>
        </w:rPr>
      </w:r>
      <w:r w:rsidR="008537F9">
        <w:rPr>
          <w:lang w:val="sk-SK"/>
        </w:rPr>
        <w:fldChar w:fldCharType="separate"/>
      </w:r>
      <w:ins w:id="1780"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14</w:t>
        </w:r>
      </w:ins>
      <w:del w:id="1781"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14</w:delText>
        </w:r>
      </w:del>
      <w:r w:rsidR="008537F9">
        <w:rPr>
          <w:lang w:val="sk-SK"/>
        </w:rPr>
        <w:fldChar w:fldCharType="end"/>
      </w:r>
      <w:r w:rsidRPr="00FA362E">
        <w:rPr>
          <w:b/>
          <w:lang w:val="sk-SK"/>
        </w:rPr>
        <w:t xml:space="preserve"> </w:t>
      </w:r>
    </w:p>
    <w:p w14:paraId="7E587D84" w14:textId="77777777" w:rsidR="00E471EA" w:rsidRDefault="00E471EA" w:rsidP="008537F9">
      <w:pPr>
        <w:jc w:val="center"/>
        <w:rPr>
          <w:lang w:val="sk-SK"/>
        </w:rPr>
      </w:pPr>
      <w:r>
        <w:rPr>
          <w:noProof/>
          <w:lang w:val="en-US" w:eastAsia="en-US"/>
        </w:rPr>
        <w:drawing>
          <wp:inline distT="0" distB="0" distL="0" distR="0" wp14:anchorId="6D1878C7" wp14:editId="5EDE60AE">
            <wp:extent cx="3191510" cy="5635625"/>
            <wp:effectExtent l="0" t="0" r="8890" b="3175"/>
            <wp:docPr id="40" name="Obrázok 40" descr="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91510" cy="5635625"/>
                    </a:xfrm>
                    <a:prstGeom prst="rect">
                      <a:avLst/>
                    </a:prstGeom>
                    <a:noFill/>
                    <a:ln>
                      <a:noFill/>
                    </a:ln>
                  </pic:spPr>
                </pic:pic>
              </a:graphicData>
            </a:graphic>
          </wp:inline>
        </w:drawing>
      </w:r>
    </w:p>
    <w:p w14:paraId="643DAB97" w14:textId="5BEF2C71" w:rsidR="00E471EA" w:rsidRPr="00FA362E" w:rsidRDefault="00E471EA" w:rsidP="00E471EA">
      <w:pPr>
        <w:rPr>
          <w:vanish/>
          <w:lang w:val="sk-SK"/>
          <w:specVanish/>
        </w:rPr>
      </w:pPr>
      <w:bookmarkStart w:id="1782" w:name="_Ref513919076"/>
      <w:bookmarkStart w:id="1783" w:name="_Toc516413280"/>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14</w:t>
      </w:r>
      <w:r w:rsidR="00A53D98">
        <w:rPr>
          <w:lang w:val="sk-SK"/>
        </w:rPr>
        <w:fldChar w:fldCharType="end"/>
      </w:r>
      <w:bookmarkEnd w:id="1782"/>
      <w:r w:rsidRPr="00FA362E">
        <w:rPr>
          <w:lang w:val="sk-SK"/>
        </w:rPr>
        <w:t>: Vytvorenie lineárne interpolovanej krivky parametra</w:t>
      </w:r>
      <w:ins w:id="1784" w:author="Pavel Jurak" w:date="2018-06-01T10:59:00Z">
        <w:r w:rsidR="000F0025">
          <w:rPr>
            <w:lang w:val="sk-SK"/>
          </w:rPr>
          <w:t>.</w:t>
        </w:r>
      </w:ins>
      <w:bookmarkEnd w:id="1783"/>
    </w:p>
    <w:p w14:paraId="2CECB1AC" w14:textId="0527AC82" w:rsidR="00E471EA" w:rsidRPr="00FA362E" w:rsidRDefault="00E471EA" w:rsidP="00E471EA">
      <w:pPr>
        <w:pStyle w:val="Caption"/>
        <w:rPr>
          <w:lang w:val="sk-SK"/>
        </w:rPr>
      </w:pPr>
      <w:r w:rsidRPr="00FA362E">
        <w:rPr>
          <w:lang w:val="sk-SK"/>
        </w:rPr>
        <w:t xml:space="preserve"> Zhora detekcia parametre </w:t>
      </w:r>
      <w:commentRangeStart w:id="1785"/>
      <w:r w:rsidRPr="00FA362E">
        <w:rPr>
          <w:lang w:val="sk-SK"/>
        </w:rPr>
        <w:t>–dZ/dt</w:t>
      </w:r>
      <w:del w:id="1786" w:author="Pavel Jurak" w:date="2018-06-01T11:00:00Z">
        <w:r w:rsidRPr="00FA362E" w:rsidDel="000F0025">
          <w:rPr>
            <w:lang w:val="sk-SK"/>
          </w:rPr>
          <w:delText xml:space="preserve"> </w:delText>
        </w:r>
      </w:del>
      <w:r w:rsidRPr="000F0025">
        <w:rPr>
          <w:vertAlign w:val="subscript"/>
          <w:lang w:val="sk-SK"/>
          <w:rPrChange w:id="1787" w:author="Pavel Jurak" w:date="2018-06-01T11:00:00Z">
            <w:rPr>
              <w:lang w:val="sk-SK"/>
            </w:rPr>
          </w:rPrChange>
        </w:rPr>
        <w:t>max</w:t>
      </w:r>
      <w:commentRangeEnd w:id="1785"/>
      <w:r w:rsidR="000F0025">
        <w:rPr>
          <w:rStyle w:val="CommentReference"/>
          <w:rFonts w:eastAsia="Times New Roman" w:cs="Times New Roman"/>
          <w:spacing w:val="0"/>
          <w:lang w:val="cs-CZ" w:eastAsia="cs-CZ" w:bidi="ar-SA"/>
        </w:rPr>
        <w:commentReference w:id="1785"/>
      </w:r>
      <w:r w:rsidRPr="00FA362E">
        <w:rPr>
          <w:lang w:val="sk-SK"/>
        </w:rPr>
        <w:t xml:space="preserve">, Lineárna interpolácia množiny parametrov –dZ/dt max na základe predchádzajúcej R vlny – prvá krivka zhora. Prvá krivka zhora bola filtrovaná antialiasingovým filtrom a decimovaná s krokom 100ms. Decimované krivky sú na obrázku ako druha a tretia </w:t>
      </w:r>
      <w:commentRangeStart w:id="1788"/>
      <w:commentRangeStart w:id="1789"/>
      <w:commentRangeStart w:id="1790"/>
      <w:r w:rsidRPr="00FA362E">
        <w:rPr>
          <w:lang w:val="sk-SK"/>
        </w:rPr>
        <w:t>zhora</w:t>
      </w:r>
      <w:commentRangeEnd w:id="1788"/>
      <w:r w:rsidRPr="00FA362E">
        <w:rPr>
          <w:rStyle w:val="CommentReference"/>
          <w:rFonts w:eastAsia="Times New Roman" w:cs="Times New Roman"/>
          <w:spacing w:val="0"/>
          <w:lang w:val="sk-SK" w:eastAsia="cs-CZ" w:bidi="ar-SA"/>
        </w:rPr>
        <w:commentReference w:id="1788"/>
      </w:r>
      <w:commentRangeEnd w:id="1789"/>
      <w:commentRangeEnd w:id="1790"/>
      <w:r w:rsidR="000F0025">
        <w:rPr>
          <w:rStyle w:val="CommentReference"/>
          <w:rFonts w:eastAsia="Times New Roman" w:cs="Times New Roman"/>
          <w:spacing w:val="0"/>
          <w:lang w:val="cs-CZ" w:eastAsia="cs-CZ" w:bidi="ar-SA"/>
        </w:rPr>
        <w:commentReference w:id="1789"/>
      </w:r>
      <w:r w:rsidR="000F0025">
        <w:rPr>
          <w:rStyle w:val="CommentReference"/>
          <w:rFonts w:eastAsia="Times New Roman" w:cs="Times New Roman"/>
          <w:spacing w:val="0"/>
          <w:lang w:val="cs-CZ" w:eastAsia="cs-CZ" w:bidi="ar-SA"/>
        </w:rPr>
        <w:commentReference w:id="1790"/>
      </w:r>
      <w:r w:rsidRPr="00FA362E">
        <w:rPr>
          <w:lang w:val="sk-SK"/>
        </w:rPr>
        <w:t>.</w:t>
      </w:r>
    </w:p>
    <w:p w14:paraId="5A577972" w14:textId="2236D1FA" w:rsidR="008537F9" w:rsidRDefault="00CE547F" w:rsidP="00E471EA">
      <w:pPr>
        <w:rPr>
          <w:lang w:val="sk-SK"/>
        </w:rPr>
      </w:pPr>
      <w:r w:rsidRPr="008537F9">
        <w:lastRenderedPageBreak/>
        <w:t xml:space="preserve">V tejto práci boli vyhodnocované impedančné parametre z 12-tich častí tela. Preto bolo celkovo pre každé meranie získaných 12 LI postupností pre každý bioimpedančný parameter. </w:t>
      </w:r>
      <w:r w:rsidR="00E471EA" w:rsidRPr="008537F9">
        <w:t>LI postupnosti pre jedného dobrovoľníka zachytáva</w:t>
      </w:r>
      <w:r w:rsidR="008537F9" w:rsidRPr="008537F9">
        <w:t xml:space="preserve"> </w:t>
      </w:r>
      <w:r w:rsidR="008537F9">
        <w:fldChar w:fldCharType="begin"/>
      </w:r>
      <w:r w:rsidR="008537F9">
        <w:instrText xml:space="preserve"> REF _Ref513918832 \h </w:instrText>
      </w:r>
      <w:r w:rsidR="008537F9">
        <w:fldChar w:fldCharType="separate"/>
      </w:r>
      <w:ins w:id="1791" w:author="Peto" w:date="2018-06-10T16:58:00Z">
        <w:r w:rsidR="00F95B9C" w:rsidRPr="008537F9">
          <w:t xml:space="preserve"> </w:t>
        </w:r>
        <w:r w:rsidR="00F95B9C" w:rsidRPr="00FA362E">
          <w:t xml:space="preserve">Obrázok </w:t>
        </w:r>
        <w:r w:rsidR="00F95B9C">
          <w:rPr>
            <w:noProof/>
          </w:rPr>
          <w:t>3</w:t>
        </w:r>
        <w:r w:rsidR="00F95B9C">
          <w:t>.</w:t>
        </w:r>
        <w:r w:rsidR="00F95B9C">
          <w:rPr>
            <w:noProof/>
          </w:rPr>
          <w:t>15</w:t>
        </w:r>
      </w:ins>
      <w:del w:id="1792" w:author="Peto" w:date="2018-06-10T16:58:00Z">
        <w:r w:rsidR="00B85020" w:rsidRPr="008537F9" w:rsidDel="00F95B9C">
          <w:delText xml:space="preserve"> </w:delText>
        </w:r>
        <w:r w:rsidR="00B85020" w:rsidRPr="00FA362E" w:rsidDel="00F95B9C">
          <w:delText xml:space="preserve">Obrázok </w:delText>
        </w:r>
        <w:r w:rsidR="00B85020" w:rsidDel="00F95B9C">
          <w:rPr>
            <w:noProof/>
          </w:rPr>
          <w:delText>3</w:delText>
        </w:r>
        <w:r w:rsidR="00B85020" w:rsidDel="00F95B9C">
          <w:delText>.</w:delText>
        </w:r>
        <w:r w:rsidR="00B85020" w:rsidDel="00F95B9C">
          <w:rPr>
            <w:noProof/>
          </w:rPr>
          <w:delText>15</w:delText>
        </w:r>
      </w:del>
      <w:r w:rsidR="008537F9">
        <w:fldChar w:fldCharType="end"/>
      </w:r>
      <w:r w:rsidR="008537F9">
        <w:t>.</w:t>
      </w:r>
      <w:r w:rsidR="00E471EA" w:rsidRPr="008537F9">
        <w:t xml:space="preserve"> </w:t>
      </w:r>
      <w:r w:rsidR="008537F9">
        <w:rPr>
          <w:lang w:val="sk-SK"/>
        </w:rPr>
        <w:t>Z Impedancie n</w:t>
      </w:r>
      <w:r w:rsidR="008537F9" w:rsidRPr="00FA362E">
        <w:rPr>
          <w:lang w:val="sk-SK"/>
        </w:rPr>
        <w:t>oh</w:t>
      </w:r>
      <w:r w:rsidR="008537F9">
        <w:rPr>
          <w:lang w:val="sk-SK"/>
        </w:rPr>
        <w:t xml:space="preserve"> a rúk sú tu znázornené iba kanály</w:t>
      </w:r>
      <w:r w:rsidR="008537F9" w:rsidRPr="00FA362E">
        <w:rPr>
          <w:lang w:val="sk-SK"/>
        </w:rPr>
        <w:t xml:space="preserve"> 7,</w:t>
      </w:r>
      <w:r w:rsidR="008537F9">
        <w:rPr>
          <w:lang w:val="sk-SK"/>
        </w:rPr>
        <w:t xml:space="preserve"> </w:t>
      </w:r>
      <w:r w:rsidR="008537F9" w:rsidRPr="00FA362E">
        <w:rPr>
          <w:lang w:val="sk-SK"/>
        </w:rPr>
        <w:t>8 a 15,</w:t>
      </w:r>
      <w:r w:rsidR="008537F9">
        <w:rPr>
          <w:lang w:val="sk-SK"/>
        </w:rPr>
        <w:t xml:space="preserve"> </w:t>
      </w:r>
      <w:r w:rsidR="008537F9" w:rsidRPr="00FA362E">
        <w:rPr>
          <w:lang w:val="sk-SK"/>
        </w:rPr>
        <w:t>16 pre ušetrenie miesta. Pre ukážku sú zobrazené aj kanály ramien: 11,</w:t>
      </w:r>
      <w:r w:rsidR="008537F9">
        <w:rPr>
          <w:lang w:val="sk-SK"/>
        </w:rPr>
        <w:t xml:space="preserve"> </w:t>
      </w:r>
      <w:r w:rsidR="008537F9" w:rsidRPr="00FA362E">
        <w:rPr>
          <w:lang w:val="sk-SK"/>
        </w:rPr>
        <w:t>12</w:t>
      </w:r>
      <w:r w:rsidR="008537F9">
        <w:rPr>
          <w:lang w:val="sk-SK"/>
        </w:rPr>
        <w:t xml:space="preserve">. </w:t>
      </w:r>
    </w:p>
    <w:p w14:paraId="28037D52" w14:textId="74AC8245" w:rsidR="008537F9" w:rsidRPr="00FA362E" w:rsidRDefault="008537F9" w:rsidP="008537F9">
      <w:pPr>
        <w:pStyle w:val="Caption"/>
        <w:rPr>
          <w:vanish/>
          <w:specVanish/>
        </w:rPr>
      </w:pPr>
      <w:bookmarkStart w:id="1793" w:name="_Toc516413281"/>
      <m:oMath>
        <m:r>
          <m:rPr>
            <m:sty m:val="p"/>
          </m:rPr>
          <w:rPr>
            <w:rFonts w:ascii="Cambria Math" w:hAnsi="Cambria Math"/>
            <w:noProof/>
            <w:lang w:bidi="ar-SA"/>
          </w:rPr>
          <w:drawing>
            <wp:inline distT="0" distB="0" distL="0" distR="0" wp14:anchorId="556D38DB" wp14:editId="53B8245A">
              <wp:extent cx="5400040" cy="5693410"/>
              <wp:effectExtent l="0" t="0" r="0" b="2540"/>
              <wp:docPr id="202" name="Obrázok 202" descr="LIkrivky_pa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LIkrivky_panak"/>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5693410"/>
                      </a:xfrm>
                      <a:prstGeom prst="rect">
                        <a:avLst/>
                      </a:prstGeom>
                      <a:noFill/>
                      <a:ln>
                        <a:noFill/>
                      </a:ln>
                    </pic:spPr>
                  </pic:pic>
                </a:graphicData>
              </a:graphic>
            </wp:inline>
          </w:drawing>
        </m:r>
      </m:oMath>
      <w:bookmarkStart w:id="1794" w:name="_Ref513918832"/>
      <w:r w:rsidRPr="008537F9">
        <w:t xml:space="preserve"> </w:t>
      </w:r>
      <w:r w:rsidRPr="00FA362E">
        <w:t xml:space="preserve">Obrázok </w:t>
      </w:r>
      <w:r w:rsidR="00A53D98">
        <w:fldChar w:fldCharType="begin"/>
      </w:r>
      <w:r w:rsidR="00A53D98">
        <w:instrText xml:space="preserve"> STYLEREF 1 \s </w:instrText>
      </w:r>
      <w:r w:rsidR="00A53D98">
        <w:fldChar w:fldCharType="separate"/>
      </w:r>
      <w:r w:rsidR="00F95B9C">
        <w:rPr>
          <w:noProof/>
        </w:rPr>
        <w:t>3</w:t>
      </w:r>
      <w:r w:rsidR="00A53D98">
        <w:fldChar w:fldCharType="end"/>
      </w:r>
      <w:r w:rsidR="00A53D98">
        <w:t>.</w:t>
      </w:r>
      <w:r w:rsidR="00A53D98">
        <w:fldChar w:fldCharType="begin"/>
      </w:r>
      <w:r w:rsidR="00A53D98">
        <w:instrText xml:space="preserve"> SEQ Obrázok \* ARABIC \s 1 </w:instrText>
      </w:r>
      <w:r w:rsidR="00A53D98">
        <w:fldChar w:fldCharType="separate"/>
      </w:r>
      <w:r w:rsidR="00F95B9C">
        <w:rPr>
          <w:noProof/>
        </w:rPr>
        <w:t>15</w:t>
      </w:r>
      <w:r w:rsidR="00A53D98">
        <w:fldChar w:fldCharType="end"/>
      </w:r>
      <w:bookmarkEnd w:id="1794"/>
      <w:r w:rsidRPr="00FA362E">
        <w:t xml:space="preserve">: </w:t>
      </w:r>
      <w:commentRangeStart w:id="1795"/>
      <w:r w:rsidRPr="00FA362E">
        <w:t>LI</w:t>
      </w:r>
      <w:commentRangeEnd w:id="1795"/>
      <w:r w:rsidRPr="00FA362E">
        <w:rPr>
          <w:rStyle w:val="CommentReference"/>
          <w:lang w:val="sk-SK"/>
        </w:rPr>
        <w:commentReference w:id="1795"/>
      </w:r>
      <w:r w:rsidRPr="00FA362E">
        <w:t xml:space="preserve"> postupnosti hemodynamických parametrov.</w:t>
      </w:r>
      <w:bookmarkEnd w:id="1793"/>
      <w:r w:rsidRPr="00FA362E">
        <w:t xml:space="preserve"> </w:t>
      </w:r>
    </w:p>
    <w:p w14:paraId="28EB6C8F" w14:textId="77777777" w:rsidR="008537F9" w:rsidRPr="00FA362E" w:rsidRDefault="008537F9" w:rsidP="008537F9">
      <w:pPr>
        <w:pStyle w:val="Caption"/>
      </w:pPr>
      <w:r w:rsidRPr="00FA362E">
        <w:rPr>
          <w:noProof/>
        </w:rPr>
        <w:t xml:space="preserve"> </w:t>
      </w:r>
      <w:r w:rsidRPr="00FA362E">
        <w:t xml:space="preserve">Ukážka časového priebehu hemodynamických parametrov jedneho dobrovoľníka počas hlbokého dýchania. Kanály impedancie sú usporiadané na základe ich vzdialeností od hrudníka. </w:t>
      </w:r>
      <w:r>
        <w:t>Z Impedancie n</w:t>
      </w:r>
      <w:r w:rsidRPr="00FA362E">
        <w:t>oh</w:t>
      </w:r>
      <w:r>
        <w:t xml:space="preserve"> a rúk sú tu znázornené iba kanály</w:t>
      </w:r>
      <w:r w:rsidRPr="00FA362E">
        <w:t xml:space="preserve"> 7,8 a 15,16 pre ušetrenie miesta. Pre ukážku sú zobrazené aj kanály ramien: 11,12.</w:t>
      </w:r>
    </w:p>
    <w:p w14:paraId="00F34A87" w14:textId="77777777" w:rsidR="008537F9" w:rsidRDefault="008537F9" w:rsidP="00CE547F"/>
    <w:p w14:paraId="03E0E200" w14:textId="220A51DD" w:rsidR="00CE547F" w:rsidRPr="00FA362E" w:rsidRDefault="00CE547F" w:rsidP="00CE547F">
      <w:pPr>
        <w:rPr>
          <w:lang w:val="sk-SK"/>
        </w:rPr>
      </w:pPr>
      <w:r w:rsidRPr="008537F9">
        <w:lastRenderedPageBreak/>
        <w:t>Predpokladáme, že zmeny tlaku v hrudníku vyvolané dýchaním ovplyvnia obehový systém a to hlavne tep, arteriálny krvný tlak</w:t>
      </w:r>
      <w:r w:rsidRPr="00FA362E">
        <w:rPr>
          <w:lang w:val="sk-SK"/>
        </w:rPr>
        <w:t xml:space="preserve">, tok krvi a rozloženie objemu krvi v celom tele. Aby sme zistili aký vplyv má dýchania na hemodynamické parametre, </w:t>
      </w:r>
      <w:commentRangeStart w:id="1796"/>
      <w:r w:rsidRPr="00FA362E">
        <w:rPr>
          <w:lang w:val="sk-SK"/>
        </w:rPr>
        <w:t xml:space="preserve">spočítali sme </w:t>
      </w:r>
      <w:commentRangeEnd w:id="1796"/>
      <w:r w:rsidR="009A564E">
        <w:rPr>
          <w:rStyle w:val="CommentReference"/>
        </w:rPr>
        <w:commentReference w:id="1796"/>
      </w:r>
      <w:r w:rsidRPr="00FA362E">
        <w:rPr>
          <w:lang w:val="sk-SK"/>
        </w:rPr>
        <w:t>Pearsonov</w:t>
      </w:r>
      <w:bookmarkStart w:id="1797" w:name="_Ref509140471"/>
      <w:r w:rsidRPr="00FA362E">
        <w:rPr>
          <w:lang w:val="sk-SK"/>
        </w:rPr>
        <w:t xml:space="preserve"> </w:t>
      </w:r>
      <w:bookmarkEnd w:id="1797"/>
      <w:r w:rsidRPr="00FA362E">
        <w:rPr>
          <w:lang w:val="sk-SK"/>
        </w:rPr>
        <w:t>korelačný koeficient medzi LI postupnosťou hemodynamických parametrov a LI postupnosťou respiračnej krivky pri vzájomnom posuve s kroko</w:t>
      </w:r>
      <w:r w:rsidR="00E471EA">
        <w:rPr>
          <w:lang w:val="sk-SK"/>
        </w:rPr>
        <w:t xml:space="preserve">m 100 ms v rozmedzí 0-5 sekúnd. </w:t>
      </w:r>
      <w:r w:rsidRPr="00FA362E">
        <w:rPr>
          <w:lang w:val="sk-SK"/>
        </w:rPr>
        <w:t xml:space="preserve">Týmto sme dostali vektor 50-tich korelačných koeficientov. Vzorec pre výpočet Pearsonovho korelačného koeficientu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Pr="00FA362E">
        <w:rPr>
          <w:lang w:val="sk-SK"/>
        </w:rPr>
        <w:t>:</w:t>
      </w:r>
    </w:p>
    <w:p w14:paraId="654AD7BD" w14:textId="77777777" w:rsidR="00CE547F" w:rsidRPr="00FA362E" w:rsidRDefault="00CE547F" w:rsidP="00CE547F">
      <w:pPr>
        <w:rPr>
          <w:color w:val="000000"/>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53657DDB" w14:textId="77777777" w:rsidTr="00452ADC">
        <w:tc>
          <w:tcPr>
            <w:tcW w:w="704" w:type="dxa"/>
          </w:tcPr>
          <w:p w14:paraId="03436147" w14:textId="77777777" w:rsidR="00CE547F" w:rsidRPr="00FA362E" w:rsidRDefault="00CE547F" w:rsidP="00452ADC">
            <w:pPr>
              <w:jc w:val="center"/>
              <w:rPr>
                <w:color w:val="000000"/>
                <w:lang w:val="sk-SK"/>
              </w:rPr>
            </w:pPr>
          </w:p>
        </w:tc>
        <w:tc>
          <w:tcPr>
            <w:tcW w:w="7088" w:type="dxa"/>
            <w:vAlign w:val="center"/>
          </w:tcPr>
          <w:p w14:paraId="4AF79EAF" w14:textId="77777777" w:rsidR="00CE547F" w:rsidRPr="00FA362E" w:rsidRDefault="003C2DF3" w:rsidP="00452ADC">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14:paraId="188F7AC4" w14:textId="77777777" w:rsidR="00CE547F" w:rsidRPr="00FA362E" w:rsidRDefault="00CE547F" w:rsidP="00452ADC">
            <w:pPr>
              <w:jc w:val="center"/>
              <w:rPr>
                <w:color w:val="000000"/>
                <w:lang w:val="sk-SK"/>
              </w:rPr>
            </w:pPr>
            <w:r w:rsidRPr="00FA362E">
              <w:rPr>
                <w:color w:val="000000"/>
                <w:lang w:val="sk-SK"/>
              </w:rPr>
              <w:t>(</w:t>
            </w:r>
            <w:bookmarkStart w:id="1798" w:name="pearso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44</w:t>
            </w:r>
            <w:r w:rsidRPr="00FA362E">
              <w:rPr>
                <w:color w:val="000000"/>
                <w:lang w:val="sk-SK"/>
              </w:rPr>
              <w:fldChar w:fldCharType="end"/>
            </w:r>
            <w:bookmarkEnd w:id="1798"/>
            <w:r w:rsidRPr="00FA362E">
              <w:rPr>
                <w:color w:val="000000"/>
                <w:lang w:val="sk-SK"/>
              </w:rPr>
              <w:t>)</w:t>
            </w:r>
          </w:p>
        </w:tc>
      </w:tr>
    </w:tbl>
    <w:p w14:paraId="3ED33F6A" w14:textId="77777777" w:rsidR="00CE547F" w:rsidRPr="00FA362E" w:rsidRDefault="00CE547F" w:rsidP="00CE547F">
      <w:pPr>
        <w:rPr>
          <w:lang w:val="sk-SK"/>
        </w:rPr>
      </w:pPr>
    </w:p>
    <w:p w14:paraId="49349C33" w14:textId="62883612" w:rsidR="00CE547F" w:rsidRPr="00FA362E" w:rsidRDefault="00CE547F" w:rsidP="00CE547F">
      <w:pPr>
        <w:rPr>
          <w:rFonts w:cstheme="minorHAnsi"/>
          <w:sz w:val="20"/>
          <w:lang w:val="sk-SK"/>
        </w:rPr>
      </w:pPr>
      <w:r w:rsidRPr="00FA362E">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FA362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FA362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FA362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FA362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Pr="00FA362E">
        <w:rPr>
          <w:lang w:val="sk-SK"/>
        </w:rPr>
        <w:t xml:space="preserve"> je očakávaná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hemodynamický parameter. 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sz w:val="20"/>
          <w:lang w:val="sk-SK"/>
        </w:rPr>
        <w:t xml:space="preserve"> </w:t>
      </w:r>
      <w:r w:rsidRPr="00FA362E">
        <w:rPr>
          <w:lang w:val="sk-SK"/>
        </w:rPr>
        <w:t>uvádza rovnica (</w:t>
      </w:r>
      <w:r w:rsidRPr="00FA362E">
        <w:rPr>
          <w:lang w:val="sk-SK"/>
        </w:rPr>
        <w:fldChar w:fldCharType="begin"/>
      </w:r>
      <w:r w:rsidRPr="00FA362E">
        <w:rPr>
          <w:lang w:val="sk-SK"/>
        </w:rPr>
        <w:instrText xml:space="preserve"> REF korelacnychKoef50 \h </w:instrText>
      </w:r>
      <w:r w:rsidRPr="00FA362E">
        <w:rPr>
          <w:lang w:val="sk-SK"/>
        </w:rPr>
      </w:r>
      <w:r w:rsidRPr="00FA362E">
        <w:rPr>
          <w:lang w:val="sk-SK"/>
        </w:rPr>
        <w:fldChar w:fldCharType="separate"/>
      </w:r>
      <w:r w:rsidR="00F95B9C">
        <w:rPr>
          <w:noProof/>
          <w:color w:val="000000"/>
          <w:lang w:val="sk-SK"/>
        </w:rPr>
        <w:t>45</w:t>
      </w:r>
      <w:r w:rsidRPr="00FA362E">
        <w:rPr>
          <w:lang w:val="sk-SK"/>
        </w:rPr>
        <w:fldChar w:fldCharType="end"/>
      </w:r>
      <w:r w:rsidRPr="00FA362E">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FA362E">
        <w:rPr>
          <w:sz w:val="20"/>
          <w:lang w:val="sk-SK"/>
        </w:rPr>
        <w:t xml:space="preserve"> </w:t>
      </w:r>
      <w:r w:rsidRPr="00FA362E">
        <w:rPr>
          <w:lang w:val="sk-SK"/>
        </w:rPr>
        <w:t xml:space="preserve">je normalizovaná vzájomná korelačná funkcia medzi parametrom a respiráciou. 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FA362E">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FA362E">
        <w:rPr>
          <w:lang w:val="sk-SK"/>
        </w:rPr>
        <w:t xml:space="preserve">je n-tá oneskorená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rFonts w:cstheme="minorHAnsi"/>
          <w:i/>
          <w:sz w:val="20"/>
          <w:lang w:val="sk-SK"/>
        </w:rPr>
        <w:t>.</w:t>
      </w:r>
      <w:r w:rsidRPr="00FA362E">
        <w:rPr>
          <w:rFonts w:eastAsiaTheme="minorEastAsia" w:cstheme="minorHAnsi"/>
          <w:sz w:val="20"/>
          <w:lang w:val="sk-SK"/>
        </w:rPr>
        <w:t xml:space="preserve"> </w:t>
      </w:r>
      <w:r w:rsidRPr="00FA362E">
        <w:rPr>
          <w:lang w:val="sk-SK"/>
        </w:rPr>
        <w:t>Oneskorenie o jeden prvok je oneskorením o 100 ms</w:t>
      </w:r>
      <w:r w:rsidRPr="00FA362E">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rFonts w:ascii="Cambria Math" w:hAnsi="Cambria Math"/>
          <w:i/>
          <w:lang w:val="sk-SK"/>
        </w:rPr>
        <w:t xml:space="preserve"> </w:t>
      </w:r>
      <w:r w:rsidRPr="00FA362E">
        <w:rPr>
          <w:lang w:val="sk-SK"/>
        </w:rPr>
        <w:t xml:space="preserve">je Pearsonov korelačný koeficient medzi postupnosťami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FA362E">
        <w:rPr>
          <w:rFonts w:cstheme="minorHAnsi"/>
          <w:sz w:val="20"/>
          <w:lang w:val="sk-SK"/>
        </w:rPr>
        <w:t xml:space="preserve"> a</w:t>
      </w:r>
      <w:r w:rsidRPr="00FA362E">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rFonts w:ascii="Cambria Math" w:hAnsi="Cambria Math"/>
          <w:i/>
          <w:lang w:val="sk-SK"/>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CE547F" w:rsidRPr="00FA362E" w14:paraId="69A3F6DC" w14:textId="77777777" w:rsidTr="00452ADC">
        <w:tc>
          <w:tcPr>
            <w:tcW w:w="284" w:type="dxa"/>
          </w:tcPr>
          <w:p w14:paraId="02593071" w14:textId="77777777" w:rsidR="00CE547F" w:rsidRPr="00FA362E" w:rsidRDefault="00CE547F" w:rsidP="00452ADC">
            <w:pPr>
              <w:jc w:val="center"/>
              <w:rPr>
                <w:color w:val="000000"/>
                <w:lang w:val="sk-SK"/>
              </w:rPr>
            </w:pPr>
          </w:p>
        </w:tc>
        <w:tc>
          <w:tcPr>
            <w:tcW w:w="7508" w:type="dxa"/>
            <w:vAlign w:val="center"/>
          </w:tcPr>
          <w:p w14:paraId="32A3FF59" w14:textId="77777777" w:rsidR="00CE547F" w:rsidRPr="00FA362E" w:rsidRDefault="003C2DF3" w:rsidP="00452ADC">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14:paraId="5887B7D3" w14:textId="77777777" w:rsidR="00CE547F" w:rsidRPr="00FA362E" w:rsidRDefault="00CE547F" w:rsidP="00452ADC">
            <w:pPr>
              <w:jc w:val="center"/>
              <w:rPr>
                <w:color w:val="000000"/>
                <w:lang w:val="sk-SK"/>
              </w:rPr>
            </w:pPr>
            <w:r w:rsidRPr="00FA362E">
              <w:rPr>
                <w:color w:val="000000"/>
                <w:lang w:val="sk-SK"/>
              </w:rPr>
              <w:t>(</w:t>
            </w:r>
            <w:bookmarkStart w:id="1799" w:name="korelacnychKoef50"/>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45</w:t>
            </w:r>
            <w:r w:rsidRPr="00FA362E">
              <w:rPr>
                <w:color w:val="000000"/>
                <w:lang w:val="sk-SK"/>
              </w:rPr>
              <w:fldChar w:fldCharType="end"/>
            </w:r>
            <w:bookmarkEnd w:id="1799"/>
            <w:r w:rsidRPr="00FA362E">
              <w:rPr>
                <w:color w:val="000000"/>
                <w:lang w:val="sk-SK"/>
              </w:rPr>
              <w:t>)</w:t>
            </w:r>
          </w:p>
        </w:tc>
      </w:tr>
    </w:tbl>
    <w:p w14:paraId="524254A0" w14:textId="77777777" w:rsidR="00CE547F" w:rsidRPr="00FA362E" w:rsidRDefault="00CE547F" w:rsidP="00CE547F">
      <w:pPr>
        <w:rPr>
          <w:lang w:val="sk-SK"/>
        </w:rPr>
      </w:pPr>
    </w:p>
    <w:p w14:paraId="55B55DE2" w14:textId="77777777" w:rsidR="00CE547F" w:rsidRPr="00FA362E" w:rsidRDefault="00CE547F" w:rsidP="00CE547F">
      <w:pPr>
        <w:rPr>
          <w:lang w:val="sk-SK"/>
        </w:rPr>
      </w:pPr>
      <w:r w:rsidRPr="00FA362E">
        <w:rPr>
          <w:lang w:val="sk-SK"/>
        </w:rPr>
        <w:t xml:space="preserve">Dva parameter boli spočítané pre vektor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lang w:val="sk-SK"/>
        </w:rPr>
        <w:t>:</w:t>
      </w:r>
    </w:p>
    <w:p w14:paraId="29DF8630" w14:textId="77777777" w:rsidR="00CE547F" w:rsidRPr="00FA362E" w:rsidRDefault="00CE547F" w:rsidP="00CE547F">
      <w:pPr>
        <w:rPr>
          <w:lang w:val="sk-SK"/>
        </w:rPr>
      </w:pPr>
    </w:p>
    <w:p w14:paraId="7F2BA62B" w14:textId="56654D27" w:rsidR="00CE547F" w:rsidRPr="00FA362E" w:rsidRDefault="00CE547F" w:rsidP="00CE547F">
      <w:pPr>
        <w:pStyle w:val="ListParagraph"/>
        <w:numPr>
          <w:ilvl w:val="0"/>
          <w:numId w:val="23"/>
        </w:numPr>
        <w:rPr>
          <w:lang w:val="sk-SK"/>
        </w:rPr>
      </w:pPr>
      <w:r w:rsidRPr="00FA362E">
        <w:rPr>
          <w:b/>
          <w:lang w:val="sk-SK"/>
        </w:rPr>
        <w:t>C(PAR-RESP)</w:t>
      </w:r>
      <w:r w:rsidRPr="00FA362E">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FA362E">
        <w:rPr>
          <w:lang w:val="sk-SK"/>
        </w:rPr>
        <w:t xml:space="preserve"> s najvyššou absolútnou hodnotu korelácie, vyjadruje silu väzby medzi parametrom a respiráciou pri najvhodnejšom posune</w:t>
      </w:r>
    </w:p>
    <w:p w14:paraId="4892AB71" w14:textId="77777777" w:rsidR="00CE547F" w:rsidRPr="00FA362E" w:rsidRDefault="00CE547F" w:rsidP="00CE547F">
      <w:pPr>
        <w:pStyle w:val="ListParagraph"/>
        <w:numPr>
          <w:ilvl w:val="0"/>
          <w:numId w:val="23"/>
        </w:numPr>
        <w:rPr>
          <w:lang w:val="sk-SK"/>
        </w:rPr>
      </w:pPr>
      <w:r w:rsidRPr="00FA362E">
        <w:rPr>
          <w:b/>
          <w:lang w:val="sk-SK"/>
        </w:rPr>
        <w:t>PS(PAR-RESP)</w:t>
      </w:r>
      <w:r w:rsidRPr="00FA362E">
        <w:rPr>
          <w:lang w:val="sk-SK"/>
        </w:rPr>
        <w:t xml:space="preserve">: fázový posun parametra </w:t>
      </w:r>
      <w:r w:rsidRPr="00FA362E">
        <w:rPr>
          <w:b/>
          <w:lang w:val="sk-SK"/>
        </w:rPr>
        <w:t xml:space="preserve">C(PAR-RESP) </w:t>
      </w:r>
      <w:r w:rsidRPr="00FA362E">
        <w:rPr>
          <w:lang w:val="sk-SK"/>
        </w:rPr>
        <w:t>vynásobený 100ms. Fázový posun vyjadruje oneskorenie krivky parametra pri ktorom dosiahla s respiráciou najvyššou absolútnou hodnotu korelačného koeficientu.</w:t>
      </w:r>
    </w:p>
    <w:p w14:paraId="3DC7F694" w14:textId="77777777" w:rsidR="00CE547F" w:rsidRPr="00FA362E" w:rsidRDefault="00CE547F" w:rsidP="00CE547F">
      <w:pPr>
        <w:rPr>
          <w:lang w:val="sk-SK"/>
        </w:rPr>
      </w:pPr>
    </w:p>
    <w:p w14:paraId="3B4B4E27" w14:textId="3A7814D3" w:rsidR="00CE547F" w:rsidRPr="00FA362E" w:rsidRDefault="00CE547F" w:rsidP="00CE547F">
      <w:pPr>
        <w:rPr>
          <w:lang w:val="sk-SK"/>
        </w:rPr>
      </w:pPr>
      <w:r w:rsidRPr="00FA362E">
        <w:rPr>
          <w:lang w:val="sk-SK"/>
        </w:rPr>
        <w:t xml:space="preserve">Čím vyššia absolútna hodnota korelačného koeficientu </w:t>
      </w:r>
      <w:r w:rsidRPr="00FA362E">
        <w:rPr>
          <w:b/>
          <w:lang w:val="sk-SK"/>
        </w:rPr>
        <w:t>C(PAR-RESP)</w:t>
      </w:r>
      <w:r w:rsidRPr="00FA362E">
        <w:rPr>
          <w:lang w:val="sk-SK"/>
        </w:rPr>
        <w:t xml:space="preserve">, tým silnejšia väzba parametra na respiráciu. Záporné znamienko pri hodnote korelačného koeficientu znamená obrátenú reakciu parametra na respiráciu – fázový posun 5 sekúnd. Parameter s hodnota </w:t>
      </w:r>
      <w:r w:rsidRPr="00FA362E">
        <w:rPr>
          <w:b/>
          <w:lang w:val="sk-SK"/>
        </w:rPr>
        <w:t>C(PAR-RESP)</w:t>
      </w:r>
      <w:r w:rsidRPr="00FA362E">
        <w:rPr>
          <w:lang w:val="sk-SK"/>
        </w:rPr>
        <w:t xml:space="preserve"> vyššou ako 0,5 je považovaná za lineárne závislý s respiráciou. Výsledné hodnoty pre všetky parametre pre hlboké aj spontánne dýchanie uvádza</w:t>
      </w:r>
      <w:r>
        <w:rPr>
          <w:lang w:val="sk-SK"/>
        </w:rPr>
        <w:t xml:space="preserve"> </w:t>
      </w:r>
      <w:r w:rsidR="008B52DD">
        <w:rPr>
          <w:lang w:val="sk-SK"/>
        </w:rPr>
        <w:fldChar w:fldCharType="begin"/>
      </w:r>
      <w:r w:rsidR="008B52DD">
        <w:rPr>
          <w:lang w:val="sk-SK"/>
        </w:rPr>
        <w:instrText xml:space="preserve"> REF _Ref513920337 \h </w:instrText>
      </w:r>
      <w:r w:rsidR="008B52DD">
        <w:rPr>
          <w:lang w:val="sk-SK"/>
        </w:rPr>
      </w:r>
      <w:r w:rsidR="008B52DD">
        <w:rPr>
          <w:lang w:val="sk-SK"/>
        </w:rPr>
        <w:fldChar w:fldCharType="separate"/>
      </w:r>
      <w:r w:rsidR="00F95B9C">
        <w:t xml:space="preserve">Tabuľka </w:t>
      </w:r>
      <w:r w:rsidR="00F95B9C">
        <w:rPr>
          <w:noProof/>
        </w:rPr>
        <w:t>13</w:t>
      </w:r>
      <w:r w:rsidR="008B52DD">
        <w:rPr>
          <w:lang w:val="sk-SK"/>
        </w:rPr>
        <w:fldChar w:fldCharType="end"/>
      </w:r>
      <w:r w:rsidRPr="00FA362E">
        <w:rPr>
          <w:lang w:val="sk-SK"/>
        </w:rPr>
        <w:t>. Bola spočítaná popisná štatistika: medián (0.25 % kvantil; 0.75 % kvantil) pre popis meraní súboru 30-tich dobrovoľníkov. Parametre impedancie sú v tabuľke usporiadané zostupne od kanálov umiestnených najbližšie srdcu (hruď, krk) po kanály najďalej od srdca (ruky, nohy). Zelenou farbou sú zvýraznené parametre, ktoré dosiahli hodnotu korelačného koeficientu vyššiu ako 0,5.</w:t>
      </w:r>
    </w:p>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CE547F" w:rsidRPr="00FA362E" w14:paraId="4CFC4CBF" w14:textId="77777777" w:rsidTr="00452ADC">
        <w:trPr>
          <w:trHeight w:val="300"/>
          <w:jc w:val="center"/>
        </w:trPr>
        <w:tc>
          <w:tcPr>
            <w:tcW w:w="1400" w:type="dxa"/>
            <w:vMerge w:val="restart"/>
            <w:tcBorders>
              <w:top w:val="nil"/>
              <w:left w:val="nil"/>
              <w:bottom w:val="nil"/>
              <w:right w:val="nil"/>
            </w:tcBorders>
            <w:shd w:val="clear" w:color="auto" w:fill="auto"/>
            <w:vAlign w:val="center"/>
            <w:hideMark/>
          </w:tcPr>
          <w:p w14:paraId="53020575" w14:textId="77777777" w:rsidR="00CE547F" w:rsidRPr="00FA362E" w:rsidRDefault="00CE547F" w:rsidP="00452ADC">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14:paraId="0F984ACC"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20"/>
                <w:lang w:val="sk-SK"/>
              </w:rPr>
            </w:pPr>
            <w:r w:rsidRPr="00FA362E">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14:paraId="607A4029"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20"/>
                <w:lang w:val="sk-SK"/>
              </w:rPr>
            </w:pPr>
            <w:r w:rsidRPr="00FA362E">
              <w:rPr>
                <w:rFonts w:ascii="Arial" w:hAnsi="Arial" w:cs="Arial"/>
                <w:b/>
                <w:bCs/>
                <w:color w:val="000000"/>
                <w:sz w:val="20"/>
                <w:lang w:val="sk-SK"/>
              </w:rPr>
              <w:t>Spontánne dýchanie</w:t>
            </w:r>
          </w:p>
        </w:tc>
      </w:tr>
      <w:tr w:rsidR="00CE547F" w:rsidRPr="00FA362E" w14:paraId="7342457C" w14:textId="77777777" w:rsidTr="00452ADC">
        <w:trPr>
          <w:trHeight w:val="495"/>
          <w:jc w:val="center"/>
        </w:trPr>
        <w:tc>
          <w:tcPr>
            <w:tcW w:w="1400" w:type="dxa"/>
            <w:vMerge/>
            <w:tcBorders>
              <w:top w:val="nil"/>
              <w:left w:val="nil"/>
              <w:bottom w:val="nil"/>
              <w:right w:val="nil"/>
            </w:tcBorders>
            <w:vAlign w:val="center"/>
            <w:hideMark/>
          </w:tcPr>
          <w:p w14:paraId="06190BCA" w14:textId="77777777" w:rsidR="00CE547F" w:rsidRPr="00FA362E" w:rsidRDefault="00CE547F" w:rsidP="00452ADC">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14:paraId="09E5F40A"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14:paraId="55CFEB30"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14:paraId="247E7C30"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14:paraId="236EF88F"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PS (PAR-RESP; s)</w:t>
            </w:r>
          </w:p>
        </w:tc>
      </w:tr>
      <w:tr w:rsidR="00CE547F" w:rsidRPr="00FA362E" w14:paraId="5C41E420"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70A77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3 </w:t>
            </w:r>
            <w:r w:rsidRPr="00FA362E">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14:paraId="0CD4B4E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14:paraId="572DD33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14:paraId="140DE7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14:paraId="74898F0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0.00 (0.00; 0.00)</w:t>
            </w:r>
          </w:p>
        </w:tc>
      </w:tr>
      <w:tr w:rsidR="00CE547F" w:rsidRPr="00FA362E" w14:paraId="47A84B97" w14:textId="77777777" w:rsidTr="00452ADC">
        <w:trPr>
          <w:trHeight w:val="240"/>
          <w:jc w:val="center"/>
        </w:trPr>
        <w:tc>
          <w:tcPr>
            <w:tcW w:w="1400" w:type="dxa"/>
            <w:tcBorders>
              <w:top w:val="nil"/>
              <w:left w:val="nil"/>
              <w:bottom w:val="nil"/>
              <w:right w:val="nil"/>
            </w:tcBorders>
            <w:shd w:val="clear" w:color="auto" w:fill="auto"/>
            <w:vAlign w:val="center"/>
            <w:hideMark/>
          </w:tcPr>
          <w:p w14:paraId="66D989F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4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28DFF7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14:paraId="5C8DC64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14:paraId="45FB7F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14:paraId="5C586F0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0.00 (0.00; 0.00)</w:t>
            </w:r>
          </w:p>
        </w:tc>
      </w:tr>
      <w:tr w:rsidR="00CE547F" w:rsidRPr="00FA362E" w14:paraId="167CA85A" w14:textId="77777777" w:rsidTr="00452ADC">
        <w:trPr>
          <w:trHeight w:val="240"/>
          <w:jc w:val="center"/>
        </w:trPr>
        <w:tc>
          <w:tcPr>
            <w:tcW w:w="1400" w:type="dxa"/>
            <w:tcBorders>
              <w:top w:val="nil"/>
              <w:left w:val="nil"/>
              <w:bottom w:val="nil"/>
              <w:right w:val="nil"/>
            </w:tcBorders>
            <w:shd w:val="clear" w:color="auto" w:fill="auto"/>
            <w:vAlign w:val="center"/>
            <w:hideMark/>
          </w:tcPr>
          <w:p w14:paraId="1E68B6D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23B784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14:paraId="2E810BC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27AE04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14:paraId="59EA8EF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3.45 (2.60; 5.40)</w:t>
            </w:r>
          </w:p>
        </w:tc>
      </w:tr>
      <w:tr w:rsidR="00CE547F" w:rsidRPr="00FA362E" w14:paraId="5FAB2E05" w14:textId="77777777" w:rsidTr="00452ADC">
        <w:trPr>
          <w:trHeight w:val="240"/>
          <w:jc w:val="center"/>
        </w:trPr>
        <w:tc>
          <w:tcPr>
            <w:tcW w:w="1400" w:type="dxa"/>
            <w:tcBorders>
              <w:top w:val="nil"/>
              <w:left w:val="nil"/>
              <w:bottom w:val="nil"/>
              <w:right w:val="nil"/>
            </w:tcBorders>
            <w:shd w:val="clear" w:color="auto" w:fill="auto"/>
            <w:vAlign w:val="center"/>
            <w:hideMark/>
          </w:tcPr>
          <w:p w14:paraId="475344C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2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6081ABE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14:paraId="69ADA10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4508568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14:paraId="6BEC34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(2.60; 4.80)</w:t>
            </w:r>
          </w:p>
        </w:tc>
      </w:tr>
      <w:tr w:rsidR="00CE547F" w:rsidRPr="00FA362E" w14:paraId="60F658D3" w14:textId="77777777" w:rsidTr="00452ADC">
        <w:trPr>
          <w:trHeight w:val="240"/>
          <w:jc w:val="center"/>
        </w:trPr>
        <w:tc>
          <w:tcPr>
            <w:tcW w:w="1400" w:type="dxa"/>
            <w:tcBorders>
              <w:top w:val="nil"/>
              <w:left w:val="nil"/>
              <w:bottom w:val="nil"/>
              <w:right w:val="nil"/>
            </w:tcBorders>
            <w:shd w:val="clear" w:color="auto" w:fill="auto"/>
            <w:vAlign w:val="center"/>
            <w:hideMark/>
          </w:tcPr>
          <w:p w14:paraId="45115E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13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66897D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14:paraId="3595D9E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14:paraId="50D5B26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14:paraId="312B30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(2.10; 3.90)</w:t>
            </w:r>
          </w:p>
        </w:tc>
      </w:tr>
      <w:tr w:rsidR="00CE547F" w:rsidRPr="00FA362E" w14:paraId="0ED3D617" w14:textId="77777777" w:rsidTr="00452ADC">
        <w:trPr>
          <w:trHeight w:val="240"/>
          <w:jc w:val="center"/>
        </w:trPr>
        <w:tc>
          <w:tcPr>
            <w:tcW w:w="1400" w:type="dxa"/>
            <w:tcBorders>
              <w:top w:val="nil"/>
              <w:left w:val="nil"/>
              <w:bottom w:val="nil"/>
              <w:right w:val="nil"/>
            </w:tcBorders>
            <w:shd w:val="clear" w:color="auto" w:fill="auto"/>
            <w:vAlign w:val="center"/>
            <w:hideMark/>
          </w:tcPr>
          <w:p w14:paraId="65BA6E8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14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C2FA6C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14:paraId="0B1F24A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14:paraId="44CDB8C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14:paraId="2336F7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(2.50; 4.70)</w:t>
            </w:r>
          </w:p>
        </w:tc>
      </w:tr>
      <w:tr w:rsidR="00CE547F" w:rsidRPr="00FA362E" w14:paraId="66726DB7" w14:textId="77777777" w:rsidTr="00452ADC">
        <w:trPr>
          <w:trHeight w:val="240"/>
          <w:jc w:val="center"/>
        </w:trPr>
        <w:tc>
          <w:tcPr>
            <w:tcW w:w="1400" w:type="dxa"/>
            <w:tcBorders>
              <w:top w:val="nil"/>
              <w:left w:val="nil"/>
              <w:bottom w:val="nil"/>
              <w:right w:val="nil"/>
            </w:tcBorders>
            <w:shd w:val="clear" w:color="auto" w:fill="auto"/>
            <w:vAlign w:val="center"/>
            <w:hideMark/>
          </w:tcPr>
          <w:p w14:paraId="6FC8E0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15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85AB9B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14:paraId="1B947D1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14:paraId="2A8F0D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14:paraId="4D08D22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3.55 (2.50; 5.90)</w:t>
            </w:r>
          </w:p>
        </w:tc>
      </w:tr>
      <w:tr w:rsidR="00CE547F" w:rsidRPr="00FA362E" w14:paraId="1BEBF622" w14:textId="77777777" w:rsidTr="00452ADC">
        <w:trPr>
          <w:trHeight w:val="240"/>
          <w:jc w:val="center"/>
        </w:trPr>
        <w:tc>
          <w:tcPr>
            <w:tcW w:w="1400" w:type="dxa"/>
            <w:tcBorders>
              <w:top w:val="nil"/>
              <w:left w:val="nil"/>
              <w:bottom w:val="nil"/>
              <w:right w:val="nil"/>
            </w:tcBorders>
            <w:shd w:val="clear" w:color="auto" w:fill="auto"/>
            <w:vAlign w:val="center"/>
            <w:hideMark/>
          </w:tcPr>
          <w:p w14:paraId="4EE7FF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16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14:paraId="3554661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14:paraId="01DCC69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14:paraId="0DBB40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14:paraId="63AA6B8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3.85 (1.10; 7.70)</w:t>
            </w:r>
          </w:p>
        </w:tc>
      </w:tr>
      <w:tr w:rsidR="00CE547F" w:rsidRPr="00FA362E" w14:paraId="54DDFDF3" w14:textId="77777777" w:rsidTr="00452ADC">
        <w:trPr>
          <w:trHeight w:val="240"/>
          <w:jc w:val="center"/>
        </w:trPr>
        <w:tc>
          <w:tcPr>
            <w:tcW w:w="1400" w:type="dxa"/>
            <w:tcBorders>
              <w:top w:val="nil"/>
              <w:left w:val="nil"/>
              <w:bottom w:val="nil"/>
              <w:right w:val="nil"/>
            </w:tcBorders>
            <w:shd w:val="clear" w:color="auto" w:fill="auto"/>
            <w:vAlign w:val="center"/>
            <w:hideMark/>
          </w:tcPr>
          <w:p w14:paraId="464E32E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5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1034C0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14:paraId="3688F51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14:paraId="3F2F954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14:paraId="1F7E8C6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2.80 (2.40; 4.80)</w:t>
            </w:r>
          </w:p>
        </w:tc>
      </w:tr>
      <w:tr w:rsidR="00CE547F" w:rsidRPr="00FA362E" w14:paraId="05660A62" w14:textId="77777777" w:rsidTr="00452ADC">
        <w:trPr>
          <w:trHeight w:val="240"/>
          <w:jc w:val="center"/>
        </w:trPr>
        <w:tc>
          <w:tcPr>
            <w:tcW w:w="1400" w:type="dxa"/>
            <w:tcBorders>
              <w:top w:val="nil"/>
              <w:left w:val="nil"/>
              <w:bottom w:val="nil"/>
              <w:right w:val="nil"/>
            </w:tcBorders>
            <w:shd w:val="clear" w:color="auto" w:fill="auto"/>
            <w:vAlign w:val="center"/>
            <w:hideMark/>
          </w:tcPr>
          <w:p w14:paraId="636430A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6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15AAC37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14:paraId="531A904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14:paraId="3D1E46B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14:paraId="4D8BC0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2.80 (2.40; 4.80)</w:t>
            </w:r>
          </w:p>
        </w:tc>
      </w:tr>
      <w:tr w:rsidR="00CE547F" w:rsidRPr="00FA362E" w14:paraId="69066099" w14:textId="77777777" w:rsidTr="00452ADC">
        <w:trPr>
          <w:trHeight w:val="240"/>
          <w:jc w:val="center"/>
        </w:trPr>
        <w:tc>
          <w:tcPr>
            <w:tcW w:w="1400" w:type="dxa"/>
            <w:tcBorders>
              <w:top w:val="nil"/>
              <w:left w:val="nil"/>
              <w:bottom w:val="nil"/>
              <w:right w:val="nil"/>
            </w:tcBorders>
            <w:shd w:val="clear" w:color="auto" w:fill="auto"/>
            <w:vAlign w:val="center"/>
            <w:hideMark/>
          </w:tcPr>
          <w:p w14:paraId="36A9177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7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FF4E24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14:paraId="4098A4C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14:paraId="3AF6B6A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14:paraId="25CA9D6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(2.70; 5.40)</w:t>
            </w:r>
          </w:p>
        </w:tc>
      </w:tr>
      <w:tr w:rsidR="00CE547F" w:rsidRPr="00FA362E" w14:paraId="40EEBDD8"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34B4AD0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8 </w:t>
            </w:r>
            <w:r w:rsidRPr="00FA362E">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14:paraId="125F423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14:paraId="6B7BC27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14:paraId="05E05FE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14:paraId="0BCC8A9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(2.40; 5.20)</w:t>
            </w:r>
          </w:p>
        </w:tc>
      </w:tr>
      <w:tr w:rsidR="00CE547F" w:rsidRPr="00FA362E" w14:paraId="1AE7D371"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D74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3</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6F5036B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14:paraId="734F598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14:paraId="462B5F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14:paraId="08EA2D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(0.00; 1.00)</w:t>
            </w:r>
          </w:p>
        </w:tc>
      </w:tr>
      <w:tr w:rsidR="00CE547F" w:rsidRPr="00FA362E" w14:paraId="3408D2F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4AA75E5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4</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11DBADC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14:paraId="33A5F07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14:paraId="00073B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14:paraId="3086877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0.10 (0.00; 2.70)</w:t>
            </w:r>
          </w:p>
        </w:tc>
      </w:tr>
      <w:tr w:rsidR="00CE547F" w:rsidRPr="00FA362E" w14:paraId="7C6A343F"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1929F01" w14:textId="77777777" w:rsidR="00CE547F" w:rsidRPr="00FA362E" w:rsidRDefault="00CE547F" w:rsidP="00452ADC">
            <w:pPr>
              <w:overflowPunct/>
              <w:autoSpaceDE/>
              <w:autoSpaceDN/>
              <w:adjustRightInd/>
              <w:spacing w:line="240" w:lineRule="auto"/>
              <w:textAlignment w:val="auto"/>
              <w:rPr>
                <w:rFonts w:ascii="Arial" w:hAnsi="Arial" w:cs="Arial"/>
                <w:sz w:val="16"/>
                <w:szCs w:val="16"/>
                <w:lang w:val="sk-SK"/>
              </w:rPr>
            </w:pPr>
            <w:r w:rsidRPr="00FA362E">
              <w:rPr>
                <w:rFonts w:ascii="Arial" w:hAnsi="Arial" w:cs="Arial"/>
                <w:sz w:val="16"/>
                <w:szCs w:val="16"/>
                <w:lang w:val="sk-SK"/>
              </w:rPr>
              <w:t>dZ</w:t>
            </w:r>
            <w:r w:rsidRPr="00FA362E">
              <w:rPr>
                <w:rFonts w:ascii="Calibri" w:hAnsi="Calibri" w:cs="Calibri"/>
                <w:color w:val="000000"/>
                <w:sz w:val="16"/>
                <w:szCs w:val="16"/>
                <w:vertAlign w:val="subscript"/>
                <w:lang w:val="sk-SK"/>
              </w:rPr>
              <w:t>1</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00EACF9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14:paraId="4B29BE3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14:paraId="1B7374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14:paraId="374F688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2.70 (0.90; 3.70)</w:t>
            </w:r>
          </w:p>
        </w:tc>
      </w:tr>
      <w:tr w:rsidR="00CE547F" w:rsidRPr="00FA362E" w14:paraId="478E6E6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116344FC" w14:textId="77777777" w:rsidR="00CE547F" w:rsidRPr="00FA362E" w:rsidRDefault="00CE547F" w:rsidP="00452ADC">
            <w:pPr>
              <w:overflowPunct/>
              <w:autoSpaceDE/>
              <w:autoSpaceDN/>
              <w:adjustRightInd/>
              <w:spacing w:line="240" w:lineRule="auto"/>
              <w:textAlignment w:val="auto"/>
              <w:rPr>
                <w:rFonts w:ascii="Arial" w:hAnsi="Arial" w:cs="Arial"/>
                <w:sz w:val="16"/>
                <w:szCs w:val="16"/>
                <w:lang w:val="sk-SK"/>
              </w:rPr>
            </w:pPr>
            <w:r w:rsidRPr="00FA362E">
              <w:rPr>
                <w:rFonts w:ascii="Arial" w:hAnsi="Arial" w:cs="Arial"/>
                <w:sz w:val="16"/>
                <w:szCs w:val="16"/>
                <w:lang w:val="sk-SK"/>
              </w:rPr>
              <w:t>dZ</w:t>
            </w:r>
            <w:r w:rsidRPr="00FA362E">
              <w:rPr>
                <w:rFonts w:ascii="Calibri" w:hAnsi="Calibri" w:cs="Calibri"/>
                <w:color w:val="000000"/>
                <w:sz w:val="16"/>
                <w:szCs w:val="16"/>
                <w:vertAlign w:val="subscript"/>
                <w:lang w:val="sk-SK"/>
              </w:rPr>
              <w:t>2</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285A20D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14:paraId="24AA687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14:paraId="3875817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14:paraId="0EF427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2.75 (0.50; 3.50)</w:t>
            </w:r>
          </w:p>
        </w:tc>
      </w:tr>
      <w:tr w:rsidR="00CE547F" w:rsidRPr="00FA362E" w14:paraId="02BE597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3E2EA6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13</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1EAE06D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14:paraId="1548B15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14:paraId="20C8CEB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14:paraId="52AE45F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3.15 (0.10; 5.30)</w:t>
            </w:r>
          </w:p>
        </w:tc>
      </w:tr>
      <w:tr w:rsidR="00CE547F" w:rsidRPr="00FA362E" w14:paraId="0D5F6F7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B7AEA1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14</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1572851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14:paraId="656897F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14:paraId="789A21E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14:paraId="4C12EEC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(1.70; 4.50)</w:t>
            </w:r>
          </w:p>
        </w:tc>
      </w:tr>
      <w:tr w:rsidR="00CE547F" w:rsidRPr="00FA362E" w14:paraId="452C7CD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43BE9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15</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3EF252B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14:paraId="715CC78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14:paraId="0F5F0F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14:paraId="4CD93E0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3.25 (2.00; 4.40)</w:t>
            </w:r>
          </w:p>
        </w:tc>
      </w:tr>
      <w:tr w:rsidR="00CE547F" w:rsidRPr="00FA362E" w14:paraId="2A189005"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6BDFAB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16</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51489B5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14:paraId="697D514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14:paraId="07A3A20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14:paraId="2B8BB7D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3.40 (2.50; 4.60)</w:t>
            </w:r>
          </w:p>
        </w:tc>
      </w:tr>
      <w:tr w:rsidR="00CE547F" w:rsidRPr="00FA362E" w14:paraId="02CA323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0B59CC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5</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0EFED66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14:paraId="6173E4A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14:paraId="36173C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14:paraId="3474E03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0.50 (0.00; 3.80)</w:t>
            </w:r>
          </w:p>
        </w:tc>
      </w:tr>
      <w:tr w:rsidR="00CE547F" w:rsidRPr="00FA362E" w14:paraId="59443A83"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1D1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6</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536A665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14:paraId="33E4AD5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14:paraId="66DA89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14:paraId="68DF4AC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0.85 (0.00; 3.40)</w:t>
            </w:r>
          </w:p>
        </w:tc>
      </w:tr>
      <w:tr w:rsidR="00CE547F" w:rsidRPr="00FA362E" w14:paraId="7834E8A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985905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7</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03FFA19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14:paraId="00E6EFFB"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14:paraId="369126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14:paraId="7984D6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(2.20; 5.00)</w:t>
            </w:r>
          </w:p>
        </w:tc>
      </w:tr>
      <w:tr w:rsidR="00CE547F" w:rsidRPr="00FA362E" w14:paraId="0781E671" w14:textId="77777777" w:rsidTr="00452ADC">
        <w:trPr>
          <w:trHeight w:val="240"/>
          <w:jc w:val="center"/>
        </w:trPr>
        <w:tc>
          <w:tcPr>
            <w:tcW w:w="1400" w:type="dxa"/>
            <w:tcBorders>
              <w:top w:val="nil"/>
              <w:left w:val="nil"/>
              <w:bottom w:val="single" w:sz="4" w:space="0" w:color="auto"/>
              <w:right w:val="nil"/>
            </w:tcBorders>
            <w:shd w:val="clear" w:color="auto" w:fill="auto"/>
            <w:noWrap/>
            <w:vAlign w:val="bottom"/>
            <w:hideMark/>
          </w:tcPr>
          <w:p w14:paraId="20CE4A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8</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14:paraId="25081A8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14:paraId="42EE2B6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14:paraId="46039BA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14:paraId="137841D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3.70 (3.10; 6.90)</w:t>
            </w:r>
          </w:p>
        </w:tc>
      </w:tr>
      <w:tr w:rsidR="00CE547F" w:rsidRPr="00FA362E" w14:paraId="3C8C208D" w14:textId="77777777" w:rsidTr="00452ADC">
        <w:trPr>
          <w:trHeight w:val="240"/>
          <w:jc w:val="center"/>
        </w:trPr>
        <w:tc>
          <w:tcPr>
            <w:tcW w:w="1400" w:type="dxa"/>
            <w:tcBorders>
              <w:top w:val="nil"/>
              <w:left w:val="nil"/>
              <w:bottom w:val="nil"/>
              <w:right w:val="nil"/>
            </w:tcBorders>
            <w:shd w:val="clear" w:color="auto" w:fill="auto"/>
            <w:vAlign w:val="center"/>
            <w:hideMark/>
          </w:tcPr>
          <w:p w14:paraId="1D7225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3F1BAF7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14:paraId="242757B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14:paraId="145D38D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14:paraId="575A416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1.75 (0.30; 3.50)</w:t>
            </w:r>
          </w:p>
        </w:tc>
      </w:tr>
      <w:tr w:rsidR="00CE547F" w:rsidRPr="00FA362E" w14:paraId="05EC1CDD" w14:textId="77777777" w:rsidTr="00452ADC">
        <w:trPr>
          <w:trHeight w:val="240"/>
          <w:jc w:val="center"/>
        </w:trPr>
        <w:tc>
          <w:tcPr>
            <w:tcW w:w="1400" w:type="dxa"/>
            <w:tcBorders>
              <w:top w:val="nil"/>
              <w:left w:val="nil"/>
              <w:bottom w:val="nil"/>
              <w:right w:val="nil"/>
            </w:tcBorders>
            <w:shd w:val="clear" w:color="auto" w:fill="auto"/>
            <w:vAlign w:val="center"/>
            <w:hideMark/>
          </w:tcPr>
          <w:p w14:paraId="66C99F0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5FE6DFA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14:paraId="371E08A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14:paraId="163E5D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14:paraId="719BED5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2.05 (1.60; 2.70)</w:t>
            </w:r>
          </w:p>
        </w:tc>
      </w:tr>
      <w:tr w:rsidR="00CE547F" w:rsidRPr="00FA362E" w14:paraId="6AD4C562" w14:textId="77777777" w:rsidTr="00452ADC">
        <w:trPr>
          <w:trHeight w:val="240"/>
          <w:jc w:val="center"/>
        </w:trPr>
        <w:tc>
          <w:tcPr>
            <w:tcW w:w="1400" w:type="dxa"/>
            <w:tcBorders>
              <w:top w:val="nil"/>
              <w:left w:val="nil"/>
              <w:bottom w:val="nil"/>
              <w:right w:val="nil"/>
            </w:tcBorders>
            <w:shd w:val="clear" w:color="auto" w:fill="auto"/>
            <w:vAlign w:val="center"/>
            <w:hideMark/>
          </w:tcPr>
          <w:p w14:paraId="4E1BF51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5-7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2195828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14:paraId="7FBCC6A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14:paraId="081E30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14:paraId="094659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3.95 (1.70; 5.70)</w:t>
            </w:r>
          </w:p>
        </w:tc>
      </w:tr>
      <w:tr w:rsidR="00CE547F" w:rsidRPr="00FA362E" w14:paraId="24E66211" w14:textId="77777777" w:rsidTr="00452ADC">
        <w:trPr>
          <w:trHeight w:val="240"/>
          <w:jc w:val="center"/>
        </w:trPr>
        <w:tc>
          <w:tcPr>
            <w:tcW w:w="1400" w:type="dxa"/>
            <w:tcBorders>
              <w:top w:val="nil"/>
              <w:left w:val="nil"/>
              <w:bottom w:val="nil"/>
              <w:right w:val="nil"/>
            </w:tcBorders>
            <w:shd w:val="clear" w:color="auto" w:fill="auto"/>
            <w:vAlign w:val="center"/>
            <w:hideMark/>
          </w:tcPr>
          <w:p w14:paraId="7FA52E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EF0D06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14:paraId="7777A37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14:paraId="43C6A79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14:paraId="3717BE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2.30 (1.60; 3.10)</w:t>
            </w:r>
          </w:p>
        </w:tc>
      </w:tr>
      <w:tr w:rsidR="00CE547F" w:rsidRPr="00FA362E" w14:paraId="76EDAF47" w14:textId="77777777" w:rsidTr="00452ADC">
        <w:trPr>
          <w:trHeight w:val="240"/>
          <w:jc w:val="center"/>
        </w:trPr>
        <w:tc>
          <w:tcPr>
            <w:tcW w:w="1400" w:type="dxa"/>
            <w:tcBorders>
              <w:top w:val="nil"/>
              <w:left w:val="nil"/>
              <w:bottom w:val="nil"/>
              <w:right w:val="nil"/>
            </w:tcBorders>
            <w:shd w:val="clear" w:color="auto" w:fill="auto"/>
            <w:vAlign w:val="center"/>
            <w:hideMark/>
          </w:tcPr>
          <w:p w14:paraId="354CEAB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2-8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62D60FD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14:paraId="492B0B1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14:paraId="1354621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14:paraId="2744012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2.10 (0.60; 5.10)</w:t>
            </w:r>
          </w:p>
        </w:tc>
      </w:tr>
      <w:tr w:rsidR="00CE547F" w:rsidRPr="00FA362E" w14:paraId="36378158" w14:textId="77777777" w:rsidTr="00452ADC">
        <w:trPr>
          <w:trHeight w:val="240"/>
          <w:jc w:val="center"/>
        </w:trPr>
        <w:tc>
          <w:tcPr>
            <w:tcW w:w="1400" w:type="dxa"/>
            <w:tcBorders>
              <w:top w:val="nil"/>
              <w:left w:val="nil"/>
              <w:bottom w:val="nil"/>
              <w:right w:val="nil"/>
            </w:tcBorders>
            <w:shd w:val="clear" w:color="auto" w:fill="auto"/>
            <w:vAlign w:val="center"/>
            <w:hideMark/>
          </w:tcPr>
          <w:p w14:paraId="176A1CC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5CDE93A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14:paraId="61D3183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14:paraId="7A55498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14:paraId="34F1AAF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2.10 (1.40; 2.70)</w:t>
            </w:r>
          </w:p>
        </w:tc>
      </w:tr>
      <w:tr w:rsidR="00CE547F" w:rsidRPr="00FA362E" w14:paraId="1E37EF7B" w14:textId="77777777" w:rsidTr="00452ADC">
        <w:trPr>
          <w:trHeight w:val="240"/>
          <w:jc w:val="center"/>
        </w:trPr>
        <w:tc>
          <w:tcPr>
            <w:tcW w:w="1400" w:type="dxa"/>
            <w:tcBorders>
              <w:top w:val="nil"/>
              <w:left w:val="nil"/>
              <w:bottom w:val="nil"/>
              <w:right w:val="nil"/>
            </w:tcBorders>
            <w:shd w:val="clear" w:color="auto" w:fill="auto"/>
            <w:vAlign w:val="center"/>
            <w:hideMark/>
          </w:tcPr>
          <w:p w14:paraId="0A69E3B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6-8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1B528A2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14:paraId="488BA2E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14:paraId="2FF49D5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14:paraId="5644889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3.55 (0.70; 6.00)</w:t>
            </w:r>
          </w:p>
        </w:tc>
      </w:tr>
      <w:tr w:rsidR="00CE547F" w:rsidRPr="00FA362E" w14:paraId="317C2A0B" w14:textId="77777777" w:rsidTr="00452ADC">
        <w:trPr>
          <w:trHeight w:val="240"/>
          <w:jc w:val="center"/>
        </w:trPr>
        <w:tc>
          <w:tcPr>
            <w:tcW w:w="1400" w:type="dxa"/>
            <w:tcBorders>
              <w:top w:val="nil"/>
              <w:left w:val="nil"/>
              <w:bottom w:val="nil"/>
              <w:right w:val="nil"/>
            </w:tcBorders>
            <w:shd w:val="clear" w:color="auto" w:fill="auto"/>
            <w:vAlign w:val="center"/>
            <w:hideMark/>
          </w:tcPr>
          <w:p w14:paraId="62EAFC2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6BD74B8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14:paraId="3D79C6E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14:paraId="03D0306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14:paraId="64DDF13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2.25 (1.90; 5.00)</w:t>
            </w:r>
          </w:p>
        </w:tc>
      </w:tr>
      <w:tr w:rsidR="00CE547F" w:rsidRPr="00FA362E" w14:paraId="22990709" w14:textId="77777777" w:rsidTr="00452ADC">
        <w:trPr>
          <w:trHeight w:val="240"/>
          <w:jc w:val="center"/>
        </w:trPr>
        <w:tc>
          <w:tcPr>
            <w:tcW w:w="1400" w:type="dxa"/>
            <w:tcBorders>
              <w:top w:val="nil"/>
              <w:left w:val="nil"/>
              <w:bottom w:val="nil"/>
              <w:right w:val="nil"/>
            </w:tcBorders>
            <w:shd w:val="clear" w:color="auto" w:fill="auto"/>
            <w:vAlign w:val="center"/>
            <w:hideMark/>
          </w:tcPr>
          <w:p w14:paraId="0365B80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3-15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051715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14:paraId="7F768C3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14:paraId="01EE2A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14:paraId="28DC32E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2.45 (1.80; 3.20)</w:t>
            </w:r>
          </w:p>
        </w:tc>
      </w:tr>
      <w:tr w:rsidR="00CE547F" w:rsidRPr="00FA362E" w14:paraId="024BB185" w14:textId="77777777" w:rsidTr="00452ADC">
        <w:trPr>
          <w:trHeight w:val="240"/>
          <w:jc w:val="center"/>
        </w:trPr>
        <w:tc>
          <w:tcPr>
            <w:tcW w:w="1400" w:type="dxa"/>
            <w:tcBorders>
              <w:top w:val="nil"/>
              <w:left w:val="nil"/>
              <w:bottom w:val="nil"/>
              <w:right w:val="nil"/>
            </w:tcBorders>
            <w:shd w:val="clear" w:color="auto" w:fill="auto"/>
            <w:vAlign w:val="center"/>
            <w:hideMark/>
          </w:tcPr>
          <w:p w14:paraId="63AFA33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lastRenderedPageBreak/>
              <w:t>PWV</w:t>
            </w:r>
            <w:r w:rsidRPr="00FA362E">
              <w:rPr>
                <w:rFonts w:ascii="Calibri" w:hAnsi="Calibri" w:cs="Calibri"/>
                <w:color w:val="000000"/>
                <w:sz w:val="16"/>
                <w:szCs w:val="16"/>
                <w:vertAlign w:val="subscript"/>
                <w:lang w:val="sk-SK"/>
              </w:rPr>
              <w:t xml:space="preserve">13-15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6415184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14:paraId="1850FE1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14:paraId="7631595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14:paraId="5E3DC21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2.85 (1.00; 4.60)</w:t>
            </w:r>
          </w:p>
        </w:tc>
      </w:tr>
      <w:tr w:rsidR="00CE547F" w:rsidRPr="00FA362E" w14:paraId="086106C0" w14:textId="77777777" w:rsidTr="00452ADC">
        <w:trPr>
          <w:trHeight w:val="240"/>
          <w:jc w:val="center"/>
        </w:trPr>
        <w:tc>
          <w:tcPr>
            <w:tcW w:w="1400" w:type="dxa"/>
            <w:tcBorders>
              <w:top w:val="nil"/>
              <w:left w:val="nil"/>
              <w:bottom w:val="nil"/>
              <w:right w:val="nil"/>
            </w:tcBorders>
            <w:shd w:val="clear" w:color="auto" w:fill="auto"/>
            <w:vAlign w:val="center"/>
            <w:hideMark/>
          </w:tcPr>
          <w:p w14:paraId="2CE5E1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4-16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0A09EA5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14:paraId="396EC99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14:paraId="6A3981F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14:paraId="3B3C03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2.40 (2.00; 6.50)</w:t>
            </w:r>
          </w:p>
        </w:tc>
      </w:tr>
      <w:tr w:rsidR="00CE547F" w:rsidRPr="00FA362E" w14:paraId="650D747C" w14:textId="77777777" w:rsidTr="00452ADC">
        <w:trPr>
          <w:trHeight w:val="240"/>
          <w:jc w:val="center"/>
        </w:trPr>
        <w:tc>
          <w:tcPr>
            <w:tcW w:w="1400" w:type="dxa"/>
            <w:tcBorders>
              <w:top w:val="nil"/>
              <w:left w:val="nil"/>
              <w:bottom w:val="nil"/>
              <w:right w:val="nil"/>
            </w:tcBorders>
            <w:shd w:val="clear" w:color="auto" w:fill="auto"/>
            <w:vAlign w:val="center"/>
            <w:hideMark/>
          </w:tcPr>
          <w:p w14:paraId="0D4CB50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14-16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52C915F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14:paraId="075BC74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14:paraId="66F975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14:paraId="0B0BF6F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 (0.20; 4.10)</w:t>
            </w:r>
          </w:p>
        </w:tc>
      </w:tr>
      <w:tr w:rsidR="00CE547F" w:rsidRPr="00FA362E" w14:paraId="615F8926"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3A995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14:paraId="7319150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14:paraId="24480AB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14:paraId="7ACF638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14:paraId="012AC8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1.90 (1.70; 2.10)</w:t>
            </w:r>
          </w:p>
        </w:tc>
      </w:tr>
      <w:tr w:rsidR="00CE547F" w:rsidRPr="00FA362E" w14:paraId="1296A603" w14:textId="77777777" w:rsidTr="00452ADC">
        <w:trPr>
          <w:trHeight w:val="240"/>
          <w:jc w:val="center"/>
        </w:trPr>
        <w:tc>
          <w:tcPr>
            <w:tcW w:w="1400" w:type="dxa"/>
            <w:tcBorders>
              <w:top w:val="nil"/>
              <w:left w:val="nil"/>
              <w:bottom w:val="nil"/>
              <w:right w:val="nil"/>
            </w:tcBorders>
            <w:shd w:val="clear" w:color="auto" w:fill="auto"/>
            <w:vAlign w:val="center"/>
            <w:hideMark/>
          </w:tcPr>
          <w:p w14:paraId="291D6DA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14:paraId="6904150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14:paraId="5CA78F5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14:paraId="23323E9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14:paraId="59970B3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1.10 (0.70; 1.40)</w:t>
            </w:r>
          </w:p>
        </w:tc>
      </w:tr>
      <w:tr w:rsidR="00CE547F" w:rsidRPr="00FA362E" w14:paraId="6A0649EB" w14:textId="77777777" w:rsidTr="00452ADC">
        <w:trPr>
          <w:trHeight w:val="240"/>
          <w:jc w:val="center"/>
        </w:trPr>
        <w:tc>
          <w:tcPr>
            <w:tcW w:w="1400" w:type="dxa"/>
            <w:tcBorders>
              <w:top w:val="nil"/>
              <w:left w:val="nil"/>
              <w:bottom w:val="nil"/>
              <w:right w:val="nil"/>
            </w:tcBorders>
            <w:shd w:val="clear" w:color="auto" w:fill="auto"/>
            <w:vAlign w:val="center"/>
            <w:hideMark/>
          </w:tcPr>
          <w:p w14:paraId="386B70D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14:paraId="0CD3F6D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14:paraId="3AB0713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14:paraId="1DF3204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14:paraId="132ABF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2.25 (1.90; 2.80)</w:t>
            </w:r>
          </w:p>
        </w:tc>
      </w:tr>
      <w:tr w:rsidR="00CE547F" w:rsidRPr="00FA362E" w14:paraId="07326757" w14:textId="77777777" w:rsidTr="00452ADC">
        <w:trPr>
          <w:trHeight w:val="240"/>
          <w:jc w:val="center"/>
        </w:trPr>
        <w:tc>
          <w:tcPr>
            <w:tcW w:w="1400" w:type="dxa"/>
            <w:tcBorders>
              <w:top w:val="nil"/>
              <w:left w:val="nil"/>
              <w:bottom w:val="nil"/>
              <w:right w:val="nil"/>
            </w:tcBorders>
            <w:shd w:val="clear" w:color="auto" w:fill="auto"/>
            <w:vAlign w:val="center"/>
            <w:hideMark/>
          </w:tcPr>
          <w:p w14:paraId="0E4EB2B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14:paraId="7C29B62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14:paraId="673D89B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14:paraId="3ED967C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14:paraId="356F3AE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1.50 (1.20; 1.80)</w:t>
            </w:r>
          </w:p>
        </w:tc>
      </w:tr>
      <w:tr w:rsidR="00CE547F" w:rsidRPr="00FA362E" w14:paraId="6368A562" w14:textId="77777777" w:rsidTr="00452ADC">
        <w:trPr>
          <w:trHeight w:val="240"/>
          <w:jc w:val="center"/>
        </w:trPr>
        <w:tc>
          <w:tcPr>
            <w:tcW w:w="1400" w:type="dxa"/>
            <w:tcBorders>
              <w:top w:val="nil"/>
              <w:left w:val="nil"/>
              <w:bottom w:val="nil"/>
              <w:right w:val="nil"/>
            </w:tcBorders>
            <w:shd w:val="clear" w:color="auto" w:fill="auto"/>
            <w:vAlign w:val="center"/>
            <w:hideMark/>
          </w:tcPr>
          <w:p w14:paraId="33B31E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14:paraId="79A2AFFB"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14:paraId="71462A7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14:paraId="2BD801D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14:paraId="18CBF45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0.25 (0.00; 5.00)</w:t>
            </w:r>
          </w:p>
        </w:tc>
      </w:tr>
      <w:tr w:rsidR="00CE547F" w:rsidRPr="00FA362E" w14:paraId="3C21BA6C"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409D98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14:paraId="78E71F3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14:paraId="55A6BD1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14:paraId="78B0989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14:paraId="29DA70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0.10 (0.00; 4.10)</w:t>
            </w:r>
          </w:p>
        </w:tc>
      </w:tr>
      <w:tr w:rsidR="00CE547F" w:rsidRPr="00FA362E" w14:paraId="49897B44" w14:textId="77777777" w:rsidTr="00452ADC">
        <w:trPr>
          <w:trHeight w:val="240"/>
          <w:jc w:val="center"/>
        </w:trPr>
        <w:tc>
          <w:tcPr>
            <w:tcW w:w="1400" w:type="dxa"/>
            <w:tcBorders>
              <w:top w:val="nil"/>
              <w:left w:val="nil"/>
              <w:bottom w:val="nil"/>
              <w:right w:val="nil"/>
            </w:tcBorders>
            <w:shd w:val="clear" w:color="auto" w:fill="auto"/>
            <w:vAlign w:val="center"/>
            <w:hideMark/>
          </w:tcPr>
          <w:p w14:paraId="74F99AB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14:paraId="26B09A3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14:paraId="6019446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14:paraId="446269D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14:paraId="0E82C34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3.00 (0.00; 4.30)</w:t>
            </w:r>
          </w:p>
        </w:tc>
      </w:tr>
      <w:tr w:rsidR="00CE547F" w:rsidRPr="00FA362E" w14:paraId="0D1D6BFD" w14:textId="77777777" w:rsidTr="00452ADC">
        <w:trPr>
          <w:trHeight w:val="240"/>
          <w:jc w:val="center"/>
        </w:trPr>
        <w:tc>
          <w:tcPr>
            <w:tcW w:w="1400" w:type="dxa"/>
            <w:tcBorders>
              <w:top w:val="nil"/>
              <w:left w:val="nil"/>
              <w:bottom w:val="nil"/>
              <w:right w:val="nil"/>
            </w:tcBorders>
            <w:shd w:val="clear" w:color="auto" w:fill="auto"/>
            <w:vAlign w:val="center"/>
            <w:hideMark/>
          </w:tcPr>
          <w:p w14:paraId="3A4AB3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14:paraId="5EDCA54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14:paraId="51BC968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14:paraId="4AE8038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14:paraId="41DB17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2.05 (1.50; 3.20)</w:t>
            </w:r>
          </w:p>
        </w:tc>
      </w:tr>
      <w:tr w:rsidR="00CE547F" w:rsidRPr="00FA362E" w14:paraId="6597FEB1" w14:textId="77777777" w:rsidTr="00452ADC">
        <w:trPr>
          <w:trHeight w:val="240"/>
          <w:jc w:val="center"/>
        </w:trPr>
        <w:tc>
          <w:tcPr>
            <w:tcW w:w="1400" w:type="dxa"/>
            <w:tcBorders>
              <w:top w:val="nil"/>
              <w:left w:val="nil"/>
              <w:bottom w:val="nil"/>
              <w:right w:val="nil"/>
            </w:tcBorders>
            <w:shd w:val="clear" w:color="auto" w:fill="auto"/>
            <w:vAlign w:val="center"/>
            <w:hideMark/>
          </w:tcPr>
          <w:p w14:paraId="3CC48AC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14:paraId="5B0C9AC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14:paraId="0D9BB89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14:paraId="2A06287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14:paraId="494B37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 (1.50; 2.30)</w:t>
            </w:r>
          </w:p>
        </w:tc>
      </w:tr>
      <w:tr w:rsidR="00CE547F" w:rsidRPr="00FA362E" w14:paraId="2A5EB351" w14:textId="77777777" w:rsidTr="00452ADC">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14:paraId="1312BB9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14:paraId="50B29FC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14:paraId="6FA7DFD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14:paraId="1644344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14:paraId="519709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2.30 (2.00; 2.80)</w:t>
            </w:r>
          </w:p>
        </w:tc>
      </w:tr>
    </w:tbl>
    <w:p w14:paraId="6B50362C" w14:textId="77777777" w:rsidR="008B52DD" w:rsidRPr="00FA362E" w:rsidRDefault="008B52DD" w:rsidP="008B52DD">
      <w:pPr>
        <w:pStyle w:val="Caption"/>
        <w:spacing w:before="240"/>
        <w:rPr>
          <w:vanish/>
          <w:lang w:val="sk-SK"/>
          <w:specVanish/>
        </w:rPr>
      </w:pPr>
      <w:bookmarkStart w:id="1800" w:name="_Ref513920337"/>
      <w:bookmarkStart w:id="1801" w:name="_Toc516413301"/>
      <w:r>
        <w:t xml:space="preserve">Tabuľka </w:t>
      </w:r>
      <w:r>
        <w:fldChar w:fldCharType="begin"/>
      </w:r>
      <w:r>
        <w:instrText xml:space="preserve"> SEQ Tabuľka \* ARABIC </w:instrText>
      </w:r>
      <w:r>
        <w:fldChar w:fldCharType="separate"/>
      </w:r>
      <w:r w:rsidR="00F95B9C">
        <w:rPr>
          <w:noProof/>
        </w:rPr>
        <w:t>13</w:t>
      </w:r>
      <w:r>
        <w:fldChar w:fldCharType="end"/>
      </w:r>
      <w:bookmarkEnd w:id="1800"/>
      <w:r>
        <w:t xml:space="preserve">: </w:t>
      </w:r>
      <w:r w:rsidRPr="00007F0C">
        <w:rPr>
          <w:highlight w:val="yellow"/>
          <w:lang w:val="sk-SK"/>
          <w:rPrChange w:id="1802" w:author="Pavel Jurak" w:date="2018-06-01T11:18:00Z">
            <w:rPr>
              <w:lang w:val="sk-SK"/>
            </w:rPr>
          </w:rPrChange>
        </w:rPr>
        <w:t>Sila väzba</w:t>
      </w:r>
      <w:r w:rsidRPr="00FA362E">
        <w:rPr>
          <w:lang w:val="sk-SK"/>
        </w:rPr>
        <w:t xml:space="preserve"> (C) parametrov na dýchanie a ich oneskorenie reakcie (PS) na dýchanie.</w:t>
      </w:r>
      <w:bookmarkEnd w:id="1801"/>
    </w:p>
    <w:p w14:paraId="7F3B1C7C" w14:textId="7225994A" w:rsidR="008B52DD" w:rsidRPr="00FA362E" w:rsidRDefault="008B52DD" w:rsidP="008B52DD">
      <w:pPr>
        <w:pStyle w:val="Caption"/>
        <w:rPr>
          <w:lang w:val="sk-SK"/>
        </w:rPr>
      </w:pPr>
      <w:r w:rsidRPr="00FA362E">
        <w:rPr>
          <w:lang w:val="sk-SK"/>
        </w:rPr>
        <w:t xml:space="preserve"> </w:t>
      </w:r>
      <w:r>
        <w:rPr>
          <w:lang w:val="sk-SK"/>
        </w:rPr>
        <w:t xml:space="preserve">V pravom stĺpci sú hodnoty pre hlboké dýchanie a v pravom pre spontánne dýchanie vo formáte median </w:t>
      </w:r>
      <w:r>
        <w:t>(1/4 kvartil; ¾ kvartil)</w:t>
      </w:r>
      <w:r>
        <w:rPr>
          <w:lang w:val="sk-SK"/>
        </w:rPr>
        <w:t xml:space="preserve">. Zhora dole sú bioimpedančné parametre, ďalej parametre krvného tlaku, srdečných zvukov a RR intervaly. Zelene sú zvýraznené parametre s korelačným koeficientom vyšším ako 0.5, </w:t>
      </w:r>
      <w:commentRangeStart w:id="1803"/>
      <w:r>
        <w:rPr>
          <w:lang w:val="sk-SK"/>
        </w:rPr>
        <w:t xml:space="preserve">čo považujeme </w:t>
      </w:r>
      <w:commentRangeEnd w:id="1803"/>
      <w:r w:rsidR="00007F0C">
        <w:rPr>
          <w:rStyle w:val="CommentReference"/>
          <w:rFonts w:eastAsia="Times New Roman" w:cs="Times New Roman"/>
          <w:spacing w:val="0"/>
          <w:lang w:val="cs-CZ" w:eastAsia="cs-CZ" w:bidi="ar-SA"/>
        </w:rPr>
        <w:commentReference w:id="1803"/>
      </w:r>
      <w:r>
        <w:rPr>
          <w:lang w:val="sk-SK"/>
        </w:rPr>
        <w:t>za hranicu pre určenie lineárnej väzby parametra na dýchanie.</w:t>
      </w:r>
    </w:p>
    <w:p w14:paraId="720CFDFC" w14:textId="77777777" w:rsidR="008B52DD" w:rsidRPr="00FA362E" w:rsidRDefault="00CE547F" w:rsidP="008B52DD">
      <w:pPr>
        <w:rPr>
          <w:lang w:val="sk-SK"/>
        </w:rPr>
      </w:pPr>
      <w:r w:rsidRPr="00FA362E">
        <w:rPr>
          <w:lang w:val="sk-SK"/>
        </w:rPr>
        <w:t xml:space="preserve">Hodnoty korelačných koeficientov počas spontánneho dýchania nedosahujú hodnotu 0,5 pri žiadnom parametri.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FA362E">
        <w:rPr>
          <w:lang w:val="sk-SK"/>
        </w:rPr>
        <w:t xml:space="preserve"> majú hodnoty korelačných koeficientov blízke hodnote 1, pretože sa používajú na zachytenie respiračnej krivky. Prehľadnú interpretáciu hemodynamických parametrov počas hlbokého dýchania zobrazuje </w:t>
      </w:r>
      <w:r w:rsidR="008B52DD" w:rsidRPr="00FA362E">
        <w:rPr>
          <w:lang w:val="sk-SK"/>
        </w:rPr>
        <w:fldChar w:fldCharType="begin"/>
      </w:r>
      <w:r w:rsidR="008B52DD" w:rsidRPr="00FA362E">
        <w:rPr>
          <w:lang w:val="sk-SK"/>
        </w:rPr>
        <w:instrText xml:space="preserve"> REF _Ref509160908 \h </w:instrText>
      </w:r>
      <w:r w:rsidR="008B52DD" w:rsidRPr="00FA362E">
        <w:rPr>
          <w:lang w:val="sk-SK"/>
        </w:rPr>
      </w:r>
      <w:r w:rsidR="008B52DD" w:rsidRPr="00FA362E">
        <w:rPr>
          <w:lang w:val="sk-SK"/>
        </w:rPr>
        <w:fldChar w:fldCharType="separate"/>
      </w:r>
      <w:ins w:id="1804" w:author="Peto" w:date="2018-06-10T16:58:00Z">
        <w:r w:rsidR="00F95B9C" w:rsidRPr="008B52DD">
          <w:rPr>
            <w:lang w:val="sk-SK"/>
          </w:rPr>
          <w:t xml:space="preserve"> </w:t>
        </w:r>
        <w:r w:rsidR="00F95B9C" w:rsidRPr="00FA362E">
          <w:rPr>
            <w:lang w:val="sk-SK"/>
          </w:rPr>
          <w:t xml:space="preserve">Obrázok </w:t>
        </w:r>
        <w:r w:rsidR="00F95B9C">
          <w:rPr>
            <w:noProof/>
            <w:lang w:val="sk-SK"/>
          </w:rPr>
          <w:t>3</w:t>
        </w:r>
        <w:r w:rsidR="00F95B9C">
          <w:rPr>
            <w:lang w:val="sk-SK"/>
          </w:rPr>
          <w:t>.</w:t>
        </w:r>
        <w:r w:rsidR="00F95B9C">
          <w:rPr>
            <w:noProof/>
            <w:lang w:val="sk-SK"/>
          </w:rPr>
          <w:t>16</w:t>
        </w:r>
      </w:ins>
      <w:del w:id="1805" w:author="Peto" w:date="2018-06-10T16:58:00Z">
        <w:r w:rsidR="00B85020" w:rsidRPr="008B52DD" w:rsidDel="00F95B9C">
          <w:rPr>
            <w:lang w:val="sk-SK"/>
          </w:rPr>
          <w:delText xml:space="preserve"> </w:delText>
        </w:r>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16</w:delText>
        </w:r>
      </w:del>
      <w:r w:rsidR="008B52DD" w:rsidRPr="00FA362E">
        <w:rPr>
          <w:lang w:val="sk-SK"/>
        </w:rPr>
        <w:fldChar w:fldCharType="end"/>
      </w:r>
      <w:r w:rsidR="008B52DD" w:rsidRPr="00FA362E">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14:paraId="2F6B7613" w14:textId="55553A21" w:rsidR="00AE630C" w:rsidRPr="00FA362E" w:rsidRDefault="008B52DD" w:rsidP="00AE630C">
      <w:pPr>
        <w:pStyle w:val="Caption"/>
        <w:spacing w:before="240"/>
        <w:rPr>
          <w:vanish/>
          <w:lang w:val="sk-SK"/>
          <w:specVanish/>
        </w:rPr>
      </w:pPr>
      <w:bookmarkStart w:id="1806" w:name="_Toc516413282"/>
      <w:r>
        <w:rPr>
          <w:noProof/>
          <w:lang w:bidi="ar-SA"/>
        </w:rPr>
        <w:lastRenderedPageBreak/>
        <w:drawing>
          <wp:inline distT="0" distB="0" distL="0" distR="0" wp14:anchorId="4785933F" wp14:editId="315FA63A">
            <wp:extent cx="5400040" cy="5227320"/>
            <wp:effectExtent l="0" t="0" r="0" b="0"/>
            <wp:docPr id="205" name="Obrázok 205" descr="933778_langer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933778_langer_fig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5227320"/>
                    </a:xfrm>
                    <a:prstGeom prst="rect">
                      <a:avLst/>
                    </a:prstGeom>
                    <a:noFill/>
                    <a:ln>
                      <a:noFill/>
                    </a:ln>
                  </pic:spPr>
                </pic:pic>
              </a:graphicData>
            </a:graphic>
          </wp:inline>
        </w:drawing>
      </w:r>
      <w:bookmarkStart w:id="1807" w:name="_Ref509160908"/>
      <w:r w:rsidRPr="008B52DD">
        <w:rPr>
          <w:lang w:val="sk-SK"/>
        </w:rPr>
        <w:t xml:space="preserve"> </w:t>
      </w:r>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16</w:t>
      </w:r>
      <w:r w:rsidR="00A53D98">
        <w:rPr>
          <w:lang w:val="sk-SK"/>
        </w:rPr>
        <w:fldChar w:fldCharType="end"/>
      </w:r>
      <w:bookmarkEnd w:id="1807"/>
      <w:r w:rsidRPr="00FA362E">
        <w:rPr>
          <w:lang w:val="sk-SK"/>
        </w:rPr>
        <w:t xml:space="preserve">: </w:t>
      </w:r>
      <w:r w:rsidR="00AE630C">
        <w:rPr>
          <w:lang w:val="sk-SK"/>
        </w:rPr>
        <w:t xml:space="preserve">Polárne diagramy znázorňujú odozvu kardiovaskulárnych parametrov na hlboké dýchanie </w:t>
      </w:r>
      <w:ins w:id="1808" w:author="Pavel Jurak" w:date="2018-06-01T11:19:00Z">
        <w:r w:rsidR="00007F0C">
          <w:rPr>
            <w:lang w:val="sk-SK"/>
          </w:rPr>
          <w:t xml:space="preserve">s periodou  10 sekund </w:t>
        </w:r>
      </w:ins>
      <w:del w:id="1809" w:author="Pavel Jurak" w:date="2018-06-01T11:19:00Z">
        <w:r w:rsidR="00AE630C" w:rsidDel="00007F0C">
          <w:rPr>
            <w:lang w:val="sk-SK"/>
          </w:rPr>
          <w:delText>(0,1Hz)</w:delText>
        </w:r>
      </w:del>
      <w:r w:rsidR="00AE630C">
        <w:rPr>
          <w:lang w:val="sk-SK"/>
        </w:rPr>
        <w:t>.</w:t>
      </w:r>
      <w:r w:rsidRPr="00FA362E">
        <w:rPr>
          <w:rStyle w:val="CommentReference"/>
          <w:rFonts w:eastAsia="Times New Roman" w:cs="Times New Roman"/>
          <w:spacing w:val="0"/>
          <w:lang w:val="sk-SK" w:eastAsia="cs-CZ" w:bidi="ar-SA"/>
        </w:rPr>
        <w:commentReference w:id="1810"/>
      </w:r>
      <w:bookmarkEnd w:id="1806"/>
    </w:p>
    <w:p w14:paraId="35227660" w14:textId="621AEE69" w:rsidR="00AE630C" w:rsidRPr="00AE630C" w:rsidRDefault="00AE630C" w:rsidP="00BD76F0">
      <w:pPr>
        <w:pStyle w:val="Caption"/>
      </w:pPr>
      <w:r w:rsidRPr="00FA362E">
        <w:t xml:space="preserve"> </w:t>
      </w:r>
      <w:r>
        <w:t>Vzdialenosť od centra reprezentuje silu vazby – hodnotu Pearsonovho korelačného koeficientu medzi kardiovaskulárnym parametrom a respiráciou. Hodnota koeficientu nad 0.5 je považovaná za štatisticky významná (biela ovlasť grafu). Uhol reprezentuje časové oneskorenie medzi respiráciou a reakciou kardiovaskulárneho parametra. Čierne štvorce reprezentujú priamu odozvu (parameter rastie v priebehu nádychu), biele štvorce reprezentujú opačnú reakciu parametra na nádych (hodnota parametra rastie počas výdychu). Vľ</w:t>
      </w:r>
      <w:r w:rsidR="00BD76F0">
        <w:t>avo hore reakcia Z0 parametra, v</w:t>
      </w:r>
      <w:r>
        <w:t xml:space="preserve">pravo hore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00BD76F0">
        <w:t>, vľavo dole pulzná vlna (PVW), vpravo dole krvný tlak (BP) a RR.</w:t>
      </w:r>
    </w:p>
    <w:p w14:paraId="3DA20D81" w14:textId="77777777" w:rsidR="00CE547F" w:rsidRPr="00FA362E" w:rsidRDefault="00CE547F" w:rsidP="00CE547F">
      <w:pPr>
        <w:pStyle w:val="Heading3"/>
        <w:rPr>
          <w:lang w:val="sk-SK"/>
        </w:rPr>
      </w:pPr>
      <w:bookmarkStart w:id="1811" w:name="_Toc516413240"/>
      <w:r w:rsidRPr="00FA362E">
        <w:rPr>
          <w:lang w:val="sk-SK"/>
        </w:rPr>
        <w:t xml:space="preserve">Parameter rozloženia krvi: </w:t>
      </w:r>
      <m:oMath>
        <m:sSub>
          <m:sSubPr>
            <m:ctrlPr>
              <w:rPr>
                <w:rFonts w:ascii="Cambria Math" w:hAnsi="Cambria Math"/>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bookmarkEnd w:id="1811"/>
      <w:r w:rsidRPr="00FA362E">
        <w:rPr>
          <w:lang w:val="sk-SK"/>
        </w:rPr>
        <w:t xml:space="preserve"> </w:t>
      </w:r>
    </w:p>
    <w:p w14:paraId="0CECF57E" w14:textId="77777777" w:rsidR="00CE547F" w:rsidRPr="00FA362E" w:rsidRDefault="00CE547F" w:rsidP="00CE547F">
      <w:pPr>
        <w:rPr>
          <w:lang w:val="sk-SK"/>
        </w:rPr>
      </w:pPr>
    </w:p>
    <w:p w14:paraId="79929E43" w14:textId="2224E91D" w:rsidR="00CE547F" w:rsidRPr="00FA362E" w:rsidRDefault="00CE547F" w:rsidP="00CE547F">
      <w:pPr>
        <w:rPr>
          <w:lang w:val="sk-SK"/>
        </w:rPr>
      </w:pPr>
      <w:r w:rsidRPr="00FA362E">
        <w:rPr>
          <w:lang w:val="sk-SK"/>
        </w:rPr>
        <w:t>Všetky hodnoty</w:t>
      </w:r>
      <w:r w:rsidRPr="00FA362E">
        <w:rPr>
          <w:b/>
          <w:lang w:val="sk-SK"/>
        </w:rPr>
        <w:t xml:space="preserve"> C(PAR-RESP)</w:t>
      </w:r>
      <w:r w:rsidRPr="00FA362E">
        <w:rPr>
          <w:lang w:val="sk-SK"/>
        </w:rPr>
        <w:t xml:space="preserve">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dosahujú úroveň vyššiu ako 0,5 okrem kanála 16, kde bola umiestnená manžeta na meranie krvného tlaku. To naznačuje silný vplyv hlbokého dýchania na distribúciu krvi v perifériách. Sila väzby (veľkosť korelačného </w:t>
      </w:r>
      <w:r w:rsidRPr="00FA362E">
        <w:rPr>
          <w:lang w:val="sk-SK"/>
        </w:rPr>
        <w:lastRenderedPageBreak/>
        <w:t xml:space="preserve">koeficientu - </w:t>
      </w:r>
      <w:r w:rsidRPr="00FA362E">
        <w:rPr>
          <w:b/>
          <w:lang w:val="sk-SK"/>
        </w:rPr>
        <w:t>C(PAR-RESP)</w:t>
      </w:r>
      <w:r w:rsidRPr="00FA362E">
        <w:rPr>
          <w:lang w:val="sk-SK"/>
        </w:rPr>
        <w:t xml:space="preserve">) sa znižuje s rastúcou vzdialenosťou od srdca. Fázový posuv oscilácií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oproti dýchaniu je stabilný naprieč všetkými dobrovoľníkmi a je blízko nulového posunu s opačnou fázou oproti respirácií (</w:t>
      </w:r>
      <w:r w:rsidRPr="00FA362E">
        <w:rPr>
          <w:b/>
          <w:lang w:val="sk-SK"/>
        </w:rPr>
        <w:t>PS(PAR-RESP)</w:t>
      </w:r>
      <w:r w:rsidRPr="00FA362E">
        <w:rPr>
          <w:lang w:val="sk-SK"/>
        </w:rPr>
        <w:t xml:space="preserve"> = 5 sekúnd).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klesá na všetkých miestach okrem hrudníka, čo odráža nárast objemu krvi počas nádychu v krku, a končatinách s minimálnym časovým posunom.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počas hlbokého dýchania je na perifériách od 0,1 – 0,4% ako uvádza</w:t>
      </w:r>
      <w:r w:rsidR="00954D34">
        <w:rPr>
          <w:lang w:val="sk-SK"/>
        </w:rPr>
        <w:t xml:space="preserve"> </w:t>
      </w:r>
      <w:r w:rsidR="00A71932">
        <w:rPr>
          <w:lang w:val="sk-SK"/>
        </w:rPr>
        <w:fldChar w:fldCharType="begin"/>
      </w:r>
      <w:r w:rsidR="00A71932">
        <w:rPr>
          <w:lang w:val="sk-SK"/>
        </w:rPr>
        <w:instrText xml:space="preserve"> REF _Ref513901380 \h </w:instrText>
      </w:r>
      <w:r w:rsidR="00A71932">
        <w:rPr>
          <w:lang w:val="sk-SK"/>
        </w:rPr>
      </w:r>
      <w:r w:rsidR="00A71932">
        <w:rPr>
          <w:lang w:val="sk-SK"/>
        </w:rPr>
        <w:fldChar w:fldCharType="separate"/>
      </w:r>
      <w:r w:rsidR="00F95B9C">
        <w:t xml:space="preserve">Tabuľka </w:t>
      </w:r>
      <w:r w:rsidR="00F95B9C">
        <w:rPr>
          <w:noProof/>
        </w:rPr>
        <w:t>11</w:t>
      </w:r>
      <w:r w:rsidR="00A71932">
        <w:rPr>
          <w:lang w:val="sk-SK"/>
        </w:rPr>
        <w:fldChar w:fldCharType="end"/>
      </w:r>
      <w:r w:rsidRPr="00FA362E">
        <w:rPr>
          <w:lang w:val="sk-SK"/>
        </w:rPr>
        <w:t>.</w:t>
      </w:r>
    </w:p>
    <w:p w14:paraId="08CE7916" w14:textId="77777777" w:rsidR="00CE547F" w:rsidRPr="00FA362E" w:rsidRDefault="00CE547F" w:rsidP="00CE547F">
      <w:pPr>
        <w:rPr>
          <w:lang w:val="sk-SK"/>
        </w:rPr>
      </w:pPr>
    </w:p>
    <w:p w14:paraId="7408077F" w14:textId="77777777" w:rsidR="00CE547F" w:rsidRPr="00FA362E" w:rsidRDefault="00CE547F" w:rsidP="00CE547F">
      <w:pPr>
        <w:pStyle w:val="Heading3"/>
        <w:rPr>
          <w:lang w:val="sk-SK"/>
        </w:rPr>
      </w:pPr>
      <w:bookmarkStart w:id="1812" w:name="_Toc516413241"/>
      <w:r w:rsidRPr="00FA362E">
        <w:rPr>
          <w:lang w:val="sk-SK"/>
        </w:rPr>
        <w:t xml:space="preserve">Parameter toku krvi: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bookmarkEnd w:id="1812"/>
      <w:r w:rsidRPr="00FA362E">
        <w:rPr>
          <w:lang w:val="sk-SK"/>
        </w:rPr>
        <w:t xml:space="preserve"> </w:t>
      </w:r>
    </w:p>
    <w:p w14:paraId="7314906A" w14:textId="77777777" w:rsidR="00CE547F" w:rsidRPr="00FA362E" w:rsidRDefault="00CE547F" w:rsidP="00CE547F">
      <w:pPr>
        <w:rPr>
          <w:lang w:val="sk-SK"/>
        </w:rPr>
      </w:pPr>
    </w:p>
    <w:p w14:paraId="76F52751" w14:textId="77777777" w:rsidR="00CE547F" w:rsidRPr="00FA362E" w:rsidRDefault="00CE547F" w:rsidP="00CE547F">
      <w:pPr>
        <w:rPr>
          <w:lang w:val="sk-SK"/>
        </w:rPr>
      </w:pPr>
      <w:r w:rsidRPr="00FA362E">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dosahuje najväčšiu variabilitu spomedzi parametrov používaných na výpočet srdečného výdaja. Je preto dôležitým poznatkom, že parameter je výrazne ovplyvnený respiračnou aktivitou. Na hrudníku je posun parametru voči respirácií 1-2 sekundy, na krku 4 sekundy a na rukách 3,2-3,8 sekundy s opačnou väzbou. Výsledky ukazujú, že po začiatku nádychu, tok krvi rastie s oneskorením 1-2s na hrudníku a 4s v karotídach.</w:t>
      </w:r>
    </w:p>
    <w:p w14:paraId="35F25586" w14:textId="77777777" w:rsidR="00CE547F" w:rsidRPr="00FA362E" w:rsidRDefault="00CE547F" w:rsidP="00CE547F">
      <w:pPr>
        <w:rPr>
          <w:lang w:val="sk-SK"/>
        </w:rPr>
      </w:pPr>
    </w:p>
    <w:p w14:paraId="2CC7BC57" w14:textId="77777777" w:rsidR="00CE547F" w:rsidRPr="00FA362E" w:rsidRDefault="00CE547F" w:rsidP="00CE547F">
      <w:pPr>
        <w:pStyle w:val="Heading3"/>
        <w:rPr>
          <w:lang w:val="sk-SK"/>
        </w:rPr>
      </w:pPr>
      <w:bookmarkStart w:id="1813" w:name="_Toc516413242"/>
      <w:r w:rsidRPr="00FA362E">
        <w:rPr>
          <w:lang w:val="sk-SK"/>
        </w:rPr>
        <w:t>Rýchlosť pulznej vlny: PVW</w:t>
      </w:r>
      <w:bookmarkEnd w:id="1813"/>
    </w:p>
    <w:p w14:paraId="05911419" w14:textId="77777777" w:rsidR="00CE547F" w:rsidRPr="00FA362E" w:rsidRDefault="00CE547F" w:rsidP="00CE547F">
      <w:pPr>
        <w:rPr>
          <w:lang w:val="sk-SK"/>
        </w:rPr>
      </w:pPr>
    </w:p>
    <w:p w14:paraId="4A82FD4A" w14:textId="54C80C62" w:rsidR="00CE547F" w:rsidRPr="00FA362E" w:rsidRDefault="00CE547F" w:rsidP="00BD76F0">
      <w:pPr>
        <w:rPr>
          <w:lang w:val="sk-SK"/>
        </w:rPr>
      </w:pPr>
      <w:r w:rsidRPr="00FA362E">
        <w:rPr>
          <w:lang w:val="sk-SK"/>
        </w:rPr>
        <w:t xml:space="preserve">Viac kanálová impedancie poskytuje výnimočnú príležitosť na určenie rýchlosti pulznej vlny simultánne na </w:t>
      </w:r>
      <w:r w:rsidR="00A71932" w:rsidRPr="00FA362E">
        <w:rPr>
          <w:lang w:val="sk-SK"/>
        </w:rPr>
        <w:t>rôznych</w:t>
      </w:r>
      <w:r w:rsidRPr="00FA362E">
        <w:rPr>
          <w:lang w:val="sk-SK"/>
        </w:rPr>
        <w:t xml:space="preserve"> miestach tela. Korelácia PVW s dýchaním vyššia ako 0,5 bola nájdená na miestach priamo spojených s hrudníkom (3-7, 3-5, 4-8, 4-6, 3-15, 4-16), </w:t>
      </w:r>
      <w:r w:rsidRPr="00FA362E">
        <w:rPr>
          <w:highlight w:val="yellow"/>
          <w:lang w:val="sk-SK"/>
        </w:rPr>
        <w:t>bola korelácia nižšia</w:t>
      </w:r>
      <w:r w:rsidRPr="00FA362E">
        <w:rPr>
          <w:lang w:val="sk-SK"/>
        </w:rPr>
        <w:t>. PVW spojená s hrudníkom dosahuje fázový posun 2,2-3,6s. Absolútne hodnoty parametra PVW spolu s ďalšími hemodynamickými parametrami ukazuje</w:t>
      </w:r>
      <w:r>
        <w:rPr>
          <w:lang w:val="sk-SK"/>
        </w:rPr>
        <w:t xml:space="preserve"> </w:t>
      </w:r>
      <w:r w:rsidR="00BD76F0">
        <w:rPr>
          <w:lang w:val="sk-SK"/>
        </w:rPr>
        <w:fldChar w:fldCharType="begin"/>
      </w:r>
      <w:r w:rsidR="00BD76F0">
        <w:rPr>
          <w:lang w:val="sk-SK"/>
        </w:rPr>
        <w:instrText xml:space="preserve"> REF _Ref509742072 \h </w:instrText>
      </w:r>
      <w:r w:rsidR="00BD76F0">
        <w:rPr>
          <w:lang w:val="sk-SK"/>
        </w:rPr>
      </w:r>
      <w:r w:rsidR="00BD76F0">
        <w:rPr>
          <w:lang w:val="sk-SK"/>
        </w:rPr>
        <w:fldChar w:fldCharType="separate"/>
      </w:r>
      <w:ins w:id="1814" w:author="Peto" w:date="2018-06-10T16:58:00Z">
        <w:r w:rsidR="00F95B9C" w:rsidRPr="00FA362E">
          <w:rPr>
            <w:lang w:val="sk-SK"/>
          </w:rPr>
          <w:t xml:space="preserve">Tabuľka </w:t>
        </w:r>
        <w:r w:rsidR="00F95B9C">
          <w:rPr>
            <w:noProof/>
            <w:lang w:val="sk-SK"/>
          </w:rPr>
          <w:t>14</w:t>
        </w:r>
      </w:ins>
      <w:del w:id="1815" w:author="Peto" w:date="2018-06-10T16:58:00Z">
        <w:r w:rsidR="00B85020" w:rsidRPr="00FA362E" w:rsidDel="00F95B9C">
          <w:rPr>
            <w:lang w:val="sk-SK"/>
          </w:rPr>
          <w:delText xml:space="preserve">Tabuľka </w:delText>
        </w:r>
        <w:r w:rsidR="00B85020" w:rsidDel="00F95B9C">
          <w:rPr>
            <w:noProof/>
            <w:lang w:val="sk-SK"/>
          </w:rPr>
          <w:delText>14</w:delText>
        </w:r>
      </w:del>
      <w:r w:rsidR="00BD76F0">
        <w:rPr>
          <w:lang w:val="sk-SK"/>
        </w:rPr>
        <w:fldChar w:fldCharType="end"/>
      </w:r>
      <w:r w:rsidRPr="00FA362E">
        <w:rPr>
          <w:lang w:val="sk-SK"/>
        </w:rPr>
        <w:t>. Hodnoty PVW narastajú s rastúcou vzdialenosťou od hrudníka. PVW medzi hruďou a stehnom  (PWV 4-6, 3-5) je 5,5 a 5,4 m/s. PVW medzi hruďou a lýtkom (PWV 4-8, 3-7) je 6,8 a 6,7 m/s a PVW v nohách (PVW 6-8, 5-7) je 10,6 a 10,8 m/s.</w:t>
      </w:r>
      <w:r>
        <w:rPr>
          <w:lang w:val="sk-SK"/>
        </w:rPr>
        <w:t xml:space="preserve"> </w:t>
      </w:r>
      <w:r w:rsidR="00BD76F0">
        <w:rPr>
          <w:lang w:val="sk-SK"/>
        </w:rPr>
        <w:fldChar w:fldCharType="begin"/>
      </w:r>
      <w:r w:rsidR="00BD76F0">
        <w:rPr>
          <w:lang w:val="sk-SK"/>
        </w:rPr>
        <w:instrText xml:space="preserve"> REF _Ref509742072 \h </w:instrText>
      </w:r>
      <w:r w:rsidR="00BD76F0">
        <w:rPr>
          <w:lang w:val="sk-SK"/>
        </w:rPr>
      </w:r>
      <w:r w:rsidR="00BD76F0">
        <w:rPr>
          <w:lang w:val="sk-SK"/>
        </w:rPr>
        <w:fldChar w:fldCharType="separate"/>
      </w:r>
      <w:ins w:id="1816" w:author="Peto" w:date="2018-06-10T16:58:00Z">
        <w:r w:rsidR="00F95B9C" w:rsidRPr="00FA362E">
          <w:rPr>
            <w:lang w:val="sk-SK"/>
          </w:rPr>
          <w:t xml:space="preserve">Tabuľka </w:t>
        </w:r>
        <w:r w:rsidR="00F95B9C">
          <w:rPr>
            <w:noProof/>
            <w:lang w:val="sk-SK"/>
          </w:rPr>
          <w:t>14</w:t>
        </w:r>
      </w:ins>
      <w:del w:id="1817" w:author="Peto" w:date="2018-06-10T16:58:00Z">
        <w:r w:rsidR="00B85020" w:rsidRPr="00FA362E" w:rsidDel="00F95B9C">
          <w:rPr>
            <w:lang w:val="sk-SK"/>
          </w:rPr>
          <w:delText xml:space="preserve">Tabuľka </w:delText>
        </w:r>
        <w:r w:rsidR="00B85020" w:rsidDel="00F95B9C">
          <w:rPr>
            <w:noProof/>
            <w:lang w:val="sk-SK"/>
          </w:rPr>
          <w:delText>14</w:delText>
        </w:r>
      </w:del>
      <w:r w:rsidR="00BD76F0">
        <w:rPr>
          <w:lang w:val="sk-SK"/>
        </w:rPr>
        <w:fldChar w:fldCharType="end"/>
      </w:r>
      <w:r w:rsidRPr="00FA362E">
        <w:rPr>
          <w:lang w:val="sk-SK"/>
        </w:rPr>
        <w:t xml:space="preserve"> ukazuje nezanedbateľnú variabilitu počas merania. Toto zistenie má vplyv na </w:t>
      </w:r>
      <w:r w:rsidRPr="00FA362E">
        <w:rPr>
          <w:lang w:val="sk-SK"/>
        </w:rPr>
        <w:lastRenderedPageBreak/>
        <w:t xml:space="preserve">priemerovanie signálu –dZ/dt, ktoré sa často objavuje v literatúre </w:t>
      </w:r>
      <w:r w:rsidRPr="00FA362E">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dm9sdW1lIGVxdWF0aW9uczwvSURUZXh0PjxEaXNwbGF5VGV4dD48c3R5bGUgZmFjZT0ic3VwZXJz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dm9sdW1lIGVxdWF0aW9uczwvSURUZXh0PjxEaXNwbGF5VGV4dD48c3R5bGUgZmFjZT0ic3VwZXJz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3, 49</w:t>
      </w:r>
      <w:r w:rsidRPr="00FA362E">
        <w:rPr>
          <w:lang w:val="sk-SK"/>
        </w:rPr>
        <w:fldChar w:fldCharType="end"/>
      </w:r>
      <w:r w:rsidRPr="00FA362E">
        <w:rPr>
          <w:lang w:val="sk-SK"/>
        </w:rPr>
        <w:t xml:space="preserve"> za účelom zlepšenia kvality signál šum. Pri pohybe špičky signálu –dZ/dt v čase a jeho priemerovanie (typicky cez 5 až 10 pulzov) spôsobí rozloženie energie špičky v čase a tým pokles jej hodnoty v priemerovanom signály. </w:t>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CE547F" w:rsidRPr="00FA362E" w14:paraId="7E7DF604" w14:textId="77777777" w:rsidTr="00452ADC">
        <w:trPr>
          <w:trHeight w:val="765"/>
        </w:trPr>
        <w:tc>
          <w:tcPr>
            <w:tcW w:w="1296" w:type="dxa"/>
            <w:tcBorders>
              <w:top w:val="single" w:sz="4" w:space="0" w:color="auto"/>
              <w:left w:val="nil"/>
              <w:bottom w:val="nil"/>
              <w:right w:val="nil"/>
            </w:tcBorders>
            <w:shd w:val="clear" w:color="auto" w:fill="auto"/>
            <w:noWrap/>
            <w:vAlign w:val="bottom"/>
            <w:hideMark/>
          </w:tcPr>
          <w:p w14:paraId="1E3BDED2"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14:paraId="79DFD715" w14:textId="77777777" w:rsidR="00CE547F" w:rsidRPr="00FA362E" w:rsidRDefault="00CE547F" w:rsidP="00452ADC">
            <w:pPr>
              <w:overflowPunct/>
              <w:autoSpaceDE/>
              <w:autoSpaceDN/>
              <w:adjustRightInd/>
              <w:spacing w:line="240" w:lineRule="auto"/>
              <w:textAlignment w:val="auto"/>
              <w:rPr>
                <w:rFonts w:ascii="Arial" w:hAnsi="Arial" w:cs="Arial"/>
                <w:b/>
                <w:bCs/>
                <w:sz w:val="16"/>
                <w:szCs w:val="16"/>
                <w:lang w:val="sk-SK"/>
              </w:rPr>
            </w:pPr>
            <w:r w:rsidRPr="00FA362E">
              <w:rPr>
                <w:rFonts w:ascii="Arial" w:hAnsi="Arial" w:cs="Arial"/>
                <w:b/>
                <w:bCs/>
                <w:sz w:val="16"/>
                <w:szCs w:val="16"/>
                <w:lang w:val="sk-SK"/>
              </w:rPr>
              <w:t>Hodnota parametra</w:t>
            </w:r>
          </w:p>
        </w:tc>
        <w:tc>
          <w:tcPr>
            <w:tcW w:w="612" w:type="dxa"/>
            <w:tcBorders>
              <w:top w:val="single" w:sz="4" w:space="0" w:color="auto"/>
              <w:left w:val="nil"/>
              <w:bottom w:val="nil"/>
              <w:right w:val="nil"/>
            </w:tcBorders>
            <w:shd w:val="clear" w:color="auto" w:fill="auto"/>
            <w:noWrap/>
            <w:vAlign w:val="bottom"/>
            <w:hideMark/>
          </w:tcPr>
          <w:p w14:paraId="1B4B34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14:paraId="2F31521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122692B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3140" w:type="dxa"/>
            <w:gridSpan w:val="5"/>
            <w:tcBorders>
              <w:top w:val="single" w:sz="4" w:space="0" w:color="auto"/>
              <w:left w:val="nil"/>
              <w:bottom w:val="nil"/>
              <w:right w:val="nil"/>
            </w:tcBorders>
            <w:shd w:val="clear" w:color="auto" w:fill="auto"/>
            <w:noWrap/>
            <w:vAlign w:val="center"/>
            <w:hideMark/>
          </w:tcPr>
          <w:p w14:paraId="6CD690CD" w14:textId="77777777" w:rsidR="00CE547F" w:rsidRPr="00FA362E" w:rsidRDefault="00CE547F" w:rsidP="00452ADC">
            <w:pPr>
              <w:overflowPunct/>
              <w:autoSpaceDE/>
              <w:autoSpaceDN/>
              <w:adjustRightInd/>
              <w:spacing w:line="240" w:lineRule="auto"/>
              <w:textAlignment w:val="auto"/>
              <w:rPr>
                <w:rFonts w:ascii="Arial" w:hAnsi="Arial" w:cs="Arial"/>
                <w:b/>
                <w:bCs/>
                <w:sz w:val="16"/>
                <w:szCs w:val="16"/>
                <w:lang w:val="sk-SK"/>
              </w:rPr>
            </w:pPr>
            <w:r w:rsidRPr="00FA362E">
              <w:rPr>
                <w:rFonts w:ascii="Arial" w:hAnsi="Arial" w:cs="Arial"/>
                <w:b/>
                <w:bCs/>
                <w:sz w:val="16"/>
                <w:szCs w:val="16"/>
                <w:lang w:val="sk-SK"/>
              </w:rPr>
              <w:t>Výchylka parametra počas merania</w:t>
            </w:r>
          </w:p>
        </w:tc>
      </w:tr>
      <w:tr w:rsidR="00CE547F" w:rsidRPr="00FA362E" w14:paraId="053AFF63" w14:textId="77777777" w:rsidTr="00452ADC">
        <w:trPr>
          <w:trHeight w:val="300"/>
        </w:trPr>
        <w:tc>
          <w:tcPr>
            <w:tcW w:w="1296" w:type="dxa"/>
            <w:tcBorders>
              <w:top w:val="nil"/>
              <w:left w:val="nil"/>
              <w:bottom w:val="nil"/>
              <w:right w:val="nil"/>
            </w:tcBorders>
            <w:shd w:val="clear" w:color="auto" w:fill="auto"/>
            <w:noWrap/>
            <w:vAlign w:val="bottom"/>
            <w:hideMark/>
          </w:tcPr>
          <w:p w14:paraId="4153E6D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14:paraId="4ACCD6BF"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14:paraId="2F57402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14:paraId="41448E5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std</w:t>
            </w:r>
          </w:p>
        </w:tc>
        <w:tc>
          <w:tcPr>
            <w:tcW w:w="612" w:type="dxa"/>
            <w:tcBorders>
              <w:top w:val="nil"/>
              <w:left w:val="nil"/>
              <w:bottom w:val="nil"/>
              <w:right w:val="nil"/>
            </w:tcBorders>
            <w:shd w:val="clear" w:color="auto" w:fill="auto"/>
            <w:noWrap/>
            <w:vAlign w:val="bottom"/>
            <w:hideMark/>
          </w:tcPr>
          <w:p w14:paraId="7E15F46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14:paraId="2B4DE7D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190" w:type="dxa"/>
            <w:tcBorders>
              <w:top w:val="nil"/>
              <w:left w:val="nil"/>
              <w:bottom w:val="nil"/>
              <w:right w:val="nil"/>
            </w:tcBorders>
            <w:shd w:val="clear" w:color="auto" w:fill="auto"/>
            <w:noWrap/>
            <w:vAlign w:val="bottom"/>
            <w:hideMark/>
          </w:tcPr>
          <w:p w14:paraId="66C4D808"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8A0A77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xml:space="preserve"> mean</w:t>
            </w:r>
          </w:p>
        </w:tc>
        <w:tc>
          <w:tcPr>
            <w:tcW w:w="332" w:type="dxa"/>
            <w:tcBorders>
              <w:top w:val="nil"/>
              <w:left w:val="nil"/>
              <w:bottom w:val="nil"/>
              <w:right w:val="nil"/>
            </w:tcBorders>
            <w:shd w:val="clear" w:color="auto" w:fill="auto"/>
            <w:noWrap/>
            <w:vAlign w:val="bottom"/>
            <w:hideMark/>
          </w:tcPr>
          <w:p w14:paraId="3644492E"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541" w:type="dxa"/>
            <w:tcBorders>
              <w:top w:val="nil"/>
              <w:left w:val="nil"/>
              <w:bottom w:val="nil"/>
              <w:right w:val="nil"/>
            </w:tcBorders>
            <w:shd w:val="clear" w:color="auto" w:fill="auto"/>
            <w:noWrap/>
            <w:vAlign w:val="bottom"/>
            <w:hideMark/>
          </w:tcPr>
          <w:p w14:paraId="74B84D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14:paraId="5D7719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unit</w:t>
            </w:r>
          </w:p>
        </w:tc>
        <w:tc>
          <w:tcPr>
            <w:tcW w:w="460" w:type="dxa"/>
            <w:tcBorders>
              <w:top w:val="nil"/>
              <w:left w:val="nil"/>
              <w:bottom w:val="nil"/>
              <w:right w:val="nil"/>
            </w:tcBorders>
            <w:shd w:val="clear" w:color="auto" w:fill="auto"/>
            <w:noWrap/>
            <w:vAlign w:val="bottom"/>
            <w:hideMark/>
          </w:tcPr>
          <w:p w14:paraId="3D0F0B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r>
      <w:tr w:rsidR="00CE547F" w:rsidRPr="00FA362E" w14:paraId="1538A096"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4364204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14:paraId="733811A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14:paraId="490ADC4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40B2A10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0.74</w:t>
            </w:r>
          </w:p>
        </w:tc>
        <w:tc>
          <w:tcPr>
            <w:tcW w:w="612" w:type="dxa"/>
            <w:tcBorders>
              <w:top w:val="single" w:sz="4" w:space="0" w:color="auto"/>
              <w:left w:val="nil"/>
              <w:bottom w:val="nil"/>
              <w:right w:val="nil"/>
            </w:tcBorders>
            <w:shd w:val="clear" w:color="auto" w:fill="auto"/>
            <w:noWrap/>
            <w:vAlign w:val="bottom"/>
            <w:hideMark/>
          </w:tcPr>
          <w:p w14:paraId="1FD8A4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551A28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6796E67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14:paraId="23141B8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1.70</w:t>
            </w:r>
          </w:p>
        </w:tc>
        <w:tc>
          <w:tcPr>
            <w:tcW w:w="332" w:type="dxa"/>
            <w:tcBorders>
              <w:top w:val="single" w:sz="4" w:space="0" w:color="auto"/>
              <w:left w:val="nil"/>
              <w:bottom w:val="nil"/>
              <w:right w:val="nil"/>
            </w:tcBorders>
            <w:shd w:val="clear" w:color="auto" w:fill="auto"/>
            <w:noWrap/>
            <w:vAlign w:val="bottom"/>
            <w:hideMark/>
          </w:tcPr>
          <w:p w14:paraId="556FE72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41037A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14:paraId="3D92221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2A3383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31.9</w:t>
            </w:r>
          </w:p>
        </w:tc>
      </w:tr>
      <w:tr w:rsidR="00CE547F" w:rsidRPr="00FA362E" w14:paraId="773E9ED5" w14:textId="77777777" w:rsidTr="00452ADC">
        <w:trPr>
          <w:trHeight w:val="300"/>
        </w:trPr>
        <w:tc>
          <w:tcPr>
            <w:tcW w:w="1296" w:type="dxa"/>
            <w:tcBorders>
              <w:top w:val="nil"/>
              <w:left w:val="nil"/>
              <w:bottom w:val="nil"/>
              <w:right w:val="nil"/>
            </w:tcBorders>
            <w:shd w:val="clear" w:color="auto" w:fill="auto"/>
            <w:noWrap/>
            <w:vAlign w:val="bottom"/>
            <w:hideMark/>
          </w:tcPr>
          <w:p w14:paraId="387559C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14:paraId="0903205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14:paraId="57FC375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1E3017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0.45</w:t>
            </w:r>
          </w:p>
        </w:tc>
        <w:tc>
          <w:tcPr>
            <w:tcW w:w="612" w:type="dxa"/>
            <w:tcBorders>
              <w:top w:val="nil"/>
              <w:left w:val="nil"/>
              <w:bottom w:val="nil"/>
              <w:right w:val="nil"/>
            </w:tcBorders>
            <w:shd w:val="clear" w:color="auto" w:fill="auto"/>
            <w:noWrap/>
            <w:vAlign w:val="bottom"/>
            <w:hideMark/>
          </w:tcPr>
          <w:p w14:paraId="7CBCAA7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CE48ED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747D4F3"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39C12CD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0.54</w:t>
            </w:r>
          </w:p>
        </w:tc>
        <w:tc>
          <w:tcPr>
            <w:tcW w:w="332" w:type="dxa"/>
            <w:tcBorders>
              <w:top w:val="nil"/>
              <w:left w:val="nil"/>
              <w:bottom w:val="nil"/>
              <w:right w:val="nil"/>
            </w:tcBorders>
            <w:shd w:val="clear" w:color="auto" w:fill="auto"/>
            <w:noWrap/>
            <w:vAlign w:val="bottom"/>
            <w:hideMark/>
          </w:tcPr>
          <w:p w14:paraId="42E227A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917C23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14:paraId="1F830A6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13206E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8.11</w:t>
            </w:r>
          </w:p>
        </w:tc>
      </w:tr>
      <w:tr w:rsidR="00CE547F" w:rsidRPr="00FA362E" w14:paraId="106E6034" w14:textId="77777777" w:rsidTr="00452ADC">
        <w:trPr>
          <w:trHeight w:val="300"/>
        </w:trPr>
        <w:tc>
          <w:tcPr>
            <w:tcW w:w="1296" w:type="dxa"/>
            <w:tcBorders>
              <w:top w:val="nil"/>
              <w:left w:val="nil"/>
              <w:bottom w:val="nil"/>
              <w:right w:val="nil"/>
            </w:tcBorders>
            <w:shd w:val="clear" w:color="auto" w:fill="auto"/>
            <w:noWrap/>
            <w:vAlign w:val="bottom"/>
            <w:hideMark/>
          </w:tcPr>
          <w:p w14:paraId="38603AF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14:paraId="5EC285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14:paraId="67873CD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A35BB5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5.71</w:t>
            </w:r>
          </w:p>
        </w:tc>
        <w:tc>
          <w:tcPr>
            <w:tcW w:w="612" w:type="dxa"/>
            <w:tcBorders>
              <w:top w:val="nil"/>
              <w:left w:val="nil"/>
              <w:bottom w:val="nil"/>
              <w:right w:val="nil"/>
            </w:tcBorders>
            <w:shd w:val="clear" w:color="auto" w:fill="auto"/>
            <w:noWrap/>
            <w:vAlign w:val="bottom"/>
            <w:hideMark/>
          </w:tcPr>
          <w:p w14:paraId="0A605A5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2D7660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15CE3A6"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539632CB"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30.93</w:t>
            </w:r>
          </w:p>
        </w:tc>
        <w:tc>
          <w:tcPr>
            <w:tcW w:w="332" w:type="dxa"/>
            <w:tcBorders>
              <w:top w:val="nil"/>
              <w:left w:val="nil"/>
              <w:bottom w:val="nil"/>
              <w:right w:val="nil"/>
            </w:tcBorders>
            <w:shd w:val="clear" w:color="auto" w:fill="auto"/>
            <w:noWrap/>
            <w:vAlign w:val="bottom"/>
            <w:hideMark/>
          </w:tcPr>
          <w:p w14:paraId="4427674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6B18D8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14:paraId="548EFDC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CAAD30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287</w:t>
            </w:r>
          </w:p>
        </w:tc>
      </w:tr>
      <w:tr w:rsidR="00CE547F" w:rsidRPr="00FA362E" w14:paraId="5FBC5118" w14:textId="77777777" w:rsidTr="00452ADC">
        <w:trPr>
          <w:trHeight w:val="300"/>
        </w:trPr>
        <w:tc>
          <w:tcPr>
            <w:tcW w:w="1296" w:type="dxa"/>
            <w:tcBorders>
              <w:top w:val="nil"/>
              <w:left w:val="nil"/>
              <w:bottom w:val="nil"/>
              <w:right w:val="nil"/>
            </w:tcBorders>
            <w:shd w:val="clear" w:color="auto" w:fill="auto"/>
            <w:noWrap/>
            <w:vAlign w:val="bottom"/>
            <w:hideMark/>
          </w:tcPr>
          <w:p w14:paraId="756D684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14:paraId="01457CC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14:paraId="61CFA46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5E29DF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0.58</w:t>
            </w:r>
          </w:p>
        </w:tc>
        <w:tc>
          <w:tcPr>
            <w:tcW w:w="612" w:type="dxa"/>
            <w:tcBorders>
              <w:top w:val="nil"/>
              <w:left w:val="nil"/>
              <w:bottom w:val="nil"/>
              <w:right w:val="nil"/>
            </w:tcBorders>
            <w:shd w:val="clear" w:color="auto" w:fill="auto"/>
            <w:noWrap/>
            <w:vAlign w:val="bottom"/>
            <w:hideMark/>
          </w:tcPr>
          <w:p w14:paraId="11D2176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3D846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5B136B90"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13125F9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1.06</w:t>
            </w:r>
          </w:p>
        </w:tc>
        <w:tc>
          <w:tcPr>
            <w:tcW w:w="332" w:type="dxa"/>
            <w:tcBorders>
              <w:top w:val="nil"/>
              <w:left w:val="nil"/>
              <w:bottom w:val="nil"/>
              <w:right w:val="nil"/>
            </w:tcBorders>
            <w:shd w:val="clear" w:color="auto" w:fill="auto"/>
            <w:noWrap/>
            <w:vAlign w:val="bottom"/>
            <w:hideMark/>
          </w:tcPr>
          <w:p w14:paraId="42E9C30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CEBAC9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14:paraId="1849473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E3EF14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19.5</w:t>
            </w:r>
          </w:p>
        </w:tc>
      </w:tr>
      <w:tr w:rsidR="00CE547F" w:rsidRPr="00FA362E" w14:paraId="6C26BA2D" w14:textId="77777777" w:rsidTr="00452ADC">
        <w:trPr>
          <w:trHeight w:val="300"/>
        </w:trPr>
        <w:tc>
          <w:tcPr>
            <w:tcW w:w="1296" w:type="dxa"/>
            <w:tcBorders>
              <w:top w:val="nil"/>
              <w:left w:val="nil"/>
              <w:bottom w:val="nil"/>
              <w:right w:val="nil"/>
            </w:tcBorders>
            <w:shd w:val="clear" w:color="auto" w:fill="auto"/>
            <w:noWrap/>
            <w:vAlign w:val="bottom"/>
            <w:hideMark/>
          </w:tcPr>
          <w:p w14:paraId="567FE70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14:paraId="03CFB5B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14:paraId="527A043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E00A5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0.73</w:t>
            </w:r>
          </w:p>
        </w:tc>
        <w:tc>
          <w:tcPr>
            <w:tcW w:w="612" w:type="dxa"/>
            <w:tcBorders>
              <w:top w:val="nil"/>
              <w:left w:val="nil"/>
              <w:bottom w:val="nil"/>
              <w:right w:val="nil"/>
            </w:tcBorders>
            <w:shd w:val="clear" w:color="auto" w:fill="auto"/>
            <w:noWrap/>
            <w:vAlign w:val="bottom"/>
            <w:hideMark/>
          </w:tcPr>
          <w:p w14:paraId="69E07C5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40F130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15A1CA8"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690A3172"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1.53</w:t>
            </w:r>
          </w:p>
        </w:tc>
        <w:tc>
          <w:tcPr>
            <w:tcW w:w="332" w:type="dxa"/>
            <w:tcBorders>
              <w:top w:val="nil"/>
              <w:left w:val="nil"/>
              <w:bottom w:val="nil"/>
              <w:right w:val="nil"/>
            </w:tcBorders>
            <w:shd w:val="clear" w:color="auto" w:fill="auto"/>
            <w:noWrap/>
            <w:vAlign w:val="bottom"/>
            <w:hideMark/>
          </w:tcPr>
          <w:p w14:paraId="4717C92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68C45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14:paraId="7E417E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18F93D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26.8</w:t>
            </w:r>
          </w:p>
        </w:tc>
      </w:tr>
      <w:tr w:rsidR="00CE547F" w:rsidRPr="00FA362E" w14:paraId="70D722E4" w14:textId="77777777" w:rsidTr="00452ADC">
        <w:trPr>
          <w:trHeight w:val="300"/>
        </w:trPr>
        <w:tc>
          <w:tcPr>
            <w:tcW w:w="1296" w:type="dxa"/>
            <w:tcBorders>
              <w:top w:val="nil"/>
              <w:left w:val="nil"/>
              <w:bottom w:val="nil"/>
              <w:right w:val="nil"/>
            </w:tcBorders>
            <w:shd w:val="clear" w:color="auto" w:fill="auto"/>
            <w:noWrap/>
            <w:vAlign w:val="bottom"/>
            <w:hideMark/>
          </w:tcPr>
          <w:p w14:paraId="24C136D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14:paraId="23620F4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14:paraId="03F0041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9D980C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0.57</w:t>
            </w:r>
          </w:p>
        </w:tc>
        <w:tc>
          <w:tcPr>
            <w:tcW w:w="612" w:type="dxa"/>
            <w:tcBorders>
              <w:top w:val="nil"/>
              <w:left w:val="nil"/>
              <w:bottom w:val="nil"/>
              <w:right w:val="nil"/>
            </w:tcBorders>
            <w:shd w:val="clear" w:color="auto" w:fill="auto"/>
            <w:noWrap/>
            <w:vAlign w:val="bottom"/>
            <w:hideMark/>
          </w:tcPr>
          <w:p w14:paraId="182F3D4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74D6E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209A010A"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4F269B5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0.71</w:t>
            </w:r>
          </w:p>
        </w:tc>
        <w:tc>
          <w:tcPr>
            <w:tcW w:w="332" w:type="dxa"/>
            <w:tcBorders>
              <w:top w:val="nil"/>
              <w:left w:val="nil"/>
              <w:bottom w:val="nil"/>
              <w:right w:val="nil"/>
            </w:tcBorders>
            <w:shd w:val="clear" w:color="auto" w:fill="auto"/>
            <w:noWrap/>
            <w:vAlign w:val="bottom"/>
            <w:hideMark/>
          </w:tcPr>
          <w:p w14:paraId="1722807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1A66A7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14:paraId="084EEA9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6896A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10.3</w:t>
            </w:r>
          </w:p>
        </w:tc>
      </w:tr>
      <w:tr w:rsidR="00CE547F" w:rsidRPr="00FA362E" w14:paraId="7C00AD96" w14:textId="77777777" w:rsidTr="00452ADC">
        <w:trPr>
          <w:trHeight w:val="300"/>
        </w:trPr>
        <w:tc>
          <w:tcPr>
            <w:tcW w:w="1296" w:type="dxa"/>
            <w:tcBorders>
              <w:top w:val="nil"/>
              <w:left w:val="nil"/>
              <w:bottom w:val="nil"/>
              <w:right w:val="nil"/>
            </w:tcBorders>
            <w:shd w:val="clear" w:color="auto" w:fill="auto"/>
            <w:noWrap/>
            <w:vAlign w:val="bottom"/>
            <w:hideMark/>
          </w:tcPr>
          <w:p w14:paraId="0862722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14:paraId="43C1F63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14:paraId="03108B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CC78B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7.37</w:t>
            </w:r>
          </w:p>
        </w:tc>
        <w:tc>
          <w:tcPr>
            <w:tcW w:w="612" w:type="dxa"/>
            <w:tcBorders>
              <w:top w:val="nil"/>
              <w:left w:val="nil"/>
              <w:bottom w:val="nil"/>
              <w:right w:val="nil"/>
            </w:tcBorders>
            <w:shd w:val="clear" w:color="auto" w:fill="auto"/>
            <w:noWrap/>
            <w:vAlign w:val="bottom"/>
            <w:hideMark/>
          </w:tcPr>
          <w:p w14:paraId="7E4171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2FAA0F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2A1C1A75"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132FD2C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29.21</w:t>
            </w:r>
          </w:p>
        </w:tc>
        <w:tc>
          <w:tcPr>
            <w:tcW w:w="332" w:type="dxa"/>
            <w:tcBorders>
              <w:top w:val="nil"/>
              <w:left w:val="nil"/>
              <w:bottom w:val="nil"/>
              <w:right w:val="nil"/>
            </w:tcBorders>
            <w:shd w:val="clear" w:color="auto" w:fill="auto"/>
            <w:noWrap/>
            <w:vAlign w:val="bottom"/>
            <w:hideMark/>
          </w:tcPr>
          <w:p w14:paraId="2CB5A8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50088E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14:paraId="73468D0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749E67C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275</w:t>
            </w:r>
          </w:p>
        </w:tc>
      </w:tr>
      <w:tr w:rsidR="00CE547F" w:rsidRPr="00FA362E" w14:paraId="4511B513" w14:textId="77777777" w:rsidTr="00452ADC">
        <w:trPr>
          <w:trHeight w:val="300"/>
        </w:trPr>
        <w:tc>
          <w:tcPr>
            <w:tcW w:w="1296" w:type="dxa"/>
            <w:tcBorders>
              <w:top w:val="nil"/>
              <w:left w:val="nil"/>
              <w:bottom w:val="nil"/>
              <w:right w:val="nil"/>
            </w:tcBorders>
            <w:shd w:val="clear" w:color="auto" w:fill="auto"/>
            <w:noWrap/>
            <w:vAlign w:val="bottom"/>
            <w:hideMark/>
          </w:tcPr>
          <w:p w14:paraId="4110416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14:paraId="27AA44F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14:paraId="4A24A02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A21E67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0.62</w:t>
            </w:r>
          </w:p>
        </w:tc>
        <w:tc>
          <w:tcPr>
            <w:tcW w:w="612" w:type="dxa"/>
            <w:tcBorders>
              <w:top w:val="nil"/>
              <w:left w:val="nil"/>
              <w:bottom w:val="nil"/>
              <w:right w:val="nil"/>
            </w:tcBorders>
            <w:shd w:val="clear" w:color="auto" w:fill="auto"/>
            <w:noWrap/>
            <w:vAlign w:val="bottom"/>
            <w:hideMark/>
          </w:tcPr>
          <w:p w14:paraId="01944B3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31153AF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684F1DA"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3EF36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0.86</w:t>
            </w:r>
          </w:p>
        </w:tc>
        <w:tc>
          <w:tcPr>
            <w:tcW w:w="332" w:type="dxa"/>
            <w:tcBorders>
              <w:top w:val="nil"/>
              <w:left w:val="nil"/>
              <w:bottom w:val="nil"/>
              <w:right w:val="nil"/>
            </w:tcBorders>
            <w:shd w:val="clear" w:color="auto" w:fill="auto"/>
            <w:noWrap/>
            <w:vAlign w:val="bottom"/>
            <w:hideMark/>
          </w:tcPr>
          <w:p w14:paraId="5B0D79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F05629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14:paraId="7CA4A2F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30D6CB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15.7</w:t>
            </w:r>
          </w:p>
        </w:tc>
      </w:tr>
      <w:tr w:rsidR="00CE547F" w:rsidRPr="00FA362E" w14:paraId="49C3216C" w14:textId="77777777" w:rsidTr="00452ADC">
        <w:trPr>
          <w:trHeight w:val="300"/>
        </w:trPr>
        <w:tc>
          <w:tcPr>
            <w:tcW w:w="1296" w:type="dxa"/>
            <w:tcBorders>
              <w:top w:val="nil"/>
              <w:left w:val="nil"/>
              <w:bottom w:val="nil"/>
              <w:right w:val="nil"/>
            </w:tcBorders>
            <w:shd w:val="clear" w:color="auto" w:fill="auto"/>
            <w:noWrap/>
            <w:vAlign w:val="bottom"/>
            <w:hideMark/>
          </w:tcPr>
          <w:p w14:paraId="535C840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14:paraId="1F40D5A2"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14:paraId="1550755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AB1EA5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2676CD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36C55A9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4C319751"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586E24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1.98</w:t>
            </w:r>
          </w:p>
        </w:tc>
        <w:tc>
          <w:tcPr>
            <w:tcW w:w="332" w:type="dxa"/>
            <w:tcBorders>
              <w:top w:val="nil"/>
              <w:left w:val="nil"/>
              <w:bottom w:val="nil"/>
              <w:right w:val="nil"/>
            </w:tcBorders>
            <w:shd w:val="clear" w:color="auto" w:fill="auto"/>
            <w:noWrap/>
            <w:vAlign w:val="bottom"/>
            <w:hideMark/>
          </w:tcPr>
          <w:p w14:paraId="42A4A9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1F5FB9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14:paraId="14C290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71EF5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18.2</w:t>
            </w:r>
          </w:p>
        </w:tc>
      </w:tr>
      <w:tr w:rsidR="00CE547F" w:rsidRPr="00FA362E" w14:paraId="1A56B92E" w14:textId="77777777" w:rsidTr="00452ADC">
        <w:trPr>
          <w:trHeight w:val="300"/>
        </w:trPr>
        <w:tc>
          <w:tcPr>
            <w:tcW w:w="1296" w:type="dxa"/>
            <w:tcBorders>
              <w:top w:val="nil"/>
              <w:left w:val="nil"/>
              <w:bottom w:val="nil"/>
              <w:right w:val="nil"/>
            </w:tcBorders>
            <w:shd w:val="clear" w:color="auto" w:fill="auto"/>
            <w:noWrap/>
            <w:vAlign w:val="bottom"/>
            <w:hideMark/>
          </w:tcPr>
          <w:p w14:paraId="5DE5FB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14:paraId="5AF16AA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14:paraId="7A9670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85755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4.01</w:t>
            </w:r>
          </w:p>
        </w:tc>
        <w:tc>
          <w:tcPr>
            <w:tcW w:w="612" w:type="dxa"/>
            <w:tcBorders>
              <w:top w:val="nil"/>
              <w:left w:val="nil"/>
              <w:bottom w:val="nil"/>
              <w:right w:val="nil"/>
            </w:tcBorders>
            <w:shd w:val="clear" w:color="auto" w:fill="auto"/>
            <w:noWrap/>
            <w:vAlign w:val="bottom"/>
            <w:hideMark/>
          </w:tcPr>
          <w:p w14:paraId="497B21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3C2F1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8C1DA59"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FE2629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6.36</w:t>
            </w:r>
          </w:p>
        </w:tc>
        <w:tc>
          <w:tcPr>
            <w:tcW w:w="332" w:type="dxa"/>
            <w:tcBorders>
              <w:top w:val="nil"/>
              <w:left w:val="nil"/>
              <w:bottom w:val="nil"/>
              <w:right w:val="nil"/>
            </w:tcBorders>
            <w:shd w:val="clear" w:color="auto" w:fill="auto"/>
            <w:noWrap/>
            <w:vAlign w:val="bottom"/>
            <w:hideMark/>
          </w:tcPr>
          <w:p w14:paraId="2AEE42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18898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14:paraId="405967A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0EB34D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w:t>
            </w:r>
          </w:p>
        </w:tc>
      </w:tr>
      <w:tr w:rsidR="00CE547F" w:rsidRPr="00FA362E" w14:paraId="1DB55AF0" w14:textId="77777777" w:rsidTr="00452ADC">
        <w:trPr>
          <w:trHeight w:val="300"/>
        </w:trPr>
        <w:tc>
          <w:tcPr>
            <w:tcW w:w="1296" w:type="dxa"/>
            <w:tcBorders>
              <w:top w:val="nil"/>
              <w:left w:val="nil"/>
              <w:bottom w:val="nil"/>
              <w:right w:val="nil"/>
            </w:tcBorders>
            <w:shd w:val="clear" w:color="auto" w:fill="auto"/>
            <w:noWrap/>
            <w:vAlign w:val="bottom"/>
            <w:hideMark/>
          </w:tcPr>
          <w:p w14:paraId="0C0ADF7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14:paraId="182BDC8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14:paraId="65B904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5FD2F0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2.76</w:t>
            </w:r>
          </w:p>
        </w:tc>
        <w:tc>
          <w:tcPr>
            <w:tcW w:w="612" w:type="dxa"/>
            <w:tcBorders>
              <w:top w:val="nil"/>
              <w:left w:val="nil"/>
              <w:bottom w:val="nil"/>
              <w:right w:val="nil"/>
            </w:tcBorders>
            <w:shd w:val="clear" w:color="auto" w:fill="auto"/>
            <w:noWrap/>
            <w:vAlign w:val="bottom"/>
            <w:hideMark/>
          </w:tcPr>
          <w:p w14:paraId="5D0168E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A22EF9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494F379F"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F15A394"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2.91</w:t>
            </w:r>
          </w:p>
        </w:tc>
        <w:tc>
          <w:tcPr>
            <w:tcW w:w="332" w:type="dxa"/>
            <w:tcBorders>
              <w:top w:val="nil"/>
              <w:left w:val="nil"/>
              <w:bottom w:val="nil"/>
              <w:right w:val="nil"/>
            </w:tcBorders>
            <w:shd w:val="clear" w:color="auto" w:fill="auto"/>
            <w:noWrap/>
            <w:vAlign w:val="bottom"/>
            <w:hideMark/>
          </w:tcPr>
          <w:p w14:paraId="7C31564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0BC7E93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14:paraId="0F49B8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1A49D67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25.9</w:t>
            </w:r>
          </w:p>
        </w:tc>
      </w:tr>
      <w:tr w:rsidR="00CE547F" w:rsidRPr="00FA362E" w14:paraId="28BAFB91"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16E7C8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14:paraId="16AB60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14:paraId="47A09B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7789011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13.49</w:t>
            </w:r>
          </w:p>
        </w:tc>
        <w:tc>
          <w:tcPr>
            <w:tcW w:w="612" w:type="dxa"/>
            <w:tcBorders>
              <w:top w:val="nil"/>
              <w:left w:val="nil"/>
              <w:bottom w:val="single" w:sz="4" w:space="0" w:color="auto"/>
              <w:right w:val="nil"/>
            </w:tcBorders>
            <w:shd w:val="clear" w:color="auto" w:fill="auto"/>
            <w:noWrap/>
            <w:vAlign w:val="bottom"/>
            <w:hideMark/>
          </w:tcPr>
          <w:p w14:paraId="5DFBE74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3E5A9A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nil"/>
              <w:left w:val="nil"/>
              <w:bottom w:val="single" w:sz="4" w:space="0" w:color="auto"/>
              <w:right w:val="nil"/>
            </w:tcBorders>
            <w:shd w:val="clear" w:color="auto" w:fill="auto"/>
            <w:noWrap/>
            <w:vAlign w:val="bottom"/>
            <w:hideMark/>
          </w:tcPr>
          <w:p w14:paraId="3CA9367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14:paraId="429C51A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6.72</w:t>
            </w:r>
          </w:p>
        </w:tc>
        <w:tc>
          <w:tcPr>
            <w:tcW w:w="332" w:type="dxa"/>
            <w:tcBorders>
              <w:top w:val="nil"/>
              <w:left w:val="nil"/>
              <w:bottom w:val="single" w:sz="4" w:space="0" w:color="auto"/>
              <w:right w:val="nil"/>
            </w:tcBorders>
            <w:shd w:val="clear" w:color="auto" w:fill="auto"/>
            <w:noWrap/>
            <w:vAlign w:val="bottom"/>
            <w:hideMark/>
          </w:tcPr>
          <w:p w14:paraId="01F5FB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54BAF9B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14:paraId="240B6E2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658E8CC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90</w:t>
            </w:r>
          </w:p>
        </w:tc>
      </w:tr>
      <w:tr w:rsidR="00CE547F" w:rsidRPr="00FA362E" w14:paraId="74517F7F" w14:textId="77777777" w:rsidTr="00452ADC">
        <w:trPr>
          <w:trHeight w:val="300"/>
        </w:trPr>
        <w:tc>
          <w:tcPr>
            <w:tcW w:w="1296" w:type="dxa"/>
            <w:tcBorders>
              <w:top w:val="nil"/>
              <w:left w:val="nil"/>
              <w:bottom w:val="nil"/>
              <w:right w:val="nil"/>
            </w:tcBorders>
            <w:shd w:val="clear" w:color="auto" w:fill="auto"/>
            <w:noWrap/>
            <w:vAlign w:val="bottom"/>
            <w:hideMark/>
          </w:tcPr>
          <w:p w14:paraId="2851C4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14:paraId="63F18EA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14:paraId="44FBB7E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7C9E03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33.60</w:t>
            </w:r>
          </w:p>
        </w:tc>
        <w:tc>
          <w:tcPr>
            <w:tcW w:w="612" w:type="dxa"/>
            <w:tcBorders>
              <w:top w:val="nil"/>
              <w:left w:val="nil"/>
              <w:bottom w:val="nil"/>
              <w:right w:val="nil"/>
            </w:tcBorders>
            <w:shd w:val="clear" w:color="auto" w:fill="auto"/>
            <w:noWrap/>
            <w:vAlign w:val="bottom"/>
            <w:hideMark/>
          </w:tcPr>
          <w:p w14:paraId="66ABA7F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6258D1C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0475A275"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FE61515"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5.97</w:t>
            </w:r>
          </w:p>
        </w:tc>
        <w:tc>
          <w:tcPr>
            <w:tcW w:w="332" w:type="dxa"/>
            <w:tcBorders>
              <w:top w:val="nil"/>
              <w:left w:val="nil"/>
              <w:bottom w:val="nil"/>
              <w:right w:val="nil"/>
            </w:tcBorders>
            <w:shd w:val="clear" w:color="auto" w:fill="auto"/>
            <w:noWrap/>
            <w:vAlign w:val="bottom"/>
            <w:hideMark/>
          </w:tcPr>
          <w:p w14:paraId="28C3916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1AE274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14:paraId="4124FF1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435A253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4.4</w:t>
            </w:r>
          </w:p>
        </w:tc>
      </w:tr>
      <w:tr w:rsidR="00CE547F" w:rsidRPr="00FA362E" w14:paraId="2463A1FE" w14:textId="77777777" w:rsidTr="00452ADC">
        <w:trPr>
          <w:trHeight w:val="300"/>
        </w:trPr>
        <w:tc>
          <w:tcPr>
            <w:tcW w:w="1296" w:type="dxa"/>
            <w:tcBorders>
              <w:top w:val="nil"/>
              <w:left w:val="nil"/>
              <w:bottom w:val="nil"/>
              <w:right w:val="nil"/>
            </w:tcBorders>
            <w:shd w:val="clear" w:color="auto" w:fill="auto"/>
            <w:noWrap/>
            <w:vAlign w:val="bottom"/>
            <w:hideMark/>
          </w:tcPr>
          <w:p w14:paraId="75951BE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14:paraId="745C54F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14:paraId="153579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F88CC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22.46</w:t>
            </w:r>
          </w:p>
        </w:tc>
        <w:tc>
          <w:tcPr>
            <w:tcW w:w="612" w:type="dxa"/>
            <w:tcBorders>
              <w:top w:val="nil"/>
              <w:left w:val="nil"/>
              <w:bottom w:val="nil"/>
              <w:right w:val="nil"/>
            </w:tcBorders>
            <w:shd w:val="clear" w:color="auto" w:fill="auto"/>
            <w:noWrap/>
            <w:vAlign w:val="bottom"/>
            <w:hideMark/>
          </w:tcPr>
          <w:p w14:paraId="7E14FD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0654B3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7A6EBE79"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8E28B0"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3.50</w:t>
            </w:r>
          </w:p>
        </w:tc>
        <w:tc>
          <w:tcPr>
            <w:tcW w:w="332" w:type="dxa"/>
            <w:tcBorders>
              <w:top w:val="nil"/>
              <w:left w:val="nil"/>
              <w:bottom w:val="nil"/>
              <w:right w:val="nil"/>
            </w:tcBorders>
            <w:shd w:val="clear" w:color="auto" w:fill="auto"/>
            <w:noWrap/>
            <w:vAlign w:val="bottom"/>
            <w:hideMark/>
          </w:tcPr>
          <w:p w14:paraId="39BB9DD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6DA1FF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14:paraId="7AC2119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022A1B3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4.77</w:t>
            </w:r>
          </w:p>
        </w:tc>
      </w:tr>
      <w:tr w:rsidR="00CE547F" w:rsidRPr="00FA362E" w14:paraId="43B6E30C" w14:textId="77777777" w:rsidTr="00452ADC">
        <w:trPr>
          <w:trHeight w:val="300"/>
        </w:trPr>
        <w:tc>
          <w:tcPr>
            <w:tcW w:w="1296" w:type="dxa"/>
            <w:tcBorders>
              <w:top w:val="nil"/>
              <w:left w:val="nil"/>
              <w:bottom w:val="nil"/>
              <w:right w:val="nil"/>
            </w:tcBorders>
            <w:shd w:val="clear" w:color="auto" w:fill="auto"/>
            <w:noWrap/>
            <w:vAlign w:val="bottom"/>
            <w:hideMark/>
          </w:tcPr>
          <w:p w14:paraId="1D4A54E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14:paraId="47A82BA3"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14:paraId="199EE08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F17C25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15.36</w:t>
            </w:r>
          </w:p>
        </w:tc>
        <w:tc>
          <w:tcPr>
            <w:tcW w:w="612" w:type="dxa"/>
            <w:tcBorders>
              <w:top w:val="nil"/>
              <w:left w:val="nil"/>
              <w:bottom w:val="nil"/>
              <w:right w:val="nil"/>
            </w:tcBorders>
            <w:shd w:val="clear" w:color="auto" w:fill="auto"/>
            <w:noWrap/>
            <w:vAlign w:val="bottom"/>
            <w:hideMark/>
          </w:tcPr>
          <w:p w14:paraId="4D86E7F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68480" behindDoc="0" locked="0" layoutInCell="1" allowOverlap="1" wp14:anchorId="634C1081" wp14:editId="782202F8">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0D248B" id="Textové pole 194" o:spid="_x0000_s1026" type="#_x0000_t202" style="position:absolute;margin-left:12.75pt;margin-top:.75pt;width:0;height:13.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713536" behindDoc="0" locked="0" layoutInCell="1" allowOverlap="1" wp14:anchorId="4BD8E9B1" wp14:editId="5B8A000B">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ED21647" id="Textové pole 193" o:spid="_x0000_s1026" type="#_x0000_t202" style="position:absolute;margin-left:12.75pt;margin-top:.75pt;width:0;height:13.5pt;z-index:251713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4B7D7AF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lang w:val="en-US" w:eastAsia="en-US"/>
              </w:rPr>
              <mc:AlternateContent>
                <mc:Choice Requires="wps">
                  <w:drawing>
                    <wp:anchor distT="0" distB="0" distL="114300" distR="114300" simplePos="0" relativeHeight="251700224" behindDoc="0" locked="0" layoutInCell="1" allowOverlap="1" wp14:anchorId="5830908B" wp14:editId="5A260993">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91EB49" id="Textové pole 192" o:spid="_x0000_s1026" type="#_x0000_t202" style="position:absolute;margin-left:12.75pt;margin-top:.75pt;width:0;height:13.5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27E260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32A44AC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86912" behindDoc="0" locked="0" layoutInCell="1" allowOverlap="1" wp14:anchorId="004A2785" wp14:editId="37DAC7FF">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2F934" id="Textové pole 127" o:spid="_x0000_s1026" type="#_x0000_t202" style="position:absolute;margin-left:1.5pt;margin-top:.75pt;width:0;height:13.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3.90</w:t>
            </w:r>
          </w:p>
        </w:tc>
        <w:tc>
          <w:tcPr>
            <w:tcW w:w="332" w:type="dxa"/>
            <w:tcBorders>
              <w:top w:val="nil"/>
              <w:left w:val="nil"/>
              <w:bottom w:val="nil"/>
              <w:right w:val="nil"/>
            </w:tcBorders>
            <w:shd w:val="clear" w:color="auto" w:fill="auto"/>
            <w:noWrap/>
            <w:vAlign w:val="bottom"/>
            <w:hideMark/>
          </w:tcPr>
          <w:p w14:paraId="63D5A46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69504" behindDoc="0" locked="0" layoutInCell="1" allowOverlap="1" wp14:anchorId="5F3761B2" wp14:editId="6AABCCA4">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09C6748" id="Textové pole 126" o:spid="_x0000_s1026" type="#_x0000_t202" style="position:absolute;margin-left:.75pt;margin-top:.75pt;width:0;height:13.5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670528" behindDoc="0" locked="0" layoutInCell="1" allowOverlap="1" wp14:anchorId="5BD6ADC2" wp14:editId="55D4C0D2">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84A5B3" id="Textové pole 125" o:spid="_x0000_s1026" type="#_x0000_t202" style="position:absolute;margin-left:.75pt;margin-top:.75pt;width:0;height:13.5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683840" behindDoc="0" locked="0" layoutInCell="1" allowOverlap="1" wp14:anchorId="5DF60DDB" wp14:editId="437E7508">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E479924" id="Textové pole 124" o:spid="_x0000_s1026" type="#_x0000_t202" style="position:absolute;margin-left:.75pt;margin-top:.75pt;width:0;height:13.5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684864" behindDoc="0" locked="0" layoutInCell="1" allowOverlap="1" wp14:anchorId="655C9204" wp14:editId="2B5A82B0">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DE41CE" id="Textové pole 123" o:spid="_x0000_s1026" type="#_x0000_t202" style="position:absolute;margin-left:.75pt;margin-top:.75pt;width:0;height:13.5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685888" behindDoc="0" locked="0" layoutInCell="1" allowOverlap="1" wp14:anchorId="4A546E9B" wp14:editId="242413E4">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F480A3D" id="Textové pole 122" o:spid="_x0000_s1026" type="#_x0000_t202" style="position:absolute;margin-left:.75pt;margin-top:.75pt;width:0;height:13.5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610399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14:paraId="077F19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31F29E7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6.24</w:t>
            </w:r>
          </w:p>
        </w:tc>
      </w:tr>
      <w:tr w:rsidR="00CE547F" w:rsidRPr="00FA362E" w14:paraId="2FAFF3EB" w14:textId="77777777" w:rsidTr="00452ADC">
        <w:trPr>
          <w:trHeight w:val="300"/>
        </w:trPr>
        <w:tc>
          <w:tcPr>
            <w:tcW w:w="1296" w:type="dxa"/>
            <w:tcBorders>
              <w:top w:val="nil"/>
              <w:left w:val="nil"/>
              <w:bottom w:val="nil"/>
              <w:right w:val="nil"/>
            </w:tcBorders>
            <w:shd w:val="clear" w:color="auto" w:fill="auto"/>
            <w:noWrap/>
            <w:vAlign w:val="bottom"/>
            <w:hideMark/>
          </w:tcPr>
          <w:p w14:paraId="5A3121B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14:paraId="29E6777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14:paraId="0980F2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2DE71C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25.70</w:t>
            </w:r>
          </w:p>
        </w:tc>
        <w:tc>
          <w:tcPr>
            <w:tcW w:w="612" w:type="dxa"/>
            <w:tcBorders>
              <w:top w:val="nil"/>
              <w:left w:val="nil"/>
              <w:bottom w:val="nil"/>
              <w:right w:val="nil"/>
            </w:tcBorders>
            <w:shd w:val="clear" w:color="auto" w:fill="auto"/>
            <w:noWrap/>
            <w:vAlign w:val="bottom"/>
            <w:hideMark/>
          </w:tcPr>
          <w:p w14:paraId="1ABF247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71552" behindDoc="0" locked="0" layoutInCell="1" allowOverlap="1" wp14:anchorId="171BD4AB" wp14:editId="21BA5880">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C588AE" id="Textové pole 121" o:spid="_x0000_s1026" type="#_x0000_t202" style="position:absolute;margin-left:12.75pt;margin-top:.75pt;width:0;height:13.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714560" behindDoc="0" locked="0" layoutInCell="1" allowOverlap="1" wp14:anchorId="04E1D8B5" wp14:editId="67433FB0">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D3DF68" id="Textové pole 120" o:spid="_x0000_s1026" type="#_x0000_t202" style="position:absolute;margin-left:12.75pt;margin-top:1.5pt;width:0;height:13.5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31E71F9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lang w:val="en-US" w:eastAsia="en-US"/>
              </w:rPr>
              <mc:AlternateContent>
                <mc:Choice Requires="wps">
                  <w:drawing>
                    <wp:anchor distT="0" distB="0" distL="114300" distR="114300" simplePos="0" relativeHeight="251701248" behindDoc="0" locked="0" layoutInCell="1" allowOverlap="1" wp14:anchorId="19EF3C06" wp14:editId="09DE7A0A">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54FDB1" id="Textové pole 119" o:spid="_x0000_s1026" type="#_x0000_t202" style="position:absolute;margin-left:12.75pt;margin-top:1.5pt;width:0;height:13.5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AB45B7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4426D6FA"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87936" behindDoc="0" locked="0" layoutInCell="1" allowOverlap="1" wp14:anchorId="36FC8C87" wp14:editId="11A7E80B">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4EEE22" id="Textové pole 118" o:spid="_x0000_s1026" type="#_x0000_t202" style="position:absolute;margin-left:1.5pt;margin-top:1.5pt;width:0;height:13.5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4.09</w:t>
            </w:r>
          </w:p>
        </w:tc>
        <w:tc>
          <w:tcPr>
            <w:tcW w:w="332" w:type="dxa"/>
            <w:tcBorders>
              <w:top w:val="nil"/>
              <w:left w:val="nil"/>
              <w:bottom w:val="nil"/>
              <w:right w:val="nil"/>
            </w:tcBorders>
            <w:shd w:val="clear" w:color="auto" w:fill="auto"/>
            <w:noWrap/>
            <w:vAlign w:val="bottom"/>
            <w:hideMark/>
          </w:tcPr>
          <w:p w14:paraId="211205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B64CB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14:paraId="74D08A1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7F4FB3C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4.34</w:t>
            </w:r>
          </w:p>
        </w:tc>
      </w:tr>
      <w:tr w:rsidR="00CE547F" w:rsidRPr="00FA362E" w14:paraId="3F31D6A1" w14:textId="77777777" w:rsidTr="00452ADC">
        <w:trPr>
          <w:trHeight w:val="300"/>
        </w:trPr>
        <w:tc>
          <w:tcPr>
            <w:tcW w:w="1296" w:type="dxa"/>
            <w:tcBorders>
              <w:top w:val="nil"/>
              <w:left w:val="nil"/>
              <w:bottom w:val="nil"/>
              <w:right w:val="nil"/>
            </w:tcBorders>
            <w:shd w:val="clear" w:color="auto" w:fill="auto"/>
            <w:noWrap/>
            <w:vAlign w:val="bottom"/>
            <w:hideMark/>
          </w:tcPr>
          <w:p w14:paraId="0C2D3B2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14:paraId="3E4293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14:paraId="1B202F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CD295F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75D0A1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72576" behindDoc="0" locked="0" layoutInCell="1" allowOverlap="1" wp14:anchorId="717DAF08" wp14:editId="7DB0B938">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48A450F" id="Textové pole 104" o:spid="_x0000_s1026" type="#_x0000_t202" style="position:absolute;margin-left:12.75pt;margin-top:.75pt;width:0;height:13.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715584" behindDoc="0" locked="0" layoutInCell="1" allowOverlap="1" wp14:anchorId="7FBE8829" wp14:editId="4B7A7F9C">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057D0" id="Textové pole 103" o:spid="_x0000_s1026" type="#_x0000_t202" style="position:absolute;margin-left:12.75pt;margin-top:1.5pt;width:0;height:13.5pt;z-index:251715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5FD4DF4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lang w:val="en-US" w:eastAsia="en-US"/>
              </w:rPr>
              <mc:AlternateContent>
                <mc:Choice Requires="wps">
                  <w:drawing>
                    <wp:anchor distT="0" distB="0" distL="114300" distR="114300" simplePos="0" relativeHeight="251702272" behindDoc="0" locked="0" layoutInCell="1" allowOverlap="1" wp14:anchorId="357E611C" wp14:editId="4C60360E">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354C9C3" id="Textové pole 102" o:spid="_x0000_s1026" type="#_x0000_t202" style="position:absolute;margin-left:12.75pt;margin-top:1.5pt;width:0;height:13.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48749B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5524BD6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88960" behindDoc="0" locked="0" layoutInCell="1" allowOverlap="1" wp14:anchorId="22068A7C" wp14:editId="6FFB70E4">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A9F1E7" id="Textové pole 101" o:spid="_x0000_s1026" type="#_x0000_t202" style="position:absolute;margin-left:1.5pt;margin-top:1.5pt;width:0;height:13.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5.4</w:t>
            </w:r>
          </w:p>
        </w:tc>
        <w:tc>
          <w:tcPr>
            <w:tcW w:w="332" w:type="dxa"/>
            <w:tcBorders>
              <w:top w:val="nil"/>
              <w:left w:val="nil"/>
              <w:bottom w:val="nil"/>
              <w:right w:val="nil"/>
            </w:tcBorders>
            <w:shd w:val="clear" w:color="auto" w:fill="auto"/>
            <w:noWrap/>
            <w:vAlign w:val="bottom"/>
            <w:hideMark/>
          </w:tcPr>
          <w:p w14:paraId="7D83589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2EB2EF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14:paraId="0376835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74997B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1.94</w:t>
            </w:r>
          </w:p>
        </w:tc>
      </w:tr>
      <w:tr w:rsidR="00CE547F" w:rsidRPr="00FA362E" w14:paraId="3B222173" w14:textId="77777777" w:rsidTr="00452ADC">
        <w:trPr>
          <w:trHeight w:val="300"/>
        </w:trPr>
        <w:tc>
          <w:tcPr>
            <w:tcW w:w="1296" w:type="dxa"/>
            <w:tcBorders>
              <w:top w:val="nil"/>
              <w:left w:val="nil"/>
              <w:bottom w:val="nil"/>
              <w:right w:val="nil"/>
            </w:tcBorders>
            <w:shd w:val="clear" w:color="auto" w:fill="auto"/>
            <w:noWrap/>
            <w:vAlign w:val="bottom"/>
            <w:hideMark/>
          </w:tcPr>
          <w:p w14:paraId="7603B6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14:paraId="0778838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14:paraId="355B89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13BD4F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15.4</w:t>
            </w:r>
          </w:p>
        </w:tc>
        <w:tc>
          <w:tcPr>
            <w:tcW w:w="612" w:type="dxa"/>
            <w:tcBorders>
              <w:top w:val="nil"/>
              <w:left w:val="nil"/>
              <w:bottom w:val="nil"/>
              <w:right w:val="nil"/>
            </w:tcBorders>
            <w:shd w:val="clear" w:color="auto" w:fill="auto"/>
            <w:noWrap/>
            <w:vAlign w:val="bottom"/>
            <w:hideMark/>
          </w:tcPr>
          <w:p w14:paraId="60B1B7A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73600" behindDoc="0" locked="0" layoutInCell="1" allowOverlap="1" wp14:anchorId="1C26BD5D" wp14:editId="153B46DE">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FF9B25" id="Textové pole 100" o:spid="_x0000_s1026" type="#_x0000_t202" style="position:absolute;margin-left:12.75pt;margin-top:.75pt;width:0;height:13.5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674624" behindDoc="0" locked="0" layoutInCell="1" allowOverlap="1" wp14:anchorId="1E1A8153" wp14:editId="79E01C59">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9BB726" id="Textové pole 99" o:spid="_x0000_s1026" type="#_x0000_t202" style="position:absolute;margin-left:12.75pt;margin-top:.75pt;width:0;height:13.5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716608" behindDoc="0" locked="0" layoutInCell="1" allowOverlap="1" wp14:anchorId="25AC8250" wp14:editId="660FF3D4">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E6F3FC" id="Textové pole 96" o:spid="_x0000_s1026" type="#_x0000_t202" style="position:absolute;margin-left:12.75pt;margin-top:1.5pt;width:0;height:13.5pt;z-index:251716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717632" behindDoc="0" locked="0" layoutInCell="1" allowOverlap="1" wp14:anchorId="0D09F1C6" wp14:editId="518CDFAB">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039BF7" id="Textové pole 95" o:spid="_x0000_s1026" type="#_x0000_t202" style="position:absolute;margin-left:12.75pt;margin-top:1.5pt;width:0;height:13.5pt;z-index:251717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CE07F3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lang w:val="en-US" w:eastAsia="en-US"/>
              </w:rPr>
              <mc:AlternateContent>
                <mc:Choice Requires="wps">
                  <w:drawing>
                    <wp:anchor distT="0" distB="0" distL="114300" distR="114300" simplePos="0" relativeHeight="251703296" behindDoc="0" locked="0" layoutInCell="1" allowOverlap="1" wp14:anchorId="246D7971" wp14:editId="16D8A11F">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8F82B6" id="Textové pole 511" o:spid="_x0000_s1026" type="#_x0000_t202" style="position:absolute;margin-left:12.75pt;margin-top:1.5pt;width:0;height:13.5pt;z-index:251703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lang w:val="en-US" w:eastAsia="en-US"/>
              </w:rPr>
              <mc:AlternateContent>
                <mc:Choice Requires="wps">
                  <w:drawing>
                    <wp:anchor distT="0" distB="0" distL="114300" distR="114300" simplePos="0" relativeHeight="251704320" behindDoc="0" locked="0" layoutInCell="1" allowOverlap="1" wp14:anchorId="0FA9D72A" wp14:editId="01B022E1">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006D17" id="Textové pole 510" o:spid="_x0000_s1026" type="#_x0000_t202" style="position:absolute;margin-left:12.75pt;margin-top:1.5pt;width:0;height:13.5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6B7CC46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2C88A84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89984" behindDoc="0" locked="0" layoutInCell="1" allowOverlap="1" wp14:anchorId="5D36C331" wp14:editId="18EB0426">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F7FC0A" id="Textové pole 509" o:spid="_x0000_s1026" type="#_x0000_t202" style="position:absolute;margin-left:1.5pt;margin-top:1.5pt;width:0;height:13.5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691008" behindDoc="0" locked="0" layoutInCell="1" allowOverlap="1" wp14:anchorId="0B0AEC04" wp14:editId="3D0D107F">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33E6A58" id="Textové pole 508" o:spid="_x0000_s1026" type="#_x0000_t202" style="position:absolute;margin-left:1.5pt;margin-top:1.5pt;width:0;height:13.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5.2</w:t>
            </w:r>
          </w:p>
        </w:tc>
        <w:tc>
          <w:tcPr>
            <w:tcW w:w="332" w:type="dxa"/>
            <w:tcBorders>
              <w:top w:val="nil"/>
              <w:left w:val="nil"/>
              <w:bottom w:val="nil"/>
              <w:right w:val="nil"/>
            </w:tcBorders>
            <w:shd w:val="clear" w:color="auto" w:fill="auto"/>
            <w:noWrap/>
            <w:vAlign w:val="bottom"/>
            <w:hideMark/>
          </w:tcPr>
          <w:p w14:paraId="11AD3AA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DB0311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14:paraId="2B576AE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3AD51A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3.02</w:t>
            </w:r>
          </w:p>
        </w:tc>
      </w:tr>
      <w:tr w:rsidR="00CE547F" w:rsidRPr="00FA362E" w14:paraId="514033B3"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276A11F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14:paraId="2B3F2A3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14:paraId="314417E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1C5636D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20.7</w:t>
            </w:r>
          </w:p>
        </w:tc>
        <w:tc>
          <w:tcPr>
            <w:tcW w:w="612" w:type="dxa"/>
            <w:tcBorders>
              <w:top w:val="single" w:sz="4" w:space="0" w:color="auto"/>
              <w:left w:val="nil"/>
              <w:bottom w:val="nil"/>
              <w:right w:val="nil"/>
            </w:tcBorders>
            <w:shd w:val="clear" w:color="auto" w:fill="auto"/>
            <w:noWrap/>
            <w:vAlign w:val="bottom"/>
            <w:hideMark/>
          </w:tcPr>
          <w:p w14:paraId="328381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75648" behindDoc="0" locked="0" layoutInCell="1" allowOverlap="1" wp14:anchorId="393EB712" wp14:editId="36020CB3">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FEC26F7" id="Textové pole 507" o:spid="_x0000_s1026" type="#_x0000_t202" style="position:absolute;margin-left:12.75pt;margin-top:.75pt;width:0;height:13.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676672" behindDoc="0" locked="0" layoutInCell="1" allowOverlap="1" wp14:anchorId="07ADFCBB" wp14:editId="38C55346">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EB597" id="Textové pole 506" o:spid="_x0000_s1026" type="#_x0000_t202" style="position:absolute;margin-left:12.75pt;margin-top:.75pt;width:0;height:13.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718656" behindDoc="0" locked="0" layoutInCell="1" allowOverlap="1" wp14:anchorId="051866E5" wp14:editId="14301717">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F6E0C4" id="Textové pole 505" o:spid="_x0000_s1026" type="#_x0000_t202" style="position:absolute;margin-left:12.75pt;margin-top:1.5pt;width:0;height:13.5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719680" behindDoc="0" locked="0" layoutInCell="1" allowOverlap="1" wp14:anchorId="13F2942A" wp14:editId="5C2ADBA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302650" id="Textové pole 504" o:spid="_x0000_s1026" type="#_x0000_t202" style="position:absolute;margin-left:12.75pt;margin-top:1.5pt;width:0;height:13.5pt;z-index:251719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7A06DF1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lang w:val="en-US" w:eastAsia="en-US"/>
              </w:rPr>
              <mc:AlternateContent>
                <mc:Choice Requires="wps">
                  <w:drawing>
                    <wp:anchor distT="0" distB="0" distL="114300" distR="114300" simplePos="0" relativeHeight="251705344" behindDoc="0" locked="0" layoutInCell="1" allowOverlap="1" wp14:anchorId="733AACE7" wp14:editId="2D07FC13">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6C8A1D" id="Textové pole 503" o:spid="_x0000_s1026" type="#_x0000_t202" style="position:absolute;margin-left:12.75pt;margin-top:1.5pt;width:0;height:13.5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lang w:val="en-US" w:eastAsia="en-US"/>
              </w:rPr>
              <mc:AlternateContent>
                <mc:Choice Requires="wps">
                  <w:drawing>
                    <wp:anchor distT="0" distB="0" distL="114300" distR="114300" simplePos="0" relativeHeight="251706368" behindDoc="0" locked="0" layoutInCell="1" allowOverlap="1" wp14:anchorId="265E3CF2" wp14:editId="0854D3CE">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3C29D35" id="Textové pole 502" o:spid="_x0000_s1026" type="#_x0000_t202" style="position:absolute;margin-left:12.75pt;margin-top:1.5pt;width:0;height:13.5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74AA78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14:paraId="4AD5620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92032" behindDoc="0" locked="0" layoutInCell="1" allowOverlap="1" wp14:anchorId="394E28AE" wp14:editId="067B6073">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5D4E2A4" id="Textové pole 501" o:spid="_x0000_s1026" type="#_x0000_t202" style="position:absolute;margin-left:1.5pt;margin-top:1.5pt;width:0;height:13.5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693056" behindDoc="0" locked="0" layoutInCell="1" allowOverlap="1" wp14:anchorId="462FC8F6" wp14:editId="323D4D26">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06ED4C" id="Textové pole 500" o:spid="_x0000_s1026" type="#_x0000_t202" style="position:absolute;margin-left:1.5pt;margin-top:1.5pt;width:0;height:13.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11.2</w:t>
            </w:r>
          </w:p>
        </w:tc>
        <w:tc>
          <w:tcPr>
            <w:tcW w:w="332" w:type="dxa"/>
            <w:tcBorders>
              <w:top w:val="single" w:sz="4" w:space="0" w:color="auto"/>
              <w:left w:val="nil"/>
              <w:bottom w:val="nil"/>
              <w:right w:val="nil"/>
            </w:tcBorders>
            <w:shd w:val="clear" w:color="auto" w:fill="auto"/>
            <w:noWrap/>
            <w:vAlign w:val="bottom"/>
            <w:hideMark/>
          </w:tcPr>
          <w:p w14:paraId="771FB5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1689EB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14:paraId="441930A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156B524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14.7</w:t>
            </w:r>
          </w:p>
        </w:tc>
      </w:tr>
      <w:tr w:rsidR="00CE547F" w:rsidRPr="00FA362E" w14:paraId="57A784F8" w14:textId="77777777" w:rsidTr="00452ADC">
        <w:trPr>
          <w:trHeight w:val="300"/>
        </w:trPr>
        <w:tc>
          <w:tcPr>
            <w:tcW w:w="1296" w:type="dxa"/>
            <w:tcBorders>
              <w:top w:val="nil"/>
              <w:left w:val="nil"/>
              <w:bottom w:val="nil"/>
              <w:right w:val="nil"/>
            </w:tcBorders>
            <w:shd w:val="clear" w:color="auto" w:fill="auto"/>
            <w:noWrap/>
            <w:vAlign w:val="bottom"/>
            <w:hideMark/>
          </w:tcPr>
          <w:p w14:paraId="270C45E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14:paraId="1CE35E2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14:paraId="599FDBD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64C12FC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26.8</w:t>
            </w:r>
          </w:p>
        </w:tc>
        <w:tc>
          <w:tcPr>
            <w:tcW w:w="612" w:type="dxa"/>
            <w:tcBorders>
              <w:top w:val="nil"/>
              <w:left w:val="nil"/>
              <w:bottom w:val="nil"/>
              <w:right w:val="nil"/>
            </w:tcBorders>
            <w:shd w:val="clear" w:color="auto" w:fill="auto"/>
            <w:noWrap/>
            <w:vAlign w:val="bottom"/>
            <w:hideMark/>
          </w:tcPr>
          <w:p w14:paraId="6253B8D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77696" behindDoc="0" locked="0" layoutInCell="1" allowOverlap="1" wp14:anchorId="74C58517" wp14:editId="588FBED6">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3A6447B" id="Textové pole 499" o:spid="_x0000_s1026" type="#_x0000_t202" style="position:absolute;margin-left:12.75pt;margin-top:.75pt;width:0;height:13.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678720" behindDoc="0" locked="0" layoutInCell="1" allowOverlap="1" wp14:anchorId="1D98FEC5" wp14:editId="11729C0B">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EF5862" id="Textové pole 498" o:spid="_x0000_s1026" type="#_x0000_t202" style="position:absolute;margin-left:12.75pt;margin-top:.75pt;width:0;height:13.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720704" behindDoc="0" locked="0" layoutInCell="1" allowOverlap="1" wp14:anchorId="74D9089E" wp14:editId="452C7F32">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E87DE5" id="Textové pole 494" o:spid="_x0000_s1026" type="#_x0000_t202" style="position:absolute;margin-left:12.75pt;margin-top:1.5pt;width:0;height:13.5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721728" behindDoc="0" locked="0" layoutInCell="1" allowOverlap="1" wp14:anchorId="57188D49" wp14:editId="63F1077A">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7CA019" id="Textové pole 493" o:spid="_x0000_s1026" type="#_x0000_t202" style="position:absolute;margin-left:12.75pt;margin-top:1.5pt;width:0;height:13.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0E7FDF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lang w:val="en-US" w:eastAsia="en-US"/>
              </w:rPr>
              <mc:AlternateContent>
                <mc:Choice Requires="wps">
                  <w:drawing>
                    <wp:anchor distT="0" distB="0" distL="114300" distR="114300" simplePos="0" relativeHeight="251707392" behindDoc="0" locked="0" layoutInCell="1" allowOverlap="1" wp14:anchorId="30B8CAFB" wp14:editId="3C4FDC18">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63C102B" id="Textové pole 492" o:spid="_x0000_s1026" type="#_x0000_t202" style="position:absolute;margin-left:12.75pt;margin-top:1.5pt;width:0;height:13.5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lang w:val="en-US" w:eastAsia="en-US"/>
              </w:rPr>
              <mc:AlternateContent>
                <mc:Choice Requires="wps">
                  <w:drawing>
                    <wp:anchor distT="0" distB="0" distL="114300" distR="114300" simplePos="0" relativeHeight="251708416" behindDoc="0" locked="0" layoutInCell="1" allowOverlap="1" wp14:anchorId="5EBB678C" wp14:editId="5680561A">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39968F" id="Textové pole 491" o:spid="_x0000_s1026" type="#_x0000_t202" style="position:absolute;margin-left:12.75pt;margin-top:1.5pt;width:0;height:13.5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1F075E2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78B3BB15"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94080" behindDoc="0" locked="0" layoutInCell="1" allowOverlap="1" wp14:anchorId="14740109" wp14:editId="415864BA">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5E391E4" id="Textové pole 490" o:spid="_x0000_s1026" type="#_x0000_t202" style="position:absolute;margin-left:1.5pt;margin-top:1.5pt;width:0;height:13.5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695104" behindDoc="0" locked="0" layoutInCell="1" allowOverlap="1" wp14:anchorId="771CFEB8" wp14:editId="2E64E02A">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9743C5" id="Textové pole 489" o:spid="_x0000_s1026" type="#_x0000_t202" style="position:absolute;margin-left:1.5pt;margin-top:1.5pt;width:0;height:13.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21.4</w:t>
            </w:r>
          </w:p>
        </w:tc>
        <w:tc>
          <w:tcPr>
            <w:tcW w:w="332" w:type="dxa"/>
            <w:tcBorders>
              <w:top w:val="nil"/>
              <w:left w:val="nil"/>
              <w:bottom w:val="nil"/>
              <w:right w:val="nil"/>
            </w:tcBorders>
            <w:shd w:val="clear" w:color="auto" w:fill="auto"/>
            <w:noWrap/>
            <w:vAlign w:val="bottom"/>
            <w:hideMark/>
          </w:tcPr>
          <w:p w14:paraId="221D085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ED4F6A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14:paraId="5B0715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9CBB9E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5.41</w:t>
            </w:r>
          </w:p>
        </w:tc>
      </w:tr>
      <w:tr w:rsidR="00CE547F" w:rsidRPr="00FA362E" w14:paraId="31283CD3"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0A504D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14:paraId="65B6C740"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14:paraId="3006CFB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105BAE2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31.1</w:t>
            </w:r>
          </w:p>
        </w:tc>
        <w:tc>
          <w:tcPr>
            <w:tcW w:w="612" w:type="dxa"/>
            <w:tcBorders>
              <w:top w:val="nil"/>
              <w:left w:val="nil"/>
              <w:bottom w:val="single" w:sz="4" w:space="0" w:color="auto"/>
              <w:right w:val="nil"/>
            </w:tcBorders>
            <w:shd w:val="clear" w:color="auto" w:fill="auto"/>
            <w:noWrap/>
            <w:vAlign w:val="bottom"/>
            <w:hideMark/>
          </w:tcPr>
          <w:p w14:paraId="2834954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79744" behindDoc="0" locked="0" layoutInCell="1" allowOverlap="1" wp14:anchorId="6EF886E4" wp14:editId="4F5BDEA6">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F9C0AE" id="Textové pole 488" o:spid="_x0000_s1026" type="#_x0000_t202" style="position:absolute;margin-left:12.75pt;margin-top:.75pt;width:0;height:13.5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680768" behindDoc="0" locked="0" layoutInCell="1" allowOverlap="1" wp14:anchorId="12797008" wp14:editId="57CBA1B2">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25B6FF" id="Textové pole 487" o:spid="_x0000_s1026" type="#_x0000_t202" style="position:absolute;margin-left:12.75pt;margin-top:.75pt;width:0;height:13.5pt;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722752" behindDoc="0" locked="0" layoutInCell="1" allowOverlap="1" wp14:anchorId="3A070BBF" wp14:editId="3B5A6F4F">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E85007" id="Textové pole 486" o:spid="_x0000_s1026" type="#_x0000_t202" style="position:absolute;margin-left:12.75pt;margin-top:1.5pt;width:0;height:13.5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723776" behindDoc="0" locked="0" layoutInCell="1" allowOverlap="1" wp14:anchorId="176D0A22" wp14:editId="4D2A8B6C">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FE4785F" id="Textové pole 485" o:spid="_x0000_s1026" type="#_x0000_t202" style="position:absolute;margin-left:12.75pt;margin-top:1.5pt;width:0;height:13.5pt;z-index:251723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044FF52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lang w:val="en-US" w:eastAsia="en-US"/>
              </w:rPr>
              <mc:AlternateContent>
                <mc:Choice Requires="wps">
                  <w:drawing>
                    <wp:anchor distT="0" distB="0" distL="114300" distR="114300" simplePos="0" relativeHeight="251709440" behindDoc="0" locked="0" layoutInCell="1" allowOverlap="1" wp14:anchorId="74339C9A" wp14:editId="7B0BAF23">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0D4DBA" id="Textové pole 484" o:spid="_x0000_s1026" type="#_x0000_t202" style="position:absolute;margin-left:12.75pt;margin-top:1.5pt;width:0;height:13.5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Calibri" w:hAnsi="Calibri" w:cs="Calibri"/>
                <w:noProof/>
                <w:color w:val="000000"/>
                <w:sz w:val="22"/>
                <w:szCs w:val="22"/>
                <w:lang w:val="en-US" w:eastAsia="en-US"/>
              </w:rPr>
              <mc:AlternateContent>
                <mc:Choice Requires="wps">
                  <w:drawing>
                    <wp:anchor distT="0" distB="0" distL="114300" distR="114300" simplePos="0" relativeHeight="251710464" behindDoc="0" locked="0" layoutInCell="1" allowOverlap="1" wp14:anchorId="0A4AC0D6" wp14:editId="70D4939A">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0BE580" id="Textové pole 483" o:spid="_x0000_s1026" type="#_x0000_t202" style="position:absolute;margin-left:12.75pt;margin-top:1.5pt;width:0;height:13.5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0A7D892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0D0373CA"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96128" behindDoc="0" locked="0" layoutInCell="1" allowOverlap="1" wp14:anchorId="262F6E30" wp14:editId="04A2E901">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3AF268" id="Textové pole 482" o:spid="_x0000_s1026" type="#_x0000_t202" style="position:absolute;margin-left:1.5pt;margin-top:1.5pt;width:0;height:13.5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697152" behindDoc="0" locked="0" layoutInCell="1" allowOverlap="1" wp14:anchorId="78D17C5D" wp14:editId="179CF40C">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BAC746" id="Textové pole 481" o:spid="_x0000_s1026" type="#_x0000_t202" style="position:absolute;margin-left:1.5pt;margin-top:1.5pt;width:0;height:13.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23.0</w:t>
            </w:r>
          </w:p>
        </w:tc>
        <w:tc>
          <w:tcPr>
            <w:tcW w:w="332" w:type="dxa"/>
            <w:tcBorders>
              <w:top w:val="nil"/>
              <w:left w:val="nil"/>
              <w:bottom w:val="single" w:sz="4" w:space="0" w:color="auto"/>
              <w:right w:val="nil"/>
            </w:tcBorders>
            <w:shd w:val="clear" w:color="auto" w:fill="auto"/>
            <w:noWrap/>
            <w:vAlign w:val="bottom"/>
            <w:hideMark/>
          </w:tcPr>
          <w:p w14:paraId="587DBEF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6B13AE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14:paraId="6D0CA5E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1946188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7.2</w:t>
            </w:r>
          </w:p>
        </w:tc>
      </w:tr>
      <w:tr w:rsidR="00CE547F" w:rsidRPr="00FA362E" w14:paraId="355235FA"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6FB24A8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14:paraId="25E33CF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14:paraId="19A6DB0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312D425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121.3</w:t>
            </w:r>
          </w:p>
        </w:tc>
        <w:tc>
          <w:tcPr>
            <w:tcW w:w="612" w:type="dxa"/>
            <w:tcBorders>
              <w:top w:val="nil"/>
              <w:left w:val="nil"/>
              <w:bottom w:val="single" w:sz="4" w:space="0" w:color="auto"/>
              <w:right w:val="nil"/>
            </w:tcBorders>
            <w:shd w:val="clear" w:color="auto" w:fill="auto"/>
            <w:noWrap/>
            <w:vAlign w:val="bottom"/>
            <w:hideMark/>
          </w:tcPr>
          <w:p w14:paraId="30577A5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81792" behindDoc="0" locked="0" layoutInCell="1" allowOverlap="1" wp14:anchorId="7B4B385D" wp14:editId="0FBE36FB">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78A35" id="Textové pole 480" o:spid="_x0000_s1026" type="#_x0000_t202" style="position:absolute;margin-left:12.75pt;margin-top:.75pt;width:0;height:13.5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682816" behindDoc="0" locked="0" layoutInCell="1" allowOverlap="1" wp14:anchorId="0F5003F1" wp14:editId="0BB3F657">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2A628B" id="Textové pole 479" o:spid="_x0000_s1026" type="#_x0000_t202" style="position:absolute;margin-left:12.75pt;margin-top:.75pt;width:0;height:13.5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724800" behindDoc="0" locked="0" layoutInCell="1" allowOverlap="1" wp14:anchorId="11FE2D84" wp14:editId="5F24E67C">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8F2A59" id="Textové pole 478" o:spid="_x0000_s1026" type="#_x0000_t202" style="position:absolute;margin-left:12.75pt;margin-top:1.5pt;width:0;height:13.5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725824" behindDoc="0" locked="0" layoutInCell="1" allowOverlap="1" wp14:anchorId="25AB1278" wp14:editId="2EF03CE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A51126" id="Textové pole 477" o:spid="_x0000_s1026" type="#_x0000_t202" style="position:absolute;margin-left:12.75pt;margin-top:1.5pt;width:0;height:13.5pt;z-index:251725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6FD61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lang w:val="en-US" w:eastAsia="en-US"/>
              </w:rPr>
              <mc:AlternateContent>
                <mc:Choice Requires="wps">
                  <w:drawing>
                    <wp:anchor distT="0" distB="0" distL="114300" distR="114300" simplePos="0" relativeHeight="251711488" behindDoc="0" locked="0" layoutInCell="1" allowOverlap="1" wp14:anchorId="515CD29D" wp14:editId="7108BE6E">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8326B0" id="Textové pole 476" o:spid="_x0000_s1026" type="#_x0000_t202" style="position:absolute;margin-left:12.75pt;margin-top:1.5pt;width:0;height:13.5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lang w:val="en-US" w:eastAsia="en-US"/>
              </w:rPr>
              <mc:AlternateContent>
                <mc:Choice Requires="wps">
                  <w:drawing>
                    <wp:anchor distT="0" distB="0" distL="114300" distR="114300" simplePos="0" relativeHeight="251712512" behindDoc="0" locked="0" layoutInCell="1" allowOverlap="1" wp14:anchorId="777E634A" wp14:editId="46B40C49">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8D1838E" id="Textové pole 475" o:spid="_x0000_s1026" type="#_x0000_t202" style="position:absolute;margin-left:12.75pt;margin-top:1.5pt;width:0;height:13.5pt;z-index:251712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6189BC6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7C0EA76B"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98176" behindDoc="0" locked="0" layoutInCell="1" allowOverlap="1" wp14:anchorId="044836D9" wp14:editId="616CCCA4">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CE3948" id="Textové pole 474" o:spid="_x0000_s1026" type="#_x0000_t202" style="position:absolute;margin-left:1.5pt;margin-top:1.5pt;width:0;height:13.5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699200" behindDoc="0" locked="0" layoutInCell="1" allowOverlap="1" wp14:anchorId="25F3970E" wp14:editId="0CF6C802">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4B2921" id="Textové pole 473" o:spid="_x0000_s1026" type="#_x0000_t202" style="position:absolute;margin-left:1.5pt;margin-top:1.5pt;width:0;height:13.5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90.3</w:t>
            </w:r>
          </w:p>
        </w:tc>
        <w:tc>
          <w:tcPr>
            <w:tcW w:w="332" w:type="dxa"/>
            <w:tcBorders>
              <w:top w:val="nil"/>
              <w:left w:val="nil"/>
              <w:bottom w:val="single" w:sz="4" w:space="0" w:color="auto"/>
              <w:right w:val="nil"/>
            </w:tcBorders>
            <w:shd w:val="clear" w:color="auto" w:fill="auto"/>
            <w:noWrap/>
            <w:vAlign w:val="bottom"/>
            <w:hideMark/>
          </w:tcPr>
          <w:p w14:paraId="59399D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1259F5B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14:paraId="2033EB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02E564A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9.59</w:t>
            </w:r>
          </w:p>
        </w:tc>
      </w:tr>
    </w:tbl>
    <w:p w14:paraId="2DED8839" w14:textId="77777777" w:rsidR="00CE547F" w:rsidRPr="00FA362E" w:rsidRDefault="00CE547F" w:rsidP="00CE547F">
      <w:pPr>
        <w:pStyle w:val="Caption"/>
        <w:spacing w:before="240"/>
        <w:rPr>
          <w:vanish/>
          <w:lang w:val="sk-SK"/>
          <w:specVanish/>
        </w:rPr>
      </w:pPr>
      <w:bookmarkStart w:id="1818" w:name="_Toc509997483"/>
      <w:bookmarkStart w:id="1819" w:name="_Toc510268072"/>
      <w:bookmarkStart w:id="1820" w:name="_Ref509742072"/>
      <w:bookmarkStart w:id="1821" w:name="_Toc513584977"/>
      <w:bookmarkStart w:id="1822" w:name="_Toc516413302"/>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14</w:t>
      </w:r>
      <w:bookmarkEnd w:id="1818"/>
      <w:bookmarkEnd w:id="1819"/>
      <w:r w:rsidRPr="00FA362E">
        <w:rPr>
          <w:lang w:val="sk-SK"/>
        </w:rPr>
        <w:fldChar w:fldCharType="end"/>
      </w:r>
      <w:bookmarkEnd w:id="1820"/>
      <w:r w:rsidRPr="00FA362E">
        <w:rPr>
          <w:lang w:val="sk-SK"/>
        </w:rPr>
        <w:t>: priemerné hodnoty a výchylky hemodynamických parametrov</w:t>
      </w:r>
      <w:bookmarkEnd w:id="1821"/>
      <w:bookmarkEnd w:id="1822"/>
    </w:p>
    <w:p w14:paraId="0C8FB95E" w14:textId="2B1F0393" w:rsidR="00CE547F" w:rsidRPr="00FA362E" w:rsidRDefault="00CE547F" w:rsidP="00CE547F">
      <w:pPr>
        <w:pStyle w:val="Caption"/>
        <w:rPr>
          <w:lang w:val="sk-SK"/>
        </w:rPr>
      </w:pPr>
      <w:r w:rsidRPr="00FA362E">
        <w:rPr>
          <w:lang w:val="sk-SK"/>
        </w:rPr>
        <w:t xml:space="preserve"> pre 30 </w:t>
      </w:r>
      <w:commentRangeStart w:id="1823"/>
      <w:r w:rsidRPr="00FA362E">
        <w:rPr>
          <w:lang w:val="sk-SK"/>
        </w:rPr>
        <w:t>dobrovoľníkov</w:t>
      </w:r>
      <w:commentRangeEnd w:id="1823"/>
      <w:r w:rsidRPr="00FA362E">
        <w:rPr>
          <w:rStyle w:val="CommentReference"/>
          <w:rFonts w:eastAsia="Times New Roman" w:cs="Times New Roman"/>
          <w:spacing w:val="0"/>
          <w:lang w:val="sk-SK" w:eastAsia="cs-CZ" w:bidi="ar-SA"/>
        </w:rPr>
        <w:commentReference w:id="1823"/>
      </w:r>
      <w:r w:rsidRPr="00FA362E">
        <w:rPr>
          <w:lang w:val="sk-SK"/>
        </w:rPr>
        <w:t>.</w:t>
      </w:r>
      <w:r w:rsidR="005328F0">
        <w:rPr>
          <w:lang w:val="sk-SK"/>
        </w:rPr>
        <w:t xml:space="preserve"> Stĺpec Hodnota parametra: z priemerných hodnôt parametrov 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ins w:id="1824"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825"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5328F0">
        <w:rPr>
          <w:lang w:val="sk-SK"/>
        </w:rPr>
        <w:fldChar w:fldCharType="end"/>
      </w:r>
      <w:r w:rsidR="005328F0">
        <w:rPr>
          <w:lang w:val="sk-SK"/>
        </w:rPr>
        <w:t xml:space="preserve"> boli spočítané priemerné hodnoty a smerodatné odchylky </w:t>
      </w:r>
      <w:r w:rsidR="005328F0" w:rsidRPr="00FA362E">
        <w:rPr>
          <w:lang w:val="sk-SK"/>
        </w:rPr>
        <w:t>pre 30 dobrovoľníkov</w:t>
      </w:r>
      <w:r w:rsidR="005328F0">
        <w:rPr>
          <w:lang w:val="sk-SK"/>
        </w:rPr>
        <w:t xml:space="preserve"> (mean +- std).</w:t>
      </w:r>
      <w:r w:rsidR="005328F0" w:rsidRPr="005328F0">
        <w:rPr>
          <w:lang w:val="sk-SK"/>
        </w:rPr>
        <w:t xml:space="preserve"> </w:t>
      </w:r>
      <w:r w:rsidR="005328F0">
        <w:rPr>
          <w:lang w:val="sk-SK"/>
        </w:rPr>
        <w:t xml:space="preserve">Stĺpec výchylka parametra počas merania: z výchyliek parametrov 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ins w:id="1826"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827"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5328F0">
        <w:rPr>
          <w:lang w:val="sk-SK"/>
        </w:rPr>
        <w:fldChar w:fldCharType="end"/>
      </w:r>
      <w:r w:rsidR="005328F0">
        <w:rPr>
          <w:lang w:val="sk-SK"/>
        </w:rPr>
        <w:t xml:space="preserve"> boli spočítané priemerné hodnoty a smerodatné odchylky </w:t>
      </w:r>
      <w:r w:rsidR="005328F0" w:rsidRPr="00FA362E">
        <w:rPr>
          <w:lang w:val="sk-SK"/>
        </w:rPr>
        <w:t>pre 30 dobrovoľníkov</w:t>
      </w:r>
      <w:r w:rsidR="005328F0">
        <w:rPr>
          <w:lang w:val="sk-SK"/>
        </w:rPr>
        <w:t xml:space="preserve"> (mean +- std).</w:t>
      </w:r>
    </w:p>
    <w:p w14:paraId="00C709A5" w14:textId="77777777" w:rsidR="00CE547F" w:rsidRPr="00FA362E" w:rsidRDefault="00CE547F" w:rsidP="00CE547F">
      <w:pPr>
        <w:pStyle w:val="Caption"/>
        <w:rPr>
          <w:lang w:val="sk-SK"/>
        </w:rPr>
      </w:pPr>
    </w:p>
    <w:p w14:paraId="6EC99EC9" w14:textId="77777777" w:rsidR="00CE547F" w:rsidRPr="00FA362E" w:rsidRDefault="00CE547F" w:rsidP="00CE547F">
      <w:pPr>
        <w:pStyle w:val="Heading4"/>
        <w:rPr>
          <w:lang w:val="sk-SK" w:eastAsia="en-US" w:bidi="en-US"/>
        </w:rPr>
      </w:pPr>
      <w:r w:rsidRPr="00FA362E">
        <w:rPr>
          <w:lang w:val="sk-SK" w:eastAsia="en-US" w:bidi="en-US"/>
        </w:rPr>
        <w:t>Arteriálny krvný tlak: BP</w:t>
      </w:r>
    </w:p>
    <w:p w14:paraId="47DD666D" w14:textId="77777777" w:rsidR="00CE547F" w:rsidRPr="00FA362E" w:rsidRDefault="00CE547F" w:rsidP="00CE547F">
      <w:pPr>
        <w:rPr>
          <w:lang w:val="sk-SK" w:eastAsia="en-US" w:bidi="en-US"/>
        </w:rPr>
      </w:pPr>
    </w:p>
    <w:p w14:paraId="13AF4E13" w14:textId="77777777" w:rsidR="00CE547F" w:rsidRPr="00FA362E" w:rsidRDefault="00CE547F" w:rsidP="00CE547F">
      <w:pPr>
        <w:rPr>
          <w:lang w:val="sk-SK"/>
        </w:rPr>
      </w:pPr>
      <w:r w:rsidRPr="00FA362E">
        <w:rPr>
          <w:lang w:val="sk-SK" w:eastAsia="en-US" w:bidi="en-US"/>
        </w:rPr>
        <w:t xml:space="preserve">Krvý tlak vysoko koreluje s respiráciou. Časové posuny medzi parametrami SBP, SBP, PP a MBP a respiráciou sa líšia len nevýrazne a pohybujú sa v rozmedzí 0,8-2,9 s. Výsledky </w:t>
      </w:r>
      <w:r w:rsidRPr="00FA362E">
        <w:rPr>
          <w:lang w:val="sk-SK" w:eastAsia="en-US" w:bidi="en-US"/>
        </w:rPr>
        <w:lastRenderedPageBreak/>
        <w:t xml:space="preserve">ukazujú nárast SBP ako reakciu na nádych. Parameter R-SBP a R-DBP takisto silno korelujú s respiráciou opačnou reakciou a s fázovým posuvom 2,3 a 2,8s. Nádych spôsobuje zvýšenie krvného tlaku a zároveň skracuje vzdialenosť R-SBP a R-DBP. Zaujímavý je pohľad na fázový posun PP, ktorý dosahuje hodnotu 2,9s, čo je rovnaký fázový posun ako rýchlosť pulznej vlny - PVW medzi hruďou a rukou, alebo hruďou a nohou. PP fázový posun je takisto podobný s posuvmi parametra toku krvi: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m:rPr>
                <m:sty m:val="p"/>
              </m:rPr>
              <w:rPr>
                <w:rStyle w:val="CommentReference"/>
                <w:rFonts w:ascii="Cambria Math" w:hAnsi="Cambria Math"/>
                <w:lang w:val="sk-SK"/>
              </w:rPr>
              <w:commentReference w:id="1828"/>
            </m:r>
          </m:den>
        </m:f>
      </m:oMath>
      <w:r w:rsidRPr="00FA362E">
        <w:rPr>
          <w:lang w:val="sk-SK"/>
        </w:rPr>
        <w:t>.</w:t>
      </w:r>
    </w:p>
    <w:p w14:paraId="4752E6A6" w14:textId="77777777" w:rsidR="00CE547F" w:rsidRPr="00FA362E" w:rsidRDefault="00CE547F" w:rsidP="00CE547F">
      <w:pPr>
        <w:pStyle w:val="Heading3"/>
        <w:rPr>
          <w:lang w:val="sk-SK"/>
        </w:rPr>
      </w:pPr>
      <w:bookmarkStart w:id="1829" w:name="_Toc516413243"/>
      <w:r w:rsidRPr="00FA362E">
        <w:rPr>
          <w:lang w:val="sk-SK"/>
        </w:rPr>
        <w:t>Srdečné zvuky</w:t>
      </w:r>
      <w:bookmarkEnd w:id="1829"/>
    </w:p>
    <w:p w14:paraId="52674D8A" w14:textId="77777777" w:rsidR="00CE547F" w:rsidRPr="00FA362E" w:rsidRDefault="00CE547F" w:rsidP="00CE547F">
      <w:pPr>
        <w:rPr>
          <w:lang w:val="sk-SK"/>
        </w:rPr>
      </w:pPr>
    </w:p>
    <w:p w14:paraId="60167BCD" w14:textId="77777777" w:rsidR="00CE547F" w:rsidRPr="00FA362E" w:rsidRDefault="00CE547F" w:rsidP="00CE547F">
      <w:pPr>
        <w:rPr>
          <w:lang w:val="sk-SK"/>
        </w:rPr>
      </w:pPr>
      <w:r w:rsidRPr="00FA362E">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14:paraId="59984B0D" w14:textId="77777777" w:rsidR="00CE547F" w:rsidRPr="00FA362E" w:rsidRDefault="00CE547F" w:rsidP="00CE547F">
      <w:pPr>
        <w:rPr>
          <w:lang w:val="sk-SK"/>
        </w:rPr>
      </w:pPr>
    </w:p>
    <w:p w14:paraId="42841AEC" w14:textId="77777777" w:rsidR="00CE547F" w:rsidRPr="00FA362E" w:rsidRDefault="00CE547F" w:rsidP="00CE547F">
      <w:pPr>
        <w:pStyle w:val="Heading3"/>
        <w:rPr>
          <w:lang w:val="sk-SK"/>
        </w:rPr>
      </w:pPr>
      <w:bookmarkStart w:id="1830" w:name="_Toc516413244"/>
      <w:r w:rsidRPr="00FA362E">
        <w:rPr>
          <w:lang w:val="sk-SK"/>
        </w:rPr>
        <w:t>RR intervaly</w:t>
      </w:r>
      <w:bookmarkEnd w:id="1830"/>
    </w:p>
    <w:p w14:paraId="6109AA79" w14:textId="77777777" w:rsidR="00CE547F" w:rsidRPr="00FA362E" w:rsidRDefault="00CE547F" w:rsidP="00CE547F">
      <w:pPr>
        <w:rPr>
          <w:lang w:val="sk-SK"/>
        </w:rPr>
      </w:pPr>
    </w:p>
    <w:p w14:paraId="4ADDBC86" w14:textId="4ADCCDF3" w:rsidR="00CE547F" w:rsidRPr="00FA362E" w:rsidRDefault="00CE547F" w:rsidP="00CE547F">
      <w:pPr>
        <w:rPr>
          <w:lang w:val="sk-SK"/>
        </w:rPr>
      </w:pPr>
      <w:r w:rsidRPr="00FA362E">
        <w:rPr>
          <w:lang w:val="sk-SK"/>
        </w:rPr>
        <w:t xml:space="preserve">RR intervaly silno korelujú s respiráciou s časovým posuvom 3,2s. Podľa literatúry je u zdravých ľudí posun reakcie RR intervalov na SBP 1,5-2 s </w:t>
      </w:r>
      <w:r w:rsidRPr="00FA362E">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dWxhdGlvbiBjb250cm9sPC9JRFRleHQ+PERpc3BsYXlUZXh0PjxzdHlsZSBmYWNlPSJzdXBlcnNj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</w:fldData>
        </w:fldChar>
      </w:r>
      <w:r w:rsidR="00AD692D">
        <w:rPr>
          <w:lang w:val="sk-SK"/>
        </w:rPr>
        <w:instrText xml:space="preserve"> ADDIN EN.CITE </w:instrText>
      </w:r>
      <w:r w:rsidR="00AD692D">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dWxhdGlvbiBjb250cm9sPC9JRFRleHQ+PERpc3BsYXlUZXh0PjxzdHlsZSBmYWNlPSJzdXBlcnNj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72</w:t>
      </w:r>
      <w:r w:rsidRPr="00FA362E">
        <w:rPr>
          <w:lang w:val="sk-SK"/>
        </w:rPr>
        <w:fldChar w:fldCharType="end"/>
      </w:r>
      <w:r w:rsidRPr="00FA362E">
        <w:rPr>
          <w:lang w:val="sk-SK"/>
        </w:rPr>
        <w:t xml:space="preserve">. V tejto práci bol pozorovaný posun medzi respiráciou a RR intervalmi 2 s a posun ďalších 1,2 s k predĺženiu RR intervalov (predĺženie RR intervalu = zníženie </w:t>
      </w:r>
      <w:commentRangeStart w:id="1831"/>
      <w:commentRangeStart w:id="1832"/>
      <w:r w:rsidRPr="00FA362E">
        <w:rPr>
          <w:lang w:val="sk-SK"/>
        </w:rPr>
        <w:t>tepu</w:t>
      </w:r>
      <w:commentRangeEnd w:id="1831"/>
      <w:r w:rsidRPr="00FA362E">
        <w:rPr>
          <w:rStyle w:val="CommentReference"/>
          <w:lang w:val="sk-SK"/>
        </w:rPr>
        <w:commentReference w:id="1831"/>
      </w:r>
      <w:commentRangeEnd w:id="1832"/>
      <w:r w:rsidR="00B01881">
        <w:rPr>
          <w:rStyle w:val="CommentReference"/>
        </w:rPr>
        <w:commentReference w:id="1832"/>
      </w:r>
      <w:r w:rsidRPr="00FA362E">
        <w:rPr>
          <w:lang w:val="sk-SK"/>
        </w:rPr>
        <w:t>).</w:t>
      </w:r>
    </w:p>
    <w:p w14:paraId="37962EFB" w14:textId="77777777" w:rsidR="00CE547F" w:rsidRDefault="00CE547F" w:rsidP="00CE547F">
      <w:pPr>
        <w:rPr>
          <w:ins w:id="1833" w:author="Peto" w:date="2018-06-10T20:40:00Z"/>
          <w:lang w:val="sk-SK"/>
        </w:rPr>
      </w:pPr>
    </w:p>
    <w:p w14:paraId="5AE3ECBD" w14:textId="74FDF708" w:rsidR="00CD10EF" w:rsidRDefault="00CD10EF">
      <w:pPr>
        <w:pStyle w:val="Heading3"/>
        <w:rPr>
          <w:ins w:id="1834" w:author="Peto" w:date="2018-06-10T20:47:00Z"/>
          <w:lang w:val="sk-SK"/>
        </w:rPr>
        <w:pPrChange w:id="1835" w:author="Peto" w:date="2018-06-10T20:47:00Z">
          <w:pPr/>
        </w:pPrChange>
      </w:pPr>
      <w:ins w:id="1836" w:author="Peto" w:date="2018-06-10T20:46:00Z">
        <w:r>
          <w:rPr>
            <w:lang w:val="sk-SK"/>
          </w:rPr>
          <w:t>Diskusia</w:t>
        </w:r>
      </w:ins>
    </w:p>
    <w:p w14:paraId="6F64CAFC" w14:textId="0C25E482" w:rsidR="00CD10EF" w:rsidRPr="00BC609D" w:rsidRDefault="008C254E">
      <w:pPr>
        <w:rPr>
          <w:ins w:id="1837" w:author="Peto" w:date="2018-06-10T20:58:00Z"/>
          <w:lang w:val="en-US"/>
          <w:rPrChange w:id="1838" w:author="Peto" w:date="2018-06-10T22:02:00Z">
            <w:rPr>
              <w:ins w:id="1839" w:author="Peto" w:date="2018-06-10T20:58:00Z"/>
              <w:lang w:val="sk-SK"/>
            </w:rPr>
          </w:rPrChange>
        </w:rPr>
      </w:pPr>
      <w:ins w:id="1840" w:author="Peto" w:date="2018-06-10T20:48:00Z">
        <w:r>
          <w:rPr>
            <w:lang w:val="sk-SK"/>
          </w:rPr>
          <w:t xml:space="preserve">V prezentovanej štúdií bola uvedená nová metóda pre simultánne stanovenie toku krvy a distribúcie </w:t>
        </w:r>
      </w:ins>
      <w:ins w:id="1841" w:author="Peto" w:date="2018-06-10T20:49:00Z">
        <w:r>
          <w:rPr>
            <w:lang w:val="sk-SK"/>
          </w:rPr>
          <w:t>krvy v rôznych častiach tela použitím paraleln</w:t>
        </w:r>
      </w:ins>
      <w:ins w:id="1842" w:author="Peto" w:date="2018-06-10T20:54:00Z">
        <w:r>
          <w:rPr>
            <w:lang w:val="sk-SK"/>
          </w:rPr>
          <w:t>ého kontinuálneho merania bioimpedancie spolu s neinvazívnym meraním krvného tlaku, srdečnými zvukmi a</w:t>
        </w:r>
      </w:ins>
      <w:ins w:id="1843" w:author="Peto" w:date="2018-06-10T20:55:00Z">
        <w:r>
          <w:rPr>
            <w:lang w:val="sk-SK"/>
          </w:rPr>
          <w:t> </w:t>
        </w:r>
      </w:ins>
      <w:ins w:id="1844" w:author="Peto" w:date="2018-06-10T20:54:00Z">
        <w:r>
          <w:rPr>
            <w:lang w:val="sk-SK"/>
          </w:rPr>
          <w:t xml:space="preserve">EKG </w:t>
        </w:r>
      </w:ins>
      <w:ins w:id="1845" w:author="Peto" w:date="2018-06-10T20:55:00Z">
        <w:r>
          <w:rPr>
            <w:lang w:val="sk-SK"/>
          </w:rPr>
          <w:t>ako reakcia na hlboké a spontánne dýchanie. Bolo zisten</w:t>
        </w:r>
      </w:ins>
      <w:ins w:id="1846" w:author="Peto" w:date="2018-06-10T20:56:00Z">
        <w:r>
          <w:rPr>
            <w:lang w:val="sk-SK"/>
          </w:rPr>
          <w:t xml:space="preserve">é, že táto metóda je ctilivá na detekciu vzájomných vzťahov medzi niekoľkými </w:t>
        </w:r>
      </w:ins>
      <w:ins w:id="1847" w:author="Peto" w:date="2018-06-10T20:58:00Z">
        <w:r w:rsidR="00E220E7">
          <w:rPr>
            <w:lang w:val="sk-SK"/>
          </w:rPr>
          <w:t xml:space="preserve">vzájomne odlišnými </w:t>
        </w:r>
      </w:ins>
      <w:ins w:id="1848" w:author="Peto" w:date="2018-06-10T20:57:00Z">
        <w:r>
          <w:rPr>
            <w:lang w:val="sk-SK"/>
          </w:rPr>
          <w:t>hemodynamickými parametrami</w:t>
        </w:r>
      </w:ins>
      <w:ins w:id="1849" w:author="Peto" w:date="2018-06-10T21:00:00Z">
        <w:r w:rsidR="00E220E7">
          <w:rPr>
            <w:lang w:val="sk-SK"/>
          </w:rPr>
          <w:t xml:space="preserve"> počas hlbokého dýchania.</w:t>
        </w:r>
      </w:ins>
      <w:ins w:id="1850" w:author="Peto" w:date="2018-06-10T21:01:00Z">
        <w:r w:rsidR="00E220E7">
          <w:rPr>
            <w:lang w:val="sk-SK"/>
          </w:rPr>
          <w:t xml:space="preserve"> Bola meraná sila </w:t>
        </w:r>
      </w:ins>
      <w:ins w:id="1851" w:author="Peto" w:date="2018-06-10T21:03:00Z">
        <w:r w:rsidR="00E220E7">
          <w:rPr>
            <w:lang w:val="sk-SK"/>
          </w:rPr>
          <w:t>väzby</w:t>
        </w:r>
      </w:ins>
      <w:ins w:id="1852" w:author="Peto" w:date="2018-06-10T21:01:00Z">
        <w:r w:rsidR="00E220E7">
          <w:rPr>
            <w:lang w:val="sk-SK"/>
          </w:rPr>
          <w:t xml:space="preserve"> medzi parametrami ale aj vzájomný oneskorenie reakcie parametrov na dýchanie. </w:t>
        </w:r>
      </w:ins>
      <w:ins w:id="1853" w:author="Peto" w:date="2018-06-10T21:02:00Z">
        <w:r w:rsidR="00E220E7">
          <w:rPr>
            <w:lang w:val="sk-SK"/>
          </w:rPr>
          <w:t>Naopak žiaden štatisticky významný vzťah nebol detekovaný pri spontnánnom dýchaní.</w:t>
        </w:r>
      </w:ins>
      <w:ins w:id="1854" w:author="Peto" w:date="2018-06-10T21:03:00Z">
        <w:r w:rsidR="00E220E7">
          <w:rPr>
            <w:lang w:val="sk-SK"/>
          </w:rPr>
          <w:t xml:space="preserve"> Vzájomný spojenie </w:t>
        </w:r>
      </w:ins>
    </w:p>
    <w:p w14:paraId="7D61CF3D" w14:textId="77777777" w:rsidR="00E220E7" w:rsidRPr="00CD10EF" w:rsidRDefault="00E220E7">
      <w:pPr>
        <w:rPr>
          <w:lang w:val="sk-SK"/>
        </w:rPr>
      </w:pPr>
    </w:p>
    <w:p w14:paraId="3F28F99C" w14:textId="3905223D" w:rsidR="00AE046D" w:rsidRPr="00FA362E" w:rsidRDefault="007D6EC5" w:rsidP="00AE046D">
      <w:pPr>
        <w:pStyle w:val="Heading2"/>
        <w:rPr>
          <w:lang w:val="sk-SK"/>
        </w:rPr>
      </w:pPr>
      <w:bookmarkStart w:id="1855" w:name="_Toc516413245"/>
      <w:r>
        <w:rPr>
          <w:lang w:val="sk-SK"/>
        </w:rPr>
        <w:t>Počítanie SV u subjektov</w:t>
      </w:r>
      <w:r w:rsidR="00AE046D" w:rsidRPr="00FA362E">
        <w:rPr>
          <w:lang w:val="sk-SK"/>
        </w:rPr>
        <w:t xml:space="preserve"> po transplantácií </w:t>
      </w:r>
      <w:commentRangeStart w:id="1856"/>
      <w:r w:rsidR="00AE046D" w:rsidRPr="00FA362E">
        <w:rPr>
          <w:lang w:val="sk-SK"/>
        </w:rPr>
        <w:t>srdca</w:t>
      </w:r>
      <w:commentRangeEnd w:id="1856"/>
      <w:r w:rsidR="00AE046D" w:rsidRPr="00FA362E">
        <w:rPr>
          <w:rStyle w:val="CommentReference"/>
          <w:rFonts w:asciiTheme="majorHAnsi" w:hAnsiTheme="majorHAnsi" w:cs="Times New Roman"/>
          <w:b w:val="0"/>
          <w:bCs w:val="0"/>
          <w:lang w:val="sk-SK"/>
        </w:rPr>
        <w:commentReference w:id="1856"/>
      </w:r>
      <w:bookmarkEnd w:id="1855"/>
    </w:p>
    <w:p w14:paraId="757BAB0B" w14:textId="7645AAFC" w:rsidR="00AE046D" w:rsidRDefault="00F722EA" w:rsidP="00AE046D">
      <w:pPr>
        <w:tabs>
          <w:tab w:val="left" w:pos="7140"/>
        </w:tabs>
        <w:rPr>
          <w:lang w:val="sk-SK"/>
        </w:rPr>
      </w:pPr>
      <w:r w:rsidRPr="00FA362E">
        <w:rPr>
          <w:lang w:val="sk-SK"/>
        </w:rPr>
        <w:t xml:space="preserve">V tejto štúdii bolo hodnotených 20 pacientov po transplantácií srdca. </w:t>
      </w:r>
      <w:r w:rsidR="00FB3EB8">
        <w:rPr>
          <w:lang w:val="sk-SK"/>
        </w:rPr>
        <w:t xml:space="preserve">Na rozdiel od predošlých kapitol, kde sme spracovávali dáta od mladých zdravých ľudí sa tu jedná o ľudí starších a s transplantovaných srdcom. </w:t>
      </w:r>
      <w:r w:rsidRPr="00FA362E">
        <w:rPr>
          <w:lang w:val="sk-SK"/>
        </w:rPr>
        <w:t>Meranie bolo vykonané v klimatizovanej miestnosti s teplotou 22 stupňov C.</w:t>
      </w:r>
      <w:r>
        <w:rPr>
          <w:lang w:val="sk-SK"/>
        </w:rPr>
        <w:t xml:space="preserve"> </w:t>
      </w:r>
      <w:r w:rsidR="00FB3EB8">
        <w:rPr>
          <w:lang w:val="sk-SK"/>
        </w:rPr>
        <w:t xml:space="preserve">Charakteristiky meraných ľudí uvádza </w:t>
      </w:r>
      <w:r w:rsidR="00FB3EB8">
        <w:rPr>
          <w:lang w:val="sk-SK"/>
        </w:rPr>
        <w:fldChar w:fldCharType="begin"/>
      </w:r>
      <w:r w:rsidR="00FB3EB8">
        <w:rPr>
          <w:lang w:val="sk-SK"/>
        </w:rPr>
        <w:instrText xml:space="preserve"> REF _Ref513967043 \h </w:instrText>
      </w:r>
      <w:r w:rsidR="00FB3EB8">
        <w:rPr>
          <w:lang w:val="sk-SK"/>
        </w:rPr>
      </w:r>
      <w:r w:rsidR="00FB3EB8">
        <w:rPr>
          <w:lang w:val="sk-SK"/>
        </w:rPr>
        <w:fldChar w:fldCharType="separate"/>
      </w:r>
      <w:r w:rsidR="00F95B9C">
        <w:t xml:space="preserve">Tabuľka </w:t>
      </w:r>
      <w:r w:rsidR="00F95B9C">
        <w:rPr>
          <w:noProof/>
        </w:rPr>
        <w:t>15</w:t>
      </w:r>
      <w:r w:rsidR="00FB3EB8">
        <w:rPr>
          <w:lang w:val="sk-SK"/>
        </w:rPr>
        <w:fldChar w:fldCharType="end"/>
      </w:r>
    </w:p>
    <w:p w14:paraId="5AAD2DB0" w14:textId="77777777" w:rsidR="00F722EA" w:rsidRDefault="00F722EA" w:rsidP="00AE046D">
      <w:pPr>
        <w:tabs>
          <w:tab w:val="left" w:pos="7140"/>
        </w:tabs>
        <w:rPr>
          <w:lang w:val="sk-SK"/>
        </w:rPr>
      </w:pPr>
    </w:p>
    <w:p w14:paraId="55167308" w14:textId="77777777" w:rsidR="008F751A" w:rsidRPr="00FA362E" w:rsidRDefault="008F751A" w:rsidP="008F751A">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8F751A" w:rsidRPr="00FA362E" w14:paraId="111817C6" w14:textId="77777777" w:rsidTr="00DF641B">
        <w:trPr>
          <w:trHeight w:val="435"/>
          <w:jc w:val="center"/>
        </w:trPr>
        <w:tc>
          <w:tcPr>
            <w:tcW w:w="2540" w:type="dxa"/>
            <w:tcBorders>
              <w:top w:val="nil"/>
              <w:left w:val="nil"/>
              <w:bottom w:val="nil"/>
              <w:right w:val="nil"/>
            </w:tcBorders>
            <w:shd w:val="clear" w:color="auto" w:fill="auto"/>
            <w:noWrap/>
            <w:vAlign w:val="bottom"/>
            <w:hideMark/>
          </w:tcPr>
          <w:p w14:paraId="5947E38E" w14:textId="77777777" w:rsidR="008F751A" w:rsidRPr="00FA362E" w:rsidRDefault="008F751A" w:rsidP="00DF641B">
            <w:pPr>
              <w:overflowPunct/>
              <w:autoSpaceDE/>
              <w:autoSpaceDN/>
              <w:adjustRightInd/>
              <w:spacing w:line="240" w:lineRule="auto"/>
              <w:textAlignment w:val="auto"/>
              <w:rPr>
                <w:color w:val="000000"/>
                <w:szCs w:val="24"/>
                <w:lang w:val="sk-SK"/>
              </w:rPr>
            </w:pPr>
            <w:r w:rsidRPr="00FA362E">
              <w:rPr>
                <w:color w:val="000000"/>
                <w:szCs w:val="24"/>
                <w:lang w:val="sk-SK"/>
              </w:rPr>
              <w:t>Vek (roky)</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35F19CC6" w14:textId="6F7540AA" w:rsidR="008F751A" w:rsidRPr="00FA362E" w:rsidRDefault="008F751A" w:rsidP="008F751A">
            <w:pPr>
              <w:overflowPunct/>
              <w:autoSpaceDE/>
              <w:autoSpaceDN/>
              <w:adjustRightInd/>
              <w:spacing w:line="240" w:lineRule="auto"/>
              <w:jc w:val="right"/>
              <w:textAlignment w:val="auto"/>
              <w:rPr>
                <w:color w:val="000000"/>
                <w:szCs w:val="24"/>
                <w:lang w:val="sk-SK"/>
              </w:rPr>
            </w:pPr>
            <w:r>
              <w:rPr>
                <w:color w:val="000000"/>
                <w:szCs w:val="24"/>
                <w:lang w:val="sk-SK"/>
              </w:rPr>
              <w:t>56</w:t>
            </w:r>
            <w:r w:rsidRPr="00FA362E">
              <w:rPr>
                <w:color w:val="000000"/>
                <w:szCs w:val="24"/>
                <w:lang w:val="sk-SK"/>
              </w:rPr>
              <w:t xml:space="preserve"> ± </w:t>
            </w:r>
            <w:r>
              <w:rPr>
                <w:color w:val="000000"/>
                <w:szCs w:val="24"/>
                <w:lang w:val="sk-SK"/>
              </w:rPr>
              <w:t>8</w:t>
            </w:r>
            <w:r w:rsidRPr="00FA362E">
              <w:rPr>
                <w:color w:val="000000"/>
                <w:szCs w:val="24"/>
                <w:lang w:val="sk-SK"/>
              </w:rPr>
              <w:t>.5</w:t>
            </w:r>
          </w:p>
        </w:tc>
      </w:tr>
      <w:tr w:rsidR="008F751A" w:rsidRPr="00FA362E" w14:paraId="5B766616" w14:textId="77777777" w:rsidTr="00DF641B">
        <w:trPr>
          <w:trHeight w:val="435"/>
          <w:jc w:val="center"/>
        </w:trPr>
        <w:tc>
          <w:tcPr>
            <w:tcW w:w="2540" w:type="dxa"/>
            <w:tcBorders>
              <w:top w:val="nil"/>
              <w:left w:val="nil"/>
              <w:bottom w:val="nil"/>
              <w:right w:val="nil"/>
            </w:tcBorders>
            <w:shd w:val="clear" w:color="auto" w:fill="auto"/>
            <w:noWrap/>
            <w:vAlign w:val="center"/>
            <w:hideMark/>
          </w:tcPr>
          <w:p w14:paraId="6454B11D" w14:textId="77777777" w:rsidR="008F751A" w:rsidRPr="00FA362E" w:rsidRDefault="008F751A" w:rsidP="00DF641B">
            <w:pPr>
              <w:overflowPunct/>
              <w:autoSpaceDE/>
              <w:autoSpaceDN/>
              <w:adjustRightInd/>
              <w:spacing w:line="240" w:lineRule="auto"/>
              <w:textAlignment w:val="auto"/>
              <w:rPr>
                <w:color w:val="000000"/>
                <w:szCs w:val="24"/>
                <w:lang w:val="sk-SK"/>
              </w:rPr>
            </w:pPr>
            <w:r w:rsidRPr="00FA362E">
              <w:rPr>
                <w:color w:val="000000"/>
                <w:szCs w:val="24"/>
                <w:lang w:val="sk-SK"/>
              </w:rPr>
              <w:t>Muži / Ženy (n)</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201B897E" w14:textId="59970654" w:rsidR="008F751A" w:rsidRPr="00FA362E" w:rsidRDefault="008F751A" w:rsidP="008F751A">
            <w:pPr>
              <w:overflowPunct/>
              <w:autoSpaceDE/>
              <w:autoSpaceDN/>
              <w:adjustRightInd/>
              <w:spacing w:line="240" w:lineRule="auto"/>
              <w:jc w:val="right"/>
              <w:textAlignment w:val="auto"/>
              <w:rPr>
                <w:rFonts w:ascii="Calibri" w:hAnsi="Calibri" w:cs="Calibri"/>
                <w:color w:val="000000"/>
                <w:szCs w:val="24"/>
                <w:lang w:val="sk-SK"/>
              </w:rPr>
            </w:pPr>
            <w:r>
              <w:rPr>
                <w:rFonts w:ascii="Calibri" w:hAnsi="Calibri" w:cs="Calibri"/>
                <w:color w:val="000000"/>
                <w:szCs w:val="24"/>
                <w:lang w:val="sk-SK"/>
              </w:rPr>
              <w:t>17</w:t>
            </w:r>
            <w:r w:rsidRPr="00FA362E">
              <w:rPr>
                <w:rFonts w:ascii="Calibri" w:hAnsi="Calibri" w:cs="Calibri"/>
                <w:color w:val="000000"/>
                <w:szCs w:val="24"/>
                <w:lang w:val="sk-SK"/>
              </w:rPr>
              <w:t xml:space="preserve"> / </w:t>
            </w:r>
            <w:r>
              <w:rPr>
                <w:rFonts w:ascii="Calibri" w:hAnsi="Calibri" w:cs="Calibri"/>
                <w:color w:val="000000"/>
                <w:szCs w:val="24"/>
                <w:lang w:val="sk-SK"/>
              </w:rPr>
              <w:t>3</w:t>
            </w:r>
            <w:r w:rsidRPr="00FA362E">
              <w:rPr>
                <w:rFonts w:ascii="Calibri" w:hAnsi="Calibri" w:cs="Calibri"/>
                <w:color w:val="000000"/>
                <w:szCs w:val="24"/>
                <w:lang w:val="sk-SK"/>
              </w:rPr>
              <w:t xml:space="preserve">  </w:t>
            </w:r>
          </w:p>
        </w:tc>
      </w:tr>
      <w:tr w:rsidR="008F751A" w:rsidRPr="00FA362E" w14:paraId="01D87EE4" w14:textId="77777777" w:rsidTr="00DF641B">
        <w:trPr>
          <w:trHeight w:val="435"/>
          <w:jc w:val="center"/>
        </w:trPr>
        <w:tc>
          <w:tcPr>
            <w:tcW w:w="2540" w:type="dxa"/>
            <w:tcBorders>
              <w:top w:val="nil"/>
              <w:left w:val="nil"/>
              <w:bottom w:val="nil"/>
              <w:right w:val="nil"/>
            </w:tcBorders>
            <w:shd w:val="clear" w:color="auto" w:fill="auto"/>
            <w:vAlign w:val="center"/>
            <w:hideMark/>
          </w:tcPr>
          <w:p w14:paraId="6837467C" w14:textId="7413E491" w:rsidR="008F751A" w:rsidRPr="00FA362E" w:rsidRDefault="008F751A" w:rsidP="008F751A">
            <w:pPr>
              <w:overflowPunct/>
              <w:autoSpaceDE/>
              <w:autoSpaceDN/>
              <w:adjustRightInd/>
              <w:spacing w:line="240" w:lineRule="auto"/>
              <w:textAlignment w:val="auto"/>
              <w:rPr>
                <w:color w:val="000000"/>
                <w:szCs w:val="24"/>
                <w:lang w:val="sk-SK"/>
              </w:rPr>
            </w:pPr>
            <w:r>
              <w:rPr>
                <w:color w:val="000000"/>
                <w:szCs w:val="24"/>
                <w:lang w:val="sk-SK"/>
              </w:rPr>
              <w:t>Vysoký krvný tlak</w:t>
            </w:r>
            <w:r w:rsidRPr="00FA362E">
              <w:rPr>
                <w:color w:val="000000"/>
                <w:szCs w:val="24"/>
                <w:lang w:val="sk-SK"/>
              </w:rPr>
              <w:t xml:space="preserve"> (</w:t>
            </w:r>
            <w:r>
              <w:rPr>
                <w:color w:val="000000"/>
                <w:szCs w:val="24"/>
                <w:lang w:val="en-US"/>
              </w:rPr>
              <w:t>%</w:t>
            </w:r>
            <w:r w:rsidRPr="00FA362E">
              <w:rPr>
                <w:color w:val="000000"/>
                <w:szCs w:val="24"/>
                <w:lang w:val="sk-SK"/>
              </w:rPr>
              <w:t>)</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2B9803DA" w14:textId="18E9C02B" w:rsidR="008F751A" w:rsidRPr="00FA362E" w:rsidRDefault="008F751A" w:rsidP="00DF641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Pr>
                <w:rFonts w:ascii="Calibri" w:hAnsi="Calibri" w:cs="Calibri"/>
                <w:color w:val="000000"/>
                <w:szCs w:val="24"/>
                <w:lang w:val="sk-SK"/>
              </w:rPr>
              <w:t>33</w:t>
            </w:r>
            <w:r w:rsidRPr="00FA362E">
              <w:rPr>
                <w:rFonts w:ascii="Calibri" w:hAnsi="Calibri" w:cs="Calibri"/>
                <w:color w:val="000000"/>
                <w:szCs w:val="24"/>
                <w:lang w:val="sk-SK"/>
              </w:rPr>
              <w:t xml:space="preserve"> </w:t>
            </w:r>
          </w:p>
        </w:tc>
      </w:tr>
      <w:tr w:rsidR="008F751A" w:rsidRPr="00FA362E" w14:paraId="1DC487E8" w14:textId="77777777" w:rsidTr="00DF641B">
        <w:trPr>
          <w:trHeight w:val="435"/>
          <w:jc w:val="center"/>
        </w:trPr>
        <w:tc>
          <w:tcPr>
            <w:tcW w:w="2540" w:type="dxa"/>
            <w:tcBorders>
              <w:top w:val="nil"/>
              <w:left w:val="nil"/>
              <w:bottom w:val="nil"/>
              <w:right w:val="nil"/>
            </w:tcBorders>
            <w:shd w:val="clear" w:color="auto" w:fill="auto"/>
            <w:vAlign w:val="center"/>
            <w:hideMark/>
          </w:tcPr>
          <w:p w14:paraId="6988A93F" w14:textId="1AE80F7D" w:rsidR="008F751A" w:rsidRPr="00FA362E" w:rsidRDefault="008F751A" w:rsidP="008F751A">
            <w:pPr>
              <w:overflowPunct/>
              <w:autoSpaceDE/>
              <w:autoSpaceDN/>
              <w:adjustRightInd/>
              <w:spacing w:line="240" w:lineRule="auto"/>
              <w:textAlignment w:val="auto"/>
              <w:rPr>
                <w:color w:val="000000"/>
                <w:szCs w:val="24"/>
                <w:lang w:val="sk-SK"/>
              </w:rPr>
            </w:pPr>
            <w:r>
              <w:rPr>
                <w:color w:val="000000"/>
                <w:szCs w:val="24"/>
                <w:lang w:val="sk-SK"/>
              </w:rPr>
              <w:t>Diabetes mellitus</w:t>
            </w:r>
            <w:r w:rsidRPr="00FA362E">
              <w:rPr>
                <w:color w:val="000000"/>
                <w:szCs w:val="24"/>
                <w:lang w:val="sk-SK"/>
              </w:rPr>
              <w:t xml:space="preserve"> (</w:t>
            </w:r>
            <w:r>
              <w:rPr>
                <w:color w:val="000000"/>
                <w:szCs w:val="24"/>
                <w:lang w:val="sk-SK"/>
              </w:rPr>
              <w:t>%</w:t>
            </w:r>
            <w:r w:rsidRPr="00FA362E">
              <w:rPr>
                <w:color w:val="000000"/>
                <w:szCs w:val="24"/>
                <w:lang w:val="sk-SK"/>
              </w:rPr>
              <w:t>)</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3AD1CD7A" w14:textId="1202CC5B" w:rsidR="008F751A" w:rsidRPr="00FA362E" w:rsidRDefault="008F751A" w:rsidP="00DF641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Pr>
                <w:rFonts w:ascii="Calibri" w:hAnsi="Calibri" w:cs="Calibri"/>
                <w:color w:val="000000"/>
                <w:szCs w:val="24"/>
                <w:lang w:val="sk-SK"/>
              </w:rPr>
              <w:t>21</w:t>
            </w:r>
            <w:r w:rsidRPr="00FA362E">
              <w:rPr>
                <w:rFonts w:ascii="Calibri" w:hAnsi="Calibri" w:cs="Calibri"/>
                <w:color w:val="000000"/>
                <w:szCs w:val="24"/>
                <w:lang w:val="sk-SK"/>
              </w:rPr>
              <w:t xml:space="preserve"> </w:t>
            </w:r>
          </w:p>
        </w:tc>
      </w:tr>
      <w:tr w:rsidR="008F751A" w:rsidRPr="00FA362E" w14:paraId="4A6335F2" w14:textId="77777777" w:rsidTr="00DF641B">
        <w:trPr>
          <w:trHeight w:val="435"/>
          <w:jc w:val="center"/>
        </w:trPr>
        <w:tc>
          <w:tcPr>
            <w:tcW w:w="2540" w:type="dxa"/>
            <w:tcBorders>
              <w:top w:val="nil"/>
              <w:left w:val="nil"/>
              <w:bottom w:val="nil"/>
              <w:right w:val="nil"/>
            </w:tcBorders>
            <w:shd w:val="clear" w:color="auto" w:fill="auto"/>
            <w:vAlign w:val="center"/>
            <w:hideMark/>
          </w:tcPr>
          <w:p w14:paraId="3C2980E2" w14:textId="77777777" w:rsidR="008F751A" w:rsidRPr="00FA362E" w:rsidRDefault="008F751A" w:rsidP="00DF641B">
            <w:pPr>
              <w:overflowPunct/>
              <w:autoSpaceDE/>
              <w:autoSpaceDN/>
              <w:adjustRightInd/>
              <w:spacing w:line="240" w:lineRule="auto"/>
              <w:textAlignment w:val="auto"/>
              <w:rPr>
                <w:color w:val="000000"/>
                <w:szCs w:val="24"/>
                <w:lang w:val="sk-SK"/>
              </w:rPr>
            </w:pPr>
            <w:r w:rsidRPr="00FA362E">
              <w:rPr>
                <w:color w:val="000000"/>
                <w:szCs w:val="24"/>
                <w:lang w:val="sk-SK"/>
              </w:rPr>
              <w:t>BMI (kg/m^2)</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1F4237CB" w14:textId="676B05C7" w:rsidR="008F751A" w:rsidRPr="00FA362E" w:rsidRDefault="008F751A" w:rsidP="008F751A">
            <w:pPr>
              <w:overflowPunct/>
              <w:autoSpaceDE/>
              <w:autoSpaceDN/>
              <w:adjustRightInd/>
              <w:spacing w:line="240" w:lineRule="auto"/>
              <w:jc w:val="right"/>
              <w:textAlignment w:val="auto"/>
              <w:rPr>
                <w:rFonts w:ascii="Calibri" w:hAnsi="Calibri" w:cs="Calibri"/>
                <w:color w:val="000000"/>
                <w:szCs w:val="24"/>
                <w:lang w:val="sk-SK"/>
              </w:rPr>
            </w:pPr>
            <w:r>
              <w:rPr>
                <w:rFonts w:ascii="Calibri" w:hAnsi="Calibri" w:cs="Calibri"/>
                <w:color w:val="000000"/>
                <w:szCs w:val="24"/>
                <w:lang w:val="sk-SK"/>
              </w:rPr>
              <w:t xml:space="preserve">28 </w:t>
            </w:r>
            <w:r w:rsidRPr="00FA362E">
              <w:rPr>
                <w:rFonts w:ascii="Calibri" w:hAnsi="Calibri" w:cs="Calibri"/>
                <w:color w:val="000000"/>
                <w:szCs w:val="24"/>
                <w:lang w:val="sk-SK"/>
              </w:rPr>
              <w:t xml:space="preserve">± </w:t>
            </w:r>
            <w:r>
              <w:rPr>
                <w:rFonts w:ascii="Calibri" w:hAnsi="Calibri" w:cs="Calibri"/>
                <w:color w:val="000000"/>
                <w:szCs w:val="24"/>
                <w:lang w:val="sk-SK"/>
              </w:rPr>
              <w:t>3</w:t>
            </w:r>
            <w:r w:rsidRPr="00FA362E">
              <w:rPr>
                <w:rFonts w:ascii="Calibri" w:hAnsi="Calibri" w:cs="Calibri"/>
                <w:color w:val="000000"/>
                <w:szCs w:val="24"/>
                <w:lang w:val="sk-SK"/>
              </w:rPr>
              <w:t xml:space="preserve"> </w:t>
            </w:r>
          </w:p>
        </w:tc>
      </w:tr>
    </w:tbl>
    <w:p w14:paraId="5B195E87" w14:textId="3880CD4D" w:rsidR="008F751A" w:rsidRPr="00FA362E" w:rsidRDefault="008F751A" w:rsidP="008F751A">
      <w:pPr>
        <w:pStyle w:val="Caption"/>
        <w:rPr>
          <w:lang w:val="sk-SK"/>
        </w:rPr>
      </w:pPr>
      <w:bookmarkStart w:id="1857" w:name="_Ref513967043"/>
      <w:bookmarkStart w:id="1858" w:name="_Toc516413303"/>
      <w:r>
        <w:t xml:space="preserve">Tabuľka </w:t>
      </w:r>
      <w:r>
        <w:fldChar w:fldCharType="begin"/>
      </w:r>
      <w:r>
        <w:instrText xml:space="preserve"> SEQ Tabuľka \* ARABIC </w:instrText>
      </w:r>
      <w:r>
        <w:fldChar w:fldCharType="separate"/>
      </w:r>
      <w:r w:rsidR="00F95B9C">
        <w:rPr>
          <w:noProof/>
        </w:rPr>
        <w:t>15</w:t>
      </w:r>
      <w:r>
        <w:fldChar w:fldCharType="end"/>
      </w:r>
      <w:bookmarkEnd w:id="1857"/>
      <w:r>
        <w:t xml:space="preserve">: </w:t>
      </w:r>
      <w:r w:rsidRPr="00FA362E">
        <w:rPr>
          <w:lang w:val="sk-SK"/>
        </w:rPr>
        <w:t xml:space="preserve">Charakteristiky meraných </w:t>
      </w:r>
      <w:r w:rsidR="00FB3EB8">
        <w:rPr>
          <w:lang w:val="sk-SK"/>
        </w:rPr>
        <w:t>ľudí po transplantácii srdca</w:t>
      </w:r>
      <w:r w:rsidRPr="00FA362E">
        <w:rPr>
          <w:lang w:val="sk-SK"/>
        </w:rPr>
        <w:t>.</w:t>
      </w:r>
      <w:bookmarkEnd w:id="1858"/>
    </w:p>
    <w:p w14:paraId="4FED139E" w14:textId="77777777" w:rsidR="008F751A" w:rsidRDefault="008F751A" w:rsidP="00AE046D">
      <w:pPr>
        <w:tabs>
          <w:tab w:val="left" w:pos="7140"/>
        </w:tabs>
        <w:rPr>
          <w:lang w:val="sk-SK"/>
        </w:rPr>
      </w:pPr>
    </w:p>
    <w:p w14:paraId="40BE8CEF" w14:textId="3B5FE2B9" w:rsidR="00F722EA" w:rsidRDefault="00F722EA" w:rsidP="00AE046D">
      <w:pPr>
        <w:tabs>
          <w:tab w:val="left" w:pos="7140"/>
        </w:tabs>
        <w:rPr>
          <w:lang w:val="sk-SK"/>
        </w:rPr>
      </w:pPr>
      <w:r>
        <w:rPr>
          <w:lang w:val="sk-SK"/>
        </w:rPr>
        <w:t>Merané signály</w:t>
      </w:r>
      <w:r w:rsidR="001B1926">
        <w:rPr>
          <w:lang w:val="sk-SK"/>
        </w:rPr>
        <w:t xml:space="preserve"> </w:t>
      </w:r>
      <w:r>
        <w:rPr>
          <w:lang w:val="sk-SK"/>
        </w:rPr>
        <w:t>:</w:t>
      </w:r>
    </w:p>
    <w:p w14:paraId="57BE3B08" w14:textId="5EBC30DF" w:rsidR="00F722EA" w:rsidRDefault="00F722EA" w:rsidP="00F722EA">
      <w:pPr>
        <w:pStyle w:val="ListParagraph"/>
        <w:numPr>
          <w:ilvl w:val="0"/>
          <w:numId w:val="39"/>
        </w:numPr>
        <w:rPr>
          <w:lang w:val="sk-SK"/>
        </w:rPr>
      </w:pPr>
      <w:r w:rsidRPr="00934FBD">
        <w:rPr>
          <w:lang w:val="sk-SK"/>
        </w:rPr>
        <w:t xml:space="preserve">Bioimpedancia nameraná multikanálovým bioimedančným monitoru (MBM; ISIBRNO MPM 14.1, Institute of Scientific Instruments, Brno, Czech Republic) </w: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 </w:instrText>
      </w:r>
      <w:r w:rsidR="00AD692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EN.CITE.DATA </w:instrText>
      </w:r>
      <w:r w:rsidR="00AD692D">
        <w:rPr>
          <w:lang w:val="sk-SK"/>
        </w:rPr>
      </w:r>
      <w:r w:rsidR="00AD692D">
        <w:rPr>
          <w:lang w:val="sk-SK"/>
        </w:rPr>
        <w:fldChar w:fldCharType="end"/>
      </w:r>
      <w:r w:rsidRPr="00934FBD">
        <w:rPr>
          <w:lang w:val="sk-SK"/>
        </w:rPr>
      </w:r>
      <w:r w:rsidRPr="00934FBD">
        <w:rPr>
          <w:lang w:val="sk-SK"/>
        </w:rPr>
        <w:fldChar w:fldCharType="separate"/>
      </w:r>
      <w:r w:rsidR="00AD692D" w:rsidRPr="00AD692D">
        <w:rPr>
          <w:noProof/>
          <w:vertAlign w:val="superscript"/>
          <w:lang w:val="sk-SK"/>
        </w:rPr>
        <w:t>7</w:t>
      </w:r>
      <w:r w:rsidRPr="00934FBD">
        <w:rPr>
          <w:lang w:val="sk-SK"/>
        </w:rPr>
        <w:fldChar w:fldCharType="end"/>
      </w:r>
      <w:r>
        <w:rPr>
          <w:lang w:val="sk-SK"/>
        </w:rPr>
        <w:t>.</w:t>
      </w:r>
    </w:p>
    <w:p w14:paraId="37EB754D" w14:textId="77777777" w:rsidR="00F722EA" w:rsidRDefault="00F722EA" w:rsidP="00F722EA">
      <w:pPr>
        <w:pStyle w:val="ListParagraph"/>
        <w:numPr>
          <w:ilvl w:val="0"/>
          <w:numId w:val="39"/>
        </w:numPr>
        <w:rPr>
          <w:lang w:val="sk-SK"/>
        </w:rPr>
      </w:pPr>
      <w:r w:rsidRPr="00934FBD">
        <w:rPr>
          <w:lang w:val="sk-SK"/>
        </w:rPr>
        <w:t xml:space="preserve">12-zvodové EKG (ECG12, ISI BRNO, Czech Republic), </w:t>
      </w:r>
    </w:p>
    <w:p w14:paraId="5EFFEB2E" w14:textId="77777777" w:rsidR="00F722EA" w:rsidRDefault="00F722EA" w:rsidP="00F722EA">
      <w:pPr>
        <w:pStyle w:val="ListParagraph"/>
        <w:numPr>
          <w:ilvl w:val="0"/>
          <w:numId w:val="39"/>
        </w:numPr>
        <w:rPr>
          <w:lang w:val="sk-SK"/>
        </w:rPr>
      </w:pPr>
      <w:r w:rsidRPr="00934FBD">
        <w:rPr>
          <w:lang w:val="sk-SK"/>
        </w:rPr>
        <w:t xml:space="preserve">kontinuálny arteriálny krvny tlak Penázovou metodou  (Finapres-2300, Ohmeda </w:t>
      </w:r>
      <w:r>
        <w:rPr>
          <w:lang w:val="sk-SK"/>
        </w:rPr>
        <w:t xml:space="preserve">Medical, Englewood, Co., USA) </w:t>
      </w:r>
    </w:p>
    <w:p w14:paraId="1AEE263F" w14:textId="77777777" w:rsidR="00F722EA" w:rsidRDefault="00F722EA" w:rsidP="00F722EA">
      <w:pPr>
        <w:pStyle w:val="ListParagraph"/>
        <w:numPr>
          <w:ilvl w:val="0"/>
          <w:numId w:val="39"/>
        </w:numPr>
        <w:rPr>
          <w:lang w:val="sk-SK"/>
        </w:rPr>
      </w:pPr>
      <w:r w:rsidRPr="00934FBD">
        <w:rPr>
          <w:lang w:val="sk-SK"/>
        </w:rPr>
        <w:t>srdečné zvuky (PCG 1.0, ISI BRNO, Czech Republic)</w:t>
      </w:r>
    </w:p>
    <w:p w14:paraId="69BD86B9" w14:textId="44CEEECD" w:rsidR="00FB3EB8" w:rsidRDefault="00FB3EB8" w:rsidP="00F722EA">
      <w:pPr>
        <w:pStyle w:val="ListParagraph"/>
        <w:numPr>
          <w:ilvl w:val="0"/>
          <w:numId w:val="39"/>
        </w:numPr>
        <w:rPr>
          <w:lang w:val="sk-SK"/>
        </w:rPr>
      </w:pPr>
      <w:r>
        <w:rPr>
          <w:lang w:val="sk-SK"/>
        </w:rPr>
        <w:t>termodilúčné meranie SV (</w:t>
      </w:r>
      <w:r>
        <w:t>7F Swan-Ganz thermodilution catheter - model 131HF7, Baxter Healthcare Corporation, Irvine, CA, USA)</w:t>
      </w:r>
    </w:p>
    <w:p w14:paraId="5C96F0CD" w14:textId="6BE5D05C" w:rsidR="00F722EA" w:rsidRDefault="00F722EA" w:rsidP="00F722EA">
      <w:pPr>
        <w:pStyle w:val="ListParagraph"/>
        <w:numPr>
          <w:ilvl w:val="0"/>
          <w:numId w:val="39"/>
        </w:numPr>
        <w:rPr>
          <w:lang w:val="sk-SK"/>
        </w:rPr>
      </w:pPr>
      <w:r>
        <w:rPr>
          <w:lang w:val="sk-SK"/>
        </w:rPr>
        <w:t xml:space="preserve">Echokardiografiou bol vo vybrané momenty </w:t>
      </w:r>
      <w:r w:rsidR="001B1926">
        <w:rPr>
          <w:lang w:val="sk-SK"/>
        </w:rPr>
        <w:t>zmeraný tepový objem</w:t>
      </w:r>
    </w:p>
    <w:p w14:paraId="2E7EF65E" w14:textId="77777777" w:rsidR="00F722EA" w:rsidRDefault="00F722EA" w:rsidP="00AE046D">
      <w:pPr>
        <w:tabs>
          <w:tab w:val="left" w:pos="7140"/>
        </w:tabs>
        <w:rPr>
          <w:lang w:val="sk-SK"/>
        </w:rPr>
      </w:pPr>
    </w:p>
    <w:p w14:paraId="4639548A" w14:textId="0315BC1C" w:rsidR="001B1926" w:rsidRPr="00FA362E" w:rsidRDefault="001B1926" w:rsidP="00AE046D">
      <w:pPr>
        <w:tabs>
          <w:tab w:val="left" w:pos="7140"/>
        </w:tabs>
        <w:rPr>
          <w:lang w:val="sk-SK"/>
        </w:rPr>
      </w:pPr>
      <w:r w:rsidRPr="00FA362E">
        <w:rPr>
          <w:lang w:val="sk-SK"/>
        </w:rPr>
        <w:t xml:space="preserve">Meranie echokardiografie bolo </w:t>
      </w:r>
      <w:ins w:id="1859" w:author="Pavel Jurak" w:date="2018-06-01T11:51:00Z">
        <w:r w:rsidR="00D04260">
          <w:rPr>
            <w:lang w:val="sk-SK"/>
          </w:rPr>
          <w:t>koordinované a</w:t>
        </w:r>
      </w:ins>
      <w:ins w:id="1860" w:author="Pavel Jurak" w:date="2018-06-01T14:59:00Z">
        <w:r w:rsidR="003D6135">
          <w:rPr>
            <w:lang w:val="sk-SK"/>
          </w:rPr>
          <w:t> </w:t>
        </w:r>
      </w:ins>
      <w:ins w:id="1861" w:author="Pavel Jurak" w:date="2018-06-01T11:51:00Z">
        <w:r w:rsidR="00D04260">
          <w:rPr>
            <w:lang w:val="sk-SK"/>
          </w:rPr>
          <w:t>realizované</w:t>
        </w:r>
      </w:ins>
      <w:ins w:id="1862" w:author="Pavel Jurak" w:date="2018-06-01T14:59:00Z">
        <w:r w:rsidR="003D6135">
          <w:rPr>
            <w:lang w:val="sk-SK"/>
          </w:rPr>
          <w:t xml:space="preserve"> týmem z FNUSA, pod vedením </w:t>
        </w:r>
      </w:ins>
      <w:del w:id="1863" w:author="Pavel Jurak" w:date="2018-06-01T11:51:00Z">
        <w:r w:rsidRPr="00FA362E" w:rsidDel="00D04260">
          <w:rPr>
            <w:highlight w:val="yellow"/>
            <w:lang w:val="sk-SK"/>
          </w:rPr>
          <w:delText>vykonané</w:delText>
        </w:r>
      </w:del>
      <w:r w:rsidRPr="00FA362E">
        <w:rPr>
          <w:highlight w:val="yellow"/>
          <w:lang w:val="sk-SK"/>
        </w:rPr>
        <w:t xml:space="preserve"> profesorom Meluzínom</w:t>
      </w:r>
      <w:r w:rsidRPr="00FA362E">
        <w:rPr>
          <w:lang w:val="sk-SK"/>
        </w:rPr>
        <w:t xml:space="preserve">, </w:t>
      </w:r>
      <w:del w:id="1864" w:author="Pavel Jurak" w:date="2018-06-01T15:00:00Z">
        <w:r w:rsidRPr="00FA362E" w:rsidDel="003D6135">
          <w:rPr>
            <w:lang w:val="sk-SK"/>
          </w:rPr>
          <w:delText xml:space="preserve">ktorý </w:delText>
        </w:r>
        <w:r w:rsidDel="003D6135">
          <w:rPr>
            <w:lang w:val="sk-SK"/>
          </w:rPr>
          <w:delText>sa dlhodobo venuje výskumu v oblasti kardiológie</w:delText>
        </w:r>
      </w:del>
      <w:r w:rsidRPr="00FA362E">
        <w:rPr>
          <w:lang w:val="sk-SK"/>
        </w:rPr>
        <w:t>. Jeho odbornosť garantuje presnosť v nameraných hodnotách SV z echokardiografie.</w:t>
      </w:r>
      <w:r w:rsidR="00FB3EB8">
        <w:rPr>
          <w:lang w:val="sk-SK"/>
        </w:rPr>
        <w:t xml:space="preserve"> </w:t>
      </w:r>
      <w:commentRangeStart w:id="1865"/>
      <w:r w:rsidR="00FB3EB8">
        <w:rPr>
          <w:lang w:val="sk-SK"/>
        </w:rPr>
        <w:t>Termodilúčne meranie nebolo v tejto práci spracované.</w:t>
      </w:r>
      <w:commentRangeEnd w:id="1865"/>
      <w:r w:rsidR="00D04260">
        <w:rPr>
          <w:rStyle w:val="CommentReference"/>
        </w:rPr>
        <w:commentReference w:id="1865"/>
      </w:r>
    </w:p>
    <w:p w14:paraId="245DC3C7" w14:textId="6A7741F2" w:rsidR="00AE046D" w:rsidRDefault="001B1926" w:rsidP="001B1926">
      <w:pPr>
        <w:pStyle w:val="Heading3"/>
        <w:rPr>
          <w:lang w:val="sk-SK"/>
        </w:rPr>
      </w:pPr>
      <w:bookmarkStart w:id="1866" w:name="_Toc516413246"/>
      <w:r>
        <w:rPr>
          <w:lang w:val="sk-SK"/>
        </w:rPr>
        <w:lastRenderedPageBreak/>
        <w:t>Protokol</w:t>
      </w:r>
      <w:bookmarkEnd w:id="1866"/>
    </w:p>
    <w:p w14:paraId="7C29C9BC" w14:textId="77777777" w:rsidR="001B1926" w:rsidRDefault="001B1926" w:rsidP="001B1926">
      <w:pPr>
        <w:rPr>
          <w:lang w:val="sk-SK"/>
        </w:rPr>
      </w:pPr>
    </w:p>
    <w:p w14:paraId="6E6E4A02" w14:textId="41B69BB5" w:rsidR="001B1926" w:rsidRDefault="001B1926" w:rsidP="001B1926">
      <w:pPr>
        <w:rPr>
          <w:lang w:val="sk-SK"/>
        </w:rPr>
      </w:pPr>
      <w:r w:rsidRPr="00FA362E">
        <w:rPr>
          <w:lang w:val="sk-SK"/>
        </w:rPr>
        <w:t>SV bol spočíta</w:t>
      </w:r>
      <w:r>
        <w:rPr>
          <w:lang w:val="sk-SK"/>
        </w:rPr>
        <w:t>ný kontinuálne</w:t>
      </w:r>
      <w:r w:rsidRPr="00FA362E">
        <w:rPr>
          <w:lang w:val="sk-SK"/>
        </w:rPr>
        <w:t xml:space="preserve"> a to pri týchto podmienkach:</w:t>
      </w:r>
    </w:p>
    <w:p w14:paraId="158049CB" w14:textId="77777777" w:rsidR="001B1926" w:rsidRPr="001B1926" w:rsidRDefault="001B1926" w:rsidP="001B1926">
      <w:pPr>
        <w:rPr>
          <w:lang w:val="sk-SK"/>
        </w:rPr>
      </w:pPr>
    </w:p>
    <w:p w14:paraId="3C2C69A8" w14:textId="77777777" w:rsidR="00AE046D" w:rsidRPr="00FA362E" w:rsidRDefault="00AE046D" w:rsidP="00AE046D">
      <w:pPr>
        <w:pStyle w:val="ListParagraph"/>
        <w:numPr>
          <w:ilvl w:val="0"/>
          <w:numId w:val="16"/>
        </w:numPr>
        <w:tabs>
          <w:tab w:val="left" w:pos="7140"/>
        </w:tabs>
        <w:rPr>
          <w:lang w:val="sk-SK"/>
        </w:rPr>
      </w:pPr>
      <w:r w:rsidRPr="00FA362E">
        <w:rPr>
          <w:lang w:val="sk-SK"/>
        </w:rPr>
        <w:t>pacient nehybne leží na lôžku a má nohy vodorovne</w:t>
      </w:r>
    </w:p>
    <w:p w14:paraId="0EDE2CFF" w14:textId="77777777" w:rsidR="00AE046D" w:rsidRPr="00FA362E" w:rsidRDefault="00AE046D" w:rsidP="00AE046D">
      <w:pPr>
        <w:pStyle w:val="ListParagraph"/>
        <w:numPr>
          <w:ilvl w:val="0"/>
          <w:numId w:val="14"/>
        </w:numPr>
        <w:tabs>
          <w:tab w:val="left" w:pos="7140"/>
        </w:tabs>
        <w:rPr>
          <w:lang w:val="sk-SK"/>
        </w:rPr>
      </w:pPr>
      <w:r w:rsidRPr="00FA362E">
        <w:rPr>
          <w:lang w:val="sk-SK"/>
        </w:rPr>
        <w:t>pacient nehybne leží na lôžku a má zdvihnuté nohy</w:t>
      </w:r>
    </w:p>
    <w:p w14:paraId="7C70F9BE" w14:textId="77777777" w:rsidR="00AE046D" w:rsidRPr="00FA362E" w:rsidRDefault="00AE046D" w:rsidP="00AE046D">
      <w:pPr>
        <w:pStyle w:val="ListParagraph"/>
        <w:numPr>
          <w:ilvl w:val="0"/>
          <w:numId w:val="14"/>
        </w:numPr>
        <w:tabs>
          <w:tab w:val="left" w:pos="7140"/>
        </w:tabs>
        <w:rPr>
          <w:lang w:val="sk-SK"/>
        </w:rPr>
      </w:pPr>
      <w:r w:rsidRPr="00FA362E">
        <w:rPr>
          <w:lang w:val="sk-SK"/>
        </w:rPr>
        <w:t>pacient šľape na horizontálnom rotopede s počiatočnou záťažou 25W ( trvanie záťaže 2 minúty), SV sa meria každých 20 sekúnd</w:t>
      </w:r>
    </w:p>
    <w:p w14:paraId="1529D654" w14:textId="77777777" w:rsidR="00AE046D" w:rsidRPr="00FA362E" w:rsidRDefault="00AE046D" w:rsidP="00AE046D">
      <w:pPr>
        <w:pStyle w:val="ListParagraph"/>
        <w:numPr>
          <w:ilvl w:val="0"/>
          <w:numId w:val="14"/>
        </w:numPr>
        <w:tabs>
          <w:tab w:val="left" w:pos="7140"/>
        </w:tabs>
        <w:rPr>
          <w:lang w:val="sk-SK"/>
        </w:rPr>
      </w:pPr>
      <w:r w:rsidRPr="00FA362E">
        <w:rPr>
          <w:lang w:val="sk-SK"/>
        </w:rPr>
        <w:t xml:space="preserve">záťaž na rotopede sa skokovo zvyšuje na 50W ( trvanie záťaže 2 minúty), SV sa meria každých 20 sekúnd </w:t>
      </w:r>
    </w:p>
    <w:p w14:paraId="01100200" w14:textId="77777777" w:rsidR="00AE046D" w:rsidRPr="00FA362E" w:rsidRDefault="00AE046D" w:rsidP="00AE046D">
      <w:pPr>
        <w:pStyle w:val="ListParagraph"/>
        <w:numPr>
          <w:ilvl w:val="0"/>
          <w:numId w:val="14"/>
        </w:numPr>
        <w:tabs>
          <w:tab w:val="left" w:pos="7140"/>
        </w:tabs>
        <w:rPr>
          <w:lang w:val="sk-SK"/>
        </w:rPr>
      </w:pPr>
      <w:r w:rsidRPr="00FA362E">
        <w:rPr>
          <w:lang w:val="sk-SK"/>
        </w:rPr>
        <w:t xml:space="preserve">po ukončení záťaže pacient opäť odpočíva na lôžku, </w:t>
      </w:r>
      <w:commentRangeStart w:id="1867"/>
      <w:r w:rsidRPr="00FA362E">
        <w:rPr>
          <w:lang w:val="sk-SK"/>
        </w:rPr>
        <w:t>SV sa počíta každú minútu</w:t>
      </w:r>
      <w:commentRangeEnd w:id="1867"/>
      <w:r w:rsidRPr="00FA362E">
        <w:rPr>
          <w:rStyle w:val="CommentReference"/>
          <w:lang w:val="sk-SK"/>
        </w:rPr>
        <w:commentReference w:id="1867"/>
      </w:r>
      <w:r w:rsidRPr="00FA362E">
        <w:rPr>
          <w:lang w:val="sk-SK"/>
        </w:rPr>
        <w:t xml:space="preserve"> (celkovo 7 minút)</w:t>
      </w:r>
    </w:p>
    <w:p w14:paraId="05483BC0" w14:textId="77777777" w:rsidR="00AE046D" w:rsidRDefault="00AE046D" w:rsidP="00CE547F">
      <w:pPr>
        <w:rPr>
          <w:lang w:val="sk-SK"/>
        </w:rPr>
      </w:pPr>
    </w:p>
    <w:p w14:paraId="2FD685D6" w14:textId="471BE05B" w:rsidR="00AE046D" w:rsidRPr="00FA362E" w:rsidRDefault="00EE6ED3" w:rsidP="00CE547F">
      <w:pPr>
        <w:rPr>
          <w:lang w:val="sk-SK"/>
        </w:rPr>
      </w:pPr>
      <w:r>
        <w:rPr>
          <w:lang w:val="sk-SK"/>
        </w:rPr>
        <w:t xml:space="preserve">Na konci každej z týchto fáz bolo výkonané meranie SV </w:t>
      </w:r>
      <w:commentRangeStart w:id="1868"/>
      <w:r>
        <w:rPr>
          <w:lang w:val="sk-SK"/>
        </w:rPr>
        <w:t>echokardiografiou</w:t>
      </w:r>
      <w:commentRangeEnd w:id="1868"/>
      <w:r w:rsidR="00446E2E">
        <w:rPr>
          <w:rStyle w:val="CommentReference"/>
        </w:rPr>
        <w:commentReference w:id="1868"/>
      </w:r>
      <w:r>
        <w:rPr>
          <w:lang w:val="sk-SK"/>
        </w:rPr>
        <w:t>.</w:t>
      </w:r>
      <w:ins w:id="1869" w:author="Pavel Jurak" w:date="2018-06-01T11:53:00Z">
        <w:r w:rsidR="00446E2E">
          <w:rPr>
            <w:lang w:val="sk-SK"/>
          </w:rPr>
          <w:t xml:space="preserve"> </w:t>
        </w:r>
      </w:ins>
    </w:p>
    <w:p w14:paraId="5AC2421B" w14:textId="77777777" w:rsidR="00EE6ED3" w:rsidRDefault="00EE6ED3" w:rsidP="00EE6ED3">
      <w:pPr>
        <w:pStyle w:val="Heading2"/>
        <w:numPr>
          <w:ilvl w:val="0"/>
          <w:numId w:val="0"/>
        </w:numPr>
        <w:ind w:left="850"/>
        <w:rPr>
          <w:lang w:val="sk-SK"/>
        </w:rPr>
      </w:pPr>
      <w:bookmarkStart w:id="1870" w:name="_Toc510268159"/>
    </w:p>
    <w:p w14:paraId="179525E8" w14:textId="446760EF" w:rsidR="00CE547F" w:rsidRPr="00FA362E" w:rsidRDefault="00CE547F" w:rsidP="00EE6ED3">
      <w:pPr>
        <w:pStyle w:val="Heading2"/>
        <w:numPr>
          <w:ilvl w:val="0"/>
          <w:numId w:val="0"/>
        </w:numPr>
        <w:ind w:left="850"/>
        <w:rPr>
          <w:lang w:val="sk-SK"/>
        </w:rPr>
      </w:pPr>
      <w:del w:id="1871" w:author="Pavel Jurak" w:date="2018-06-01T12:35:00Z">
        <w:r w:rsidRPr="00FA362E" w:rsidDel="002B0005">
          <w:rPr>
            <w:lang w:val="sk-SK"/>
          </w:rPr>
          <w:delText xml:space="preserve">Nová metóda na </w:delText>
        </w:r>
      </w:del>
      <w:bookmarkStart w:id="1872" w:name="_Toc516413247"/>
      <w:ins w:id="1873" w:author="Pavel Jurak" w:date="2018-06-01T12:35:00Z">
        <w:r w:rsidR="002B0005">
          <w:rPr>
            <w:lang w:val="sk-SK"/>
          </w:rPr>
          <w:t>V</w:t>
        </w:r>
      </w:ins>
      <w:del w:id="1874" w:author="Pavel Jurak" w:date="2018-06-01T12:35:00Z">
        <w:r w:rsidRPr="00FA362E" w:rsidDel="002B0005">
          <w:rPr>
            <w:lang w:val="sk-SK"/>
          </w:rPr>
          <w:delText>v</w:delText>
        </w:r>
      </w:del>
      <w:r w:rsidRPr="00FA362E">
        <w:rPr>
          <w:lang w:val="sk-SK"/>
        </w:rPr>
        <w:t xml:space="preserve">ýpočet srdečného výdaja z impedancie </w:t>
      </w:r>
      <w:commentRangeStart w:id="1875"/>
      <w:commentRangeStart w:id="1876"/>
      <w:r w:rsidRPr="00FA362E">
        <w:rPr>
          <w:lang w:val="sk-SK"/>
        </w:rPr>
        <w:t>krku</w:t>
      </w:r>
      <w:bookmarkEnd w:id="1870"/>
      <w:commentRangeEnd w:id="1875"/>
      <w:r w:rsidRPr="00FA362E">
        <w:rPr>
          <w:rStyle w:val="CommentReference"/>
          <w:b w:val="0"/>
          <w:bCs w:val="0"/>
          <w:lang w:val="sk-SK"/>
        </w:rPr>
        <w:commentReference w:id="1875"/>
      </w:r>
      <w:commentRangeEnd w:id="1876"/>
      <w:r w:rsidRPr="00FA362E">
        <w:rPr>
          <w:rStyle w:val="CommentReference"/>
          <w:b w:val="0"/>
          <w:bCs w:val="0"/>
          <w:lang w:val="sk-SK"/>
        </w:rPr>
        <w:commentReference w:id="1876"/>
      </w:r>
      <w:bookmarkEnd w:id="1872"/>
    </w:p>
    <w:p w14:paraId="4FDBFD23" w14:textId="77777777" w:rsidR="00CE547F" w:rsidRPr="00FA362E" w:rsidRDefault="00CE547F" w:rsidP="00CE547F">
      <w:pPr>
        <w:rPr>
          <w:lang w:val="sk-SK"/>
        </w:rPr>
      </w:pPr>
    </w:p>
    <w:p w14:paraId="458B08F9" w14:textId="77BB249A" w:rsidR="00CE547F" w:rsidRPr="00FA362E" w:rsidRDefault="00CE547F" w:rsidP="00CE547F">
      <w:pPr>
        <w:rPr>
          <w:lang w:val="sk-SK"/>
        </w:rPr>
      </w:pPr>
      <w:r w:rsidRPr="00FA362E">
        <w:rPr>
          <w:lang w:val="sk-SK"/>
        </w:rPr>
        <w:t xml:space="preserve">Na meranie srdečného výdaja sa tradične používa impedancia hrudníka </w:t>
      </w:r>
      <w:r w:rsidRPr="00FA362E">
        <w:rPr>
          <w:lang w:val="sk-SK"/>
        </w:rPr>
        <w:fldChar w:fldCharType="begin"/>
      </w:r>
      <w:r w:rsidR="00AD692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xml:space="preserve">. Meranie srdečného výdaja pomocou impedance hrudníka je však ovplyvnené mimo iných aj dýchaním, žilným návratom, aktivitou dýchacích svalov ale aj zmenou geometrie hrudníka. Predstavená bola už aj nová metóda, ktorá používa na odhad srdečného výdaja impedanciu ruky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49</w:t>
      </w:r>
      <w:r w:rsidRPr="00FA362E">
        <w:rPr>
          <w:lang w:val="sk-SK"/>
        </w:rPr>
        <w:fldChar w:fldCharType="end"/>
      </w:r>
      <w:r w:rsidRPr="00FA362E">
        <w:rPr>
          <w:lang w:val="sk-SK"/>
        </w:rPr>
        <w:t xml:space="preserve">. Vychádza z predpokladu, že impedancia ruky nieje ovplyvňená plnením pľuc vzduchom a zmenou geometrie ruky počas dýchania. Bolo ukázané že meranie SV a CO pomocou impedancie ruky je porovnateľné s meraním SV a CO pomocou MRI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49</w:t>
      </w:r>
      <w:r w:rsidRPr="00FA362E">
        <w:rPr>
          <w:lang w:val="sk-SK"/>
        </w:rPr>
        <w:fldChar w:fldCharType="end"/>
      </w:r>
      <w:r w:rsidRPr="00FA362E">
        <w:rPr>
          <w:lang w:val="sk-SK"/>
        </w:rPr>
        <w:t xml:space="preserve">. Pri štatistickom spracovaní bioimpedančných parametrov </w:t>
      </w:r>
      <w:r w:rsidRPr="00FA362E">
        <w:rPr>
          <w:highlight w:val="yellow"/>
          <w:lang w:val="sk-SK"/>
        </w:rPr>
        <w:t xml:space="preserve">sme </w:t>
      </w:r>
      <w:r w:rsidR="005328F0">
        <w:rPr>
          <w:lang w:val="sk-SK"/>
        </w:rPr>
        <w:t>zistili</w:t>
      </w:r>
      <w:r w:rsidRPr="00FA362E">
        <w:rPr>
          <w:lang w:val="sk-SK"/>
        </w:rPr>
        <w:t>, že bioimpedančné parametre na rôznych miestach tela vykazujú podobné chovanie. Dosahujú podobných hodnôt, podobného rozptylu hodnôt počas merania, ale aj podobne reagujú na excitáciu kardiovaskulárneho systému dýchaním. Pre meranie SV</w:t>
      </w:r>
      <w:r w:rsidR="005328F0">
        <w:rPr>
          <w:lang w:val="sk-SK"/>
        </w:rPr>
        <w:t xml:space="preserve"> pomocou impedancie</w:t>
      </w:r>
      <w:r w:rsidRPr="00FA362E">
        <w:rPr>
          <w:lang w:val="sk-SK"/>
        </w:rPr>
        <w:t xml:space="preserve"> </w:t>
      </w:r>
      <w:r w:rsidRPr="00FA362E">
        <w:rPr>
          <w:highlight w:val="yellow"/>
          <w:lang w:val="sk-SK"/>
        </w:rPr>
        <w:t>sme si vybrali</w:t>
      </w:r>
      <w:r w:rsidRPr="00FA362E">
        <w:rPr>
          <w:lang w:val="sk-SK"/>
        </w:rPr>
        <w:t xml:space="preserve"> impedanciu krku</w:t>
      </w:r>
      <w:r w:rsidR="005328F0">
        <w:rPr>
          <w:lang w:val="sk-SK"/>
        </w:rPr>
        <w:t xml:space="preserve">, pretože </w:t>
      </w:r>
      <w:r w:rsidRPr="00FA362E">
        <w:rPr>
          <w:lang w:val="sk-SK"/>
        </w:rPr>
        <w:t xml:space="preserve">nie je ovplyvnená zmenami v dôsledku dýchania. Zmeny impedancie v priebehu srdečného cyklu by mali byť </w:t>
      </w:r>
      <w:r w:rsidRPr="00FA362E">
        <w:rPr>
          <w:lang w:val="sk-SK"/>
        </w:rPr>
        <w:lastRenderedPageBreak/>
        <w:t xml:space="preserve">spôsobené výhradne prúdením krvi. Takisto pripojenie elektród na krk bude pre vyšetrovanú osobu pohodlnejšie ako lepenie elektród na hrudník. Impedančný parameter toku krvi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z nového Bernstainoveho modelu pre výpočet SV z impedancie dosahuje pre hrudník (kanál 3) priemernú 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Pr="00FA362E">
        <w:rPr>
          <w:lang w:val="sk-SK"/>
        </w:rPr>
        <w:t xml:space="preserve">ako uvádza </w:t>
      </w:r>
      <w:r w:rsidR="005328F0">
        <w:rPr>
          <w:lang w:val="sk-SK"/>
        </w:rPr>
        <w:fldChar w:fldCharType="begin"/>
      </w:r>
      <w:r w:rsidR="005328F0">
        <w:rPr>
          <w:lang w:val="sk-SK"/>
        </w:rPr>
        <w:instrText xml:space="preserve"> REF _Ref513894977 \h </w:instrText>
      </w:r>
      <w:r w:rsidR="005328F0">
        <w:rPr>
          <w:lang w:val="sk-SK"/>
        </w:rPr>
      </w:r>
      <w:r w:rsidR="005328F0">
        <w:rPr>
          <w:lang w:val="sk-SK"/>
        </w:rPr>
        <w:fldChar w:fldCharType="separate"/>
      </w:r>
      <w:r w:rsidR="00F95B9C">
        <w:t xml:space="preserve">Tabuľka </w:t>
      </w:r>
      <w:r w:rsidR="00F95B9C">
        <w:rPr>
          <w:noProof/>
        </w:rPr>
        <w:t>8</w:t>
      </w:r>
      <w:r w:rsidR="005328F0">
        <w:rPr>
          <w:lang w:val="sk-SK"/>
        </w:rPr>
        <w:fldChar w:fldCharType="end"/>
      </w:r>
      <w:r w:rsidRPr="00FA362E">
        <w:rPr>
          <w:lang w:val="sk-SK"/>
        </w:rPr>
        <w:t>. Podľa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 xml:space="preserve">) pre Bernstainov model táto priemerná 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spolu s priemernou dĺžku LVET intervalu 320ms pre osobu vážiacu 75kg určuje priemernú hodnotu srdečného výdaju 117,6 ml. Táto hodnota je vyššia ako priemerná hodnota SV uvádzaná v literatúre pre zdravú osobu bez fyzickej aktivity, ktorá by mala byť 60-100ml </w:t>
      </w:r>
      <w:r w:rsidRPr="00FA362E">
        <w:rPr>
          <w:lang w:val="sk-SK"/>
        </w:rPr>
        <w:fldChar w:fldCharType="begin"/>
      </w:r>
      <w:r w:rsidR="00AD692D">
        <w:rPr>
          <w:lang w:val="sk-SK"/>
        </w:rPr>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00AD692D" w:rsidRPr="00AD692D">
        <w:rPr>
          <w:noProof/>
          <w:vertAlign w:val="superscript"/>
          <w:lang w:val="sk-SK"/>
        </w:rPr>
        <w:t>71</w:t>
      </w:r>
      <w:r w:rsidRPr="00FA362E">
        <w:rPr>
          <w:lang w:val="sk-SK"/>
        </w:rPr>
        <w:fldChar w:fldCharType="end"/>
      </w:r>
      <w:r w:rsidRPr="00FA362E">
        <w:rPr>
          <w:lang w:val="sk-SK"/>
        </w:rPr>
        <w:t xml:space="preserve">. 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pre krk (kanál 1) dosahuje priemernú hodnotu 0,18. Výpočet SV z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 xml:space="preserve">) takisto pre osobu vážiacu 75kg a priemernú hodnotu LVET intervalu 320ms udáva hodnotu 75ml. Táto hodnota je vo fyziologickom intervaly udávanom v literatúre </w:t>
      </w:r>
      <w:r w:rsidRPr="00FA362E">
        <w:rPr>
          <w:lang w:val="sk-SK"/>
        </w:rPr>
        <w:fldChar w:fldCharType="begin"/>
      </w:r>
      <w:r w:rsidR="00AD692D">
        <w:rPr>
          <w:lang w:val="sk-SK"/>
        </w:rPr>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00AD692D" w:rsidRPr="00AD692D">
        <w:rPr>
          <w:noProof/>
          <w:vertAlign w:val="superscript"/>
          <w:lang w:val="sk-SK"/>
        </w:rPr>
        <w:t>71</w:t>
      </w:r>
      <w:r w:rsidRPr="00FA362E">
        <w:rPr>
          <w:lang w:val="sk-SK"/>
        </w:rPr>
        <w:fldChar w:fldCharType="end"/>
      </w:r>
      <w:r w:rsidRPr="00FA362E">
        <w:rPr>
          <w:lang w:val="sk-SK"/>
        </w:rPr>
        <w:t>. Navrhnutú novú metódu na stanovenie SV z bioimpedancie z impedancie krku sme porovnali s meraním SV pomocou echokardiografie.</w:t>
      </w:r>
    </w:p>
    <w:p w14:paraId="2D64162A" w14:textId="77777777" w:rsidR="00CE547F" w:rsidRPr="00FA362E" w:rsidRDefault="00CE547F" w:rsidP="00CE547F">
      <w:pPr>
        <w:rPr>
          <w:lang w:val="sk-SK"/>
        </w:rPr>
      </w:pPr>
    </w:p>
    <w:p w14:paraId="73B30580" w14:textId="77777777" w:rsidR="00CE547F" w:rsidRPr="00FA362E" w:rsidRDefault="00CE547F" w:rsidP="00CE547F">
      <w:pPr>
        <w:pStyle w:val="Heading3"/>
        <w:rPr>
          <w:lang w:val="sk-SK"/>
        </w:rPr>
      </w:pPr>
      <w:bookmarkStart w:id="1877" w:name="_Toc510268161"/>
      <w:bookmarkStart w:id="1878" w:name="_Toc516413248"/>
      <w:r w:rsidRPr="00FA362E">
        <w:rPr>
          <w:lang w:val="sk-SK"/>
        </w:rPr>
        <w:t>Štatistické vyhodnotenie simultánneho merania</w:t>
      </w:r>
      <w:bookmarkEnd w:id="1877"/>
      <w:bookmarkEnd w:id="1878"/>
    </w:p>
    <w:p w14:paraId="696EE50A" w14:textId="77777777" w:rsidR="00EE6ED3" w:rsidRDefault="00EE6ED3" w:rsidP="00CE547F">
      <w:pPr>
        <w:rPr>
          <w:lang w:val="sk-SK"/>
        </w:rPr>
      </w:pPr>
    </w:p>
    <w:p w14:paraId="2C4D0A11" w14:textId="77777777" w:rsidR="00EE6ED3" w:rsidRDefault="001B1926" w:rsidP="00CE547F">
      <w:pPr>
        <w:rPr>
          <w:lang w:val="sk-SK"/>
        </w:rPr>
      </w:pPr>
      <w:r>
        <w:rPr>
          <w:lang w:val="sk-SK"/>
        </w:rPr>
        <w:t xml:space="preserve">Pre štatistické spracovanie boli </w:t>
      </w:r>
      <w:r w:rsidR="00EE6ED3">
        <w:rPr>
          <w:lang w:val="sk-SK"/>
        </w:rPr>
        <w:t>vybrané fázy merania:</w:t>
      </w:r>
    </w:p>
    <w:p w14:paraId="7B6F98D2" w14:textId="0346BAC3" w:rsidR="00EE6ED3" w:rsidRDefault="00EE6ED3" w:rsidP="00EE6ED3">
      <w:pPr>
        <w:pStyle w:val="ListParagraph"/>
        <w:numPr>
          <w:ilvl w:val="0"/>
          <w:numId w:val="40"/>
        </w:numPr>
        <w:rPr>
          <w:lang w:val="sk-SK"/>
        </w:rPr>
      </w:pPr>
      <w:r w:rsidRPr="00EE6ED3">
        <w:rPr>
          <w:lang w:val="sk-SK"/>
        </w:rPr>
        <w:t>pacient nehybne leží na lôžku a má nohy vodorovne</w:t>
      </w:r>
    </w:p>
    <w:p w14:paraId="1DB4E0EF" w14:textId="77777777" w:rsidR="00EE6ED3" w:rsidRPr="00446E2E" w:rsidRDefault="00EE6ED3" w:rsidP="00EE6ED3">
      <w:pPr>
        <w:pStyle w:val="ListParagraph"/>
        <w:numPr>
          <w:ilvl w:val="0"/>
          <w:numId w:val="40"/>
        </w:numPr>
        <w:rPr>
          <w:highlight w:val="yellow"/>
          <w:lang w:val="sk-SK"/>
          <w:rPrChange w:id="1879" w:author="Pavel Jurak" w:date="2018-06-01T12:00:00Z">
            <w:rPr>
              <w:lang w:val="sk-SK"/>
            </w:rPr>
          </w:rPrChange>
        </w:rPr>
      </w:pPr>
      <w:r w:rsidRPr="00EE6ED3">
        <w:rPr>
          <w:lang w:val="sk-SK"/>
        </w:rPr>
        <w:t xml:space="preserve">pacient šlapal vo vodorovnej polohe na rotopede so záťažou 25W. </w:t>
      </w:r>
      <w:r w:rsidRPr="00446E2E">
        <w:rPr>
          <w:highlight w:val="yellow"/>
          <w:lang w:val="sk-SK"/>
          <w:rPrChange w:id="1880" w:author="Pavel Jurak" w:date="2018-06-01T12:00:00Z">
            <w:rPr>
              <w:lang w:val="sk-SK"/>
            </w:rPr>
          </w:rPrChange>
        </w:rPr>
        <w:t>Po 120s šlapania bolo vykonané druhé meranie.</w:t>
      </w:r>
    </w:p>
    <w:p w14:paraId="3684D86F" w14:textId="77777777" w:rsidR="00EE6ED3" w:rsidRPr="00EE6ED3" w:rsidRDefault="00EE6ED3" w:rsidP="00EE6ED3">
      <w:pPr>
        <w:pStyle w:val="ListParagraph"/>
        <w:ind w:left="720"/>
        <w:rPr>
          <w:lang w:val="sk-SK"/>
        </w:rPr>
      </w:pPr>
    </w:p>
    <w:p w14:paraId="1286F88C" w14:textId="0BBC388F" w:rsidR="0064086A" w:rsidRDefault="00EE6ED3" w:rsidP="00CE547F">
      <w:pPr>
        <w:rPr>
          <w:lang w:val="sk-SK"/>
        </w:rPr>
      </w:pPr>
      <w:r w:rsidRPr="00FA362E">
        <w:rPr>
          <w:lang w:val="sk-SK"/>
        </w:rPr>
        <w:t xml:space="preserve"> </w:t>
      </w:r>
      <w:r>
        <w:rPr>
          <w:lang w:val="sk-SK"/>
        </w:rPr>
        <w:t>Zvyšné fázy merania boli z tejto analýzy vylúčen</w:t>
      </w:r>
      <w:r w:rsidR="0064086A">
        <w:rPr>
          <w:lang w:val="sk-SK"/>
        </w:rPr>
        <w:t>é pre nízku kvalitu signálu impedancie krku. Pri štatistickom spracovaní dát bo</w:t>
      </w:r>
      <w:ins w:id="1881" w:author="Pavel Jurak" w:date="2018-06-01T11:55:00Z">
        <w:r w:rsidR="00446E2E">
          <w:rPr>
            <w:lang w:val="sk-SK"/>
          </w:rPr>
          <w:t>l</w:t>
        </w:r>
      </w:ins>
      <w:r w:rsidR="0064086A">
        <w:rPr>
          <w:lang w:val="sk-SK"/>
        </w:rPr>
        <w:t xml:space="preserve"> spočítaný </w:t>
      </w:r>
      <w:r w:rsidR="00CE547F" w:rsidRPr="00FA362E">
        <w:rPr>
          <w:lang w:val="sk-SK"/>
        </w:rPr>
        <w:t>Personov korelačný koeficient pre simultánne meranie SV echkardiografiou a bioimpedanciou z krku (kanál 1)</w:t>
      </w:r>
      <w:r w:rsidR="0064086A">
        <w:rPr>
          <w:lang w:val="sk-SK"/>
        </w:rPr>
        <w:t>.:</w:t>
      </w:r>
    </w:p>
    <w:p w14:paraId="2F0CA4FC" w14:textId="77777777" w:rsidR="0064086A" w:rsidRPr="0064086A" w:rsidRDefault="0064086A" w:rsidP="0064086A">
      <w:pPr>
        <w:pStyle w:val="ListParagraph"/>
        <w:numPr>
          <w:ilvl w:val="0"/>
          <w:numId w:val="41"/>
        </w:numPr>
        <w:rPr>
          <w:lang w:val="sk-SK"/>
        </w:rPr>
      </w:pPr>
      <w:r w:rsidRPr="0064086A">
        <w:rPr>
          <w:lang w:val="sk-SK"/>
        </w:rPr>
        <w:t>Korelačný koeficient</w:t>
      </w:r>
      <w:r w:rsidR="00CE547F" w:rsidRPr="0064086A">
        <w:rPr>
          <w:lang w:val="sk-SK"/>
        </w:rPr>
        <w:t xml:space="preserve"> dosahoval hodnot</w:t>
      </w:r>
      <w:r w:rsidRPr="0064086A">
        <w:rPr>
          <w:lang w:val="sk-SK"/>
        </w:rPr>
        <w:t>u</w:t>
      </w:r>
      <w:r w:rsidR="00CE547F" w:rsidRPr="0064086A">
        <w:rPr>
          <w:lang w:val="sk-SK"/>
        </w:rPr>
        <w:t xml:space="preserve"> 0,55. </w:t>
      </w:r>
    </w:p>
    <w:p w14:paraId="201E480A" w14:textId="77777777" w:rsidR="0064086A" w:rsidRPr="0064086A" w:rsidRDefault="00CE547F" w:rsidP="0064086A">
      <w:pPr>
        <w:pStyle w:val="ListParagraph"/>
        <w:numPr>
          <w:ilvl w:val="0"/>
          <w:numId w:val="41"/>
        </w:numPr>
        <w:rPr>
          <w:lang w:val="sk-SK"/>
        </w:rPr>
      </w:pPr>
      <w:r w:rsidRPr="0064086A">
        <w:rPr>
          <w:lang w:val="sk-SK"/>
        </w:rPr>
        <w:t xml:space="preserve">Regresná priamka má smernicu 0,44 a posun 31,18. </w:t>
      </w:r>
    </w:p>
    <w:p w14:paraId="564F8C1E" w14:textId="77777777" w:rsidR="0064086A" w:rsidRDefault="0064086A" w:rsidP="00CE547F">
      <w:pPr>
        <w:rPr>
          <w:lang w:val="sk-SK"/>
        </w:rPr>
      </w:pPr>
    </w:p>
    <w:p w14:paraId="761F69F3" w14:textId="44BE5F01" w:rsidR="00CE547F" w:rsidRPr="00FA362E" w:rsidRDefault="00CE547F" w:rsidP="00CE547F">
      <w:pPr>
        <w:rPr>
          <w:lang w:val="sk-SK"/>
        </w:rPr>
      </w:pPr>
      <w:r w:rsidRPr="00FA362E">
        <w:rPr>
          <w:lang w:val="sk-SK"/>
        </w:rPr>
        <w:t xml:space="preserve">Regresnú priamku a párové meranie zachytáva </w:t>
      </w:r>
      <w:r w:rsidRPr="00FA362E">
        <w:rPr>
          <w:lang w:val="sk-SK"/>
        </w:rPr>
        <w:fldChar w:fldCharType="begin"/>
      </w:r>
      <w:r w:rsidRPr="00FA362E">
        <w:rPr>
          <w:lang w:val="sk-SK"/>
        </w:rPr>
        <w:instrText xml:space="preserve"> REF _Ref509784538 \h </w:instrText>
      </w:r>
      <w:r w:rsidRPr="00FA362E">
        <w:rPr>
          <w:lang w:val="sk-SK"/>
        </w:rPr>
      </w:r>
      <w:r w:rsidRPr="00FA362E">
        <w:rPr>
          <w:lang w:val="sk-SK"/>
        </w:rPr>
        <w:fldChar w:fldCharType="separate"/>
      </w:r>
      <w:ins w:id="1882"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17</w:t>
        </w:r>
      </w:ins>
      <w:del w:id="1883"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17</w:delText>
        </w:r>
      </w:del>
      <w:r w:rsidRPr="00FA362E">
        <w:rPr>
          <w:lang w:val="sk-SK"/>
        </w:rPr>
        <w:fldChar w:fldCharType="end"/>
      </w:r>
      <w:r w:rsidRPr="00FA362E">
        <w:rPr>
          <w:lang w:val="sk-SK"/>
        </w:rPr>
        <w:t>.</w:t>
      </w:r>
    </w:p>
    <w:p w14:paraId="15D26C78" w14:textId="77777777" w:rsidR="00CE547F" w:rsidRPr="00FA362E" w:rsidRDefault="00CE547F" w:rsidP="00CE547F">
      <w:pPr>
        <w:jc w:val="center"/>
        <w:rPr>
          <w:lang w:val="sk-SK"/>
        </w:rPr>
      </w:pPr>
      <w:r w:rsidRPr="00FA362E">
        <w:rPr>
          <w:noProof/>
          <w:lang w:val="en-US" w:eastAsia="en-US"/>
        </w:rPr>
        <w:lastRenderedPageBreak/>
        <w:drawing>
          <wp:inline distT="0" distB="0" distL="0" distR="0" wp14:anchorId="356706CF" wp14:editId="4C7D071E">
            <wp:extent cx="5328285" cy="4000500"/>
            <wp:effectExtent l="0" t="0" r="5715" b="0"/>
            <wp:docPr id="23" name="Obrázok 23" descr="echo_kan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_kanal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3C563444" w14:textId="4099A88B" w:rsidR="001337D3" w:rsidRPr="00FA362E" w:rsidRDefault="00CE547F" w:rsidP="001337D3">
      <w:pPr>
        <w:pStyle w:val="Caption"/>
        <w:spacing w:before="240"/>
        <w:rPr>
          <w:vanish/>
          <w:lang w:val="sk-SK"/>
          <w:specVanish/>
        </w:rPr>
      </w:pPr>
      <w:bookmarkStart w:id="1884" w:name="_Ref509784538"/>
      <w:bookmarkStart w:id="1885" w:name="_Toc516413283"/>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17</w:t>
      </w:r>
      <w:r w:rsidR="00A53D98">
        <w:rPr>
          <w:lang w:val="sk-SK"/>
        </w:rPr>
        <w:fldChar w:fldCharType="end"/>
      </w:r>
      <w:bookmarkEnd w:id="1884"/>
      <w:r w:rsidRPr="00FA362E">
        <w:rPr>
          <w:lang w:val="sk-SK"/>
        </w:rPr>
        <w:t xml:space="preserve">: </w:t>
      </w:r>
      <w:del w:id="1886" w:author="Pavel Jurak" w:date="2018-06-01T12:37:00Z">
        <w:r w:rsidRPr="00FA362E" w:rsidDel="002B0005">
          <w:rPr>
            <w:lang w:val="sk-SK"/>
          </w:rPr>
          <w:delText xml:space="preserve">Výpočet </w:delText>
        </w:r>
      </w:del>
      <w:r w:rsidRPr="00FA362E">
        <w:rPr>
          <w:lang w:val="sk-SK"/>
        </w:rPr>
        <w:t xml:space="preserve">SV z impedancie krku a jeho porovnanie s meraním SV </w:t>
      </w:r>
      <w:commentRangeStart w:id="1887"/>
      <w:r w:rsidRPr="00FA362E">
        <w:rPr>
          <w:lang w:val="sk-SK"/>
        </w:rPr>
        <w:t>echokardiografiou</w:t>
      </w:r>
      <w:commentRangeEnd w:id="1887"/>
      <w:r w:rsidRPr="00FA362E">
        <w:rPr>
          <w:rStyle w:val="CommentReference"/>
          <w:rFonts w:eastAsia="Times New Roman" w:cs="Times New Roman"/>
          <w:spacing w:val="0"/>
          <w:lang w:val="sk-SK" w:eastAsia="cs-CZ" w:bidi="ar-SA"/>
        </w:rPr>
        <w:commentReference w:id="1887"/>
      </w:r>
      <w:bookmarkEnd w:id="1885"/>
      <w:r w:rsidR="001337D3" w:rsidRPr="001337D3">
        <w:rPr>
          <w:vanish/>
          <w:lang w:val="sk-SK"/>
          <w:specVanish/>
        </w:rPr>
        <w:t xml:space="preserve"> </w:t>
      </w:r>
    </w:p>
    <w:p w14:paraId="4497EE4B" w14:textId="50B3787A" w:rsidR="00CE547F" w:rsidRDefault="00CE547F" w:rsidP="00CE547F">
      <w:pPr>
        <w:pStyle w:val="Caption"/>
        <w:rPr>
          <w:lang w:val="sk-SK"/>
        </w:rPr>
      </w:pPr>
      <w:r w:rsidRPr="00FA362E">
        <w:rPr>
          <w:lang w:val="sk-SK"/>
        </w:rPr>
        <w:t>.</w:t>
      </w:r>
      <w:r w:rsidR="001337D3">
        <w:rPr>
          <w:lang w:val="sk-SK"/>
        </w:rPr>
        <w:t xml:space="preserve"> SV z krku bolo počítané použitím rovnice </w:t>
      </w:r>
      <w:r w:rsidR="001337D3" w:rsidRPr="00FA362E">
        <w:rPr>
          <w:lang w:val="sk-SK"/>
        </w:rPr>
        <w:t>(</w:t>
      </w:r>
      <w:r w:rsidR="001337D3" w:rsidRPr="00FA362E">
        <w:rPr>
          <w:lang w:val="sk-SK"/>
        </w:rPr>
        <w:fldChar w:fldCharType="begin"/>
      </w:r>
      <w:r w:rsidR="001337D3" w:rsidRPr="00FA362E">
        <w:rPr>
          <w:lang w:val="sk-SK"/>
        </w:rPr>
        <w:instrText xml:space="preserve"> REF Berstain_model_3 \h </w:instrText>
      </w:r>
      <w:r w:rsidR="001337D3" w:rsidRPr="00FA362E">
        <w:rPr>
          <w:lang w:val="sk-SK"/>
        </w:rPr>
      </w:r>
      <w:r w:rsidR="001337D3" w:rsidRPr="00FA362E">
        <w:rPr>
          <w:lang w:val="sk-SK"/>
        </w:rPr>
        <w:fldChar w:fldCharType="separate"/>
      </w:r>
      <w:r w:rsidR="00F95B9C">
        <w:rPr>
          <w:noProof/>
          <w:color w:val="000000"/>
          <w:lang w:val="sk-SK"/>
        </w:rPr>
        <w:t>37</w:t>
      </w:r>
      <w:r w:rsidR="001337D3" w:rsidRPr="00FA362E">
        <w:rPr>
          <w:lang w:val="sk-SK"/>
        </w:rPr>
        <w:fldChar w:fldCharType="end"/>
      </w:r>
      <w:r w:rsidR="001337D3" w:rsidRPr="00FA362E">
        <w:rPr>
          <w:lang w:val="sk-SK"/>
        </w:rPr>
        <w:t>)</w:t>
      </w:r>
      <w:r w:rsidR="001337D3">
        <w:rPr>
          <w:lang w:val="sk-SK"/>
        </w:rPr>
        <w:t>.</w:t>
      </w:r>
    </w:p>
    <w:p w14:paraId="403449FC" w14:textId="77777777" w:rsidR="00A53D98" w:rsidRDefault="00A53D98" w:rsidP="00A53D98">
      <w:pPr>
        <w:rPr>
          <w:lang w:val="sk-SK" w:eastAsia="en-US" w:bidi="en-US"/>
        </w:rPr>
      </w:pPr>
    </w:p>
    <w:p w14:paraId="09DE2ECB" w14:textId="77777777" w:rsidR="00A53D98" w:rsidRDefault="00A53D98" w:rsidP="00A53D98">
      <w:pPr>
        <w:rPr>
          <w:lang w:val="sk-SK"/>
        </w:rPr>
      </w:pPr>
      <w:r>
        <w:rPr>
          <w:lang w:val="sk-SK" w:eastAsia="en-US" w:bidi="en-US"/>
        </w:rPr>
        <w:t xml:space="preserve">Pre porovnanie </w:t>
      </w:r>
      <w:r>
        <w:rPr>
          <w:lang w:val="sk-SK" w:eastAsia="en-US" w:bidi="en-US"/>
        </w:rPr>
        <w:fldChar w:fldCharType="begin"/>
      </w:r>
      <w:r>
        <w:rPr>
          <w:lang w:val="sk-SK" w:eastAsia="en-US" w:bidi="en-US"/>
        </w:rPr>
        <w:instrText xml:space="preserve"> REF _Ref513923175 \h </w:instrText>
      </w:r>
      <w:r>
        <w:rPr>
          <w:lang w:val="sk-SK" w:eastAsia="en-US" w:bidi="en-US"/>
        </w:rPr>
      </w:r>
      <w:r>
        <w:rPr>
          <w:lang w:val="sk-SK" w:eastAsia="en-US" w:bidi="en-US"/>
        </w:rPr>
        <w:fldChar w:fldCharType="separate"/>
      </w:r>
      <w:r w:rsidR="00F95B9C">
        <w:t xml:space="preserve">Obrázok </w:t>
      </w:r>
      <w:r w:rsidR="00F95B9C">
        <w:rPr>
          <w:noProof/>
        </w:rPr>
        <w:t>3</w:t>
      </w:r>
      <w:r w:rsidR="00F95B9C">
        <w:t>.</w:t>
      </w:r>
      <w:r w:rsidR="00F95B9C">
        <w:rPr>
          <w:noProof/>
        </w:rPr>
        <w:t>18</w:t>
      </w:r>
      <w:r>
        <w:rPr>
          <w:lang w:val="sk-SK" w:eastAsia="en-US" w:bidi="en-US"/>
        </w:rPr>
        <w:fldChar w:fldCharType="end"/>
      </w:r>
      <w:r>
        <w:rPr>
          <w:lang w:val="sk-SK" w:eastAsia="en-US" w:bidi="en-US"/>
        </w:rPr>
        <w:t xml:space="preserve"> uvádza najčastejšie používanú metódu na meranie SV z impedancie a to výpočet SV z impedancie hrudníka </w:t>
      </w:r>
      <w:r>
        <w:rPr>
          <w:lang w:val="sk-SK"/>
        </w:rPr>
        <w:t>(kanál 3</w:t>
      </w:r>
      <w:r w:rsidRPr="00FA362E">
        <w:rPr>
          <w:lang w:val="sk-SK"/>
        </w:rPr>
        <w:t xml:space="preserve">) </w:t>
      </w:r>
      <w:r>
        <w:rPr>
          <w:lang w:val="sk-SK" w:eastAsia="en-US" w:bidi="en-US"/>
        </w:rPr>
        <w:t>a jej porovnanie s echokardiografiou:</w:t>
      </w:r>
      <w:r w:rsidRPr="00A53D98">
        <w:rPr>
          <w:lang w:val="sk-SK"/>
        </w:rPr>
        <w:t xml:space="preserve"> </w:t>
      </w:r>
    </w:p>
    <w:p w14:paraId="1E3B45E8" w14:textId="5CB677A0" w:rsidR="00A53D98" w:rsidRDefault="00A53D98" w:rsidP="00A53D98">
      <w:pPr>
        <w:pStyle w:val="ListParagraph"/>
        <w:numPr>
          <w:ilvl w:val="0"/>
          <w:numId w:val="38"/>
        </w:numPr>
        <w:rPr>
          <w:lang w:val="sk-SK" w:eastAsia="en-US" w:bidi="en-US"/>
        </w:rPr>
      </w:pPr>
      <w:r w:rsidRPr="00A53D98">
        <w:rPr>
          <w:lang w:val="sk-SK"/>
        </w:rPr>
        <w:t xml:space="preserve">Korelačný koeficient týchto </w:t>
      </w:r>
      <w:r>
        <w:rPr>
          <w:lang w:val="sk-SK"/>
        </w:rPr>
        <w:t xml:space="preserve">meraní </w:t>
      </w:r>
      <w:r w:rsidRPr="00A53D98">
        <w:rPr>
          <w:lang w:val="sk-SK"/>
        </w:rPr>
        <w:t>dosahoval hodno</w:t>
      </w:r>
      <w:r>
        <w:rPr>
          <w:lang w:val="sk-SK"/>
        </w:rPr>
        <w:t>tu</w:t>
      </w:r>
      <w:r w:rsidRPr="00A53D98">
        <w:rPr>
          <w:lang w:val="sk-SK"/>
        </w:rPr>
        <w:t xml:space="preserve"> 0,</w:t>
      </w:r>
      <w:r>
        <w:rPr>
          <w:lang w:val="sk-SK"/>
        </w:rPr>
        <w:t>65</w:t>
      </w:r>
      <w:r w:rsidRPr="00A53D98">
        <w:rPr>
          <w:lang w:val="sk-SK"/>
        </w:rPr>
        <w:t xml:space="preserve">. </w:t>
      </w:r>
    </w:p>
    <w:p w14:paraId="310726CF" w14:textId="0C85BB84" w:rsidR="00A53D98" w:rsidRPr="00A53D98" w:rsidRDefault="00A53D98" w:rsidP="00A53D98">
      <w:pPr>
        <w:pStyle w:val="ListParagraph"/>
        <w:numPr>
          <w:ilvl w:val="0"/>
          <w:numId w:val="38"/>
        </w:numPr>
        <w:rPr>
          <w:lang w:val="sk-SK" w:eastAsia="en-US" w:bidi="en-US"/>
        </w:rPr>
      </w:pPr>
      <w:r w:rsidRPr="00A53D98">
        <w:rPr>
          <w:lang w:val="sk-SK"/>
        </w:rPr>
        <w:t>Regresná priamka má smernicu 0,</w:t>
      </w:r>
      <w:r>
        <w:rPr>
          <w:lang w:val="sk-SK"/>
        </w:rPr>
        <w:t>74</w:t>
      </w:r>
      <w:r w:rsidRPr="00A53D98">
        <w:rPr>
          <w:lang w:val="sk-SK"/>
        </w:rPr>
        <w:t xml:space="preserve"> a posun </w:t>
      </w:r>
      <w:r>
        <w:rPr>
          <w:lang w:val="sk-SK"/>
        </w:rPr>
        <w:t>50,83</w:t>
      </w:r>
    </w:p>
    <w:p w14:paraId="139D7DA7" w14:textId="77777777" w:rsidR="00CE547F" w:rsidRDefault="00CE547F" w:rsidP="00CE547F">
      <w:pPr>
        <w:rPr>
          <w:lang w:val="sk-SK" w:eastAsia="en-US" w:bidi="en-US"/>
        </w:rPr>
      </w:pPr>
    </w:p>
    <w:p w14:paraId="047BE154" w14:textId="212E3EE4" w:rsidR="00014D4F" w:rsidRDefault="003C2DF3" w:rsidP="00CE547F">
      <w:pPr>
        <w:rPr>
          <w:lang w:val="sk-SK" w:eastAsia="en-US" w:bidi="en-US"/>
        </w:rPr>
      </w:pPr>
      <w:r>
        <w:rPr>
          <w:lang w:val="sk-SK" w:eastAsia="en-US" w:bidi="en-US"/>
        </w:rPr>
        <w:lastRenderedPageBreak/>
        <w:pict w14:anchorId="062F856D">
          <v:shape id="_x0000_i1030" type="#_x0000_t75" style="width:420.75pt;height:315pt">
            <v:imagedata r:id="rId57" o:title="Z3_corr"/>
          </v:shape>
        </w:pict>
      </w:r>
    </w:p>
    <w:p w14:paraId="44DBC32C" w14:textId="5263C547" w:rsidR="00A53D98" w:rsidRPr="00FA362E" w:rsidRDefault="00A53D98" w:rsidP="00A53D98">
      <w:pPr>
        <w:pStyle w:val="Caption"/>
        <w:spacing w:before="240"/>
        <w:rPr>
          <w:vanish/>
          <w:lang w:val="sk-SK"/>
          <w:specVanish/>
        </w:rPr>
      </w:pPr>
      <w:bookmarkStart w:id="1888" w:name="_Ref513923175"/>
      <w:bookmarkStart w:id="1889" w:name="_Toc516413284"/>
      <w:r>
        <w:t xml:space="preserve">Obrázok </w:t>
      </w:r>
      <w:r>
        <w:fldChar w:fldCharType="begin"/>
      </w:r>
      <w:r>
        <w:instrText xml:space="preserve"> STYLEREF 1 \s </w:instrText>
      </w:r>
      <w:r>
        <w:fldChar w:fldCharType="separate"/>
      </w:r>
      <w:r w:rsidR="00F95B9C">
        <w:rPr>
          <w:noProof/>
        </w:rPr>
        <w:t>3</w:t>
      </w:r>
      <w:r>
        <w:fldChar w:fldCharType="end"/>
      </w:r>
      <w:r>
        <w:t>.</w:t>
      </w:r>
      <w:r>
        <w:fldChar w:fldCharType="begin"/>
      </w:r>
      <w:r>
        <w:instrText xml:space="preserve"> SEQ Obrázok \* ARABIC \s 1 </w:instrText>
      </w:r>
      <w:r>
        <w:fldChar w:fldCharType="separate"/>
      </w:r>
      <w:r w:rsidR="00F95B9C">
        <w:rPr>
          <w:noProof/>
        </w:rPr>
        <w:t>18</w:t>
      </w:r>
      <w:r>
        <w:fldChar w:fldCharType="end"/>
      </w:r>
      <w:bookmarkEnd w:id="1888"/>
      <w:r>
        <w:t xml:space="preserve">. </w:t>
      </w:r>
      <w:r w:rsidRPr="00FA362E">
        <w:rPr>
          <w:lang w:val="sk-SK"/>
        </w:rPr>
        <w:t xml:space="preserve">Výpočet SV z impedancie </w:t>
      </w:r>
      <w:r>
        <w:rPr>
          <w:lang w:val="sk-SK"/>
        </w:rPr>
        <w:t>hrudníka</w:t>
      </w:r>
      <w:r w:rsidRPr="00FA362E">
        <w:rPr>
          <w:lang w:val="sk-SK"/>
        </w:rPr>
        <w:t xml:space="preserve"> a jeho porovnanie s meraním SV </w:t>
      </w:r>
      <w:commentRangeStart w:id="1890"/>
      <w:r w:rsidRPr="00FA362E">
        <w:rPr>
          <w:lang w:val="sk-SK"/>
        </w:rPr>
        <w:t>echokardiografiou</w:t>
      </w:r>
      <w:commentRangeEnd w:id="1890"/>
      <w:r w:rsidRPr="00FA362E">
        <w:rPr>
          <w:rStyle w:val="CommentReference"/>
          <w:rFonts w:eastAsia="Times New Roman" w:cs="Times New Roman"/>
          <w:spacing w:val="0"/>
          <w:lang w:val="sk-SK" w:eastAsia="cs-CZ" w:bidi="ar-SA"/>
        </w:rPr>
        <w:commentReference w:id="1890"/>
      </w:r>
      <w:bookmarkEnd w:id="1889"/>
      <w:r w:rsidRPr="001337D3">
        <w:rPr>
          <w:vanish/>
          <w:lang w:val="sk-SK"/>
          <w:specVanish/>
        </w:rPr>
        <w:t xml:space="preserve"> </w:t>
      </w:r>
    </w:p>
    <w:p w14:paraId="3DDB3604" w14:textId="55AB49DE" w:rsidR="00A53D98" w:rsidRDefault="00A53D98" w:rsidP="00A53D98">
      <w:pPr>
        <w:pStyle w:val="Caption"/>
        <w:rPr>
          <w:lang w:val="sk-SK"/>
        </w:rPr>
      </w:pPr>
      <w:r w:rsidRPr="00FA362E">
        <w:rPr>
          <w:lang w:val="sk-SK"/>
        </w:rPr>
        <w:t>.</w:t>
      </w:r>
      <w:r>
        <w:rPr>
          <w:lang w:val="sk-SK"/>
        </w:rPr>
        <w:t xml:space="preserve"> SV z hrudníka bolo počítané použitím rovnice </w:t>
      </w:r>
      <w:r w:rsidRPr="00FA362E">
        <w:rPr>
          <w:lang w:val="sk-SK"/>
        </w:rPr>
        <w:t>(</w:t>
      </w:r>
      <w:commentRangeStart w:id="1891"/>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commentRangeEnd w:id="1891"/>
      <w:r w:rsidR="00446E2E">
        <w:rPr>
          <w:rStyle w:val="CommentReference"/>
          <w:rFonts w:eastAsia="Times New Roman" w:cs="Times New Roman"/>
          <w:spacing w:val="0"/>
          <w:lang w:val="cs-CZ" w:eastAsia="cs-CZ" w:bidi="ar-SA"/>
        </w:rPr>
        <w:commentReference w:id="1891"/>
      </w:r>
      <w:r w:rsidRPr="00FA362E">
        <w:rPr>
          <w:lang w:val="sk-SK"/>
        </w:rPr>
        <w:t>)</w:t>
      </w:r>
      <w:r>
        <w:rPr>
          <w:lang w:val="sk-SK"/>
        </w:rPr>
        <w:t>.</w:t>
      </w:r>
    </w:p>
    <w:p w14:paraId="19E90B28" w14:textId="3ED8C33B" w:rsidR="00A53D98" w:rsidRPr="00FA362E" w:rsidRDefault="0064086A" w:rsidP="00A53D98">
      <w:pPr>
        <w:pStyle w:val="Caption"/>
        <w:rPr>
          <w:lang w:val="sk-SK"/>
        </w:rPr>
      </w:pPr>
      <w:r>
        <w:rPr>
          <w:lang w:val="sk-SK"/>
        </w:rPr>
        <w:t>Korelačný koeficient impedancie hrudníka s echokardiografiou je vyšši ako impedancie krku a </w:t>
      </w:r>
      <w:commentRangeStart w:id="1892"/>
      <w:r>
        <w:rPr>
          <w:lang w:val="sk-SK"/>
        </w:rPr>
        <w:t>echokardiografie</w:t>
      </w:r>
      <w:commentRangeEnd w:id="1892"/>
      <w:r w:rsidR="002B0005">
        <w:rPr>
          <w:rStyle w:val="CommentReference"/>
          <w:rFonts w:eastAsia="Times New Roman" w:cs="Times New Roman"/>
          <w:spacing w:val="0"/>
          <w:lang w:val="cs-CZ" w:eastAsia="cs-CZ" w:bidi="ar-SA"/>
        </w:rPr>
        <w:commentReference w:id="1892"/>
      </w:r>
      <w:r>
        <w:rPr>
          <w:lang w:val="sk-SK"/>
        </w:rPr>
        <w:t>.</w:t>
      </w:r>
    </w:p>
    <w:p w14:paraId="1BEA314F" w14:textId="77777777" w:rsidR="00CE547F" w:rsidRPr="00FA362E" w:rsidRDefault="00CE547F" w:rsidP="00CE547F">
      <w:pPr>
        <w:pStyle w:val="Heading3"/>
        <w:rPr>
          <w:lang w:val="sk-SK"/>
        </w:rPr>
      </w:pPr>
      <w:bookmarkStart w:id="1893" w:name="_Toc516413249"/>
      <w:r w:rsidRPr="00FA362E">
        <w:rPr>
          <w:lang w:val="sk-SK"/>
        </w:rPr>
        <w:t>Bland Altmanova štatistická analýza</w:t>
      </w:r>
      <w:bookmarkEnd w:id="1893"/>
    </w:p>
    <w:p w14:paraId="02725BAD" w14:textId="77777777" w:rsidR="00CE547F" w:rsidRPr="00FA362E" w:rsidRDefault="00CE547F" w:rsidP="00CE547F">
      <w:pPr>
        <w:rPr>
          <w:lang w:val="sk-SK"/>
        </w:rPr>
      </w:pPr>
    </w:p>
    <w:p w14:paraId="700B09A5" w14:textId="62B56D7F" w:rsidR="00CE547F" w:rsidRPr="00FA362E" w:rsidRDefault="00CE547F" w:rsidP="00CE547F">
      <w:pPr>
        <w:rPr>
          <w:lang w:val="sk-SK"/>
        </w:rPr>
      </w:pPr>
      <w:r w:rsidRPr="00FA362E">
        <w:rPr>
          <w:lang w:val="sk-SK"/>
        </w:rPr>
        <w:t xml:space="preserve">Častou metódou na vyšetrenie zavislosti dvoch náhodných veličín je korelačná analýza. Jeden z príkladou použitia je výpočet Pearsonovho korelačného koeficientu. Hodnota korelačného koeficientu udáva  silu lineárnej väzby medzi dvoma náhodnými veličinami. Spolu s korelačnou analýzou sa zvykne používať aj lineárna regresia. Linárnu regresiu má zmysel počítať iba ak p-hodnota korelačného koeficientu je štatisticky významná. Korelačná analýza však vyšetruje lineárny vzťah medzi dvoma veličinami, </w:t>
      </w:r>
      <w:r w:rsidRPr="00114030">
        <w:rPr>
          <w:highlight w:val="yellow"/>
          <w:lang w:val="sk-SK"/>
          <w:rPrChange w:id="1894" w:author="Pavel Jurak" w:date="2018-06-01T12:39:00Z">
            <w:rPr>
              <w:lang w:val="sk-SK"/>
            </w:rPr>
          </w:rPrChange>
        </w:rPr>
        <w:t xml:space="preserve">ale nie ich </w:t>
      </w:r>
      <w:commentRangeStart w:id="1895"/>
      <w:r w:rsidRPr="00114030">
        <w:rPr>
          <w:highlight w:val="yellow"/>
          <w:lang w:val="sk-SK"/>
          <w:rPrChange w:id="1896" w:author="Pavel Jurak" w:date="2018-06-01T12:39:00Z">
            <w:rPr>
              <w:lang w:val="sk-SK"/>
            </w:rPr>
          </w:rPrChange>
        </w:rPr>
        <w:t>zhodu</w:t>
      </w:r>
      <w:commentRangeEnd w:id="1895"/>
      <w:r w:rsidR="00114030">
        <w:rPr>
          <w:rStyle w:val="CommentReference"/>
        </w:rPr>
        <w:commentReference w:id="1895"/>
      </w:r>
      <w:r w:rsidRPr="00FA362E">
        <w:rPr>
          <w:lang w:val="sk-SK"/>
        </w:rPr>
        <w:t xml:space="preserve"> </w:t>
      </w:r>
      <w:r w:rsidRPr="00FA362E">
        <w:rPr>
          <w:lang w:val="sk-SK"/>
        </w:rPr>
        <w:fldChar w:fldCharType="begin"/>
      </w:r>
      <w:r w:rsidR="00AD692D">
        <w:rPr>
          <w:lang w:val="sk-SK"/>
        </w:rPr>
        <w:instrText xml:space="preserve"> ADDIN EN.CITE &lt;EndNote&gt;&lt;Cite&gt;&lt;Author&gt;Udovicic&lt;/Author&gt;&lt;Year&gt;2007&lt;/Year&gt;&lt;IDText&gt;What we need to know when calculating the coefficient of correlation?&lt;/IDText&gt;&lt;DisplayText&gt;&lt;style face="superscript"&gt;73&lt;/style&gt;&lt;/DisplayText&gt;&lt;record&gt;&lt;keywords&gt;&lt;keyword&gt;correlation&lt;/keyword&gt;&lt;keyword&gt;Pearson&amp;apos;s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Pr="00FA362E">
        <w:rPr>
          <w:lang w:val="sk-SK"/>
        </w:rPr>
        <w:fldChar w:fldCharType="separate"/>
      </w:r>
      <w:r w:rsidR="00AD692D" w:rsidRPr="00AD692D">
        <w:rPr>
          <w:noProof/>
          <w:vertAlign w:val="superscript"/>
          <w:lang w:val="sk-SK"/>
        </w:rPr>
        <w:t>73</w:t>
      </w:r>
      <w:r w:rsidRPr="00FA362E">
        <w:rPr>
          <w:lang w:val="sk-SK"/>
        </w:rPr>
        <w:fldChar w:fldCharType="end"/>
      </w:r>
      <w:r w:rsidRPr="00FA362E">
        <w:rPr>
          <w:lang w:val="sk-SK"/>
        </w:rPr>
        <w:t xml:space="preserve">. Bland Altmanova analýza sa používa na vyšetrenie zhody pároveho merania dvoma metódami. Pracuje s rozdielmi nameraných hodnôt. Výsledkom analýzy je graf dvojíc meraní. Na ose Y sú rozdiely medzi meraním metódou A a metódou B (A-B) a na ose X je priemer merania ((A+B)/2). Graf teda zachytáva rozdiel meraní oproti priemeru meraní. </w:t>
      </w:r>
      <w:r w:rsidRPr="00FA362E">
        <w:rPr>
          <w:lang w:val="sk-SK"/>
        </w:rPr>
        <w:lastRenderedPageBreak/>
        <w:t xml:space="preserve">Ak 95% meraní ležalí v rozmedzí +-2-násobok smerodatnej odchylky od stredného rozdielu, Bland Altmanova analýza prehlasuje zhodu medzi týmito dvoma meraniami.  </w:t>
      </w:r>
      <w:r w:rsidRPr="00FA362E">
        <w:rPr>
          <w:lang w:val="sk-SK"/>
        </w:rPr>
        <w:fldChar w:fldCharType="begin"/>
      </w:r>
      <w:r w:rsidR="00AD692D">
        <w:rPr>
          <w:lang w:val="sk-SK"/>
        </w:rPr>
        <w:instrText xml:space="preserve"> ADDIN EN.CITE &lt;EndNote&gt;&lt;Cite&gt;&lt;Author&gt;Giavarina&lt;/Author&gt;&lt;Year&gt;2015&lt;/Year&gt;&lt;IDText&gt;Understanding Bland Altman analysis&lt;/IDText&gt;&lt;DisplayText&gt;&lt;style face="superscript"&gt;74&lt;/style&gt;&lt;/DisplayText&gt;&lt;record&gt;&lt;keywords&gt;&lt;keyword&gt;Bland-Altman&lt;/keyword&gt;&lt;keyword&gt;agreement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Pr="00FA362E">
        <w:rPr>
          <w:lang w:val="sk-SK"/>
        </w:rPr>
        <w:fldChar w:fldCharType="separate"/>
      </w:r>
      <w:r w:rsidR="00AD692D" w:rsidRPr="00AD692D">
        <w:rPr>
          <w:noProof/>
          <w:vertAlign w:val="superscript"/>
          <w:lang w:val="sk-SK"/>
        </w:rPr>
        <w:t>74</w:t>
      </w:r>
      <w:r w:rsidRPr="00FA362E">
        <w:rPr>
          <w:lang w:val="sk-SK"/>
        </w:rPr>
        <w:fldChar w:fldCharType="end"/>
      </w:r>
      <w:r w:rsidRPr="00FA362E">
        <w:rPr>
          <w:lang w:val="sk-SK"/>
        </w:rPr>
        <w:t xml:space="preserve">. Bland Altmanovu analýzu zachytáva </w:t>
      </w:r>
      <w:r w:rsidRPr="00FA362E">
        <w:rPr>
          <w:lang w:val="sk-SK"/>
        </w:rPr>
        <w:fldChar w:fldCharType="begin"/>
      </w:r>
      <w:r w:rsidRPr="00FA362E">
        <w:rPr>
          <w:lang w:val="sk-SK"/>
        </w:rPr>
        <w:instrText xml:space="preserve"> REF _Ref509784585 \h </w:instrText>
      </w:r>
      <w:r w:rsidRPr="00FA362E">
        <w:rPr>
          <w:lang w:val="sk-SK"/>
        </w:rPr>
      </w:r>
      <w:r w:rsidRPr="00FA362E">
        <w:rPr>
          <w:lang w:val="sk-SK"/>
        </w:rPr>
        <w:fldChar w:fldCharType="separate"/>
      </w:r>
      <w:ins w:id="1897"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19</w:t>
        </w:r>
      </w:ins>
      <w:del w:id="1898"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19</w:delText>
        </w:r>
      </w:del>
      <w:r w:rsidRPr="00FA362E">
        <w:rPr>
          <w:lang w:val="sk-SK"/>
        </w:rPr>
        <w:fldChar w:fldCharType="end"/>
      </w:r>
      <w:r w:rsidRPr="00FA362E">
        <w:rPr>
          <w:lang w:val="sk-SK"/>
        </w:rPr>
        <w:t>.</w:t>
      </w:r>
    </w:p>
    <w:p w14:paraId="727DFAA5" w14:textId="77777777" w:rsidR="00CE547F" w:rsidRPr="00FA362E" w:rsidRDefault="00CE547F" w:rsidP="00CE547F">
      <w:pPr>
        <w:rPr>
          <w:lang w:val="sk-SK"/>
        </w:rPr>
      </w:pPr>
    </w:p>
    <w:p w14:paraId="660587F2" w14:textId="77777777" w:rsidR="00CE547F" w:rsidRPr="00FA362E" w:rsidRDefault="00CE547F" w:rsidP="00CE547F">
      <w:pPr>
        <w:rPr>
          <w:lang w:val="sk-SK"/>
        </w:rPr>
      </w:pPr>
      <w:r w:rsidRPr="00FA362E">
        <w:rPr>
          <w:noProof/>
          <w:lang w:val="en-US" w:eastAsia="en-US"/>
        </w:rPr>
        <w:drawing>
          <wp:inline distT="0" distB="0" distL="0" distR="0" wp14:anchorId="7386F485" wp14:editId="1B5F7E5E">
            <wp:extent cx="5328285" cy="4000500"/>
            <wp:effectExtent l="0" t="0" r="5715" b="0"/>
            <wp:docPr id="1" name="Obrázok 1" descr="bland_me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and_mel_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7D3D406D" w14:textId="4CB61C03" w:rsidR="00CE547F" w:rsidRPr="00FA362E" w:rsidRDefault="00CE547F" w:rsidP="00CE547F">
      <w:pPr>
        <w:pStyle w:val="Caption"/>
        <w:rPr>
          <w:lang w:val="sk-SK"/>
        </w:rPr>
      </w:pPr>
      <w:bookmarkStart w:id="1899" w:name="_Ref509784585"/>
      <w:bookmarkStart w:id="1900" w:name="_Toc516413285"/>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19</w:t>
      </w:r>
      <w:r w:rsidR="00A53D98">
        <w:rPr>
          <w:lang w:val="sk-SK"/>
        </w:rPr>
        <w:fldChar w:fldCharType="end"/>
      </w:r>
      <w:bookmarkEnd w:id="1899"/>
      <w:r w:rsidRPr="00FA362E">
        <w:rPr>
          <w:lang w:val="sk-SK"/>
        </w:rPr>
        <w:t>: Bland Altmanova analýza zhody medzi meraním SV z impedancie krku a echokardiografiou.</w:t>
      </w:r>
      <w:bookmarkEnd w:id="1900"/>
    </w:p>
    <w:p w14:paraId="31DD9CEB" w14:textId="1CC684C1" w:rsidR="00CE547F" w:rsidRPr="00FA362E" w:rsidRDefault="00CE547F" w:rsidP="00CE547F">
      <w:pPr>
        <w:rPr>
          <w:lang w:val="sk-SK"/>
        </w:rPr>
      </w:pPr>
      <w:r w:rsidRPr="00FA362E">
        <w:rPr>
          <w:lang w:val="sk-SK"/>
        </w:rPr>
        <w:t>Až na jednu hodnotu všetky namerané hodnotu majú rozdieľ menši ako dvojnásobok smerodatnej odchylky. Platí teda že viac ako 95% hodnôt má menší rozdiel ako dvojnásobok smerodatnej odchýlky rozdielov meraní. Bland Altmanova analýza preto prehlasuje zhodu medzi meraním SV echom a meraním SV z impedancie krku.</w:t>
      </w:r>
      <w:r w:rsidR="00A53D98">
        <w:rPr>
          <w:lang w:val="sk-SK"/>
        </w:rPr>
        <w:t xml:space="preserve"> Pre porovanie je opať udená Bland Altmanova analýza pre párové meranie SV z impedancie hrudníka a echokardiografie. Vzsledok uvádza </w:t>
      </w:r>
      <w:r w:rsidR="00A53D98">
        <w:rPr>
          <w:lang w:val="sk-SK"/>
        </w:rPr>
        <w:fldChar w:fldCharType="begin"/>
      </w:r>
      <w:r w:rsidR="00A53D98">
        <w:rPr>
          <w:lang w:val="sk-SK"/>
        </w:rPr>
        <w:instrText xml:space="preserve"> REF _Ref513923572 \h </w:instrText>
      </w:r>
      <w:r w:rsidR="00A53D98">
        <w:rPr>
          <w:lang w:val="sk-SK"/>
        </w:rPr>
      </w:r>
      <w:r w:rsidR="00A53D98">
        <w:rPr>
          <w:lang w:val="sk-SK"/>
        </w:rPr>
        <w:fldChar w:fldCharType="separate"/>
      </w:r>
      <w:r w:rsidR="00F95B9C">
        <w:t xml:space="preserve">Obrázok </w:t>
      </w:r>
      <w:r w:rsidR="00F95B9C">
        <w:rPr>
          <w:noProof/>
        </w:rPr>
        <w:t>3</w:t>
      </w:r>
      <w:r w:rsidR="00F95B9C">
        <w:t>.</w:t>
      </w:r>
      <w:r w:rsidR="00F95B9C">
        <w:rPr>
          <w:noProof/>
        </w:rPr>
        <w:t>20</w:t>
      </w:r>
      <w:r w:rsidR="00A53D98">
        <w:rPr>
          <w:lang w:val="sk-SK"/>
        </w:rPr>
        <w:fldChar w:fldCharType="end"/>
      </w:r>
      <w:r w:rsidR="0064086A">
        <w:rPr>
          <w:lang w:val="sk-SK"/>
        </w:rPr>
        <w:t>.</w:t>
      </w:r>
    </w:p>
    <w:p w14:paraId="1DD9BF03" w14:textId="357361E1" w:rsidR="00CE547F" w:rsidRDefault="003C2DF3" w:rsidP="00CE547F">
      <w:pPr>
        <w:rPr>
          <w:lang w:val="sk-SK"/>
        </w:rPr>
      </w:pPr>
      <w:r>
        <w:rPr>
          <w:lang w:val="sk-SK"/>
        </w:rPr>
        <w:lastRenderedPageBreak/>
        <w:pict w14:anchorId="267ECE94">
          <v:shape id="_x0000_i1031" type="#_x0000_t75" style="width:418.5pt;height:315pt">
            <v:imagedata r:id="rId59" o:title="Z3_statis"/>
          </v:shape>
        </w:pict>
      </w:r>
    </w:p>
    <w:p w14:paraId="1AA19A69" w14:textId="4F2BD28A" w:rsidR="00A53D98" w:rsidRDefault="00A53D98" w:rsidP="00A53D98">
      <w:pPr>
        <w:pStyle w:val="Caption"/>
        <w:rPr>
          <w:lang w:val="sk-SK"/>
        </w:rPr>
      </w:pPr>
      <w:bookmarkStart w:id="1901" w:name="_Ref513923572"/>
      <w:bookmarkStart w:id="1902" w:name="_Toc516413286"/>
      <w:r>
        <w:t xml:space="preserve">Obrázok </w:t>
      </w:r>
      <w:r>
        <w:fldChar w:fldCharType="begin"/>
      </w:r>
      <w:r>
        <w:instrText xml:space="preserve"> STYLEREF 1 \s </w:instrText>
      </w:r>
      <w:r>
        <w:fldChar w:fldCharType="separate"/>
      </w:r>
      <w:r w:rsidR="00F95B9C">
        <w:rPr>
          <w:noProof/>
        </w:rPr>
        <w:t>3</w:t>
      </w:r>
      <w:r>
        <w:fldChar w:fldCharType="end"/>
      </w:r>
      <w:r>
        <w:t>.</w:t>
      </w:r>
      <w:r>
        <w:fldChar w:fldCharType="begin"/>
      </w:r>
      <w:r>
        <w:instrText xml:space="preserve"> SEQ Obrázok \* ARABIC \s 1 </w:instrText>
      </w:r>
      <w:r>
        <w:fldChar w:fldCharType="separate"/>
      </w:r>
      <w:r w:rsidR="00F95B9C">
        <w:rPr>
          <w:noProof/>
        </w:rPr>
        <w:t>20</w:t>
      </w:r>
      <w:r>
        <w:fldChar w:fldCharType="end"/>
      </w:r>
      <w:bookmarkEnd w:id="1901"/>
      <w:r>
        <w:t xml:space="preserve">: </w:t>
      </w:r>
      <w:r w:rsidRPr="00FA362E">
        <w:rPr>
          <w:lang w:val="sk-SK"/>
        </w:rPr>
        <w:t xml:space="preserve">Bland Altmanova analýza zhody medzi meraním SV z impedancie </w:t>
      </w:r>
      <w:r>
        <w:rPr>
          <w:lang w:val="sk-SK"/>
        </w:rPr>
        <w:t>hrudníka</w:t>
      </w:r>
      <w:r w:rsidRPr="00FA362E">
        <w:rPr>
          <w:lang w:val="sk-SK"/>
        </w:rPr>
        <w:t xml:space="preserve"> a echokardiografiou.</w:t>
      </w:r>
      <w:bookmarkEnd w:id="1902"/>
    </w:p>
    <w:p w14:paraId="06DF9D2F" w14:textId="77777777" w:rsidR="0064086A" w:rsidRDefault="0064086A" w:rsidP="0064086A">
      <w:pPr>
        <w:rPr>
          <w:lang w:val="sk-SK" w:eastAsia="en-US" w:bidi="en-US"/>
        </w:rPr>
      </w:pPr>
    </w:p>
    <w:p w14:paraId="4B9DC8F9" w14:textId="56F4684D" w:rsidR="0064086A" w:rsidRPr="0064086A" w:rsidRDefault="00114030" w:rsidP="0064086A">
      <w:pPr>
        <w:rPr>
          <w:lang w:val="sk-SK" w:eastAsia="en-US" w:bidi="en-US"/>
        </w:rPr>
      </w:pPr>
      <w:ins w:id="1903" w:author="Pavel Jurak" w:date="2018-06-01T12:41:00Z">
        <w:r>
          <w:rPr>
            <w:lang w:val="sk-SK"/>
          </w:rPr>
          <w:t>V</w:t>
        </w:r>
      </w:ins>
      <w:del w:id="1904" w:author="Pavel Jurak" w:date="2018-06-01T12:41:00Z">
        <w:r w:rsidR="0064086A" w:rsidRPr="00FA362E" w:rsidDel="00114030">
          <w:rPr>
            <w:lang w:val="sk-SK"/>
          </w:rPr>
          <w:delText>v</w:delText>
        </w:r>
      </w:del>
      <w:r w:rsidR="0064086A" w:rsidRPr="00FA362E">
        <w:rPr>
          <w:lang w:val="sk-SK"/>
        </w:rPr>
        <w:t>šetky namerané hodnotu majú rozdieľ menši ako dvojnásobok smerodatnej odchylky.</w:t>
      </w:r>
      <w:r w:rsidR="0064086A">
        <w:rPr>
          <w:lang w:val="sk-SK"/>
        </w:rPr>
        <w:t xml:space="preserve"> </w:t>
      </w:r>
      <w:r w:rsidR="0064086A" w:rsidRPr="00FA362E">
        <w:rPr>
          <w:lang w:val="sk-SK"/>
        </w:rPr>
        <w:t xml:space="preserve">. Bland Altmanova analýza preto prehlasuje zhodu medzi meraním SV echom a meraním SV z impedancie </w:t>
      </w:r>
      <w:r w:rsidR="0064086A">
        <w:rPr>
          <w:lang w:val="sk-SK"/>
        </w:rPr>
        <w:t>hrudníka</w:t>
      </w:r>
      <w:r w:rsidR="0064086A" w:rsidRPr="00FA362E">
        <w:rPr>
          <w:lang w:val="sk-SK"/>
        </w:rPr>
        <w:t>.</w:t>
      </w:r>
    </w:p>
    <w:p w14:paraId="45818F2F" w14:textId="77777777" w:rsidR="00CE547F" w:rsidRPr="00FA362E" w:rsidRDefault="00CE547F" w:rsidP="00CE547F">
      <w:pPr>
        <w:pStyle w:val="Heading3"/>
        <w:rPr>
          <w:lang w:val="sk-SK"/>
        </w:rPr>
      </w:pPr>
      <w:bookmarkStart w:id="1905" w:name="_Toc516413250"/>
      <w:r w:rsidRPr="00FA362E">
        <w:rPr>
          <w:lang w:val="sk-SK"/>
        </w:rPr>
        <w:t xml:space="preserve">Plocha pod krivkou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dt</m:t>
            </m:r>
          </m:den>
        </m:f>
      </m:oMath>
      <w:bookmarkEnd w:id="1905"/>
    </w:p>
    <w:p w14:paraId="165EE7A7" w14:textId="77777777" w:rsidR="00CE547F" w:rsidRPr="00FA362E" w:rsidRDefault="00CE547F" w:rsidP="00CE547F">
      <w:pPr>
        <w:rPr>
          <w:lang w:val="sk-SK" w:eastAsia="en-US" w:bidi="en-US"/>
        </w:rPr>
      </w:pPr>
    </w:p>
    <w:p w14:paraId="51E9A285" w14:textId="52B59555" w:rsidR="00CE547F" w:rsidRPr="00FA362E" w:rsidRDefault="00CE547F" w:rsidP="00CE547F">
      <w:pPr>
        <w:rPr>
          <w:lang w:val="sk-SK"/>
        </w:rPr>
      </w:pPr>
      <w:r w:rsidRPr="00FA362E">
        <w:rPr>
          <w:lang w:val="sk-SK" w:eastAsia="en-US" w:bidi="en-US"/>
        </w:rPr>
        <w:t xml:space="preserve">V nasledujúcej analýze bola vyšetrená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vrámci srdečného cyklu a hodnoty SV nameranej echokardiografiou. Krivka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by podľa </w:t>
      </w:r>
      <w:r w:rsidRPr="00FA362E">
        <w:rPr>
          <w:lang w:val="sk-SK"/>
        </w:rPr>
        <w:fldChar w:fldCharType="begin"/>
      </w:r>
      <w:r w:rsidR="00AD692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xml:space="preserve"> a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 xml:space="preserve">) spolu s hodnotou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r>
          <w:rPr>
            <w:rFonts w:ascii="Cambria Math" w:hAnsi="Cambria Math"/>
            <w:lang w:val="sk-SK"/>
          </w:rPr>
          <m:t xml:space="preserve"> max</m:t>
        </m:r>
      </m:oMath>
      <w:r w:rsidRPr="00FA362E">
        <w:rPr>
          <w:lang w:val="sk-SK"/>
        </w:rPr>
        <w:t xml:space="preserve"> mala vyjadrovať zrýchlenie krvi v aorte. Bude preto zaujímavé vyšetriť či plocha pod najdôležitejšou krivkou impedančnej kardiografie bude závislá na hodnote SV nameranou ech</w:t>
      </w:r>
      <w:r w:rsidR="00A53D98">
        <w:rPr>
          <w:lang w:val="sk-SK"/>
        </w:rPr>
        <w:t>o</w:t>
      </w:r>
      <w:r w:rsidRPr="00FA362E">
        <w:rPr>
          <w:lang w:val="sk-SK"/>
        </w:rPr>
        <w:t xml:space="preserve">kardiografiou. Bola spočítaná plocha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vrámci LVET intervalu pre každý srdečný cyklus počas merania. Následne bola táto plocha priemerovaná cez 10 tepov. Bol spočítaný Pearsonov korelačný koeficient medzi párovým meraním SV echokardiografiou </w:t>
      </w:r>
      <w:r w:rsidRPr="00FA362E">
        <w:rPr>
          <w:lang w:val="sk-SK"/>
        </w:rPr>
        <w:lastRenderedPageBreak/>
        <w:t xml:space="preserve">a 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Hodnota korelačného koeficientu pre vyšetrené kanály: 1 ,3 a 15 dosahovala nízkých úrovní – mene ako 0,1. Ešte nižšie hodnoty Pearsonovho korelačného koeficientu dosiahlo párové meranie medzi echokardiografiou a nepriemerovanou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Zaujímavým zistením bola podobná hodnota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naprieč subjektmi pre kanály 1 a 15 (krk, ruka). Rozdielnych hodnôt však dosahovala plocha pod krivkou pre kanál 3 (hruď). </w:t>
      </w:r>
      <w:r w:rsidR="00C8092B">
        <w:rPr>
          <w:lang w:val="sk-SK"/>
        </w:rPr>
        <w:t xml:space="preserve">Záver: </w:t>
      </w:r>
      <w:r w:rsidRPr="00FA362E">
        <w:rPr>
          <w:lang w:val="sk-SK"/>
        </w:rPr>
        <w:t xml:space="preserve">Nebola potvrdená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na hodnotách SV meraných </w:t>
      </w:r>
      <w:commentRangeStart w:id="1906"/>
      <w:r w:rsidRPr="00FA362E">
        <w:rPr>
          <w:lang w:val="sk-SK"/>
        </w:rPr>
        <w:t>echokardiografiou</w:t>
      </w:r>
      <w:commentRangeEnd w:id="1906"/>
      <w:r w:rsidR="00114030">
        <w:rPr>
          <w:rStyle w:val="CommentReference"/>
        </w:rPr>
        <w:commentReference w:id="1906"/>
      </w:r>
      <w:r w:rsidRPr="00FA362E">
        <w:rPr>
          <w:lang w:val="sk-SK"/>
        </w:rPr>
        <w:t>.</w:t>
      </w:r>
    </w:p>
    <w:p w14:paraId="0B0CB2A5" w14:textId="77777777" w:rsidR="00CE547F" w:rsidRPr="00FA362E" w:rsidRDefault="00CE547F" w:rsidP="00CE547F">
      <w:pPr>
        <w:rPr>
          <w:lang w:val="sk-SK"/>
        </w:rPr>
      </w:pPr>
    </w:p>
    <w:p w14:paraId="012E0DC1" w14:textId="77777777" w:rsidR="00CE547F" w:rsidRPr="00FA362E" w:rsidRDefault="00CE547F" w:rsidP="00CE547F">
      <w:pPr>
        <w:pStyle w:val="Heading3"/>
        <w:rPr>
          <w:lang w:val="sk-SK"/>
        </w:rPr>
      </w:pPr>
      <w:bookmarkStart w:id="1907" w:name="_Toc516413251"/>
      <w:r w:rsidRPr="00FA362E">
        <w:rPr>
          <w:lang w:val="sk-SK"/>
        </w:rPr>
        <w:t xml:space="preserve">Plocha nad krivkou </w:t>
      </w:r>
      <m:oMath>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oMath>
      <w:bookmarkEnd w:id="1907"/>
    </w:p>
    <w:p w14:paraId="5ED26639" w14:textId="77777777" w:rsidR="00CE547F" w:rsidRPr="00FA362E" w:rsidRDefault="00CE547F" w:rsidP="00CE547F">
      <w:pPr>
        <w:rPr>
          <w:lang w:val="sk-SK"/>
        </w:rPr>
      </w:pPr>
    </w:p>
    <w:p w14:paraId="48A892FE" w14:textId="7FBE513B" w:rsidR="00CE547F" w:rsidRPr="00FA362E" w:rsidRDefault="00CE547F" w:rsidP="00CE547F">
      <w:pPr>
        <w:rPr>
          <w:lang w:val="sk-SK"/>
        </w:rPr>
      </w:pPr>
      <w:r w:rsidRPr="00FA362E">
        <w:rPr>
          <w:lang w:val="sk-SK"/>
        </w:rPr>
        <w:t xml:space="preserve">Podľa </w: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3, 33</w:t>
      </w:r>
      <w:r w:rsidRPr="00FA362E">
        <w:rPr>
          <w:lang w:val="sk-SK"/>
        </w:rPr>
        <w:fldChar w:fldCharType="end"/>
      </w:r>
      <w:r w:rsidRPr="00FA362E">
        <w:rPr>
          <w:lang w:val="sk-SK"/>
        </w:rPr>
        <w:t xml:space="preserve"> sú relatívne zmeny impedancie v priebehu srdečného cyklu závislé na priestorovej priemernej rýchlosti ako uvádza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ins w:id="1908"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7</w:t>
        </w:r>
      </w:ins>
      <w:del w:id="1909"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7</w:delText>
        </w:r>
      </w:del>
      <w:r w:rsidRPr="00FA362E">
        <w:rPr>
          <w:lang w:val="sk-SK"/>
        </w:rPr>
        <w:fldChar w:fldCharType="end"/>
      </w:r>
      <w:r w:rsidRPr="00FA362E">
        <w:rPr>
          <w:lang w:val="sk-SK"/>
        </w:rPr>
        <w:t xml:space="preserve">. </w:t>
      </w:r>
      <w:r w:rsidRPr="00FA362E">
        <w:rPr>
          <w:lang w:val="sk-SK" w:eastAsia="en-US" w:bidi="en-US"/>
        </w:rPr>
        <w:t xml:space="preserve">V nasledujúcej analýze bola spočítaná plocha medzi krivkou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Pr="00FA362E">
        <w:rPr>
          <w:lang w:val="sk-SK"/>
        </w:rPr>
        <w:t xml:space="preserve"> a priamkou vodorovnou s časovou osou X prechádzajúcou bodom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Pr="00FA362E">
        <w:rPr>
          <w:lang w:val="sk-SK"/>
        </w:rPr>
        <w:t xml:space="preserve"> na počiatku LVET intervalu. Bola vyšetrená závislosť tejto plochy na hodnotách SV nameraných echokardiografiou. </w:t>
      </w:r>
      <w:r w:rsidR="00C8092B">
        <w:rPr>
          <w:lang w:val="sk-SK"/>
        </w:rPr>
        <w:t xml:space="preserve">Záver: </w:t>
      </w:r>
      <w:r w:rsidRPr="00FA362E">
        <w:rPr>
          <w:lang w:val="sk-SK"/>
        </w:rPr>
        <w:t xml:space="preserve">Podobne ako v predošlej kapitole nebola zistená lineárna závislosť medzi hodnota SV nameranými echokardiografiou a plochou relatívnej zmeny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oMath>
      <w:r w:rsidRPr="00FA362E">
        <w:rPr>
          <w:lang w:val="sk-SK"/>
        </w:rPr>
        <w:t xml:space="preserve"> (r&lt;0.08).</w:t>
      </w:r>
    </w:p>
    <w:p w14:paraId="061BEA00" w14:textId="77777777" w:rsidR="00CE547F" w:rsidRPr="00FA362E" w:rsidRDefault="00CE547F" w:rsidP="00CE547F">
      <w:pPr>
        <w:tabs>
          <w:tab w:val="left" w:pos="7140"/>
        </w:tabs>
        <w:rPr>
          <w:lang w:val="sk-SK"/>
        </w:rPr>
      </w:pPr>
    </w:p>
    <w:p w14:paraId="77ECBFAA" w14:textId="124CFC13" w:rsidR="00CE547F" w:rsidRPr="00FA362E" w:rsidRDefault="00F722EA" w:rsidP="00CE547F">
      <w:pPr>
        <w:pStyle w:val="Heading2"/>
        <w:rPr>
          <w:lang w:val="sk-SK"/>
        </w:rPr>
      </w:pPr>
      <w:bookmarkStart w:id="1910" w:name="_Toc386404219"/>
      <w:bookmarkStart w:id="1911" w:name="_Toc510268162"/>
      <w:bookmarkStart w:id="1912" w:name="_Toc516413252"/>
      <w:r>
        <w:rPr>
          <w:lang w:val="sk-SK"/>
        </w:rPr>
        <w:t>Relatívne zmeny SV u subjektov</w:t>
      </w:r>
      <w:r w:rsidR="00CE547F" w:rsidRPr="00FA362E">
        <w:rPr>
          <w:lang w:val="sk-SK"/>
        </w:rPr>
        <w:t xml:space="preserve"> po transplantácií </w:t>
      </w:r>
      <w:commentRangeStart w:id="1913"/>
      <w:r w:rsidR="00CE547F" w:rsidRPr="00FA362E">
        <w:rPr>
          <w:lang w:val="sk-SK"/>
        </w:rPr>
        <w:t>srdca</w:t>
      </w:r>
      <w:bookmarkEnd w:id="1910"/>
      <w:bookmarkEnd w:id="1911"/>
      <w:commentRangeEnd w:id="1913"/>
      <w:r w:rsidR="00CE547F" w:rsidRPr="00FA362E">
        <w:rPr>
          <w:rStyle w:val="CommentReference"/>
          <w:rFonts w:asciiTheme="majorHAnsi" w:hAnsiTheme="majorHAnsi" w:cs="Times New Roman"/>
          <w:b w:val="0"/>
          <w:bCs w:val="0"/>
          <w:lang w:val="sk-SK"/>
        </w:rPr>
        <w:commentReference w:id="1913"/>
      </w:r>
      <w:bookmarkEnd w:id="1912"/>
    </w:p>
    <w:p w14:paraId="5081C967" w14:textId="77777777" w:rsidR="00CE547F" w:rsidRPr="00FA362E" w:rsidRDefault="00CE547F" w:rsidP="00CE547F">
      <w:pPr>
        <w:tabs>
          <w:tab w:val="left" w:pos="7140"/>
        </w:tabs>
        <w:rPr>
          <w:lang w:val="sk-SK"/>
        </w:rPr>
      </w:pPr>
    </w:p>
    <w:p w14:paraId="3EA73431" w14:textId="47AF871C" w:rsidR="00FB3EB8" w:rsidRPr="00533664" w:rsidRDefault="00CE547F" w:rsidP="00CE547F">
      <w:pPr>
        <w:tabs>
          <w:tab w:val="left" w:pos="7140"/>
        </w:tabs>
        <w:rPr>
          <w:lang w:val="sk-SK"/>
        </w:rPr>
      </w:pPr>
      <w:r w:rsidRPr="00FA362E">
        <w:rPr>
          <w:lang w:val="sk-SK"/>
        </w:rPr>
        <w:t xml:space="preserve">V nasledujúcej analýze boli sledované </w:t>
      </w:r>
      <w:commentRangeStart w:id="1914"/>
      <w:r w:rsidRPr="00FA362E">
        <w:rPr>
          <w:lang w:val="sk-SK"/>
        </w:rPr>
        <w:t>relatívne</w:t>
      </w:r>
      <w:commentRangeEnd w:id="1914"/>
      <w:r w:rsidRPr="00FA362E">
        <w:rPr>
          <w:rStyle w:val="CommentReference"/>
          <w:lang w:val="sk-SK"/>
        </w:rPr>
        <w:commentReference w:id="1914"/>
      </w:r>
      <w:r w:rsidRPr="00FA362E">
        <w:rPr>
          <w:lang w:val="sk-SK"/>
        </w:rPr>
        <w:t xml:space="preserve"> zmeny SV </w:t>
      </w:r>
      <w:r w:rsidR="00DF641B">
        <w:rPr>
          <w:lang w:val="sk-SK"/>
        </w:rPr>
        <w:t>počítané</w:t>
      </w:r>
      <w:r w:rsidRPr="00FA362E">
        <w:rPr>
          <w:lang w:val="sk-SK"/>
        </w:rPr>
        <w:t xml:space="preserve"> </w:t>
      </w:r>
      <w:r w:rsidR="00DF641B">
        <w:rPr>
          <w:lang w:val="sk-SK"/>
        </w:rPr>
        <w:t xml:space="preserve">kontinuálne </w:t>
      </w:r>
      <w:r w:rsidRPr="00FA362E">
        <w:rPr>
          <w:lang w:val="sk-SK"/>
        </w:rPr>
        <w:t xml:space="preserve">pomocou hrudníkovej impedancie a výsledky boli porovnané s meraním SV pomocou echokardiografie. </w:t>
      </w:r>
      <w:r w:rsidR="00DF641B">
        <w:rPr>
          <w:lang w:val="sk-SK"/>
        </w:rPr>
        <w:t xml:space="preserve">V čase písania tejto práce je táto štúdia najvačšou s pacientami so zlyhaním srdca s normálnou ejekčnou frakciou (Heart Failure and Normal Left Ventricular Ejection Fraction - HFNEF), ktorá hodnotí hemodynamické parametre v priebehú fyzickej </w:t>
      </w:r>
      <w:r w:rsidR="00C66300">
        <w:rPr>
          <w:lang w:val="sk-SK"/>
        </w:rPr>
        <w:fldChar w:fldCharType="begin"/>
      </w:r>
      <w:r w:rsidR="00AD692D">
        <w:rPr>
          <w:lang w:val="sk-SK"/>
        </w:rPr>
        <w:instrText xml:space="preserve"> ADDIN EN.CITE &lt;EndNote&gt;&lt;Cite&gt;&lt;Author&gt;Higginbotham&lt;/Author&gt;&lt;Year&gt;1986&lt;/Year&gt;&lt;IDText&gt;REGULATION OF STROKE VOLUME DURING SUBMAXIMAL AND MAXIMAL UPRIGHT EXERCISE IN NORMAL MAN&lt;/IDText&gt;&lt;DisplayText&gt;&lt;style face="superscript"&gt;75&lt;/style&gt;&lt;/DisplayText&gt;&lt;record&gt;&lt;dates&gt;&lt;pub-dates&gt;&lt;date&gt;Feb&lt;/date&gt;&lt;/pub-dates&gt;&lt;year&gt;1986&lt;/year&gt;&lt;/dates&gt;&lt;keywords&gt;&lt;keyword&gt;Cardiovascular System &amp;amp; Cardiology&lt;/keyword&gt;&lt;keyword&gt;Hematology&lt;/keyword&gt;&lt;/keywords&gt;&lt;urls&gt;&lt;related-urls&gt;&lt;url&gt;&amp;lt;Go to ISI&amp;gt;://WOS:A1986A337000010&lt;/url&gt;&lt;/related-urls&gt;&lt;/urls&gt;&lt;isbn&gt;0009-7330&lt;/isbn&gt;&lt;work-type&gt;Article&lt;/work-type&gt;&lt;titles&gt;&lt;title&gt;REGULATION OF STROKE VOLUME DURING SUBMAXIMAL AND MAXIMAL UPRIGHT EXERCISE IN NORMAL MAN&lt;/title&gt;&lt;secondary-title&gt;Circulation Research&lt;/secondary-title&gt;&lt;alt-title&gt;Circ.Res.&lt;/alt-title&gt;&lt;/titles&gt;&lt;pages&gt;281-291&lt;/pages&gt;&lt;number&gt;2&lt;/number&gt;&lt;contributors&gt;&lt;authors&gt;&lt;author&gt;Higginbotham, M. B.&lt;/author&gt;&lt;author&gt;Morris, K. G.&lt;/author&gt;&lt;author&gt;Williams, R. S.&lt;/author&gt;&lt;author&gt;McHale, P. A.&lt;/author&gt;&lt;author&gt;Coleman, R. E.&lt;/author&gt;&lt;author&gt;Cobb, F. R.&lt;/author&gt;&lt;/authors&gt;&lt;/contributors&gt;&lt;language&gt;English&lt;/language&gt;&lt;added-date format="utc"&gt;1526197152&lt;/added-date&gt;&lt;ref-type name="Journal Article"&gt;17&lt;/ref-type&gt;&lt;auth-address&gt;VET ADM MED CTR,DIV CARDIOL 111A,508 FULTON ST,DURHAM,NC 27705. DUKE UNIV,MED CTR,DEPT MED,DIV CARDIOL,DURHAM,NC 27710. DUKE UNIV,MED CTR,DEPT RADIOL,DURHAM,NC 27710.&lt;/auth-address&gt;&lt;rec-number&gt;105&lt;/rec-number&gt;&lt;last-updated-date format="utc"&gt;1526197152&lt;/last-updated-date&gt;&lt;accession-num&gt;WOS:A1986A337000010&lt;/accession-num&gt;&lt;electronic-resource-num&gt;10.1161/01.res.58.2.281&lt;/electronic-resource-num&gt;&lt;volume&gt;58&lt;/volume&gt;&lt;/record&gt;&lt;/Cite&gt;&lt;/EndNote&gt;</w:instrText>
      </w:r>
      <w:r w:rsidR="00C66300">
        <w:rPr>
          <w:lang w:val="sk-SK"/>
        </w:rPr>
        <w:fldChar w:fldCharType="separate"/>
      </w:r>
      <w:r w:rsidR="00AD692D" w:rsidRPr="00AD692D">
        <w:rPr>
          <w:noProof/>
          <w:vertAlign w:val="superscript"/>
          <w:lang w:val="sk-SK"/>
        </w:rPr>
        <w:t>75</w:t>
      </w:r>
      <w:r w:rsidR="00C66300">
        <w:rPr>
          <w:lang w:val="sk-SK"/>
        </w:rPr>
        <w:fldChar w:fldCharType="end"/>
      </w:r>
      <w:r w:rsidR="00DF641B">
        <w:rPr>
          <w:lang w:val="sk-SK"/>
        </w:rPr>
        <w:t>záťaže</w:t>
      </w:r>
      <w:r w:rsidR="00E530FF">
        <w:rPr>
          <w:lang w:val="sk-SK"/>
        </w:rPr>
        <w:t xml:space="preserve"> simultánne s kateterizáciou pravého srdca a echokardiografiou. Po prvý raz takisto analyzuje smer zmeny srdečného výdaja pre individuálnych pacientov vo veľmi krátkych časových intervaloch – 20 sekúnd. U </w:t>
      </w:r>
      <w:r w:rsidR="00FB3EB8">
        <w:rPr>
          <w:lang w:val="sk-SK"/>
        </w:rPr>
        <w:t>zdravých</w:t>
      </w:r>
      <w:r w:rsidR="00E530FF">
        <w:rPr>
          <w:lang w:val="sk-SK"/>
        </w:rPr>
        <w:t xml:space="preserve"> ľudí bolo popísaných niekoľko </w:t>
      </w:r>
      <w:r w:rsidR="00E530FF">
        <w:rPr>
          <w:lang w:val="sk-SK"/>
        </w:rPr>
        <w:lastRenderedPageBreak/>
        <w:t xml:space="preserve">typov odoziev SV na fyzickú záťaž. Pravdepodobne najčastejšou </w:t>
      </w:r>
      <w:r w:rsidR="00FB3EB8">
        <w:rPr>
          <w:lang w:val="sk-SK"/>
        </w:rPr>
        <w:t xml:space="preserve">odozvou je zvýšenie SV pri nízkej úrovni fyzickej záťaže a žiadne </w:t>
      </w:r>
      <w:r w:rsidR="00533664">
        <w:rPr>
          <w:lang w:val="sk-SK"/>
        </w:rPr>
        <w:t>významné</w:t>
      </w:r>
      <w:r w:rsidR="00FB3EB8">
        <w:rPr>
          <w:lang w:val="sk-SK"/>
        </w:rPr>
        <w:t xml:space="preserve"> zvýšenie SV pri vysokej fyzickej záťaži</w:t>
      </w:r>
      <w:r w:rsidR="00C66300">
        <w:rPr>
          <w:lang w:val="sk-SK"/>
        </w:rPr>
        <w:t xml:space="preserve"> </w:t>
      </w:r>
      <w:r w:rsidR="00C66300">
        <w:rPr>
          <w:lang w:val="sk-SK"/>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PHN0eWxlIGZhY2U9InN1cGVyc2NyaXB0Ij43NSwgNzY8L3N0eWxlPjwvRGlzcGxheVRleHQ+PHJl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=
</w:fldData>
        </w:fldChar>
      </w:r>
      <w:r w:rsidR="00AD692D">
        <w:rPr>
          <w:lang w:val="sk-SK"/>
        </w:rPr>
        <w:instrText xml:space="preserve"> ADDIN EN.CITE </w:instrText>
      </w:r>
      <w:r w:rsidR="00AD692D">
        <w:rPr>
          <w:lang w:val="sk-SK"/>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PHN0eWxlIGZhY2U9InN1cGVyc2NyaXB0Ij43NSwgNzY8L3N0eWxlPjwvRGlzcGxheVRleHQ+PHJl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=
</w:fldData>
        </w:fldChar>
      </w:r>
      <w:r w:rsidR="00AD692D">
        <w:rPr>
          <w:lang w:val="sk-SK"/>
        </w:rPr>
        <w:instrText xml:space="preserve"> ADDIN EN.CITE.DATA </w:instrText>
      </w:r>
      <w:r w:rsidR="00AD692D">
        <w:rPr>
          <w:lang w:val="sk-SK"/>
        </w:rPr>
      </w:r>
      <w:r w:rsidR="00AD692D">
        <w:rPr>
          <w:lang w:val="sk-SK"/>
        </w:rPr>
        <w:fldChar w:fldCharType="end"/>
      </w:r>
      <w:r w:rsidR="00C66300">
        <w:rPr>
          <w:lang w:val="sk-SK"/>
        </w:rPr>
      </w:r>
      <w:r w:rsidR="00C66300">
        <w:rPr>
          <w:lang w:val="sk-SK"/>
        </w:rPr>
        <w:fldChar w:fldCharType="separate"/>
      </w:r>
      <w:r w:rsidR="00AD692D" w:rsidRPr="00AD692D">
        <w:rPr>
          <w:noProof/>
          <w:vertAlign w:val="superscript"/>
          <w:lang w:val="sk-SK"/>
        </w:rPr>
        <w:t>75, 76</w:t>
      </w:r>
      <w:r w:rsidR="00C66300">
        <w:rPr>
          <w:lang w:val="sk-SK"/>
        </w:rPr>
        <w:fldChar w:fldCharType="end"/>
      </w:r>
      <w:r w:rsidR="00FB3EB8">
        <w:rPr>
          <w:lang w:val="sk-SK"/>
        </w:rPr>
        <w:t>.</w:t>
      </w:r>
      <w:r w:rsidR="00533664">
        <w:rPr>
          <w:lang w:val="sk-SK"/>
        </w:rPr>
        <w:t xml:space="preserve"> Častou odozvou je takisto kontinuálne zvyšovanie SV počas fyzickej záťaže, s výrazným zvýšením pri počiatku záťaže</w:t>
      </w:r>
      <w:r w:rsidR="00533664">
        <w:rPr>
          <w:lang w:val="sk-SK"/>
        </w:rPr>
        <w:fldChar w:fldCharType="begin"/>
      </w:r>
      <w:r w:rsidR="00AD692D">
        <w:rPr>
          <w:lang w:val="sk-SK"/>
        </w:rPr>
        <w:instrText xml:space="preserve"> ADDIN EN.CITE &lt;EndNote&gt;&lt;Cite&gt;&lt;Author&gt;Rodeheffer&lt;/Author&gt;&lt;Year&gt;1984&lt;/Year&gt;&lt;IDText&gt;EXERCISE CARDIAC-OUTPUT IS MAINTAINED WITH ADVANCING AGE IN HEALTHY-HUMAN SUBJECTS - CARDIAC DILATATION AND INCREASED STROKE VOLUME COMPENSATE FOR A DIMINISHED HEART-RATE&lt;/IDText&gt;&lt;DisplayText&gt;&lt;style face="superscript"&gt;77&lt;/style&gt;&lt;/DisplayText&gt;&lt;record&gt;&lt;keywords&gt;&lt;keyword&gt;Cardiovascular System &amp;amp; Cardiology&lt;/keyword&gt;&lt;/keywords&gt;&lt;urls&gt;&lt;related-urls&gt;&lt;url&gt;&amp;lt;Go to ISI&amp;gt;://WOS:A1984SA26500001&lt;/url&gt;&lt;/related-urls&gt;&lt;/urls&gt;&lt;isbn&gt;0009-7322&lt;/isbn&gt;&lt;work-type&gt;Article&lt;/work-type&gt;&lt;titles&gt;&lt;title&gt;EXERCISE CARDIAC-OUTPUT IS MAINTAINED WITH ADVANCING AGE IN HEALTHY-HUMAN SUBJECTS - CARDIAC DILATATION AND INCREASED STROKE VOLUME COMPENSATE FOR A DIMINISHED HEART-RATE&lt;/title&gt;&lt;secondary-title&gt;Circulation&lt;/secondary-title&gt;&lt;alt-title&gt;Circulation&lt;/alt-title&gt;&lt;/titles&gt;&lt;pages&gt;203-213&lt;/pages&gt;&lt;number&gt;2&lt;/number&gt;&lt;contributors&gt;&lt;authors&gt;&lt;author&gt;Rodeheffer, R. J.&lt;/author&gt;&lt;author&gt;Gerstenblith, G.&lt;/author&gt;&lt;author&gt;Becker, L. C.&lt;/author&gt;&lt;author&gt;Fleg, J. L.&lt;/author&gt;&lt;author&gt;Weisfeldt, M. L.&lt;/author&gt;&lt;author&gt;Lakatta, E. G.&lt;/author&gt;&lt;/authors&gt;&lt;/contributors&gt;&lt;language&gt;English&lt;/language&gt;&lt;added-date format="utc"&gt;1526205203&lt;/added-date&gt;&lt;ref-type name="Journal Article"&gt;17&lt;/ref-type&gt;&lt;auth-address&gt;JOHNS HOPKINS UNIV,SCH MED,DIV CARDIOL,BALTIMORE,MD 21205. JOHNS HOPKINS UNIV,SCH MED,DEPT MED,BALTIMORE,MD 21205. NIA,GERONTOL RES CTR,BALTIMORE,MD 21224.&lt;/auth-address&gt;&lt;dates&gt;&lt;year&gt;1984&lt;/year&gt;&lt;/dates&gt;&lt;rec-number&gt;106&lt;/rec-number&gt;&lt;last-updated-date format="utc"&gt;1526205203&lt;/last-updated-date&gt;&lt;accession-num&gt;WOS:A1984SA26500001&lt;/accession-num&gt;&lt;electronic-resource-num&gt;10.1161/01.cir.69.2.203&lt;/electronic-resource-num&gt;&lt;volume&gt;69&lt;/volume&gt;&lt;/record&gt;&lt;/Cite&gt;&lt;/EndNote&gt;</w:instrText>
      </w:r>
      <w:r w:rsidR="00533664">
        <w:rPr>
          <w:lang w:val="sk-SK"/>
        </w:rPr>
        <w:fldChar w:fldCharType="separate"/>
      </w:r>
      <w:r w:rsidR="00AD692D" w:rsidRPr="00AD692D">
        <w:rPr>
          <w:noProof/>
          <w:vertAlign w:val="superscript"/>
          <w:lang w:val="sk-SK"/>
        </w:rPr>
        <w:t>77</w:t>
      </w:r>
      <w:r w:rsidR="00533664">
        <w:rPr>
          <w:lang w:val="sk-SK"/>
        </w:rPr>
        <w:fldChar w:fldCharType="end"/>
      </w:r>
      <w:r w:rsidR="00533664">
        <w:rPr>
          <w:lang w:val="sk-SK"/>
        </w:rPr>
        <w:t xml:space="preserve">. Niekedy počiatočné zvýšenie SV je nasledované znížením SV na konci záťaže </w:t>
      </w:r>
      <w:r w:rsidR="00533664">
        <w:rPr>
          <w:lang w:val="sk-SK"/>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SURUZXh0PjxEaXNwbGF5VGV4dD48c3R5bGUgZmFjZT0ic3VwZXJzY3JpcHQiPjc4PC9zdHlsZT48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</w:fldData>
        </w:fldChar>
      </w:r>
      <w:r w:rsidR="00AD692D">
        <w:rPr>
          <w:lang w:val="sk-SK"/>
        </w:rPr>
        <w:instrText xml:space="preserve"> ADDIN EN.CITE </w:instrText>
      </w:r>
      <w:r w:rsidR="00AD692D">
        <w:rPr>
          <w:lang w:val="sk-SK"/>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SURUZXh0PjxEaXNwbGF5VGV4dD48c3R5bGUgZmFjZT0ic3VwZXJzY3JpcHQiPjc4PC9zdHlsZT48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</w:fldData>
        </w:fldChar>
      </w:r>
      <w:r w:rsidR="00AD692D">
        <w:rPr>
          <w:lang w:val="sk-SK"/>
        </w:rPr>
        <w:instrText xml:space="preserve"> ADDIN EN.CITE.DATA </w:instrText>
      </w:r>
      <w:r w:rsidR="00AD692D">
        <w:rPr>
          <w:lang w:val="sk-SK"/>
        </w:rPr>
      </w:r>
      <w:r w:rsidR="00AD692D">
        <w:rPr>
          <w:lang w:val="sk-SK"/>
        </w:rPr>
        <w:fldChar w:fldCharType="end"/>
      </w:r>
      <w:r w:rsidR="00533664">
        <w:rPr>
          <w:lang w:val="sk-SK"/>
        </w:rPr>
      </w:r>
      <w:r w:rsidR="00533664">
        <w:rPr>
          <w:lang w:val="sk-SK"/>
        </w:rPr>
        <w:fldChar w:fldCharType="separate"/>
      </w:r>
      <w:r w:rsidR="00AD692D" w:rsidRPr="00AD692D">
        <w:rPr>
          <w:noProof/>
          <w:vertAlign w:val="superscript"/>
          <w:lang w:val="sk-SK"/>
        </w:rPr>
        <w:t>78</w:t>
      </w:r>
      <w:r w:rsidR="00533664">
        <w:rPr>
          <w:lang w:val="sk-SK"/>
        </w:rPr>
        <w:fldChar w:fldCharType="end"/>
      </w:r>
      <w:r w:rsidR="00533664">
        <w:rPr>
          <w:lang w:val="sk-SK"/>
        </w:rPr>
        <w:t>.</w:t>
      </w:r>
    </w:p>
    <w:p w14:paraId="5FE00113" w14:textId="77777777" w:rsidR="00FB3EB8" w:rsidRDefault="00FB3EB8" w:rsidP="00CE547F">
      <w:pPr>
        <w:tabs>
          <w:tab w:val="left" w:pos="7140"/>
        </w:tabs>
        <w:rPr>
          <w:lang w:val="sk-SK"/>
        </w:rPr>
      </w:pPr>
    </w:p>
    <w:p w14:paraId="37707C2E" w14:textId="47A260B9" w:rsidR="00CE547F" w:rsidRPr="00FA362E" w:rsidRDefault="00CE547F" w:rsidP="00CE547F">
      <w:pPr>
        <w:tabs>
          <w:tab w:val="left" w:pos="7140"/>
        </w:tabs>
        <w:rPr>
          <w:lang w:val="sk-SK"/>
        </w:rPr>
      </w:pPr>
      <w:r w:rsidRPr="00FA362E">
        <w:rPr>
          <w:lang w:val="sk-SK"/>
        </w:rPr>
        <w:t xml:space="preserve">Výsledok relatívnych zmien SV </w:t>
      </w:r>
      <w:r w:rsidR="00533664">
        <w:rPr>
          <w:lang w:val="sk-SK"/>
        </w:rPr>
        <w:t xml:space="preserve">počítanej v tejto štúdii </w:t>
      </w:r>
      <w:r w:rsidRPr="00FA362E">
        <w:rPr>
          <w:lang w:val="sk-SK"/>
        </w:rPr>
        <w:t xml:space="preserve">sú zobrazené na </w:t>
      </w:r>
      <w:r w:rsidR="00E530FF">
        <w:rPr>
          <w:lang w:val="sk-SK"/>
        </w:rPr>
        <w:fldChar w:fldCharType="begin"/>
      </w:r>
      <w:r w:rsidR="00E530FF">
        <w:rPr>
          <w:lang w:val="sk-SK"/>
        </w:rPr>
        <w:instrText xml:space="preserve"> REF _Ref510354717 \h </w:instrText>
      </w:r>
      <w:r w:rsidR="00E530FF">
        <w:rPr>
          <w:lang w:val="sk-SK"/>
        </w:rPr>
      </w:r>
      <w:r w:rsidR="00E530FF">
        <w:rPr>
          <w:lang w:val="sk-SK"/>
        </w:rPr>
        <w:fldChar w:fldCharType="separate"/>
      </w:r>
      <w:ins w:id="1915"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21</w:t>
        </w:r>
      </w:ins>
      <w:del w:id="1916"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21</w:delText>
        </w:r>
      </w:del>
      <w:r w:rsidR="00E530FF">
        <w:rPr>
          <w:lang w:val="sk-SK"/>
        </w:rPr>
        <w:fldChar w:fldCharType="end"/>
      </w:r>
      <w:r w:rsidR="00E530FF">
        <w:rPr>
          <w:lang w:val="sk-SK"/>
        </w:rPr>
        <w:t xml:space="preserve"> a </w:t>
      </w:r>
      <w:r w:rsidR="00E530FF">
        <w:rPr>
          <w:lang w:val="sk-SK"/>
        </w:rPr>
        <w:fldChar w:fldCharType="begin"/>
      </w:r>
      <w:r w:rsidR="00E530FF">
        <w:rPr>
          <w:lang w:val="sk-SK"/>
        </w:rPr>
        <w:instrText xml:space="preserve"> REF _Ref510354721 \h </w:instrText>
      </w:r>
      <w:r w:rsidR="00E530FF">
        <w:rPr>
          <w:lang w:val="sk-SK"/>
        </w:rPr>
      </w:r>
      <w:r w:rsidR="00E530FF">
        <w:rPr>
          <w:lang w:val="sk-SK"/>
        </w:rPr>
        <w:fldChar w:fldCharType="separate"/>
      </w:r>
      <w:ins w:id="1917"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22</w:t>
        </w:r>
      </w:ins>
      <w:del w:id="1918"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22</w:delText>
        </w:r>
      </w:del>
      <w:r w:rsidR="00E530FF">
        <w:rPr>
          <w:lang w:val="sk-SK"/>
        </w:rPr>
        <w:fldChar w:fldCharType="end"/>
      </w:r>
      <w:r w:rsidR="00533664">
        <w:rPr>
          <w:lang w:val="sk-SK"/>
        </w:rPr>
        <w:t xml:space="preserve"> pre dvoch pacientov</w:t>
      </w:r>
      <w:r w:rsidRPr="00FA362E">
        <w:rPr>
          <w:lang w:val="sk-SK"/>
        </w:rPr>
        <w:t xml:space="preserve">. Relatívne zmeny SV na </w:t>
      </w:r>
      <w:r w:rsidR="00E530FF">
        <w:rPr>
          <w:lang w:val="sk-SK"/>
        </w:rPr>
        <w:fldChar w:fldCharType="begin"/>
      </w:r>
      <w:r w:rsidR="00E530FF">
        <w:rPr>
          <w:lang w:val="sk-SK"/>
        </w:rPr>
        <w:instrText xml:space="preserve"> REF _Ref510354717 \h </w:instrText>
      </w:r>
      <w:r w:rsidR="00E530FF">
        <w:rPr>
          <w:lang w:val="sk-SK"/>
        </w:rPr>
      </w:r>
      <w:r w:rsidR="00E530FF">
        <w:rPr>
          <w:lang w:val="sk-SK"/>
        </w:rPr>
        <w:fldChar w:fldCharType="separate"/>
      </w:r>
      <w:ins w:id="1919"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21</w:t>
        </w:r>
      </w:ins>
      <w:del w:id="1920"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21</w:delText>
        </w:r>
      </w:del>
      <w:r w:rsidR="00E530FF">
        <w:rPr>
          <w:lang w:val="sk-SK"/>
        </w:rPr>
        <w:fldChar w:fldCharType="end"/>
      </w:r>
      <w:r w:rsidR="00E530FF">
        <w:rPr>
          <w:lang w:val="sk-SK"/>
        </w:rPr>
        <w:t xml:space="preserve"> </w:t>
      </w:r>
      <w:r w:rsidRPr="00FA362E">
        <w:rPr>
          <w:lang w:val="sk-SK"/>
        </w:rPr>
        <w:t>majú predpokladaný priebeh s postupným nárastom pri zvyšovanej záťaže. Na</w:t>
      </w:r>
      <w:r w:rsidR="00E530FF">
        <w:rPr>
          <w:lang w:val="sk-SK"/>
        </w:rPr>
        <w:t xml:space="preserve"> </w:t>
      </w:r>
      <w:r w:rsidR="00E530FF">
        <w:rPr>
          <w:lang w:val="sk-SK"/>
        </w:rPr>
        <w:fldChar w:fldCharType="begin"/>
      </w:r>
      <w:r w:rsidR="00E530FF">
        <w:rPr>
          <w:lang w:val="sk-SK"/>
        </w:rPr>
        <w:instrText xml:space="preserve"> REF _Ref510354721 \h </w:instrText>
      </w:r>
      <w:r w:rsidR="00E530FF">
        <w:rPr>
          <w:lang w:val="sk-SK"/>
        </w:rPr>
      </w:r>
      <w:r w:rsidR="00E530FF">
        <w:rPr>
          <w:lang w:val="sk-SK"/>
        </w:rPr>
        <w:fldChar w:fldCharType="separate"/>
      </w:r>
      <w:ins w:id="1921"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22</w:t>
        </w:r>
      </w:ins>
      <w:del w:id="1922"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22</w:delText>
        </w:r>
      </w:del>
      <w:r w:rsidR="00E530FF">
        <w:rPr>
          <w:lang w:val="sk-SK"/>
        </w:rPr>
        <w:fldChar w:fldCharType="end"/>
      </w:r>
      <w:r w:rsidRPr="00FA362E">
        <w:rPr>
          <w:lang w:val="sk-SK"/>
        </w:rPr>
        <w:t xml:space="preserve">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w:t>
      </w:r>
      <w:r w:rsidR="00882926" w:rsidRPr="00FA362E">
        <w:rPr>
          <w:lang w:val="sk-SK"/>
        </w:rPr>
        <w:fldChar w:fldCharType="begin"/>
      </w:r>
      <w:r w:rsidR="00AD692D">
        <w:rPr>
          <w:lang w:val="sk-SK"/>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fraction&lt;/IDText&gt;&lt;DisplayText&gt;&lt;style face="superscript"&gt;79&lt;/style&gt;&lt;/DisplayText&gt;&lt;record&gt;&lt;titles&gt;&lt;title&gt;The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00882926" w:rsidRPr="00FA362E">
        <w:rPr>
          <w:lang w:val="sk-SK"/>
        </w:rPr>
        <w:fldChar w:fldCharType="separate"/>
      </w:r>
      <w:r w:rsidR="00AD692D" w:rsidRPr="00AD692D">
        <w:rPr>
          <w:noProof/>
          <w:vertAlign w:val="superscript"/>
          <w:lang w:val="sk-SK"/>
        </w:rPr>
        <w:t>79</w:t>
      </w:r>
      <w:r w:rsidR="00882926" w:rsidRPr="00FA362E">
        <w:rPr>
          <w:lang w:val="sk-SK"/>
        </w:rPr>
        <w:fldChar w:fldCharType="end"/>
      </w:r>
      <w:r w:rsidRPr="00FA362E">
        <w:rPr>
          <w:lang w:val="sk-SK"/>
        </w:rPr>
        <w:t xml:space="preserve">. Vysvetlením by mohla byť nesprávna funkcia srdca, ako aj neschopnosť srdca zvládať zvýšenú </w:t>
      </w:r>
      <w:commentRangeStart w:id="1923"/>
      <w:r w:rsidRPr="00FA362E">
        <w:rPr>
          <w:lang w:val="sk-SK"/>
        </w:rPr>
        <w:t>zaťaž</w:t>
      </w:r>
      <w:commentRangeEnd w:id="1923"/>
      <w:r w:rsidRPr="00FA362E">
        <w:rPr>
          <w:rStyle w:val="CommentReference"/>
          <w:lang w:val="sk-SK"/>
        </w:rPr>
        <w:commentReference w:id="1923"/>
      </w:r>
      <w:r w:rsidRPr="00FA362E">
        <w:rPr>
          <w:lang w:val="sk-SK"/>
        </w:rPr>
        <w:t>.</w:t>
      </w:r>
      <w:r w:rsidR="00DF641B">
        <w:rPr>
          <w:lang w:val="sk-SK"/>
        </w:rPr>
        <w:t xml:space="preserve"> </w:t>
      </w:r>
    </w:p>
    <w:p w14:paraId="7158B1F9" w14:textId="77777777" w:rsidR="00CE547F" w:rsidRPr="00FA362E" w:rsidRDefault="00CE547F" w:rsidP="00CE547F">
      <w:pPr>
        <w:tabs>
          <w:tab w:val="left" w:pos="5638"/>
        </w:tabs>
        <w:rPr>
          <w:lang w:val="sk-SK"/>
        </w:rPr>
      </w:pPr>
      <w:r w:rsidRPr="00FA362E">
        <w:rPr>
          <w:noProof/>
          <w:lang w:val="en-US" w:eastAsia="en-US"/>
        </w:rPr>
        <mc:AlternateContent>
          <mc:Choice Requires="wps">
            <w:drawing>
              <wp:anchor distT="0" distB="0" distL="114300" distR="114300" simplePos="0" relativeHeight="251662336" behindDoc="0" locked="0" layoutInCell="1" allowOverlap="1" wp14:anchorId="39AAA95C" wp14:editId="633011DA">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6E28CFDB" w14:textId="77777777" w:rsidR="003C2DF3" w:rsidRPr="00903A70" w:rsidRDefault="003C2DF3" w:rsidP="00CE547F">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AAA95C" id="Text Box 8" o:spid="_x0000_s1043" type="#_x0000_t202" style="position:absolute;left:0;text-align:left;margin-left:425.55pt;margin-top:156.6pt;width:41.95pt;height:1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Z+VpNFAgAA&#10;jAQAAA4AAAAAAAAAAAAAAAAALgIAAGRycy9lMm9Eb2MueG1sUEsBAi0AFAAGAAgAAAAhAGaifjne&#10;AAAACwEAAA8AAAAAAAAAAAAAAAAAnwQAAGRycy9kb3ducmV2LnhtbFBLBQYAAAAABAAEAPMAAACq&#10;BQAAAAA=&#10;" strokecolor="white [3212]" strokeweight="0">
                <v:textbox>
                  <w:txbxContent>
                    <w:p w14:paraId="6E28CFDB" w14:textId="77777777" w:rsidR="003C2DF3" w:rsidRPr="00903A70" w:rsidRDefault="003C2DF3" w:rsidP="00CE547F">
                      <w:pPr>
                        <w:rPr>
                          <w:sz w:val="16"/>
                          <w:szCs w:val="16"/>
                          <w:lang w:val="sk-SK"/>
                        </w:rPr>
                      </w:pPr>
                      <w:r w:rsidRPr="00903A70">
                        <w:rPr>
                          <w:sz w:val="16"/>
                          <w:szCs w:val="16"/>
                          <w:lang w:val="sk-SK"/>
                        </w:rPr>
                        <w:t>Udalosť</w:t>
                      </w:r>
                    </w:p>
                  </w:txbxContent>
                </v:textbox>
              </v:shape>
            </w:pict>
          </mc:Fallback>
        </mc:AlternateContent>
      </w:r>
      <w:r w:rsidRPr="00FA362E">
        <w:rPr>
          <w:noProof/>
          <w:lang w:val="en-US" w:eastAsia="en-US"/>
        </w:rPr>
        <mc:AlternateContent>
          <mc:Choice Requires="wps">
            <w:drawing>
              <wp:anchor distT="0" distB="0" distL="114300" distR="114300" simplePos="0" relativeHeight="251660288" behindDoc="0" locked="0" layoutInCell="1" allowOverlap="1" wp14:anchorId="4629B375" wp14:editId="48D6727C">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50C1D1B" w14:textId="77777777" w:rsidR="003C2DF3" w:rsidRPr="00903A70" w:rsidRDefault="003C2DF3"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29B375" id="Text Box 6" o:spid="_x0000_s1044" type="#_x0000_t202" style="position:absolute;left:0;text-align:left;margin-left:-.55pt;margin-top:-.65pt;width:62.55pt;height:2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AmzML1RQIAAIwE&#10;AAAOAAAAAAAAAAAAAAAAAC4CAABkcnMvZTJvRG9jLnhtbFBLAQItABQABgAIAAAAIQAFX9yC3AAA&#10;AAgBAAAPAAAAAAAAAAAAAAAAAJ8EAABkcnMvZG93bnJldi54bWxQSwUGAAAAAAQABADzAAAAqAUA&#10;AAAA&#10;" strokecolor="white [3212]" strokeweight="0">
                <v:textbox>
                  <w:txbxContent>
                    <w:p w14:paraId="550C1D1B" w14:textId="77777777" w:rsidR="003C2DF3" w:rsidRPr="00903A70" w:rsidRDefault="003C2DF3"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Pr="00FA362E">
        <w:rPr>
          <w:noProof/>
          <w:lang w:val="en-US" w:eastAsia="en-US"/>
        </w:rPr>
        <w:drawing>
          <wp:inline distT="0" distB="0" distL="0" distR="0" wp14:anchorId="65F2D6DC" wp14:editId="48E88761">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2B07F50" w14:textId="23C11F0B" w:rsidR="00CE547F" w:rsidRPr="00FA362E" w:rsidRDefault="00CE547F" w:rsidP="00CE547F">
      <w:pPr>
        <w:pStyle w:val="Caption"/>
        <w:rPr>
          <w:szCs w:val="22"/>
          <w:lang w:val="sk-SK"/>
        </w:rPr>
      </w:pPr>
      <w:bookmarkStart w:id="1924" w:name="_Ref510354717"/>
      <w:bookmarkStart w:id="1925" w:name="_Toc51641328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21</w:t>
      </w:r>
      <w:r w:rsidR="00A53D98">
        <w:rPr>
          <w:lang w:val="sk-SK"/>
        </w:rPr>
        <w:fldChar w:fldCharType="end"/>
      </w:r>
      <w:bookmarkEnd w:id="1924"/>
      <w:r w:rsidRPr="00FA362E">
        <w:rPr>
          <w:lang w:val="sk-SK"/>
        </w:rPr>
        <w:t>:</w:t>
      </w:r>
      <w:r w:rsidRPr="00FA362E">
        <w:rPr>
          <w:szCs w:val="22"/>
          <w:lang w:val="sk-SK"/>
        </w:rPr>
        <w:t xml:space="preserve"> Relatívne zmeny SV subjektu 53 pri záťaži.</w:t>
      </w:r>
      <w:bookmarkEnd w:id="1925"/>
    </w:p>
    <w:p w14:paraId="78110297" w14:textId="77777777" w:rsidR="00CE547F" w:rsidRPr="00FA362E" w:rsidRDefault="00CE547F" w:rsidP="00CE547F">
      <w:pPr>
        <w:tabs>
          <w:tab w:val="left" w:pos="7140"/>
        </w:tabs>
        <w:jc w:val="center"/>
        <w:rPr>
          <w:lang w:val="sk-SK"/>
        </w:rPr>
      </w:pPr>
      <w:r w:rsidRPr="00FA362E">
        <w:rPr>
          <w:noProof/>
          <w:lang w:val="en-US" w:eastAsia="en-US"/>
        </w:rPr>
        <mc:AlternateContent>
          <mc:Choice Requires="wps">
            <w:drawing>
              <wp:anchor distT="0" distB="0" distL="114300" distR="114300" simplePos="0" relativeHeight="251661312" behindDoc="0" locked="0" layoutInCell="1" allowOverlap="1" wp14:anchorId="4A90430E" wp14:editId="1B695A90">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0322572" w14:textId="77777777" w:rsidR="003C2DF3" w:rsidRPr="00903A70" w:rsidRDefault="003C2DF3"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90430E" id="Text Box 7" o:spid="_x0000_s1045" type="#_x0000_t202" style="position:absolute;left:0;text-align:left;margin-left:2.7pt;margin-top:12.3pt;width:62.55pt;height:2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TEx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PrFMTFFAgAAjAQA&#10;AA4AAAAAAAAAAAAAAAAALgIAAGRycy9lMm9Eb2MueG1sUEsBAi0AFAAGAAgAAAAhAEocxsjbAAAA&#10;BwEAAA8AAAAAAAAAAAAAAAAAnwQAAGRycy9kb3ducmV2LnhtbFBLBQYAAAAABAAEAPMAAACnBQAA&#10;AAA=&#10;" strokecolor="white [3212]" strokeweight="0">
                <v:textbox>
                  <w:txbxContent>
                    <w:p w14:paraId="50322572" w14:textId="77777777" w:rsidR="003C2DF3" w:rsidRPr="00903A70" w:rsidRDefault="003C2DF3"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14:paraId="3F9D55AA" w14:textId="77777777" w:rsidR="00CE547F" w:rsidRPr="00FA362E" w:rsidRDefault="00CE547F" w:rsidP="00CE547F">
      <w:pPr>
        <w:tabs>
          <w:tab w:val="left" w:pos="7140"/>
        </w:tabs>
        <w:jc w:val="center"/>
        <w:rPr>
          <w:lang w:val="sk-SK"/>
        </w:rPr>
      </w:pPr>
      <w:r w:rsidRPr="00FA362E">
        <w:rPr>
          <w:noProof/>
          <w:lang w:val="en-US" w:eastAsia="en-US"/>
        </w:rPr>
        <w:lastRenderedPageBreak/>
        <mc:AlternateContent>
          <mc:Choice Requires="wps">
            <w:drawing>
              <wp:anchor distT="0" distB="0" distL="114300" distR="114300" simplePos="0" relativeHeight="251663360" behindDoc="0" locked="0" layoutInCell="1" allowOverlap="1" wp14:anchorId="33C3FE0F" wp14:editId="00F664B0">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7FE3BAFA" w14:textId="77777777" w:rsidR="003C2DF3" w:rsidRPr="00903A70" w:rsidRDefault="003C2DF3" w:rsidP="00CE547F">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C3FE0F" id="Text Box 9" o:spid="_x0000_s1046" type="#_x0000_t202" style="position:absolute;left:0;text-align:left;margin-left:425.55pt;margin-top:175.4pt;width:41.95pt;height:1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" strokecolor="white [3212]" strokeweight="0">
                <v:textbox>
                  <w:txbxContent>
                    <w:p w14:paraId="7FE3BAFA" w14:textId="77777777" w:rsidR="003C2DF3" w:rsidRPr="00903A70" w:rsidRDefault="003C2DF3" w:rsidP="00CE547F">
                      <w:pPr>
                        <w:rPr>
                          <w:sz w:val="16"/>
                          <w:szCs w:val="16"/>
                          <w:lang w:val="sk-SK"/>
                        </w:rPr>
                      </w:pPr>
                      <w:r w:rsidRPr="00903A70">
                        <w:rPr>
                          <w:sz w:val="16"/>
                          <w:szCs w:val="16"/>
                          <w:lang w:val="sk-SK"/>
                        </w:rPr>
                        <w:t>Udalosť</w:t>
                      </w:r>
                    </w:p>
                  </w:txbxContent>
                </v:textbox>
              </v:shape>
            </w:pict>
          </mc:Fallback>
        </mc:AlternateContent>
      </w:r>
      <w:r w:rsidRPr="00FA362E">
        <w:rPr>
          <w:noProof/>
          <w:lang w:val="en-US" w:eastAsia="en-US"/>
        </w:rPr>
        <w:drawing>
          <wp:inline distT="0" distB="0" distL="0" distR="0" wp14:anchorId="0781623F" wp14:editId="1B9E74AC">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1EC2983" w14:textId="00CEF436" w:rsidR="00CE547F" w:rsidRPr="00FA362E" w:rsidRDefault="00CE547F" w:rsidP="00CE547F">
      <w:pPr>
        <w:pStyle w:val="Caption"/>
        <w:rPr>
          <w:lang w:val="sk-SK"/>
        </w:rPr>
      </w:pPr>
      <w:bookmarkStart w:id="1926" w:name="_Ref510354721"/>
      <w:bookmarkStart w:id="1927" w:name="_Toc51641328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22</w:t>
      </w:r>
      <w:r w:rsidR="00A53D98">
        <w:rPr>
          <w:lang w:val="sk-SK"/>
        </w:rPr>
        <w:fldChar w:fldCharType="end"/>
      </w:r>
      <w:bookmarkEnd w:id="1926"/>
      <w:r w:rsidRPr="00FA362E">
        <w:rPr>
          <w:lang w:val="sk-SK"/>
        </w:rPr>
        <w:t>:</w:t>
      </w:r>
      <w:r w:rsidRPr="00FA362E">
        <w:rPr>
          <w:szCs w:val="22"/>
          <w:lang w:val="sk-SK"/>
        </w:rPr>
        <w:t xml:space="preserve"> Relatívne zmeny SV subjektu 49 pri záťaži</w:t>
      </w:r>
      <w:r w:rsidRPr="00FA362E">
        <w:rPr>
          <w:lang w:val="sk-SK"/>
        </w:rPr>
        <w:t>.</w:t>
      </w:r>
      <w:bookmarkEnd w:id="1927"/>
      <w:r w:rsidR="00882926">
        <w:rPr>
          <w:lang w:val="sk-SK"/>
        </w:rPr>
        <w:t xml:space="preserve"> </w:t>
      </w:r>
    </w:p>
    <w:p w14:paraId="7D12B60F" w14:textId="7E936829" w:rsidR="001B1926" w:rsidRDefault="001B1926" w:rsidP="001B1926">
      <w:pPr>
        <w:rPr>
          <w:lang w:val="sk-SK"/>
        </w:rPr>
      </w:pPr>
      <w:r>
        <w:rPr>
          <w:lang w:val="sk-SK"/>
        </w:rPr>
        <w:fldChar w:fldCharType="begin"/>
      </w:r>
      <w:r>
        <w:rPr>
          <w:lang w:val="sk-SK"/>
        </w:rPr>
        <w:instrText xml:space="preserve"> REF _Ref513927333 \h </w:instrText>
      </w:r>
      <w:r>
        <w:rPr>
          <w:lang w:val="sk-SK"/>
        </w:rPr>
      </w:r>
      <w:r>
        <w:rPr>
          <w:lang w:val="sk-SK"/>
        </w:rPr>
        <w:fldChar w:fldCharType="separate"/>
      </w:r>
      <w:ins w:id="1928" w:author="Peto" w:date="2018-06-10T16:58:00Z">
        <w:r w:rsidR="00F95B9C" w:rsidRPr="00FA362E">
          <w:rPr>
            <w:lang w:val="sk-SK"/>
          </w:rPr>
          <w:t xml:space="preserve">Tabuľka </w:t>
        </w:r>
        <w:r w:rsidR="00F95B9C">
          <w:rPr>
            <w:noProof/>
            <w:lang w:val="sk-SK"/>
          </w:rPr>
          <w:t>16</w:t>
        </w:r>
      </w:ins>
      <w:del w:id="1929" w:author="Peto" w:date="2018-06-10T16:58:00Z">
        <w:r w:rsidR="00B85020" w:rsidRPr="00FA362E" w:rsidDel="00F95B9C">
          <w:rPr>
            <w:lang w:val="sk-SK"/>
          </w:rPr>
          <w:delText xml:space="preserve">Tabuľka </w:delText>
        </w:r>
        <w:r w:rsidR="00B85020" w:rsidDel="00F95B9C">
          <w:rPr>
            <w:noProof/>
            <w:lang w:val="sk-SK"/>
          </w:rPr>
          <w:delText>16</w:delText>
        </w:r>
      </w:del>
      <w:r>
        <w:rPr>
          <w:lang w:val="sk-SK"/>
        </w:rPr>
        <w:fldChar w:fldCharType="end"/>
      </w:r>
      <w:r>
        <w:rPr>
          <w:lang w:val="sk-SK"/>
        </w:rPr>
        <w:t xml:space="preserve"> uvádza prehľad podmienok pri akých bolo meranie vykonané. </w:t>
      </w:r>
    </w:p>
    <w:p w14:paraId="780FEF6B" w14:textId="77777777" w:rsidR="001B1926" w:rsidRDefault="001B1926" w:rsidP="001B1926">
      <w:pPr>
        <w:rPr>
          <w:lang w:val="sk-SK"/>
        </w:rPr>
      </w:pPr>
    </w:p>
    <w:tbl>
      <w:tblPr>
        <w:tblW w:w="5665" w:type="dxa"/>
        <w:jc w:val="center"/>
        <w:tblLook w:val="04A0" w:firstRow="1" w:lastRow="0" w:firstColumn="1" w:lastColumn="0" w:noHBand="0" w:noVBand="1"/>
      </w:tblPr>
      <w:tblGrid>
        <w:gridCol w:w="2080"/>
        <w:gridCol w:w="3585"/>
      </w:tblGrid>
      <w:tr w:rsidR="001B1926" w:rsidRPr="00FA362E" w14:paraId="1F94C887" w14:textId="77777777" w:rsidTr="00DF641B">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1DF4B4B"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14:paraId="7E58612C"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udalosť:</w:t>
            </w:r>
          </w:p>
        </w:tc>
      </w:tr>
      <w:tr w:rsidR="001B1926" w:rsidRPr="00FA362E" w14:paraId="605EC70D"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9DD9A1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14:paraId="356E37C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pokoj na lôžku, nohy vodorovne</w:t>
            </w:r>
          </w:p>
        </w:tc>
      </w:tr>
      <w:tr w:rsidR="001B1926" w:rsidRPr="00FA362E" w14:paraId="009C85A6"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F071DE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14:paraId="3F1415F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pokoj na lôžku, nohy zdvihnuté</w:t>
            </w:r>
          </w:p>
        </w:tc>
      </w:tr>
      <w:tr w:rsidR="001B1926" w:rsidRPr="00FA362E" w14:paraId="3A0EC7DE"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FBFD2A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14:paraId="4D00FDA0"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začiatok šliapania</w:t>
            </w:r>
          </w:p>
        </w:tc>
      </w:tr>
      <w:tr w:rsidR="001B1926" w:rsidRPr="00FA362E" w14:paraId="26AFAEE0"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4165E9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4938E4D6"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20s po začatí šliapania</w:t>
            </w:r>
          </w:p>
        </w:tc>
      </w:tr>
      <w:tr w:rsidR="001B1926" w:rsidRPr="00FA362E" w14:paraId="699D844B"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CD485A4"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4017BC3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40s po začatí šliapania</w:t>
            </w:r>
          </w:p>
        </w:tc>
      </w:tr>
      <w:tr w:rsidR="001B1926" w:rsidRPr="00FA362E" w14:paraId="4BFB6B5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5AE90F0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39F375C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60s po začatí šliapania</w:t>
            </w:r>
          </w:p>
        </w:tc>
      </w:tr>
      <w:tr w:rsidR="001B1926" w:rsidRPr="00FA362E" w14:paraId="475F3A6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7523DC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7918CC36"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80s po začatí šliapania</w:t>
            </w:r>
          </w:p>
        </w:tc>
      </w:tr>
      <w:tr w:rsidR="001B1926" w:rsidRPr="00FA362E" w14:paraId="3A1D4A70"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B50C5A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54BB8D01"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100s po začatí šliapania</w:t>
            </w:r>
          </w:p>
        </w:tc>
      </w:tr>
      <w:tr w:rsidR="001B1926" w:rsidRPr="00FA362E" w14:paraId="59DC0840"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0BD73D2"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14:paraId="4F10FD8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začiatok šliapania</w:t>
            </w:r>
          </w:p>
        </w:tc>
      </w:tr>
      <w:tr w:rsidR="001B1926" w:rsidRPr="00FA362E" w14:paraId="53D081D9"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9356D05"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41A436A0"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20s po začatí šliapania</w:t>
            </w:r>
          </w:p>
        </w:tc>
      </w:tr>
      <w:tr w:rsidR="001B1926" w:rsidRPr="00FA362E" w14:paraId="100FD86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11246F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353A13A1"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40s po začatí šliapania</w:t>
            </w:r>
          </w:p>
        </w:tc>
      </w:tr>
      <w:tr w:rsidR="001B1926" w:rsidRPr="00FA362E" w14:paraId="4D81784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AEE2014"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2C517EF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60s po začatí šliapania</w:t>
            </w:r>
          </w:p>
        </w:tc>
      </w:tr>
      <w:tr w:rsidR="001B1926" w:rsidRPr="00FA362E" w14:paraId="161DED1C"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AF09A8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7B661419"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80s po začatí šliapania</w:t>
            </w:r>
          </w:p>
        </w:tc>
      </w:tr>
      <w:tr w:rsidR="001B1926" w:rsidRPr="00FA362E" w14:paraId="768901E5"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51DFF8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3AE1766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100s po začatí šliapania</w:t>
            </w:r>
          </w:p>
        </w:tc>
      </w:tr>
      <w:tr w:rsidR="001B1926" w:rsidRPr="00FA362E" w14:paraId="10C1BF91"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11AA74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14:paraId="769016A5"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koniec šliapania na rotopede</w:t>
            </w:r>
          </w:p>
        </w:tc>
      </w:tr>
      <w:tr w:rsidR="001B1926" w:rsidRPr="00FA362E" w14:paraId="213073B6"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3DED3D9"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14:paraId="4672122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1m po konci šliapania</w:t>
            </w:r>
          </w:p>
        </w:tc>
      </w:tr>
      <w:tr w:rsidR="001B1926" w:rsidRPr="00FA362E" w14:paraId="08B84327"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5AD3D06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14:paraId="0AEEDD9B"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2m po konci šliapania</w:t>
            </w:r>
          </w:p>
        </w:tc>
      </w:tr>
      <w:tr w:rsidR="001B1926" w:rsidRPr="00FA362E" w14:paraId="206E06FC"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FF4D95B"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lastRenderedPageBreak/>
              <w:t>3min</w:t>
            </w:r>
          </w:p>
        </w:tc>
        <w:tc>
          <w:tcPr>
            <w:tcW w:w="3585" w:type="dxa"/>
            <w:tcBorders>
              <w:top w:val="nil"/>
              <w:left w:val="nil"/>
              <w:bottom w:val="nil"/>
              <w:right w:val="single" w:sz="4" w:space="0" w:color="auto"/>
            </w:tcBorders>
            <w:shd w:val="clear" w:color="auto" w:fill="auto"/>
            <w:noWrap/>
            <w:vAlign w:val="bottom"/>
            <w:hideMark/>
          </w:tcPr>
          <w:p w14:paraId="0F4335A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3m po konci šliapania</w:t>
            </w:r>
          </w:p>
        </w:tc>
      </w:tr>
      <w:tr w:rsidR="001B1926" w:rsidRPr="00FA362E" w14:paraId="29208B5D"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80EB7A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14:paraId="27A968A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4m po konci šliapania</w:t>
            </w:r>
          </w:p>
        </w:tc>
      </w:tr>
      <w:tr w:rsidR="001B1926" w:rsidRPr="00FA362E" w14:paraId="1FA63744"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08F2734"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14:paraId="6EDFED79"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5m po konci šliapania</w:t>
            </w:r>
          </w:p>
        </w:tc>
      </w:tr>
      <w:tr w:rsidR="001B1926" w:rsidRPr="00FA362E" w14:paraId="44358ABF"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6A2EC5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14:paraId="7352A29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6m po konci šliapania</w:t>
            </w:r>
          </w:p>
        </w:tc>
      </w:tr>
      <w:tr w:rsidR="001B1926" w:rsidRPr="00FA362E" w14:paraId="71E2C403" w14:textId="77777777" w:rsidTr="00DF641B">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5518AB42"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14:paraId="2E6EF611"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7m po konci šliapania</w:t>
            </w:r>
          </w:p>
        </w:tc>
      </w:tr>
    </w:tbl>
    <w:p w14:paraId="23869F21" w14:textId="77777777" w:rsidR="001B1926" w:rsidRPr="00FA362E" w:rsidRDefault="001B1926" w:rsidP="001B1926">
      <w:pPr>
        <w:pStyle w:val="Caption"/>
        <w:spacing w:before="240"/>
        <w:rPr>
          <w:szCs w:val="22"/>
          <w:lang w:val="sk-SK"/>
        </w:rPr>
      </w:pPr>
      <w:bookmarkStart w:id="1930" w:name="_Ref513927333"/>
      <w:bookmarkStart w:id="1931" w:name="_Toc516413304"/>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16</w:t>
      </w:r>
      <w:r w:rsidRPr="00FA362E">
        <w:rPr>
          <w:lang w:val="sk-SK"/>
        </w:rPr>
        <w:fldChar w:fldCharType="end"/>
      </w:r>
      <w:bookmarkEnd w:id="1930"/>
      <w:r w:rsidRPr="00FA362E">
        <w:rPr>
          <w:lang w:val="sk-SK"/>
        </w:rPr>
        <w:t>:</w:t>
      </w:r>
      <w:r w:rsidRPr="00FA362E">
        <w:rPr>
          <w:szCs w:val="22"/>
          <w:lang w:val="sk-SK"/>
        </w:rPr>
        <w:t xml:space="preserve"> Legenda pre </w:t>
      </w:r>
      <w:r w:rsidRPr="00FA362E">
        <w:rPr>
          <w:szCs w:val="22"/>
          <w:lang w:val="sk-SK"/>
        </w:rPr>
        <w:fldChar w:fldCharType="begin"/>
      </w:r>
      <w:r w:rsidRPr="00FA362E">
        <w:rPr>
          <w:szCs w:val="22"/>
          <w:lang w:val="sk-SK"/>
        </w:rPr>
        <w:instrText xml:space="preserve"> REF _Ref510354717 \h </w:instrText>
      </w:r>
      <w:r w:rsidRPr="00FA362E">
        <w:rPr>
          <w:szCs w:val="22"/>
          <w:lang w:val="sk-SK"/>
        </w:rPr>
      </w:r>
      <w:r w:rsidRPr="00FA362E">
        <w:rPr>
          <w:szCs w:val="22"/>
          <w:lang w:val="sk-SK"/>
        </w:rPr>
        <w:fldChar w:fldCharType="separate"/>
      </w:r>
      <w:ins w:id="1932"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21</w:t>
        </w:r>
      </w:ins>
      <w:del w:id="1933"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21</w:delText>
        </w:r>
      </w:del>
      <w:r w:rsidRPr="00FA362E">
        <w:rPr>
          <w:szCs w:val="22"/>
          <w:lang w:val="sk-SK"/>
        </w:rPr>
        <w:fldChar w:fldCharType="end"/>
      </w:r>
      <w:r w:rsidRPr="00FA362E">
        <w:rPr>
          <w:szCs w:val="22"/>
          <w:lang w:val="sk-SK"/>
        </w:rPr>
        <w:t xml:space="preserve"> a </w:t>
      </w:r>
      <w:commentRangeStart w:id="1934"/>
      <w:r w:rsidRPr="00FA362E">
        <w:rPr>
          <w:szCs w:val="22"/>
          <w:lang w:val="sk-SK"/>
        </w:rPr>
        <w:fldChar w:fldCharType="begin"/>
      </w:r>
      <w:r w:rsidRPr="00FA362E">
        <w:rPr>
          <w:szCs w:val="22"/>
          <w:lang w:val="sk-SK"/>
        </w:rPr>
        <w:instrText xml:space="preserve"> REF _Ref510354721 \h </w:instrText>
      </w:r>
      <w:r w:rsidRPr="00FA362E">
        <w:rPr>
          <w:szCs w:val="22"/>
          <w:lang w:val="sk-SK"/>
        </w:rPr>
      </w:r>
      <w:r w:rsidRPr="00FA362E">
        <w:rPr>
          <w:szCs w:val="22"/>
          <w:lang w:val="sk-SK"/>
        </w:rPr>
        <w:fldChar w:fldCharType="separate"/>
      </w:r>
      <w:ins w:id="1935"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22</w:t>
        </w:r>
      </w:ins>
      <w:del w:id="1936"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22</w:delText>
        </w:r>
      </w:del>
      <w:r w:rsidRPr="00FA362E">
        <w:rPr>
          <w:szCs w:val="22"/>
          <w:lang w:val="sk-SK"/>
        </w:rPr>
        <w:fldChar w:fldCharType="end"/>
      </w:r>
      <w:commentRangeEnd w:id="1934"/>
      <w:r w:rsidR="00EE155D">
        <w:rPr>
          <w:rStyle w:val="CommentReference"/>
          <w:rFonts w:eastAsia="Times New Roman" w:cs="Times New Roman"/>
          <w:spacing w:val="0"/>
          <w:lang w:val="cs-CZ" w:eastAsia="cs-CZ" w:bidi="ar-SA"/>
        </w:rPr>
        <w:commentReference w:id="1934"/>
      </w:r>
      <w:r w:rsidRPr="00FA362E">
        <w:rPr>
          <w:szCs w:val="22"/>
          <w:lang w:val="sk-SK"/>
        </w:rPr>
        <w:t>.</w:t>
      </w:r>
      <w:bookmarkEnd w:id="1931"/>
    </w:p>
    <w:p w14:paraId="7D914210" w14:textId="6A2D35EB" w:rsidR="00CE547F" w:rsidRPr="00FA362E" w:rsidRDefault="00CE547F" w:rsidP="001B1926">
      <w:pPr>
        <w:overflowPunct/>
        <w:autoSpaceDE/>
        <w:autoSpaceDN/>
        <w:adjustRightInd/>
        <w:textAlignment w:val="auto"/>
        <w:rPr>
          <w:szCs w:val="22"/>
          <w:lang w:val="sk-SK"/>
        </w:rPr>
      </w:pPr>
      <w:r w:rsidRPr="00FA362E">
        <w:rPr>
          <w:lang w:val="sk-SK"/>
        </w:rPr>
        <w:br w:type="page"/>
      </w:r>
    </w:p>
    <w:p w14:paraId="495444DC" w14:textId="77777777" w:rsidR="00CE547F" w:rsidRPr="00FA362E" w:rsidRDefault="00CE547F" w:rsidP="00CE547F">
      <w:pPr>
        <w:pStyle w:val="Text"/>
        <w:ind w:firstLine="0"/>
        <w:rPr>
          <w:lang w:val="sk-SK"/>
        </w:rPr>
        <w:sectPr w:rsidR="00CE547F" w:rsidRPr="00FA362E">
          <w:pgSz w:w="11907" w:h="16840" w:code="9"/>
          <w:pgMar w:top="1418" w:right="1418" w:bottom="1418" w:left="1985" w:header="737" w:footer="737" w:gutter="0"/>
          <w:cols w:space="708"/>
          <w:noEndnote/>
          <w:titlePg/>
        </w:sectPr>
      </w:pPr>
    </w:p>
    <w:p w14:paraId="40E293C6" w14:textId="77777777" w:rsidR="00CE547F" w:rsidRPr="00FA362E" w:rsidRDefault="00CE547F" w:rsidP="00CE547F">
      <w:pPr>
        <w:pStyle w:val="Heading1"/>
        <w:rPr>
          <w:lang w:val="sk-SK"/>
        </w:rPr>
      </w:pPr>
      <w:bookmarkStart w:id="1937" w:name="_Toc386404220"/>
      <w:bookmarkStart w:id="1938" w:name="_Toc510268163"/>
      <w:bookmarkStart w:id="1939" w:name="_Toc516413253"/>
      <w:r w:rsidRPr="00FA362E">
        <w:rPr>
          <w:lang w:val="sk-SK"/>
        </w:rPr>
        <w:lastRenderedPageBreak/>
        <w:t>Záver</w:t>
      </w:r>
      <w:bookmarkEnd w:id="1937"/>
      <w:bookmarkEnd w:id="1938"/>
      <w:bookmarkEnd w:id="1939"/>
    </w:p>
    <w:p w14:paraId="11E70FF3" w14:textId="1A721A62" w:rsidR="000F6D81" w:rsidRDefault="00CE547F" w:rsidP="00CE547F">
      <w:pPr>
        <w:tabs>
          <w:tab w:val="left" w:pos="7140"/>
        </w:tabs>
        <w:rPr>
          <w:ins w:id="1940" w:author="Pavel Jurak" w:date="2018-05-31T15:54:00Z"/>
          <w:lang w:val="sk-SK"/>
        </w:rPr>
      </w:pPr>
      <w:r w:rsidRPr="00FA362E">
        <w:rPr>
          <w:lang w:val="sk-SK"/>
        </w:rPr>
        <w:t xml:space="preserve">Predložená práca prezentuje </w:t>
      </w:r>
      <w:ins w:id="1941" w:author="Pavel Jurak" w:date="2018-05-31T15:55:00Z">
        <w:r w:rsidR="000F6D81">
          <w:rPr>
            <w:lang w:val="sk-SK"/>
          </w:rPr>
          <w:t xml:space="preserve">nové metody </w:t>
        </w:r>
      </w:ins>
      <w:r w:rsidRPr="00FA362E">
        <w:rPr>
          <w:lang w:val="sk-SK"/>
        </w:rPr>
        <w:t>analýz</w:t>
      </w:r>
      <w:ins w:id="1942" w:author="Pavel Jurak" w:date="2018-05-31T15:55:00Z">
        <w:r w:rsidR="000F6D81">
          <w:rPr>
            <w:lang w:val="sk-SK"/>
          </w:rPr>
          <w:t>y</w:t>
        </w:r>
      </w:ins>
      <w:del w:id="1943" w:author="Pavel Jurak" w:date="2018-05-31T15:55:00Z">
        <w:r w:rsidRPr="00FA362E" w:rsidDel="000F6D81">
          <w:rPr>
            <w:lang w:val="sk-SK"/>
          </w:rPr>
          <w:delText>u</w:delText>
        </w:r>
      </w:del>
      <w:r w:rsidRPr="00FA362E">
        <w:rPr>
          <w:lang w:val="sk-SK"/>
        </w:rPr>
        <w:t xml:space="preserve"> vzájomných väzieb hemodymických parametrov</w:t>
      </w:r>
      <w:ins w:id="1944" w:author="Pavel Jurak" w:date="2018-05-31T15:56:00Z">
        <w:r w:rsidR="000F6D81">
          <w:rPr>
            <w:lang w:val="sk-SK"/>
          </w:rPr>
          <w:t xml:space="preserve"> a výpočt</w:t>
        </w:r>
      </w:ins>
      <w:ins w:id="1945" w:author="Pavel Jurak" w:date="2018-05-31T15:57:00Z">
        <w:r w:rsidR="00066DEF">
          <w:rPr>
            <w:lang w:val="sk-SK"/>
          </w:rPr>
          <w:t>u</w:t>
        </w:r>
      </w:ins>
      <w:ins w:id="1946" w:author="Pavel Jurak" w:date="2018-05-31T15:56:00Z">
        <w:r w:rsidR="000F6D81">
          <w:rPr>
            <w:lang w:val="sk-SK"/>
          </w:rPr>
          <w:t xml:space="preserve"> srdečního výdeje</w:t>
        </w:r>
      </w:ins>
      <w:ins w:id="1947" w:author="Pavel Jurak" w:date="2018-05-31T15:57:00Z">
        <w:r w:rsidR="00066DEF">
          <w:rPr>
            <w:lang w:val="sk-SK"/>
          </w:rPr>
          <w:t>.</w:t>
        </w:r>
      </w:ins>
      <w:ins w:id="1948" w:author="Langer, Peter" w:date="2018-06-12T08:27:00Z">
        <w:r w:rsidR="00652D6F">
          <w:rPr>
            <w:lang w:val="sk-SK"/>
          </w:rPr>
          <w:t xml:space="preserve"> </w:t>
        </w:r>
      </w:ins>
      <w:ins w:id="1949" w:author="Langer, Peter" w:date="2018-06-12T08:28:00Z">
        <w:r w:rsidR="00482D9A">
          <w:rPr>
            <w:lang w:val="sk-SK"/>
          </w:rPr>
          <w:t>Nové metódy sú</w:t>
        </w:r>
        <w:r w:rsidR="00482D9A">
          <w:rPr>
            <w:lang w:val="sk-SK"/>
          </w:rPr>
          <w:t xml:space="preserve"> cílené na přesnější stanovení srdečního výdeje a krevní cikulace neinvazivní cestou pomocí celotělopvé imedanční </w:t>
        </w:r>
        <w:commentRangeStart w:id="1950"/>
        <w:r w:rsidR="00482D9A">
          <w:rPr>
            <w:lang w:val="sk-SK"/>
          </w:rPr>
          <w:t>kardiografie</w:t>
        </w:r>
        <w:commentRangeEnd w:id="1950"/>
        <w:r w:rsidR="00482D9A">
          <w:rPr>
            <w:rStyle w:val="CommentReference"/>
          </w:rPr>
          <w:commentReference w:id="1950"/>
        </w:r>
        <w:r w:rsidR="00482D9A">
          <w:rPr>
            <w:lang w:val="sk-SK"/>
          </w:rPr>
          <w:t>.</w:t>
        </w:r>
      </w:ins>
      <w:ins w:id="1951" w:author="Pavel Jurak" w:date="2018-05-31T15:57:00Z">
        <w:r w:rsidR="00066DEF">
          <w:rPr>
            <w:lang w:val="sk-SK"/>
          </w:rPr>
          <w:t xml:space="preserve"> </w:t>
        </w:r>
      </w:ins>
      <w:ins w:id="1952" w:author="Langer, Peter" w:date="2018-06-12T08:28:00Z">
        <w:r w:rsidR="00482D9A">
          <w:rPr>
            <w:lang w:val="sk-SK"/>
          </w:rPr>
          <w:t xml:space="preserve">V práci sa </w:t>
        </w:r>
      </w:ins>
      <w:ins w:id="1953" w:author="Pavel Jurak" w:date="2018-05-31T15:57:00Z">
        <w:del w:id="1954" w:author="Langer, Peter" w:date="2018-06-12T08:28:00Z">
          <w:r w:rsidR="00066DEF" w:rsidDel="00482D9A">
            <w:rPr>
              <w:lang w:val="sk-SK"/>
            </w:rPr>
            <w:delText>V</w:delText>
          </w:r>
        </w:del>
      </w:ins>
      <w:ins w:id="1955" w:author="Langer, Peter" w:date="2018-06-12T08:28:00Z">
        <w:r w:rsidR="00482D9A">
          <w:rPr>
            <w:lang w:val="sk-SK"/>
          </w:rPr>
          <w:t>v</w:t>
        </w:r>
      </w:ins>
      <w:ins w:id="1956" w:author="Pavel Jurak" w:date="2018-05-31T15:57:00Z">
        <w:r w:rsidR="00066DEF">
          <w:rPr>
            <w:lang w:val="sk-SK"/>
          </w:rPr>
          <w:t>yužív</w:t>
        </w:r>
      </w:ins>
      <w:ins w:id="1957" w:author="Langer, Peter" w:date="2018-06-12T08:28:00Z">
        <w:r w:rsidR="00482D9A">
          <w:rPr>
            <w:lang w:val="sk-SK"/>
          </w:rPr>
          <w:t xml:space="preserve">a </w:t>
        </w:r>
      </w:ins>
      <w:ins w:id="1958" w:author="Pavel Jurak" w:date="2018-05-31T15:57:00Z">
        <w:del w:id="1959" w:author="Langer, Peter" w:date="2018-06-12T08:28:00Z">
          <w:r w:rsidR="00066DEF" w:rsidDel="00482D9A">
            <w:rPr>
              <w:lang w:val="sk-SK"/>
            </w:rPr>
            <w:delText>á</w:delText>
          </w:r>
        </w:del>
        <w:r w:rsidR="00066DEF">
          <w:rPr>
            <w:lang w:val="sk-SK"/>
          </w:rPr>
          <w:t xml:space="preserve"> </w:t>
        </w:r>
      </w:ins>
      <w:ins w:id="1960" w:author="Pavel Jurak" w:date="2018-05-31T15:58:00Z">
        <w:r w:rsidR="00066DEF">
          <w:rPr>
            <w:lang w:val="sk-SK"/>
          </w:rPr>
          <w:t>v</w:t>
        </w:r>
      </w:ins>
      <w:ins w:id="1961" w:author="Langer, Peter" w:date="2018-06-12T08:28:00Z">
        <w:r w:rsidR="00482D9A">
          <w:rPr>
            <w:lang w:val="sk-SK"/>
          </w:rPr>
          <w:t>ýni</w:t>
        </w:r>
      </w:ins>
      <w:ins w:id="1962" w:author="Pavel Jurak" w:date="2018-05-31T15:58:00Z">
        <w:del w:id="1963" w:author="Langer, Peter" w:date="2018-06-12T08:28:00Z">
          <w:r w:rsidR="00066DEF" w:rsidDel="00482D9A">
            <w:rPr>
              <w:lang w:val="sk-SK"/>
            </w:rPr>
            <w:delText>yjím</w:delText>
          </w:r>
        </w:del>
        <w:del w:id="1964" w:author="Langer, Peter" w:date="2018-06-12T08:29:00Z">
          <w:r w:rsidR="00066DEF" w:rsidDel="00482D9A">
            <w:rPr>
              <w:lang w:val="sk-SK"/>
            </w:rPr>
            <w:delText>e</w:delText>
          </w:r>
        </w:del>
      </w:ins>
      <w:ins w:id="1965" w:author="Langer, Peter" w:date="2018-06-12T08:29:00Z">
        <w:r w:rsidR="00482D9A">
          <w:rPr>
            <w:lang w:val="sk-SK"/>
          </w:rPr>
          <w:t>mo</w:t>
        </w:r>
      </w:ins>
      <w:ins w:id="1966" w:author="Pavel Jurak" w:date="2018-05-31T15:58:00Z">
        <w:r w:rsidR="00066DEF">
          <w:rPr>
            <w:lang w:val="sk-SK"/>
          </w:rPr>
          <w:t>čných</w:t>
        </w:r>
      </w:ins>
      <w:ins w:id="1967" w:author="Pavel Jurak" w:date="2018-05-31T15:57:00Z">
        <w:r w:rsidR="00066DEF">
          <w:rPr>
            <w:lang w:val="sk-SK"/>
          </w:rPr>
          <w:t xml:space="preserve"> d</w:t>
        </w:r>
      </w:ins>
      <w:ins w:id="1968" w:author="Langer, Peter" w:date="2018-06-12T08:29:00Z">
        <w:r w:rsidR="00482D9A">
          <w:rPr>
            <w:lang w:val="sk-SK"/>
          </w:rPr>
          <w:t>á</w:t>
        </w:r>
      </w:ins>
      <w:ins w:id="1969" w:author="Pavel Jurak" w:date="2018-05-31T15:57:00Z">
        <w:del w:id="1970" w:author="Langer, Peter" w:date="2018-06-12T08:29:00Z">
          <w:r w:rsidR="00066DEF" w:rsidDel="00482D9A">
            <w:rPr>
              <w:lang w:val="sk-SK"/>
            </w:rPr>
            <w:delText>a</w:delText>
          </w:r>
        </w:del>
        <w:r w:rsidR="00066DEF">
          <w:rPr>
            <w:lang w:val="sk-SK"/>
          </w:rPr>
          <w:t>t</w:t>
        </w:r>
      </w:ins>
      <w:ins w:id="1971" w:author="Pavel Jurak" w:date="2018-05-31T15:58:00Z">
        <w:r w:rsidR="00066DEF">
          <w:rPr>
            <w:lang w:val="sk-SK"/>
          </w:rPr>
          <w:t>ových s</w:t>
        </w:r>
        <w:del w:id="1972" w:author="Langer, Peter" w:date="2018-06-12T08:29:00Z">
          <w:r w:rsidR="00066DEF" w:rsidDel="00482D9A">
            <w:rPr>
              <w:lang w:val="sk-SK"/>
            </w:rPr>
            <w:delText>ou</w:delText>
          </w:r>
        </w:del>
      </w:ins>
      <w:ins w:id="1973" w:author="Langer, Peter" w:date="2018-06-12T08:29:00Z">
        <w:r w:rsidR="00482D9A">
          <w:rPr>
            <w:lang w:val="sk-SK"/>
          </w:rPr>
          <w:t>ú</w:t>
        </w:r>
      </w:ins>
      <w:ins w:id="1974" w:author="Pavel Jurak" w:date="2018-05-31T15:58:00Z">
        <w:r w:rsidR="00066DEF">
          <w:rPr>
            <w:lang w:val="sk-SK"/>
          </w:rPr>
          <w:t>bor</w:t>
        </w:r>
        <w:del w:id="1975" w:author="Langer, Peter" w:date="2018-06-12T08:29:00Z">
          <w:r w:rsidR="00066DEF" w:rsidDel="00482D9A">
            <w:rPr>
              <w:lang w:val="sk-SK"/>
            </w:rPr>
            <w:delText>ů</w:delText>
          </w:r>
        </w:del>
      </w:ins>
      <w:ins w:id="1976" w:author="Langer, Peter" w:date="2018-06-12T08:29:00Z">
        <w:r w:rsidR="00482D9A">
          <w:rPr>
            <w:lang w:val="sk-SK"/>
          </w:rPr>
          <w:t>ov</w:t>
        </w:r>
      </w:ins>
      <w:ins w:id="1977" w:author="Pavel Jurak" w:date="2018-05-31T15:57:00Z">
        <w:r w:rsidR="00066DEF">
          <w:rPr>
            <w:lang w:val="sk-SK"/>
          </w:rPr>
          <w:t>, kt</w:t>
        </w:r>
        <w:del w:id="1978" w:author="Langer, Peter" w:date="2018-06-12T08:29:00Z">
          <w:r w:rsidR="00066DEF" w:rsidDel="00482D9A">
            <w:rPr>
              <w:lang w:val="sk-SK"/>
            </w:rPr>
            <w:delText>e</w:delText>
          </w:r>
        </w:del>
      </w:ins>
      <w:ins w:id="1979" w:author="Langer, Peter" w:date="2018-06-12T08:29:00Z">
        <w:r w:rsidR="00482D9A">
          <w:rPr>
            <w:lang w:val="sk-SK"/>
          </w:rPr>
          <w:t>o</w:t>
        </w:r>
      </w:ins>
      <w:ins w:id="1980" w:author="Pavel Jurak" w:date="2018-05-31T15:57:00Z">
        <w:r w:rsidR="00066DEF">
          <w:rPr>
            <w:lang w:val="sk-SK"/>
          </w:rPr>
          <w:t>ré zahr</w:t>
        </w:r>
      </w:ins>
      <w:ins w:id="1981" w:author="Langer, Peter" w:date="2018-06-12T08:29:00Z">
        <w:r w:rsidR="00482D9A">
          <w:rPr>
            <w:lang w:val="sk-SK"/>
          </w:rPr>
          <w:t>ň</w:t>
        </w:r>
      </w:ins>
      <w:ins w:id="1982" w:author="Pavel Jurak" w:date="2018-05-31T15:57:00Z">
        <w:del w:id="1983" w:author="Langer, Peter" w:date="2018-06-12T08:29:00Z">
          <w:r w:rsidR="00066DEF" w:rsidDel="00482D9A">
            <w:rPr>
              <w:lang w:val="sk-SK"/>
            </w:rPr>
            <w:delText>n</w:delText>
          </w:r>
        </w:del>
        <w:r w:rsidR="00066DEF">
          <w:rPr>
            <w:lang w:val="sk-SK"/>
          </w:rPr>
          <w:t>uj</w:t>
        </w:r>
        <w:del w:id="1984" w:author="Langer, Peter" w:date="2018-06-12T08:29:00Z">
          <w:r w:rsidR="00066DEF" w:rsidDel="00482D9A">
            <w:rPr>
              <w:lang w:val="sk-SK"/>
            </w:rPr>
            <w:delText>í</w:delText>
          </w:r>
        </w:del>
      </w:ins>
      <w:ins w:id="1985" w:author="Langer, Peter" w:date="2018-06-12T08:29:00Z">
        <w:r w:rsidR="00482D9A">
          <w:rPr>
            <w:lang w:val="sk-SK"/>
          </w:rPr>
          <w:t>ú</w:t>
        </w:r>
      </w:ins>
      <w:ins w:id="1986" w:author="Pavel Jurak" w:date="2018-05-31T15:57:00Z">
        <w:r w:rsidR="00066DEF">
          <w:rPr>
            <w:lang w:val="sk-SK"/>
          </w:rPr>
          <w:t xml:space="preserve"> </w:t>
        </w:r>
      </w:ins>
      <w:ins w:id="1987" w:author="Pavel Jurak" w:date="2018-05-31T15:58:00Z">
        <w:r w:rsidR="00066DEF">
          <w:rPr>
            <w:lang w:val="sk-SK"/>
          </w:rPr>
          <w:t>s</w:t>
        </w:r>
        <w:del w:id="1988" w:author="Langer, Peter" w:date="2018-06-12T08:29:00Z">
          <w:r w:rsidR="00066DEF" w:rsidDel="00482D9A">
            <w:rPr>
              <w:lang w:val="sk-SK"/>
            </w:rPr>
            <w:delText>ou</w:delText>
          </w:r>
        </w:del>
      </w:ins>
      <w:ins w:id="1989" w:author="Langer, Peter" w:date="2018-06-12T08:29:00Z">
        <w:r w:rsidR="00482D9A">
          <w:rPr>
            <w:lang w:val="sk-SK"/>
          </w:rPr>
          <w:t>ú</w:t>
        </w:r>
      </w:ins>
      <w:ins w:id="1990" w:author="Pavel Jurak" w:date="2018-05-31T15:58:00Z">
        <w:r w:rsidR="00066DEF">
          <w:rPr>
            <w:lang w:val="sk-SK"/>
          </w:rPr>
          <w:t xml:space="preserve">časné </w:t>
        </w:r>
        <w:del w:id="1991" w:author="Langer, Peter" w:date="2018-06-12T08:29:00Z">
          <w:r w:rsidR="00066DEF" w:rsidDel="00482D9A">
            <w:rPr>
              <w:lang w:val="sk-SK"/>
            </w:rPr>
            <w:delText>měření</w:delText>
          </w:r>
        </w:del>
      </w:ins>
      <w:ins w:id="1992" w:author="Langer, Peter" w:date="2018-06-12T08:29:00Z">
        <w:r w:rsidR="00482D9A">
          <w:rPr>
            <w:lang w:val="sk-SK"/>
          </w:rPr>
          <w:t>meranie</w:t>
        </w:r>
      </w:ins>
      <w:ins w:id="1993" w:author="Pavel Jurak" w:date="2018-05-31T15:58:00Z">
        <w:r w:rsidR="00066DEF">
          <w:rPr>
            <w:lang w:val="sk-SK"/>
          </w:rPr>
          <w:t xml:space="preserve"> 12-</w:t>
        </w:r>
      </w:ins>
      <w:ins w:id="1994" w:author="Langer, Peter" w:date="2018-06-12T08:29:00Z">
        <w:r w:rsidR="00482D9A">
          <w:rPr>
            <w:lang w:val="sk-SK"/>
          </w:rPr>
          <w:t>z</w:t>
        </w:r>
      </w:ins>
      <w:ins w:id="1995" w:author="Pavel Jurak" w:date="2018-05-31T15:58:00Z">
        <w:del w:id="1996" w:author="Langer, Peter" w:date="2018-06-12T08:29:00Z">
          <w:r w:rsidR="00066DEF" w:rsidDel="00482D9A">
            <w:rPr>
              <w:lang w:val="sk-SK"/>
            </w:rPr>
            <w:delText>s</w:delText>
          </w:r>
        </w:del>
        <w:r w:rsidR="00066DEF">
          <w:rPr>
            <w:lang w:val="sk-SK"/>
          </w:rPr>
          <w:t>vodové</w:t>
        </w:r>
      </w:ins>
      <w:ins w:id="1997" w:author="Pavel Jurak" w:date="2018-05-31T15:59:00Z">
        <w:r w:rsidR="00066DEF">
          <w:rPr>
            <w:lang w:val="sk-SK"/>
          </w:rPr>
          <w:t>ho</w:t>
        </w:r>
      </w:ins>
      <w:ins w:id="1998" w:author="Pavel Jurak" w:date="2018-05-31T15:58:00Z">
        <w:r w:rsidR="00066DEF">
          <w:rPr>
            <w:lang w:val="sk-SK"/>
          </w:rPr>
          <w:t xml:space="preserve"> </w:t>
        </w:r>
      </w:ins>
      <w:ins w:id="1999" w:author="Pavel Jurak" w:date="2018-05-31T15:57:00Z">
        <w:r w:rsidR="00066DEF">
          <w:rPr>
            <w:lang w:val="sk-SK"/>
          </w:rPr>
          <w:t xml:space="preserve">EKG, </w:t>
        </w:r>
        <w:del w:id="2000" w:author="Langer, Peter" w:date="2018-06-12T08:29:00Z">
          <w:r w:rsidR="00066DEF" w:rsidDel="00482D9A">
            <w:rPr>
              <w:lang w:val="sk-SK"/>
            </w:rPr>
            <w:delText>srdedční</w:delText>
          </w:r>
        </w:del>
      </w:ins>
      <w:ins w:id="2001" w:author="Pavel Jurak" w:date="2018-05-31T15:59:00Z">
        <w:del w:id="2002" w:author="Langer, Peter" w:date="2018-06-12T08:29:00Z">
          <w:r w:rsidR="00066DEF" w:rsidDel="00482D9A">
            <w:rPr>
              <w:lang w:val="sk-SK"/>
            </w:rPr>
            <w:delText>ch</w:delText>
          </w:r>
        </w:del>
      </w:ins>
      <w:ins w:id="2003" w:author="Langer, Peter" w:date="2018-06-12T08:29:00Z">
        <w:r w:rsidR="00482D9A">
          <w:rPr>
            <w:lang w:val="sk-SK"/>
          </w:rPr>
          <w:t>srdcových</w:t>
        </w:r>
      </w:ins>
      <w:ins w:id="2004" w:author="Pavel Jurak" w:date="2018-05-31T15:57:00Z">
        <w:r w:rsidR="00066DEF">
          <w:rPr>
            <w:lang w:val="sk-SK"/>
          </w:rPr>
          <w:t xml:space="preserve"> zvuk</w:t>
        </w:r>
      </w:ins>
      <w:ins w:id="2005" w:author="Langer, Peter" w:date="2018-06-12T08:29:00Z">
        <w:r w:rsidR="00482D9A">
          <w:rPr>
            <w:lang w:val="sk-SK"/>
          </w:rPr>
          <w:t>ov</w:t>
        </w:r>
      </w:ins>
      <w:ins w:id="2006" w:author="Pavel Jurak" w:date="2018-05-31T15:59:00Z">
        <w:del w:id="2007" w:author="Langer, Peter" w:date="2018-06-12T08:29:00Z">
          <w:r w:rsidR="00066DEF" w:rsidDel="00482D9A">
            <w:rPr>
              <w:lang w:val="sk-SK"/>
            </w:rPr>
            <w:delText>ů</w:delText>
          </w:r>
        </w:del>
      </w:ins>
      <w:ins w:id="2008" w:author="Peto" w:date="2018-06-11T20:00:00Z">
        <w:r w:rsidR="0099448B">
          <w:rPr>
            <w:lang w:val="sk-SK"/>
          </w:rPr>
          <w:t xml:space="preserve">, </w:t>
        </w:r>
      </w:ins>
      <w:ins w:id="2009" w:author="Peto" w:date="2018-06-11T20:01:00Z">
        <w:r w:rsidR="0099448B">
          <w:rPr>
            <w:lang w:val="en-US"/>
          </w:rPr>
          <w:t>arte</w:t>
        </w:r>
        <w:r w:rsidR="0099448B">
          <w:rPr>
            <w:lang w:val="sk-SK"/>
          </w:rPr>
          <w:t>riálneho krvného tlaku</w:t>
        </w:r>
      </w:ins>
      <w:ins w:id="2010" w:author="Pavel Jurak" w:date="2018-05-31T15:57:00Z">
        <w:r w:rsidR="00066DEF">
          <w:rPr>
            <w:lang w:val="sk-SK"/>
          </w:rPr>
          <w:t xml:space="preserve"> a</w:t>
        </w:r>
      </w:ins>
      <w:ins w:id="2011" w:author="Pavel Jurak" w:date="2018-05-31T15:59:00Z">
        <w:r w:rsidR="00066DEF">
          <w:rPr>
            <w:lang w:val="sk-SK"/>
          </w:rPr>
          <w:t> </w:t>
        </w:r>
      </w:ins>
      <w:ins w:id="2012" w:author="Pavel Jurak" w:date="2018-05-31T15:57:00Z">
        <w:r w:rsidR="00066DEF">
          <w:rPr>
            <w:lang w:val="sk-SK"/>
          </w:rPr>
          <w:t>celot</w:t>
        </w:r>
      </w:ins>
      <w:ins w:id="2013" w:author="Langer, Peter" w:date="2018-06-12T08:29:00Z">
        <w:r w:rsidR="00482D9A">
          <w:rPr>
            <w:lang w:val="sk-SK"/>
          </w:rPr>
          <w:t>e</w:t>
        </w:r>
      </w:ins>
      <w:ins w:id="2014" w:author="Pavel Jurak" w:date="2018-05-31T15:57:00Z">
        <w:del w:id="2015" w:author="Langer, Peter" w:date="2018-06-12T08:29:00Z">
          <w:r w:rsidR="00066DEF" w:rsidDel="00482D9A">
            <w:rPr>
              <w:lang w:val="sk-SK"/>
            </w:rPr>
            <w:delText>ě</w:delText>
          </w:r>
        </w:del>
        <w:r w:rsidR="00066DEF">
          <w:rPr>
            <w:lang w:val="sk-SK"/>
          </w:rPr>
          <w:t>lov</w:t>
        </w:r>
      </w:ins>
      <w:ins w:id="2016" w:author="Langer, Peter" w:date="2018-06-12T08:29:00Z">
        <w:r w:rsidR="00482D9A">
          <w:rPr>
            <w:lang w:val="sk-SK"/>
          </w:rPr>
          <w:t>ej</w:t>
        </w:r>
      </w:ins>
      <w:ins w:id="2017" w:author="Pavel Jurak" w:date="2018-05-31T15:59:00Z">
        <w:del w:id="2018" w:author="Langer, Peter" w:date="2018-06-12T08:29:00Z">
          <w:r w:rsidR="00066DEF" w:rsidDel="00482D9A">
            <w:rPr>
              <w:lang w:val="sk-SK"/>
            </w:rPr>
            <w:delText>é</w:delText>
          </w:r>
        </w:del>
        <w:r w:rsidR="00066DEF">
          <w:rPr>
            <w:lang w:val="sk-SK"/>
          </w:rPr>
          <w:t xml:space="preserve"> </w:t>
        </w:r>
      </w:ins>
      <w:ins w:id="2019" w:author="Pavel Jurak" w:date="2018-05-31T15:57:00Z">
        <w:r w:rsidR="00066DEF">
          <w:rPr>
            <w:lang w:val="sk-SK"/>
          </w:rPr>
          <w:t xml:space="preserve"> boimpeda</w:t>
        </w:r>
      </w:ins>
      <w:ins w:id="2020" w:author="Pavel Jurak" w:date="2018-05-31T15:59:00Z">
        <w:r w:rsidR="00066DEF">
          <w:rPr>
            <w:lang w:val="sk-SK"/>
          </w:rPr>
          <w:t>nce</w:t>
        </w:r>
      </w:ins>
      <w:ins w:id="2021" w:author="Peto" w:date="2018-06-11T21:06:00Z">
        <w:r w:rsidR="009F41FA">
          <w:rPr>
            <w:lang w:val="sk-SK"/>
          </w:rPr>
          <w:t>. Analyzovené sú dve skupiny ľudí – zdraví dobrovoľníci a</w:t>
        </w:r>
      </w:ins>
      <w:ins w:id="2022" w:author="Peto" w:date="2018-06-11T21:07:00Z">
        <w:r w:rsidR="009F41FA">
          <w:rPr>
            <w:lang w:val="sk-SK"/>
          </w:rPr>
          <w:t> </w:t>
        </w:r>
      </w:ins>
      <w:ins w:id="2023" w:author="Peto" w:date="2018-06-11T21:06:00Z">
        <w:r w:rsidR="009F41FA">
          <w:rPr>
            <w:lang w:val="sk-SK"/>
          </w:rPr>
          <w:t xml:space="preserve">pacienti </w:t>
        </w:r>
      </w:ins>
      <w:ins w:id="2024" w:author="Peto" w:date="2018-06-11T21:07:00Z">
        <w:r w:rsidR="009F41FA">
          <w:rPr>
            <w:lang w:val="sk-SK"/>
          </w:rPr>
          <w:t>po transplantácií srdca</w:t>
        </w:r>
      </w:ins>
      <w:ins w:id="2025" w:author="Peto" w:date="2018-06-11T21:08:00Z">
        <w:r w:rsidR="009F41FA">
          <w:rPr>
            <w:lang w:val="sk-SK"/>
          </w:rPr>
          <w:t>. P</w:t>
        </w:r>
      </w:ins>
      <w:ins w:id="2026" w:author="Peto" w:date="2018-06-11T21:07:00Z">
        <w:r w:rsidR="009F41FA">
          <w:rPr>
            <w:lang w:val="sk-SK"/>
          </w:rPr>
          <w:t xml:space="preserve">ri </w:t>
        </w:r>
      </w:ins>
      <w:ins w:id="2027" w:author="Peto" w:date="2018-06-11T21:08:00Z">
        <w:r w:rsidR="009F41FA">
          <w:rPr>
            <w:lang w:val="sk-SK"/>
          </w:rPr>
          <w:t>druhej skupine</w:t>
        </w:r>
      </w:ins>
      <w:ins w:id="2028" w:author="Peto" w:date="2018-06-11T21:07:00Z">
        <w:r w:rsidR="009F41FA">
          <w:rPr>
            <w:lang w:val="sk-SK"/>
          </w:rPr>
          <w:t xml:space="preserve"> bol navyše</w:t>
        </w:r>
      </w:ins>
      <w:ins w:id="2029" w:author="Pavel Jurak" w:date="2018-05-31T15:59:00Z">
        <w:del w:id="2030" w:author="Peto" w:date="2018-06-11T21:06:00Z">
          <w:r w:rsidR="00066DEF" w:rsidDel="009F41FA">
            <w:rPr>
              <w:lang w:val="sk-SK"/>
            </w:rPr>
            <w:delText xml:space="preserve"> </w:delText>
          </w:r>
        </w:del>
      </w:ins>
      <w:ins w:id="2031" w:author="Pavel Jurak" w:date="2018-05-31T15:57:00Z">
        <w:del w:id="2032" w:author="Peto" w:date="2018-06-11T21:06:00Z">
          <w:r w:rsidR="00066DEF" w:rsidDel="009F41FA">
            <w:rPr>
              <w:lang w:val="sk-SK"/>
            </w:rPr>
            <w:delText xml:space="preserve"> </w:delText>
          </w:r>
        </w:del>
      </w:ins>
      <w:del w:id="2033" w:author="Pavel Jurak" w:date="2018-05-31T15:56:00Z">
        <w:r w:rsidRPr="00FA362E" w:rsidDel="000F6D81">
          <w:rPr>
            <w:lang w:val="sk-SK"/>
          </w:rPr>
          <w:delText xml:space="preserve"> </w:delText>
        </w:r>
      </w:del>
      <w:del w:id="2034" w:author="Pavel Jurak" w:date="2018-05-31T15:58:00Z">
        <w:r w:rsidRPr="00FA362E" w:rsidDel="00066DEF">
          <w:rPr>
            <w:lang w:val="sk-SK"/>
          </w:rPr>
          <w:delText>s </w:delText>
        </w:r>
      </w:del>
      <w:del w:id="2035" w:author="Pavel Jurak" w:date="2018-05-31T15:56:00Z">
        <w:r w:rsidRPr="00FA362E" w:rsidDel="000F6D81">
          <w:rPr>
            <w:lang w:val="sk-SK"/>
          </w:rPr>
          <w:delText>dorazom na</w:delText>
        </w:r>
      </w:del>
      <w:del w:id="2036" w:author="Pavel Jurak" w:date="2018-05-31T15:58:00Z">
        <w:r w:rsidRPr="00FA362E" w:rsidDel="00066DEF">
          <w:rPr>
            <w:lang w:val="sk-SK"/>
          </w:rPr>
          <w:delText xml:space="preserve"> bioimpedančné parametre používané na výpočet srdečného výdaja.</w:delText>
        </w:r>
      </w:del>
      <w:del w:id="2037" w:author="Peto" w:date="2018-06-11T21:05:00Z">
        <w:r w:rsidRPr="00FA362E" w:rsidDel="009F41FA">
          <w:rPr>
            <w:lang w:val="sk-SK"/>
          </w:rPr>
          <w:delText xml:space="preserve"> </w:delText>
        </w:r>
      </w:del>
      <w:ins w:id="2038" w:author="Peto" w:date="2018-06-11T21:07:00Z">
        <w:r w:rsidR="009F41FA">
          <w:rPr>
            <w:lang w:val="sk-SK"/>
          </w:rPr>
          <w:t xml:space="preserve"> kontinuálne meraný srdečný výdaj echokadriografiou a termodilúciou.</w:t>
        </w:r>
      </w:ins>
    </w:p>
    <w:p w14:paraId="5571E263" w14:textId="77777777" w:rsidR="000F6D81" w:rsidRDefault="000F6D81" w:rsidP="00CE547F">
      <w:pPr>
        <w:tabs>
          <w:tab w:val="left" w:pos="7140"/>
        </w:tabs>
        <w:rPr>
          <w:ins w:id="2039" w:author="Pavel Jurak" w:date="2018-05-31T15:54:00Z"/>
          <w:lang w:val="sk-SK"/>
        </w:rPr>
      </w:pPr>
    </w:p>
    <w:p w14:paraId="669C602B" w14:textId="5A4E1300" w:rsidR="00EA0DE4" w:rsidRDefault="00CE547F" w:rsidP="00CE547F">
      <w:pPr>
        <w:tabs>
          <w:tab w:val="left" w:pos="7140"/>
        </w:tabs>
        <w:rPr>
          <w:ins w:id="2040" w:author="Pavel Jurak" w:date="2018-05-31T15:54:00Z"/>
          <w:lang w:val="sk-SK"/>
        </w:rPr>
      </w:pPr>
      <w:commentRangeStart w:id="2041"/>
      <w:r w:rsidRPr="00FA362E">
        <w:rPr>
          <w:lang w:val="sk-SK"/>
        </w:rPr>
        <w:t xml:space="preserve">V súčasnosti nie je v literatúre zhoda na fyziologickom pôvode bioimpedančných parametroch. </w:t>
      </w:r>
      <w:del w:id="2042" w:author="Peto" w:date="2018-06-11T21:10:00Z">
        <w:r w:rsidRPr="00FA362E" w:rsidDel="00E1719B">
          <w:rPr>
            <w:lang w:val="sk-SK"/>
          </w:rPr>
          <w:delText xml:space="preserve">Nedostatok informácií o pôvode bioimpedančných parametrov má za následok používanie nepresných modelov na výpočet SV z bioimpedancie. V súčasnosti sa na výpočet SV používa model zahrňujúci iba tok krvi do periférií, čo je len jedna čast z 2-prvkového Windkesselovho modelu </w:delText>
        </w:r>
        <w:r w:rsidRPr="00FA362E" w:rsidDel="00E1719B">
          <w:rPr>
            <w:lang w:val="sk-SK"/>
          </w:rPr>
          <w:fldChar w:fldCharType="begin"/>
        </w:r>
        <w:r w:rsidR="00AD692D" w:rsidDel="00E1719B">
          <w:rPr>
            <w:lang w:val="sk-SK"/>
          </w:rPr>
          <w:del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delInstrText>
        </w:r>
        <w:r w:rsidRPr="00FA362E" w:rsidDel="00E1719B">
          <w:rPr>
            <w:lang w:val="sk-SK"/>
          </w:rPr>
          <w:fldChar w:fldCharType="separate"/>
        </w:r>
        <w:r w:rsidR="00AD692D" w:rsidRPr="00AD692D" w:rsidDel="00E1719B">
          <w:rPr>
            <w:noProof/>
            <w:vertAlign w:val="superscript"/>
            <w:lang w:val="sk-SK"/>
          </w:rPr>
          <w:delText>3</w:delText>
        </w:r>
        <w:r w:rsidRPr="00FA362E" w:rsidDel="00E1719B">
          <w:rPr>
            <w:lang w:val="sk-SK"/>
          </w:rPr>
          <w:fldChar w:fldCharType="end"/>
        </w:r>
        <w:r w:rsidRPr="00FA362E" w:rsidDel="00E1719B">
          <w:rPr>
            <w:lang w:val="sk-SK"/>
          </w:rPr>
          <w:delText xml:space="preserve">. Kapacitná časť chýba a zložitejšie modely ako 3 a 4-dielne Windkesselove modely pre bioimpedanciu ešte nie sú definované. </w:delText>
        </w:r>
      </w:del>
      <w:r w:rsidRPr="00FA362E">
        <w:rPr>
          <w:lang w:val="sk-SK"/>
        </w:rPr>
        <w:t xml:space="preserve">Pri porovnaní SV počítaných bioimpedančnými monitormi sa preto často objavuje slabá zhoda s paralelne meraným SV pomocou echokardiografie alebo MRI a to buď v absolútnych hodnotách </w:t>
      </w:r>
      <w:r w:rsidR="00882926">
        <w:rPr>
          <w:lang w:val="sk-SK"/>
        </w:rPr>
        <w:fldChar w:fldCharType="begin"/>
      </w:r>
      <w:r w:rsidR="00AD692D">
        <w:rPr>
          <w:lang w:val="sk-SK"/>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fraction&lt;/IDText&gt;&lt;DisplayText&gt;&lt;style face="superscript"&gt;79&lt;/style&gt;&lt;/DisplayText&gt;&lt;record&gt;&lt;titles&gt;&lt;title&gt;The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00882926">
        <w:rPr>
          <w:lang w:val="sk-SK"/>
        </w:rPr>
        <w:fldChar w:fldCharType="separate"/>
      </w:r>
      <w:r w:rsidR="00AD692D" w:rsidRPr="00AD692D">
        <w:rPr>
          <w:noProof/>
          <w:vertAlign w:val="superscript"/>
          <w:lang w:val="sk-SK"/>
        </w:rPr>
        <w:t>79</w:t>
      </w:r>
      <w:r w:rsidR="00882926">
        <w:rPr>
          <w:lang w:val="sk-SK"/>
        </w:rPr>
        <w:fldChar w:fldCharType="end"/>
      </w:r>
      <w:r w:rsidR="00882926">
        <w:rPr>
          <w:lang w:val="sk-SK"/>
        </w:rPr>
        <w:t>,</w:t>
      </w:r>
      <w:r w:rsidRPr="00FA362E">
        <w:rPr>
          <w:lang w:val="sk-SK"/>
        </w:rPr>
        <w:t xml:space="preserve"> alebo aj relatívnych hodnotách</w:t>
      </w:r>
      <w:r w:rsidRPr="00FA362E">
        <w:rPr>
          <w:noProof/>
          <w:lang w:val="sk-SK"/>
        </w:rPr>
        <w:t xml:space="preserve"> </w:t>
      </w:r>
      <w:r w:rsidRPr="00FA362E">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YXRlIGZvcm1hdD0idXRjIj4xNTIyMjI4MjYwPC9hZGRlZC1kYXRlPjxyZWYtdHlwZSBuYW1lPSJK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bnVtYmVyPjY3PC9yZWMtbnVtYmVyPjxsYXN0LXVwZGF0ZWQtZGF0ZSBmb3JtYXQ9InV0YyI+MTUy
MjIyODI2MDwvbGFzdC11cGRhdGVkLWRhdGU+PGFjY2Vzc2lvbi1udW0+V09TOjAwMDQwOTI2NDkw
MDAxMDwvYWNjZXNzaW9uLW51bT48ZWxlY3Ryb25pYy1yZXNvdXJjZS1udW0+MTAuNDAzNy9hamNj
MjAxNzQ4ODwvZWxlY3Ryb25pYy1yZXNvdXJjZS1udW0+PHZvbHVtZT4yNjwvdm9sdW1lPjwvcmVj
b3JkPjwvQ2l0ZT48L0VuZE5vdGU+
</w:fldData>
        </w:fldChar>
      </w:r>
      <w:r w:rsidR="00AD692D">
        <w:rPr>
          <w:noProof/>
          <w:lang w:val="sk-SK"/>
        </w:rPr>
        <w:instrText xml:space="preserve"> ADDIN EN.CITE </w:instrText>
      </w:r>
      <w:r w:rsidR="00AD692D">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YXRlIGZvcm1hdD0idXRjIj4xNTIyMjI4MjYwPC9hZGRlZC1kYXRlPjxyZWYtdHlwZSBuYW1lPSJK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bnVtYmVyPjY3PC9yZWMtbnVtYmVyPjxsYXN0LXVwZGF0ZWQtZGF0ZSBmb3JtYXQ9InV0YyI+MTUy
MjIyODI2MDwvbGFzdC11cGRhdGVkLWRhdGU+PGFjY2Vzc2lvbi1udW0+V09TOjAwMDQwOTI2NDkw
MDAxMDwvYWNjZXNzaW9uLW51bT48ZWxlY3Ryb25pYy1yZXNvdXJjZS1udW0+MTAuNDAzNy9hamNj
MjAxNzQ4ODwvZWxlY3Ryb25pYy1yZXNvdXJjZS1udW0+PHZvbHVtZT4yNjwvdm9sdW1lPjwvcmVj
b3JkPjwvQ2l0ZT48L0VuZE5vdGU+
</w:fldData>
        </w:fldChar>
      </w:r>
      <w:r w:rsidR="00AD692D">
        <w:rPr>
          <w:noProof/>
          <w:lang w:val="sk-SK"/>
        </w:rPr>
        <w:instrText xml:space="preserve"> ADDIN EN.CITE.DATA </w:instrText>
      </w:r>
      <w:r w:rsidR="00AD692D">
        <w:rPr>
          <w:noProof/>
          <w:lang w:val="sk-SK"/>
        </w:rPr>
      </w:r>
      <w:r w:rsidR="00AD692D">
        <w:rPr>
          <w:noProof/>
          <w:lang w:val="sk-SK"/>
        </w:rPr>
        <w:fldChar w:fldCharType="end"/>
      </w:r>
      <w:r w:rsidRPr="00FA362E">
        <w:rPr>
          <w:noProof/>
          <w:lang w:val="sk-SK"/>
        </w:rPr>
      </w:r>
      <w:r w:rsidRPr="00FA362E">
        <w:rPr>
          <w:noProof/>
          <w:lang w:val="sk-SK"/>
        </w:rPr>
        <w:fldChar w:fldCharType="separate"/>
      </w:r>
      <w:r w:rsidR="00AD692D" w:rsidRPr="00AD692D">
        <w:rPr>
          <w:noProof/>
          <w:vertAlign w:val="superscript"/>
          <w:lang w:val="sk-SK"/>
        </w:rPr>
        <w:t>5</w:t>
      </w:r>
      <w:r w:rsidRPr="00FA362E">
        <w:rPr>
          <w:noProof/>
          <w:lang w:val="sk-SK"/>
        </w:rPr>
        <w:fldChar w:fldCharType="end"/>
      </w:r>
      <w:r w:rsidRPr="00FA362E">
        <w:rPr>
          <w:lang w:val="sk-SK"/>
        </w:rPr>
        <w:t xml:space="preserve">. </w:t>
      </w:r>
      <w:commentRangeEnd w:id="2041"/>
      <w:r w:rsidR="00066DEF">
        <w:rPr>
          <w:rStyle w:val="CommentReference"/>
        </w:rPr>
        <w:commentReference w:id="2041"/>
      </w:r>
      <w:ins w:id="2043" w:author="Peto" w:date="2018-06-11T21:21:00Z">
        <w:r w:rsidR="00C34196">
          <w:rPr>
            <w:lang w:val="sk-SK"/>
          </w:rPr>
          <w:t>Táto práca prináša nov</w:t>
        </w:r>
      </w:ins>
      <w:ins w:id="2044" w:author="Peto" w:date="2018-06-11T21:22:00Z">
        <w:r w:rsidR="00C34196">
          <w:rPr>
            <w:lang w:val="sk-SK"/>
          </w:rPr>
          <w:t>é informácie o</w:t>
        </w:r>
        <w:del w:id="2045" w:author="Langer, Peter" w:date="2018-06-12T08:05:00Z">
          <w:r w:rsidR="00C34196" w:rsidDel="0080378C">
            <w:rPr>
              <w:lang w:val="sk-SK"/>
            </w:rPr>
            <w:delText xml:space="preserve"> </w:delText>
          </w:r>
        </w:del>
      </w:ins>
      <w:ins w:id="2046" w:author="Langer, Peter" w:date="2018-06-12T08:05:00Z">
        <w:r w:rsidR="0080378C">
          <w:rPr>
            <w:lang w:val="sk-SK"/>
          </w:rPr>
          <w:t xml:space="preserve"> vzájomých väzbách </w:t>
        </w:r>
      </w:ins>
      <w:ins w:id="2047" w:author="Langer, Peter" w:date="2018-06-12T08:07:00Z">
        <w:r w:rsidR="00FB18CB">
          <w:rPr>
            <w:lang w:val="sk-SK"/>
          </w:rPr>
          <w:t xml:space="preserve">hemodynamických </w:t>
        </w:r>
      </w:ins>
      <w:ins w:id="2048" w:author="Langer, Peter" w:date="2018-06-12T08:06:00Z">
        <w:r w:rsidR="00FB18CB">
          <w:rPr>
            <w:lang w:val="sk-SK"/>
          </w:rPr>
          <w:t>parametrov</w:t>
        </w:r>
      </w:ins>
      <w:ins w:id="2049" w:author="Langer, Peter" w:date="2018-06-12T08:08:00Z">
        <w:r w:rsidR="00FB18CB">
          <w:rPr>
            <w:lang w:val="sk-SK"/>
          </w:rPr>
          <w:t>. Tieto informácie možu pomocť pri lepšom pochopení fyziologického povodu bioimpedančných parametrov a možu pomocť pri návrhu presnejších modelov na výpočet srdcov</w:t>
        </w:r>
      </w:ins>
      <w:ins w:id="2050" w:author="Langer, Peter" w:date="2018-06-12T08:09:00Z">
        <w:r w:rsidR="00FB18CB">
          <w:rPr>
            <w:lang w:val="sk-SK"/>
          </w:rPr>
          <w:t>ého výdaja.</w:t>
        </w:r>
      </w:ins>
    </w:p>
    <w:p w14:paraId="1CBB05FA" w14:textId="7240F1F6" w:rsidR="000F6D81" w:rsidRDefault="000F6D81" w:rsidP="00CE547F">
      <w:pPr>
        <w:tabs>
          <w:tab w:val="left" w:pos="7140"/>
        </w:tabs>
        <w:rPr>
          <w:ins w:id="2051" w:author="Pavel Jurak" w:date="2018-05-31T16:00:00Z"/>
          <w:lang w:val="sk-SK"/>
        </w:rPr>
      </w:pPr>
    </w:p>
    <w:p w14:paraId="408F6E2B" w14:textId="6D5DD58C" w:rsidR="00066DEF" w:rsidRPr="00066DEF" w:rsidRDefault="00066DEF" w:rsidP="00CE547F">
      <w:pPr>
        <w:tabs>
          <w:tab w:val="left" w:pos="7140"/>
        </w:tabs>
        <w:rPr>
          <w:ins w:id="2052" w:author="Pavel Jurak" w:date="2018-05-31T11:58:00Z"/>
          <w:b/>
          <w:lang w:val="sk-SK"/>
          <w:rPrChange w:id="2053" w:author="Pavel Jurak" w:date="2018-05-31T16:01:00Z">
            <w:rPr>
              <w:ins w:id="2054" w:author="Pavel Jurak" w:date="2018-05-31T11:58:00Z"/>
              <w:lang w:val="sk-SK"/>
            </w:rPr>
          </w:rPrChange>
        </w:rPr>
      </w:pPr>
      <w:ins w:id="2055" w:author="Pavel Jurak" w:date="2018-05-31T16:00:00Z">
        <w:r w:rsidRPr="00066DEF">
          <w:rPr>
            <w:b/>
            <w:lang w:val="sk-SK"/>
            <w:rPrChange w:id="2056" w:author="Pavel Jurak" w:date="2018-05-31T16:01:00Z">
              <w:rPr>
                <w:lang w:val="sk-SK"/>
              </w:rPr>
            </w:rPrChange>
          </w:rPr>
          <w:t>Přínosy a dílčí závěry dizertační práce:</w:t>
        </w:r>
      </w:ins>
    </w:p>
    <w:p w14:paraId="2714F207" w14:textId="51E0EA44" w:rsidR="00C34196" w:rsidDel="00482D9A" w:rsidRDefault="00066DEF" w:rsidP="00CE547F">
      <w:pPr>
        <w:tabs>
          <w:tab w:val="left" w:pos="7140"/>
        </w:tabs>
        <w:rPr>
          <w:ins w:id="2057" w:author="Peto" w:date="2018-06-11T21:18:00Z"/>
          <w:del w:id="2058" w:author="Langer, Peter" w:date="2018-06-12T08:30:00Z"/>
          <w:lang w:val="sk-SK"/>
        </w:rPr>
      </w:pPr>
      <w:ins w:id="2059" w:author="Pavel Jurak" w:date="2018-05-31T16:01:00Z">
        <w:del w:id="2060" w:author="Langer, Peter" w:date="2018-06-12T08:30:00Z">
          <w:r w:rsidDel="00482D9A">
            <w:rPr>
              <w:lang w:val="sk-SK"/>
            </w:rPr>
            <w:delText>P</w:delText>
          </w:r>
        </w:del>
      </w:ins>
      <w:ins w:id="2061" w:author="Pavel Jurak" w:date="2018-05-31T11:58:00Z">
        <w:del w:id="2062" w:author="Langer, Peter" w:date="2018-06-12T08:30:00Z">
          <w:r w:rsidDel="00482D9A">
            <w:rPr>
              <w:lang w:val="sk-SK"/>
            </w:rPr>
            <w:delText>ráce zah</w:delText>
          </w:r>
        </w:del>
      </w:ins>
      <w:ins w:id="2063" w:author="Pavel Jurak" w:date="2018-06-01T14:06:00Z">
        <w:del w:id="2064" w:author="Langer, Peter" w:date="2018-06-12T08:30:00Z">
          <w:r w:rsidR="006A11AF" w:rsidDel="00482D9A">
            <w:rPr>
              <w:lang w:val="sk-SK"/>
            </w:rPr>
            <w:delText>r</w:delText>
          </w:r>
        </w:del>
      </w:ins>
      <w:ins w:id="2065" w:author="Pavel Jurak" w:date="2018-05-31T11:58:00Z">
        <w:del w:id="2066" w:author="Langer, Peter" w:date="2018-06-12T08:30:00Z">
          <w:r w:rsidDel="00482D9A">
            <w:rPr>
              <w:lang w:val="sk-SK"/>
            </w:rPr>
            <w:delText>nuje</w:delText>
          </w:r>
          <w:r w:rsidR="00EA0DE4" w:rsidDel="00482D9A">
            <w:rPr>
              <w:lang w:val="sk-SK"/>
            </w:rPr>
            <w:delText xml:space="preserve"> nové metody cílené na přesnější stanovení srdečního vý</w:delText>
          </w:r>
        </w:del>
      </w:ins>
      <w:ins w:id="2067" w:author="Pavel Jurak" w:date="2018-05-31T11:59:00Z">
        <w:del w:id="2068" w:author="Langer, Peter" w:date="2018-06-12T08:30:00Z">
          <w:r w:rsidR="00EA0DE4" w:rsidDel="00482D9A">
            <w:rPr>
              <w:lang w:val="sk-SK"/>
            </w:rPr>
            <w:delText>deje a</w:delText>
          </w:r>
        </w:del>
      </w:ins>
      <w:ins w:id="2069" w:author="Pavel Jurak" w:date="2018-05-31T12:00:00Z">
        <w:del w:id="2070" w:author="Langer, Peter" w:date="2018-06-12T08:30:00Z">
          <w:r w:rsidR="00EA0DE4" w:rsidDel="00482D9A">
            <w:rPr>
              <w:lang w:val="sk-SK"/>
            </w:rPr>
            <w:delText> </w:delText>
          </w:r>
        </w:del>
      </w:ins>
      <w:ins w:id="2071" w:author="Pavel Jurak" w:date="2018-05-31T11:59:00Z">
        <w:del w:id="2072" w:author="Langer, Peter" w:date="2018-06-12T08:30:00Z">
          <w:r w:rsidR="00EA0DE4" w:rsidDel="00482D9A">
            <w:rPr>
              <w:lang w:val="sk-SK"/>
            </w:rPr>
            <w:delText xml:space="preserve">krevní </w:delText>
          </w:r>
        </w:del>
      </w:ins>
      <w:ins w:id="2073" w:author="Pavel Jurak" w:date="2018-05-31T12:00:00Z">
        <w:del w:id="2074" w:author="Langer, Peter" w:date="2018-06-12T08:30:00Z">
          <w:r w:rsidR="00EA0DE4" w:rsidDel="00482D9A">
            <w:rPr>
              <w:lang w:val="sk-SK"/>
            </w:rPr>
            <w:delText xml:space="preserve">cikulace neinvazivní cestou pomocí celotělopvé imedanční </w:delText>
          </w:r>
          <w:commentRangeStart w:id="2075"/>
          <w:r w:rsidR="00EA0DE4" w:rsidDel="00482D9A">
            <w:rPr>
              <w:lang w:val="sk-SK"/>
            </w:rPr>
            <w:delText>kardiografie</w:delText>
          </w:r>
        </w:del>
      </w:ins>
      <w:commentRangeEnd w:id="2075"/>
      <w:ins w:id="2076" w:author="Pavel Jurak" w:date="2018-05-31T13:05:00Z">
        <w:del w:id="2077" w:author="Langer, Peter" w:date="2018-06-12T08:30:00Z">
          <w:r w:rsidR="00857697" w:rsidDel="00482D9A">
            <w:rPr>
              <w:rStyle w:val="CommentReference"/>
            </w:rPr>
            <w:commentReference w:id="2075"/>
          </w:r>
        </w:del>
      </w:ins>
      <w:ins w:id="2078" w:author="Pavel Jurak" w:date="2018-05-31T12:00:00Z">
        <w:del w:id="2079" w:author="Langer, Peter" w:date="2018-06-12T08:30:00Z">
          <w:r w:rsidR="00EA0DE4" w:rsidDel="00482D9A">
            <w:rPr>
              <w:lang w:val="sk-SK"/>
            </w:rPr>
            <w:delText>.</w:delText>
          </w:r>
        </w:del>
      </w:ins>
      <w:ins w:id="2080" w:author="Peto" w:date="2018-06-11T21:12:00Z">
        <w:del w:id="2081" w:author="Langer, Peter" w:date="2018-06-12T08:30:00Z">
          <w:r w:rsidR="00C34196" w:rsidDel="00482D9A">
            <w:rPr>
              <w:lang w:val="sk-SK"/>
            </w:rPr>
            <w:delText xml:space="preserve"> </w:delText>
          </w:r>
        </w:del>
      </w:ins>
    </w:p>
    <w:p w14:paraId="2F62FF93" w14:textId="59D045CB" w:rsidR="00C34196" w:rsidDel="00482D9A" w:rsidRDefault="00C34196" w:rsidP="00CE547F">
      <w:pPr>
        <w:tabs>
          <w:tab w:val="left" w:pos="7140"/>
        </w:tabs>
        <w:rPr>
          <w:ins w:id="2082" w:author="Peto" w:date="2018-06-11T21:18:00Z"/>
          <w:del w:id="2083" w:author="Langer, Peter" w:date="2018-06-12T08:30:00Z"/>
          <w:lang w:val="sk-SK"/>
        </w:rPr>
      </w:pPr>
    </w:p>
    <w:p w14:paraId="481AD70E" w14:textId="4B767795" w:rsidR="005B4844" w:rsidRDefault="00C34196" w:rsidP="00CE547F">
      <w:pPr>
        <w:tabs>
          <w:tab w:val="left" w:pos="7140"/>
        </w:tabs>
        <w:rPr>
          <w:ins w:id="2084" w:author="Langer, Peter" w:date="2018-06-12T09:56:00Z"/>
          <w:lang w:val="sk-SK"/>
        </w:rPr>
      </w:pPr>
      <w:ins w:id="2085" w:author="Peto" w:date="2018-06-11T21:12:00Z">
        <w:r>
          <w:rPr>
            <w:lang w:val="sk-SK"/>
          </w:rPr>
          <w:t>Bola vytvorená nov</w:t>
        </w:r>
      </w:ins>
      <w:ins w:id="2086" w:author="Peto" w:date="2018-06-11T21:13:00Z">
        <w:r>
          <w:rPr>
            <w:lang w:val="sk-SK"/>
          </w:rPr>
          <w:t>á metóda na detekciu prvého a druhého srdečného zvuku. Základ tejto met</w:t>
        </w:r>
      </w:ins>
      <w:ins w:id="2087" w:author="Peto" w:date="2018-06-11T21:14:00Z">
        <w:r>
          <w:rPr>
            <w:lang w:val="sk-SK"/>
          </w:rPr>
          <w:t xml:space="preserve">ódy spočíva v ladení hraničných frekvencií filtra typu </w:t>
        </w:r>
      </w:ins>
      <w:ins w:id="2088" w:author="Peto" w:date="2018-06-11T21:15:00Z">
        <w:r>
          <w:rPr>
            <w:lang w:val="sk-SK"/>
          </w:rPr>
          <w:t xml:space="preserve">pásmová priepusť na základe korelácie </w:t>
        </w:r>
      </w:ins>
      <w:ins w:id="2089" w:author="Peto" w:date="2018-06-11T21:17:00Z">
        <w:r>
          <w:rPr>
            <w:lang w:val="sk-SK"/>
          </w:rPr>
          <w:t>vzdialenosti</w:t>
        </w:r>
      </w:ins>
      <w:ins w:id="2090" w:author="Peto" w:date="2018-06-11T21:15:00Z">
        <w:r>
          <w:rPr>
            <w:lang w:val="sk-SK"/>
          </w:rPr>
          <w:t xml:space="preserve"> detekovaného </w:t>
        </w:r>
      </w:ins>
      <w:ins w:id="2091" w:author="Peto" w:date="2018-06-11T21:16:00Z">
        <w:r>
          <w:rPr>
            <w:lang w:val="sk-SK"/>
          </w:rPr>
          <w:t xml:space="preserve">srdečného zvuku </w:t>
        </w:r>
      </w:ins>
      <w:ins w:id="2092" w:author="Peto" w:date="2018-06-11T21:17:00Z">
        <w:r>
          <w:rPr>
            <w:lang w:val="sk-SK"/>
          </w:rPr>
          <w:t>od R vlny</w:t>
        </w:r>
      </w:ins>
      <w:ins w:id="2093" w:author="Peto" w:date="2018-06-11T21:15:00Z">
        <w:r>
          <w:rPr>
            <w:lang w:val="sk-SK"/>
          </w:rPr>
          <w:t xml:space="preserve"> s fázov respirácie. </w:t>
        </w:r>
      </w:ins>
      <w:ins w:id="2094" w:author="Langer, Peter" w:date="2018-06-12T09:59:00Z">
        <w:r w:rsidR="005B4844">
          <w:rPr>
            <w:lang w:val="sk-SK"/>
          </w:rPr>
          <w:t>Súčasťou práce bol vývoj notej metódy pre popis frekvenčných vlastnosti srdcových zvukov</w:t>
        </w:r>
      </w:ins>
      <w:commentRangeStart w:id="2095"/>
      <w:ins w:id="2096" w:author="Langer, Peter" w:date="2018-06-12T09:55:00Z">
        <w:r w:rsidR="005B4844" w:rsidRPr="00FA362E">
          <w:rPr>
            <w:lang w:val="sk-SK"/>
          </w:rPr>
          <w:t xml:space="preserve">. </w:t>
        </w:r>
        <w:commentRangeEnd w:id="2095"/>
        <w:r w:rsidR="005B4844">
          <w:rPr>
            <w:rStyle w:val="CommentReference"/>
          </w:rPr>
          <w:commentReference w:id="2095"/>
        </w:r>
        <w:r w:rsidR="005B4844" w:rsidRPr="00FA362E">
          <w:rPr>
            <w:lang w:val="sk-SK"/>
          </w:rPr>
          <w:t xml:space="preserve">Bolo ukázané, že frekvenčné rozloženie </w:t>
        </w:r>
        <w:r w:rsidR="005B4844">
          <w:rPr>
            <w:lang w:val="sk-SK"/>
          </w:rPr>
          <w:t>srdečných zvukov</w:t>
        </w:r>
        <w:r w:rsidR="005B4844" w:rsidRPr="00FA362E">
          <w:rPr>
            <w:lang w:val="sk-SK"/>
          </w:rPr>
          <w:t xml:space="preserve"> je u každého človeka iné. Nové metódy detekcie navrhnuté v tejto práci pozostávajú z filtrácie </w:t>
        </w:r>
      </w:ins>
      <w:ins w:id="2097" w:author="Langer, Peter" w:date="2018-06-12T09:56:00Z">
        <w:r w:rsidR="005B4844">
          <w:rPr>
            <w:lang w:val="sk-SK"/>
          </w:rPr>
          <w:t xml:space="preserve">srdečných </w:t>
        </w:r>
        <w:r w:rsidR="005B4844">
          <w:rPr>
            <w:lang w:val="sk-SK"/>
          </w:rPr>
          <w:lastRenderedPageBreak/>
          <w:t>zvukov</w:t>
        </w:r>
      </w:ins>
      <w:ins w:id="2098" w:author="Langer, Peter" w:date="2018-06-12T09:55:00Z">
        <w:r w:rsidR="005B4844" w:rsidRPr="00FA362E">
          <w:rPr>
            <w:lang w:val="sk-SK"/>
          </w:rPr>
          <w:t xml:space="preserve"> pre každý subjekt individuálne. Tieto metódy redukujú chybu pri stanovení </w:t>
        </w:r>
      </w:ins>
      <w:ins w:id="2099" w:author="Langer, Peter" w:date="2018-06-12T09:56:00Z">
        <w:r w:rsidR="005B4844">
          <w:rPr>
            <w:lang w:val="sk-SK"/>
          </w:rPr>
          <w:t>srdcového výdaja</w:t>
        </w:r>
      </w:ins>
      <w:ins w:id="2100" w:author="Langer, Peter" w:date="2018-06-12T09:55:00Z">
        <w:r w:rsidR="005B4844" w:rsidRPr="00FA362E">
          <w:rPr>
            <w:lang w:val="sk-SK"/>
          </w:rPr>
          <w:t xml:space="preserve">. </w:t>
        </w:r>
      </w:ins>
    </w:p>
    <w:p w14:paraId="26D0F8A4" w14:textId="77777777" w:rsidR="005B4844" w:rsidRDefault="005B4844" w:rsidP="00CE547F">
      <w:pPr>
        <w:tabs>
          <w:tab w:val="left" w:pos="7140"/>
        </w:tabs>
        <w:rPr>
          <w:ins w:id="2101" w:author="Langer, Peter" w:date="2018-06-12T09:56:00Z"/>
          <w:lang w:val="sk-SK"/>
        </w:rPr>
      </w:pPr>
    </w:p>
    <w:p w14:paraId="6CD79B01" w14:textId="1A757332" w:rsidR="00C34196" w:rsidDel="00690B34" w:rsidRDefault="00C34196" w:rsidP="00CE547F">
      <w:pPr>
        <w:tabs>
          <w:tab w:val="left" w:pos="7140"/>
        </w:tabs>
        <w:rPr>
          <w:del w:id="2102" w:author="Langer, Peter" w:date="2018-06-12T09:05:00Z"/>
          <w:lang w:val="sk-SK"/>
        </w:rPr>
      </w:pPr>
      <w:ins w:id="2103" w:author="Peto" w:date="2018-06-11T21:18:00Z">
        <w:r>
          <w:rPr>
            <w:lang w:val="sk-SK"/>
          </w:rPr>
          <w:t>Pre problematické stanovenie</w:t>
        </w:r>
      </w:ins>
      <w:ins w:id="2104" w:author="Peto" w:date="2018-06-11T21:19:00Z">
        <w:r>
          <w:rPr>
            <w:lang w:val="sk-SK"/>
          </w:rPr>
          <w:t xml:space="preserve"> počiatku systoly z</w:t>
        </w:r>
      </w:ins>
      <w:ins w:id="2105" w:author="Peto" w:date="2018-06-11T21:20:00Z">
        <w:r>
          <w:rPr>
            <w:lang w:val="sk-SK"/>
          </w:rPr>
          <w:t> </w:t>
        </w:r>
      </w:ins>
      <w:ins w:id="2106" w:author="Peto" w:date="2018-06-11T21:19:00Z">
        <w:r>
          <w:rPr>
            <w:lang w:val="sk-SK"/>
          </w:rPr>
          <w:t xml:space="preserve">impedančnej </w:t>
        </w:r>
      </w:ins>
      <w:ins w:id="2107" w:author="Peto" w:date="2018-06-11T21:20:00Z">
        <w:r>
          <w:rPr>
            <w:lang w:val="sk-SK"/>
          </w:rPr>
          <w:t xml:space="preserve">krivky je </w:t>
        </w:r>
      </w:ins>
      <w:ins w:id="2108" w:author="Langer, Peter" w:date="2018-06-12T08:30:00Z">
        <w:r w:rsidR="0030495A">
          <w:rPr>
            <w:lang w:val="sk-SK"/>
          </w:rPr>
          <w:t xml:space="preserve">za počiatok systoly uvažovaná </w:t>
        </w:r>
      </w:ins>
      <w:ins w:id="2109" w:author="Langer, Peter" w:date="2018-06-12T08:31:00Z">
        <w:r w:rsidR="0030495A">
          <w:rPr>
            <w:lang w:val="sk-SK"/>
          </w:rPr>
          <w:t xml:space="preserve">nulová hodnota </w:t>
        </w:r>
      </w:ins>
      <w:ins w:id="2110" w:author="Langer, Peter" w:date="2018-06-12T08:32:00Z">
        <w:r w:rsidR="0030495A">
          <w:rPr>
            <w:lang w:val="sk-SK"/>
          </w:rPr>
          <w:t xml:space="preserve">krivky </w:t>
        </w:r>
      </w:ins>
      <m:oMath>
        <m:r>
          <w:ins w:id="2111" w:author="Langer, Peter" w:date="2018-06-12T08:33:00Z">
            <w:rPr>
              <w:rFonts w:ascii="Cambria Math" w:hAnsi="Cambria Math"/>
              <w:lang w:val="sk-SK"/>
            </w:rPr>
            <m:t>-dZ/dt</m:t>
          </w:ins>
        </m:r>
      </m:oMath>
      <w:ins w:id="2112" w:author="Langer, Peter" w:date="2018-06-12T08:33:00Z">
        <w:r w:rsidR="0030495A">
          <w:rPr>
            <w:lang w:val="sk-SK"/>
          </w:rPr>
          <w:t xml:space="preserve">. </w:t>
        </w:r>
      </w:ins>
      <w:ins w:id="2113" w:author="Langer, Peter" w:date="2018-06-12T08:49:00Z">
        <w:r w:rsidR="007D3DBB">
          <w:rPr>
            <w:lang w:val="sk-SK"/>
          </w:rPr>
          <w:t>Pokusy o</w:t>
        </w:r>
      </w:ins>
      <w:ins w:id="2114" w:author="Langer, Peter" w:date="2018-06-12T08:53:00Z">
        <w:r w:rsidR="00BE25E8">
          <w:rPr>
            <w:lang w:val="sk-SK"/>
          </w:rPr>
          <w:t xml:space="preserve"> potlačenie vplyvu respirácie,  pľucneho obehu a dýchacích pohybov </w:t>
        </w:r>
      </w:ins>
      <w:ins w:id="2115" w:author="Langer, Peter" w:date="2018-06-12T09:02:00Z">
        <w:r w:rsidR="00690B34">
          <w:rPr>
            <w:lang w:val="sk-SK"/>
          </w:rPr>
          <w:t xml:space="preserve">korigovaného </w:t>
        </w:r>
      </w:ins>
      <w:ins w:id="2116" w:author="Langer, Peter" w:date="2018-06-12T08:54:00Z">
        <w:r w:rsidR="00BE25E8">
          <w:rPr>
            <w:lang w:val="sk-SK"/>
          </w:rPr>
          <w:t>parametru</w:t>
        </w:r>
      </w:ins>
      <w:ins w:id="2117" w:author="Langer, Peter" w:date="2018-06-12T09:05:00Z">
        <w:r w:rsidR="00690B34">
          <w:rPr>
            <w:lang w:val="sk-SK"/>
          </w:rPr>
          <w:t xml:space="preserve"> </w:t>
        </w:r>
      </w:ins>
      <m:oMath>
        <m:r>
          <w:ins w:id="2118" w:author="Langer, Peter" w:date="2018-06-12T08:51:00Z">
            <w:rPr>
              <w:rFonts w:ascii="Cambria Math" w:hAnsi="Cambria Math"/>
              <w:lang w:val="sk-SK"/>
            </w:rPr>
            <m:t>-dZ/d</m:t>
          </w:ins>
        </m:r>
        <m:sSub>
          <m:sSubPr>
            <m:ctrlPr>
              <w:ins w:id="2119" w:author="Langer, Peter" w:date="2018-06-12T08:51:00Z">
                <w:rPr>
                  <w:rFonts w:ascii="Cambria Math" w:hAnsi="Cambria Math"/>
                  <w:i/>
                  <w:lang w:val="sk-SK"/>
                </w:rPr>
              </w:ins>
            </m:ctrlPr>
          </m:sSubPr>
          <m:e>
            <m:r>
              <w:ins w:id="2120" w:author="Langer, Peter" w:date="2018-06-12T08:51:00Z">
                <w:rPr>
                  <w:rFonts w:ascii="Cambria Math" w:hAnsi="Cambria Math"/>
                  <w:lang w:val="sk-SK"/>
                </w:rPr>
                <m:t>t</m:t>
              </w:ins>
            </m:r>
          </m:e>
          <m:sub>
            <m:r>
              <w:ins w:id="2121" w:author="Langer, Peter" w:date="2018-06-12T08:51:00Z">
                <w:rPr>
                  <w:rFonts w:ascii="Cambria Math" w:hAnsi="Cambria Math"/>
                  <w:lang w:val="sk-SK"/>
                </w:rPr>
                <m:t>max</m:t>
              </w:ins>
            </m:r>
          </m:sub>
        </m:sSub>
      </m:oMath>
      <w:ins w:id="2122" w:author="Langer, Peter" w:date="2018-06-12T08:51:00Z">
        <w:r w:rsidR="00BE25E8" w:rsidRPr="00FA362E">
          <w:rPr>
            <w:lang w:val="sk-SK"/>
          </w:rPr>
          <w:t xml:space="preserve"> </w:t>
        </w:r>
        <w:r w:rsidR="00BE25E8">
          <w:rPr>
            <w:lang w:val="sk-SK"/>
          </w:rPr>
          <w:t xml:space="preserve">z hrudníkovej impedancie pomocou </w:t>
        </w:r>
      </w:ins>
      <w:ins w:id="2123" w:author="Langer, Peter" w:date="2018-06-12T09:03:00Z">
        <w:r w:rsidR="00690B34">
          <w:rPr>
            <w:lang w:val="sk-SK"/>
          </w:rPr>
          <w:t>korekčného parametru</w:t>
        </w:r>
      </w:ins>
      <m:oMath>
        <m:r>
          <w:ins w:id="2124" w:author="Langer, Peter" w:date="2018-06-12T08:51:00Z">
            <w:rPr>
              <w:rFonts w:ascii="Cambria Math" w:hAnsi="Cambria Math"/>
              <w:lang w:val="sk-SK"/>
            </w:rPr>
            <m:t>-dZ/d</m:t>
          </w:ins>
        </m:r>
        <m:sSub>
          <m:sSubPr>
            <m:ctrlPr>
              <w:ins w:id="2125" w:author="Langer, Peter" w:date="2018-06-12T08:51:00Z">
                <w:rPr>
                  <w:rFonts w:ascii="Cambria Math" w:hAnsi="Cambria Math"/>
                  <w:i/>
                  <w:lang w:val="sk-SK"/>
                </w:rPr>
              </w:ins>
            </m:ctrlPr>
          </m:sSubPr>
          <m:e>
            <m:r>
              <w:ins w:id="2126" w:author="Langer, Peter" w:date="2018-06-12T08:51:00Z">
                <w:rPr>
                  <w:rFonts w:ascii="Cambria Math" w:hAnsi="Cambria Math"/>
                  <w:lang w:val="sk-SK"/>
                </w:rPr>
                <m:t>t</m:t>
              </w:ins>
            </m:r>
          </m:e>
          <m:sub>
            <m:r>
              <w:ins w:id="2127" w:author="Langer, Peter" w:date="2018-06-12T08:51:00Z">
                <w:rPr>
                  <w:rFonts w:ascii="Cambria Math" w:hAnsi="Cambria Math"/>
                  <w:lang w:val="sk-SK"/>
                </w:rPr>
                <m:t>max</m:t>
              </w:ins>
            </m:r>
          </m:sub>
        </m:sSub>
      </m:oMath>
      <w:ins w:id="2128" w:author="Langer, Peter" w:date="2018-06-12T08:51:00Z">
        <w:r w:rsidR="00BE25E8" w:rsidRPr="00FA362E">
          <w:rPr>
            <w:lang w:val="sk-SK"/>
          </w:rPr>
          <w:t xml:space="preserve"> </w:t>
        </w:r>
        <w:r w:rsidR="00BE25E8">
          <w:rPr>
            <w:lang w:val="sk-SK"/>
          </w:rPr>
          <w:t xml:space="preserve">z impedancie iných častí tela </w:t>
        </w:r>
      </w:ins>
      <w:ins w:id="2129" w:author="Langer, Peter" w:date="2018-06-12T08:52:00Z">
        <w:r w:rsidR="00BE25E8">
          <w:rPr>
            <w:lang w:val="sk-SK"/>
          </w:rPr>
          <w:t>(krk, končatiny) dopadli neúspešne</w:t>
        </w:r>
      </w:ins>
      <w:ins w:id="2130" w:author="Langer, Peter" w:date="2018-06-12T08:54:00Z">
        <w:r w:rsidR="00BE25E8">
          <w:rPr>
            <w:lang w:val="sk-SK"/>
          </w:rPr>
          <w:t>. Dôvodom bola nemožnosť urči</w:t>
        </w:r>
      </w:ins>
      <w:ins w:id="2131" w:author="Langer, Peter" w:date="2018-06-12T08:55:00Z">
        <w:r w:rsidR="00BE25E8">
          <w:rPr>
            <w:lang w:val="sk-SK"/>
          </w:rPr>
          <w:t>ť</w:t>
        </w:r>
      </w:ins>
      <w:ins w:id="2132" w:author="Langer, Peter" w:date="2018-06-12T09:04:00Z">
        <w:r w:rsidR="00690B34">
          <w:rPr>
            <w:lang w:val="sk-SK"/>
          </w:rPr>
          <w:t xml:space="preserve"> aká ve</w:t>
        </w:r>
      </w:ins>
      <w:ins w:id="2133" w:author="Langer, Peter" w:date="2018-06-12T09:05:00Z">
        <w:r w:rsidR="00690B34">
          <w:rPr>
            <w:lang w:val="sk-SK"/>
          </w:rPr>
          <w:t xml:space="preserve">ľka časť </w:t>
        </w:r>
      </w:ins>
      <w:ins w:id="2134" w:author="Langer, Peter" w:date="2018-06-12T09:04:00Z">
        <w:r w:rsidR="00690B34">
          <w:rPr>
            <w:lang w:val="sk-SK"/>
          </w:rPr>
          <w:t xml:space="preserve"> korekčného parametru</w:t>
        </w:r>
      </w:ins>
      <w:ins w:id="2135" w:author="Langer, Peter" w:date="2018-06-12T09:01:00Z">
        <w:r w:rsidR="00690B34">
          <w:rPr>
            <w:lang w:val="sk-SK"/>
          </w:rPr>
          <w:t xml:space="preserve"> </w:t>
        </w:r>
      </w:ins>
      <w:ins w:id="2136" w:author="Langer, Peter" w:date="2018-06-12T09:05:00Z">
        <w:r w:rsidR="00690B34">
          <w:rPr>
            <w:lang w:val="sk-SK"/>
          </w:rPr>
          <w:t xml:space="preserve">by mala byť odčítaná od parametru korigovaného. Bola však ukázaná vplyv respirácie na hodnotu </w:t>
        </w:r>
      </w:ins>
      <m:oMath>
        <m:r>
          <w:ins w:id="2137" w:author="Langer, Peter" w:date="2018-06-12T09:06:00Z">
            <w:rPr>
              <w:rFonts w:ascii="Cambria Math" w:hAnsi="Cambria Math"/>
              <w:lang w:val="sk-SK"/>
            </w:rPr>
            <m:t>-dZ/d</m:t>
          </w:ins>
        </m:r>
        <m:sSub>
          <m:sSubPr>
            <m:ctrlPr>
              <w:ins w:id="2138" w:author="Langer, Peter" w:date="2018-06-12T09:06:00Z">
                <w:rPr>
                  <w:rFonts w:ascii="Cambria Math" w:hAnsi="Cambria Math"/>
                  <w:i/>
                  <w:lang w:val="sk-SK"/>
                </w:rPr>
              </w:ins>
            </m:ctrlPr>
          </m:sSubPr>
          <m:e>
            <m:r>
              <w:ins w:id="2139" w:author="Langer, Peter" w:date="2018-06-12T09:06:00Z">
                <w:rPr>
                  <w:rFonts w:ascii="Cambria Math" w:hAnsi="Cambria Math"/>
                  <w:lang w:val="sk-SK"/>
                </w:rPr>
                <m:t>t</m:t>
              </w:ins>
            </m:r>
          </m:e>
          <m:sub>
            <m:r>
              <w:ins w:id="2140" w:author="Langer, Peter" w:date="2018-06-12T09:06:00Z">
                <w:rPr>
                  <w:rFonts w:ascii="Cambria Math" w:hAnsi="Cambria Math"/>
                  <w:lang w:val="sk-SK"/>
                </w:rPr>
                <m:t>max</m:t>
              </w:ins>
            </m:r>
          </m:sub>
        </m:sSub>
      </m:oMath>
      <w:ins w:id="2141" w:author="Langer, Peter" w:date="2018-06-12T09:06:00Z">
        <w:r w:rsidR="00690B34">
          <w:rPr>
            <w:lang w:val="sk-SK"/>
          </w:rPr>
          <w:t>, a</w:t>
        </w:r>
      </w:ins>
      <w:ins w:id="2142" w:author="Langer, Peter" w:date="2018-06-12T09:07:00Z">
        <w:r w:rsidR="00690B34">
          <w:rPr>
            <w:lang w:val="sk-SK"/>
          </w:rPr>
          <w:t> </w:t>
        </w:r>
      </w:ins>
      <w:ins w:id="2143" w:author="Langer, Peter" w:date="2018-06-12T09:06:00Z">
        <w:r w:rsidR="00690B34">
          <w:rPr>
            <w:lang w:val="sk-SK"/>
          </w:rPr>
          <w:t>t</w:t>
        </w:r>
      </w:ins>
      <w:ins w:id="2144" w:author="Langer, Peter" w:date="2018-06-12T09:07:00Z">
        <w:r w:rsidR="00690B34">
          <w:rPr>
            <w:lang w:val="sk-SK"/>
          </w:rPr>
          <w:t xml:space="preserve">áto znalosť by mohla pomocť pri overení spravnosti detekcie parametru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ins>
    </w:p>
    <w:p w14:paraId="3A149470" w14:textId="1258CB69" w:rsidR="00690B34" w:rsidRDefault="00690B34" w:rsidP="00CE547F">
      <w:pPr>
        <w:tabs>
          <w:tab w:val="left" w:pos="7140"/>
        </w:tabs>
        <w:rPr>
          <w:ins w:id="2145" w:author="Langer, Peter" w:date="2018-06-12T09:05:00Z"/>
          <w:lang w:val="sk-SK"/>
        </w:rPr>
      </w:pPr>
      <w:ins w:id="2146" w:author="Langer, Peter" w:date="2018-06-12T09:07:00Z">
        <w:r>
          <w:rPr>
            <w:lang w:val="sk-SK"/>
          </w:rPr>
          <w:t>.</w:t>
        </w:r>
      </w:ins>
    </w:p>
    <w:p w14:paraId="296A9741" w14:textId="68494817" w:rsidR="00C34196" w:rsidRDefault="00C34196" w:rsidP="00CE547F">
      <w:pPr>
        <w:tabs>
          <w:tab w:val="left" w:pos="7140"/>
        </w:tabs>
        <w:rPr>
          <w:ins w:id="2147" w:author="Langer, Peter" w:date="2018-06-12T09:08:00Z"/>
          <w:lang w:val="sk-SK"/>
        </w:rPr>
      </w:pPr>
    </w:p>
    <w:p w14:paraId="5E5F7697" w14:textId="1A51DADD" w:rsidR="00690B34" w:rsidRDefault="00690B34" w:rsidP="00CE547F">
      <w:pPr>
        <w:tabs>
          <w:tab w:val="left" w:pos="7140"/>
        </w:tabs>
        <w:rPr>
          <w:ins w:id="2148" w:author="Langer, Peter" w:date="2018-06-12T09:19:00Z"/>
          <w:lang w:val="sk-SK"/>
        </w:rPr>
      </w:pPr>
      <w:ins w:id="2149" w:author="Langer, Peter" w:date="2018-06-12T09:09:00Z">
        <w:r>
          <w:rPr>
            <w:lang w:val="sk-SK"/>
          </w:rPr>
          <w:t xml:space="preserve">Bola spracovaná </w:t>
        </w:r>
      </w:ins>
      <w:ins w:id="2150" w:author="Langer, Peter" w:date="2018-06-12T09:08:00Z">
        <w:r w:rsidR="00BA23D4">
          <w:rPr>
            <w:lang w:val="sk-SK"/>
          </w:rPr>
          <w:t>p</w:t>
        </w:r>
        <w:r>
          <w:rPr>
            <w:lang w:val="sk-SK"/>
          </w:rPr>
          <w:t xml:space="preserve">opisná štatistika </w:t>
        </w:r>
      </w:ins>
      <w:ins w:id="2151" w:author="Langer, Peter" w:date="2018-06-12T09:09:00Z">
        <w:r>
          <w:rPr>
            <w:lang w:val="sk-SK"/>
          </w:rPr>
          <w:t xml:space="preserve">hemodynamických parametrov so zameraním na parametre používané na stanovenie srdcového výdaja. </w:t>
        </w:r>
      </w:ins>
      <w:ins w:id="2152" w:author="Langer, Peter" w:date="2018-06-12T09:17:00Z">
        <w:r w:rsidR="00BA23D4">
          <w:rPr>
            <w:lang w:val="sk-SK"/>
          </w:rPr>
          <w:t xml:space="preserve">Štatistika určuje jednak priemerné hodnoty parametrov počas merania, ale aj zmeny parametra počas merania. </w:t>
        </w:r>
      </w:ins>
      <w:ins w:id="2153" w:author="Langer, Peter" w:date="2018-06-12T09:11:00Z">
        <w:r w:rsidR="00BA23D4">
          <w:rPr>
            <w:lang w:val="sk-SK"/>
          </w:rPr>
          <w:t xml:space="preserve">Zo štatistiky vydno, že </w:t>
        </w:r>
        <w:r w:rsidR="00BA23D4" w:rsidRPr="00FA362E">
          <w:rPr>
            <w:lang w:val="sk-SK"/>
          </w:rPr>
          <w:t xml:space="preserve">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BA23D4" w:rsidRPr="00FA362E">
          <w:rPr>
            <w:lang w:val="sk-SK"/>
          </w:rPr>
          <w:t xml:space="preserve"> má variabilitu menšiu ako 1%</w:t>
        </w:r>
        <w:r w:rsidR="00BA23D4">
          <w:rPr>
            <w:lang w:val="sk-SK"/>
          </w:rPr>
          <w:t xml:space="preserve"> počas merania, kdežto</w:t>
        </w:r>
        <w:r w:rsidR="00BA23D4" w:rsidRPr="00FA362E">
          <w:rPr>
            <w:lang w:val="sk-SK"/>
          </w:rPr>
          <w:t xml:space="preserve"> hodnota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00BA23D4">
          <w:rPr>
            <w:lang w:val="sk-SK"/>
          </w:rPr>
          <w:t xml:space="preserve"> </w:t>
        </w:r>
        <w:r w:rsidR="00BA23D4" w:rsidRPr="00FA362E">
          <w:rPr>
            <w:lang w:val="sk-SK"/>
          </w:rPr>
          <w:t xml:space="preserve">má variabilitu </w:t>
        </w:r>
        <w:r w:rsidR="00BA23D4">
          <w:rPr>
            <w:lang w:val="sk-SK"/>
          </w:rPr>
          <w:t>až</w:t>
        </w:r>
        <w:r w:rsidR="00BA23D4" w:rsidRPr="00FA362E">
          <w:rPr>
            <w:lang w:val="sk-SK"/>
          </w:rPr>
          <w:t xml:space="preserve"> 10%.</w:t>
        </w:r>
        <w:r w:rsidR="00BA23D4">
          <w:rPr>
            <w:lang w:val="sk-SK"/>
          </w:rPr>
          <w:t xml:space="preserve"> Nov</w:t>
        </w:r>
      </w:ins>
      <w:ins w:id="2154" w:author="Langer, Peter" w:date="2018-06-12T09:12:00Z">
        <w:r w:rsidR="00BA23D4">
          <w:rPr>
            <w:lang w:val="sk-SK"/>
          </w:rPr>
          <w:t>é modely navrhnuté Bernštainom utlmuj</w:t>
        </w:r>
      </w:ins>
      <w:ins w:id="2155" w:author="Langer, Peter" w:date="2018-06-12T09:13:00Z">
        <w:r w:rsidR="00BA23D4">
          <w:rPr>
            <w:lang w:val="sk-SK"/>
          </w:rPr>
          <w:t>ú význam parametru</w:t>
        </w:r>
      </w:ins>
      <w:ins w:id="2156" w:author="Langer, Peter" w:date="2018-06-12T09:15:00Z">
        <w:r w:rsidR="00BA23D4">
          <w:rPr>
            <w:lang w:val="sk-SK"/>
          </w:rPr>
          <w:t xml:space="preserve">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ins>
      <w:ins w:id="2157" w:author="Langer, Peter" w:date="2018-06-12T09:13:00Z">
        <w:r w:rsidR="00BA23D4">
          <w:rPr>
            <w:lang w:val="sk-SK"/>
          </w:rPr>
          <w:t>, tým že ho odmocňujú</w:t>
        </w:r>
      </w:ins>
      <w:ins w:id="2158" w:author="Langer, Peter" w:date="2018-06-12T09:14:00Z">
        <w:r w:rsidR="00BA23D4">
          <w:rPr>
            <w:lang w:val="sk-SK"/>
          </w:rPr>
          <w:t xml:space="preserve"> </w:t>
        </w:r>
      </w:ins>
      <w:ins w:id="2159" w:author="Langer, Peter" w:date="2018-06-12T09:15:00Z">
        <w:r w:rsidR="00BA23D4">
          <w:rPr>
            <w:lang w:val="sk-SK"/>
          </w:rPr>
          <w:t>(</w:t>
        </w:r>
      </w:ins>
      <w:ins w:id="2160" w:author="Langer, Peter" w:date="2018-06-12T09:14:00Z">
        <w:r w:rsidR="00BA23D4">
          <w:rPr>
            <w:lang w:val="sk-SK"/>
          </w:rPr>
          <w:fldChar w:fldCharType="begin"/>
        </w:r>
        <w:r w:rsidR="00BA23D4">
          <w:rPr>
            <w:lang w:val="sk-SK"/>
          </w:rPr>
          <w:instrText xml:space="preserve"> REF Berstain_model_3 \h </w:instrText>
        </w:r>
        <w:r w:rsidR="00BA23D4">
          <w:rPr>
            <w:lang w:val="sk-SK"/>
          </w:rPr>
        </w:r>
      </w:ins>
      <w:r w:rsidR="00BA23D4">
        <w:rPr>
          <w:lang w:val="sk-SK"/>
        </w:rPr>
        <w:fldChar w:fldCharType="separate"/>
      </w:r>
      <w:ins w:id="2161" w:author="Langer, Peter" w:date="2018-06-12T09:14:00Z">
        <w:r w:rsidR="00BA23D4">
          <w:rPr>
            <w:noProof/>
            <w:color w:val="000000"/>
            <w:lang w:val="sk-SK"/>
          </w:rPr>
          <w:t>37</w:t>
        </w:r>
        <w:r w:rsidR="00BA23D4">
          <w:rPr>
            <w:lang w:val="sk-SK"/>
          </w:rPr>
          <w:fldChar w:fldCharType="end"/>
        </w:r>
      </w:ins>
      <w:ins w:id="2162" w:author="Langer, Peter" w:date="2018-06-12T09:15:00Z">
        <w:r w:rsidR="00BA23D4">
          <w:rPr>
            <w:lang w:val="sk-SK"/>
          </w:rPr>
          <w:t>).</w:t>
        </w:r>
      </w:ins>
      <w:ins w:id="2163" w:author="Langer, Peter" w:date="2018-06-12T09:16:00Z">
        <w:r w:rsidR="00BA23D4">
          <w:rPr>
            <w:lang w:val="sk-SK"/>
          </w:rPr>
          <w:t xml:space="preserve"> </w:t>
        </w:r>
      </w:ins>
      <w:ins w:id="2164" w:author="Langer, Peter" w:date="2018-06-12T09:17:00Z">
        <w:r w:rsidR="00BA23D4">
          <w:rPr>
            <w:lang w:val="sk-SK"/>
          </w:rPr>
          <w:t>Tým posúvajú výpočet srdcov</w:t>
        </w:r>
      </w:ins>
      <w:ins w:id="2165" w:author="Langer, Peter" w:date="2018-06-12T09:18:00Z">
        <w:r w:rsidR="00BA23D4">
          <w:rPr>
            <w:lang w:val="sk-SK"/>
          </w:rPr>
          <w:t>ého výdaja bližšie k tabuľkovým hodnotám podľa váhy</w:t>
        </w:r>
      </w:ins>
      <w:ins w:id="2166" w:author="Langer, Peter" w:date="2018-06-12T09:19:00Z">
        <w:r w:rsidR="00BA23D4">
          <w:rPr>
            <w:lang w:val="sk-SK"/>
          </w:rPr>
          <w:t>.</w:t>
        </w:r>
      </w:ins>
    </w:p>
    <w:p w14:paraId="6A9C9B35" w14:textId="4C606284" w:rsidR="00BA23D4" w:rsidRDefault="00BA23D4" w:rsidP="00CE547F">
      <w:pPr>
        <w:tabs>
          <w:tab w:val="left" w:pos="7140"/>
        </w:tabs>
        <w:rPr>
          <w:ins w:id="2167" w:author="Langer, Peter" w:date="2018-06-12T09:19:00Z"/>
          <w:lang w:val="sk-SK"/>
        </w:rPr>
      </w:pPr>
    </w:p>
    <w:p w14:paraId="39151E5C" w14:textId="445A5BD8" w:rsidR="00E960B8" w:rsidRDefault="00BA23D4" w:rsidP="00CE547F">
      <w:pPr>
        <w:tabs>
          <w:tab w:val="left" w:pos="7140"/>
        </w:tabs>
        <w:rPr>
          <w:ins w:id="2168" w:author="Langer, Peter" w:date="2018-06-12T09:30:00Z"/>
          <w:lang w:val="sk-SK"/>
        </w:rPr>
      </w:pPr>
      <w:ins w:id="2169" w:author="Langer, Peter" w:date="2018-06-12T09:19:00Z">
        <w:r>
          <w:rPr>
            <w:lang w:val="sk-SK"/>
          </w:rPr>
          <w:t>Bola vytvorená nová metodika</w:t>
        </w:r>
      </w:ins>
      <w:ins w:id="2170" w:author="Langer, Peter" w:date="2018-06-12T09:34:00Z">
        <w:r w:rsidR="008D7D44">
          <w:rPr>
            <w:lang w:val="sk-SK"/>
          </w:rPr>
          <w:t>,</w:t>
        </w:r>
      </w:ins>
      <w:ins w:id="2171" w:author="Langer, Peter" w:date="2018-06-12T09:19:00Z">
        <w:r>
          <w:rPr>
            <w:lang w:val="sk-SK"/>
          </w:rPr>
          <w:t xml:space="preserve"> na </w:t>
        </w:r>
      </w:ins>
      <w:ins w:id="2172" w:author="Langer, Peter" w:date="2018-06-12T09:20:00Z">
        <w:r>
          <w:rPr>
            <w:lang w:val="sk-SK"/>
          </w:rPr>
          <w:t>stanovenie sily väzby hemodynamických parametrov na hlboké a spontnánne dýchanie s dôrazom na bioimpedančné par</w:t>
        </w:r>
        <w:r w:rsidR="00E960B8">
          <w:rPr>
            <w:lang w:val="sk-SK"/>
          </w:rPr>
          <w:t>ametre. Bol takisto stanoven</w:t>
        </w:r>
      </w:ins>
      <w:ins w:id="2173" w:author="Langer, Peter" w:date="2018-06-12T09:21:00Z">
        <w:r w:rsidR="00E960B8">
          <w:rPr>
            <w:lang w:val="sk-SK"/>
          </w:rPr>
          <w:t xml:space="preserve">ý oneskorenie reakcie hemodynamických parametrov na fázu dýchania. </w:t>
        </w:r>
      </w:ins>
      <w:ins w:id="2174" w:author="Langer, Peter" w:date="2018-06-12T09:30:00Z">
        <w:r w:rsidR="00E960B8" w:rsidRPr="00FA362E">
          <w:rPr>
            <w:lang w:val="sk-SK"/>
          </w:rPr>
          <w:t xml:space="preserve">Zistili sme, že táto metóda </w:t>
        </w:r>
      </w:ins>
      <w:ins w:id="2175" w:author="Langer, Peter" w:date="2018-06-12T09:35:00Z">
        <w:r w:rsidR="008D7D44">
          <w:rPr>
            <w:lang w:val="sk-SK"/>
          </w:rPr>
          <w:t>umožňuje prehľad rekacie navzájom rozdieľnych parametrov na fázu dýchania.</w:t>
        </w:r>
      </w:ins>
      <w:ins w:id="2176" w:author="Langer, Peter" w:date="2018-06-12T09:30:00Z">
        <w:r w:rsidR="00E960B8" w:rsidRPr="00FA362E">
          <w:rPr>
            <w:lang w:val="sk-SK"/>
          </w:rPr>
          <w:t xml:space="preserve"> Takisto sme zistili rozdielnu reakciu na dýchanie u roznych hemodynamických parametrov. Bola zistená jednak rozdielne silná lineárna závislosť parametrov na dýchanie ale aj časové oneskorenie s akým parametre reagovali na dýchanie.</w:t>
        </w:r>
      </w:ins>
      <w:ins w:id="2177" w:author="Langer, Peter" w:date="2018-06-12T09:31:00Z">
        <w:r w:rsidR="008D7D44">
          <w:rPr>
            <w:lang w:val="sk-SK"/>
          </w:rPr>
          <w:t xml:space="preserve"> </w:t>
        </w:r>
        <w:r w:rsidR="008D7D44">
          <w:rPr>
            <w:lang w:val="sk-SK"/>
          </w:rPr>
          <w:t>Bola zistená silná vazba rozloženia krvy v končatinách ako reakcia na nádych a výdych počas hlbok</w:t>
        </w:r>
        <w:r w:rsidR="008D7D44">
          <w:rPr>
            <w:lang w:val="sk-SK"/>
          </w:rPr>
          <w:t>ého dýchania</w:t>
        </w:r>
      </w:ins>
      <w:ins w:id="2178" w:author="Langer, Peter" w:date="2018-06-12T09:30:00Z">
        <w:r w:rsidR="00E960B8" w:rsidRPr="00FA362E">
          <w:rPr>
            <w:lang w:val="sk-SK"/>
          </w:rPr>
          <w:t>, pri spontánnom bola nebola závislosť dýchania na hemodynamické parametre významná.</w:t>
        </w:r>
      </w:ins>
    </w:p>
    <w:p w14:paraId="2EA3EE90" w14:textId="54B68481" w:rsidR="00BA23D4" w:rsidRDefault="00BA23D4" w:rsidP="00CE547F">
      <w:pPr>
        <w:tabs>
          <w:tab w:val="left" w:pos="7140"/>
        </w:tabs>
        <w:rPr>
          <w:ins w:id="2179" w:author="Langer, Peter" w:date="2018-06-12T09:37:00Z"/>
          <w:lang w:val="sk-SK"/>
        </w:rPr>
      </w:pPr>
    </w:p>
    <w:p w14:paraId="79061C2E" w14:textId="56B0E20A" w:rsidR="008D7D44" w:rsidRDefault="008D7D44" w:rsidP="00CE547F">
      <w:pPr>
        <w:tabs>
          <w:tab w:val="left" w:pos="7140"/>
        </w:tabs>
        <w:rPr>
          <w:ins w:id="2180" w:author="Langer, Peter" w:date="2018-06-12T09:57:00Z"/>
          <w:lang w:val="sk-SK"/>
        </w:rPr>
      </w:pPr>
      <w:ins w:id="2181" w:author="Langer, Peter" w:date="2018-06-12T09:37:00Z">
        <w:r>
          <w:rPr>
            <w:lang w:val="sk-SK"/>
          </w:rPr>
          <w:lastRenderedPageBreak/>
          <w:t xml:space="preserve">Bola navrhnutá nová metóda na stanovenie srdcového výdaja z impedancie </w:t>
        </w:r>
        <w:r w:rsidR="0055181C">
          <w:rPr>
            <w:lang w:val="sk-SK"/>
          </w:rPr>
          <w:t>krku. Imp</w:t>
        </w:r>
        <w:r>
          <w:rPr>
            <w:lang w:val="sk-SK"/>
          </w:rPr>
          <w:t>edancia krku nieje za</w:t>
        </w:r>
      </w:ins>
      <w:ins w:id="2182" w:author="Langer, Peter" w:date="2018-06-12T09:38:00Z">
        <w:r>
          <w:rPr>
            <w:lang w:val="sk-SK"/>
          </w:rPr>
          <w:t>ťažená vplyvom pľúcneho obehu, pl</w:t>
        </w:r>
      </w:ins>
      <w:ins w:id="2183" w:author="Langer, Peter" w:date="2018-06-12T09:46:00Z">
        <w:r w:rsidR="0055181C">
          <w:rPr>
            <w:lang w:val="sk-SK"/>
          </w:rPr>
          <w:t>n</w:t>
        </w:r>
      </w:ins>
      <w:ins w:id="2184" w:author="Langer, Peter" w:date="2018-06-12T09:38:00Z">
        <w:r>
          <w:rPr>
            <w:lang w:val="sk-SK"/>
          </w:rPr>
          <w:t>enia pľúc vzduchom a</w:t>
        </w:r>
      </w:ins>
      <w:ins w:id="2185" w:author="Langer, Peter" w:date="2018-06-12T09:39:00Z">
        <w:r>
          <w:rPr>
            <w:lang w:val="sk-SK"/>
          </w:rPr>
          <w:t> </w:t>
        </w:r>
      </w:ins>
      <w:ins w:id="2186" w:author="Langer, Peter" w:date="2018-06-12T09:38:00Z">
        <w:r>
          <w:rPr>
            <w:lang w:val="sk-SK"/>
          </w:rPr>
          <w:t xml:space="preserve">dýchacími </w:t>
        </w:r>
      </w:ins>
      <w:ins w:id="2187" w:author="Langer, Peter" w:date="2018-06-12T09:39:00Z">
        <w:r>
          <w:rPr>
            <w:lang w:val="sk-SK"/>
          </w:rPr>
          <w:t xml:space="preserve">pohybmi. </w:t>
        </w:r>
      </w:ins>
      <w:ins w:id="2188" w:author="Langer, Peter" w:date="2018-06-12T09:47:00Z">
        <w:r w:rsidR="0055181C">
          <w:rPr>
            <w:lang w:val="sk-SK"/>
          </w:rPr>
          <w:t>Aplikácia elektród na</w:t>
        </w:r>
      </w:ins>
      <w:ins w:id="2189" w:author="Langer, Peter" w:date="2018-06-12T09:39:00Z">
        <w:r>
          <w:rPr>
            <w:lang w:val="sk-SK"/>
          </w:rPr>
          <w:t xml:space="preserve"> krku je pohodlnejšie </w:t>
        </w:r>
      </w:ins>
      <w:ins w:id="2190" w:author="Langer, Peter" w:date="2018-06-12T09:47:00Z">
        <w:r w:rsidR="0055181C">
          <w:rPr>
            <w:lang w:val="sk-SK"/>
          </w:rPr>
          <w:t>ako</w:t>
        </w:r>
      </w:ins>
      <w:ins w:id="2191" w:author="Langer, Peter" w:date="2018-06-12T09:39:00Z">
        <w:r>
          <w:rPr>
            <w:lang w:val="sk-SK"/>
          </w:rPr>
          <w:t xml:space="preserve"> aplikácia elektr</w:t>
        </w:r>
      </w:ins>
      <w:ins w:id="2192" w:author="Langer, Peter" w:date="2018-06-12T09:40:00Z">
        <w:r>
          <w:rPr>
            <w:lang w:val="sk-SK"/>
          </w:rPr>
          <w:t>ó</w:t>
        </w:r>
      </w:ins>
      <w:ins w:id="2193" w:author="Langer, Peter" w:date="2018-06-12T09:39:00Z">
        <w:r>
          <w:rPr>
            <w:lang w:val="sk-SK"/>
          </w:rPr>
          <w:t>d na hrudník</w:t>
        </w:r>
      </w:ins>
      <w:ins w:id="2194" w:author="Langer, Peter" w:date="2018-06-12T09:40:00Z">
        <w:r>
          <w:rPr>
            <w:lang w:val="sk-SK"/>
          </w:rPr>
          <w:t xml:space="preserve">. Z popisnej štatistiky takisto vyplýva, že </w:t>
        </w:r>
      </w:ins>
      <w:ins w:id="2195" w:author="Langer, Peter" w:date="2018-06-12T09:41:00Z">
        <w:r w:rsidR="0055181C">
          <w:rPr>
            <w:lang w:val="sk-SK"/>
          </w:rPr>
          <w:t xml:space="preserve">relatívna zmena parametra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0055181C">
          <w:rPr>
            <w:lang w:val="sk-SK"/>
          </w:rPr>
          <w:t xml:space="preserve"> je vyššia na krku (10,2</w:t>
        </w:r>
      </w:ins>
      <w:ins w:id="2196" w:author="Langer, Peter" w:date="2018-06-12T09:42:00Z">
        <w:r w:rsidR="0055181C">
          <w:rPr>
            <w:lang w:val="en-US"/>
          </w:rPr>
          <w:t>%</w:t>
        </w:r>
      </w:ins>
      <w:ins w:id="2197" w:author="Langer, Peter" w:date="2018-06-12T09:41:00Z">
        <w:r w:rsidR="0055181C">
          <w:rPr>
            <w:lang w:val="sk-SK"/>
          </w:rPr>
          <w:t>) ako na hrudi</w:t>
        </w:r>
      </w:ins>
      <w:ins w:id="2198" w:author="Langer, Peter" w:date="2018-06-12T09:42:00Z">
        <w:r w:rsidR="0055181C">
          <w:rPr>
            <w:lang w:val="sk-SK"/>
          </w:rPr>
          <w:t xml:space="preserve"> (8,7%)</w:t>
        </w:r>
      </w:ins>
      <w:ins w:id="2199" w:author="Langer, Peter" w:date="2018-06-12T09:41:00Z">
        <w:r w:rsidR="0055181C">
          <w:rPr>
            <w:lang w:val="sk-SK"/>
          </w:rPr>
          <w:t xml:space="preserve">. </w:t>
        </w:r>
      </w:ins>
      <w:ins w:id="2200" w:author="Langer, Peter" w:date="2018-06-12T09:43:00Z">
        <w:r w:rsidR="0055181C">
          <w:rPr>
            <w:lang w:val="sk-SK"/>
          </w:rPr>
          <w:t>Korelácia srdečn</w:t>
        </w:r>
      </w:ins>
      <w:ins w:id="2201" w:author="Langer, Peter" w:date="2018-06-12T09:44:00Z">
        <w:r w:rsidR="0055181C">
          <w:rPr>
            <w:lang w:val="sk-SK"/>
          </w:rPr>
          <w:t xml:space="preserve">ého výdaja meraného echokardiografiou a počítaného z impedancie krku je </w:t>
        </w:r>
      </w:ins>
      <w:ins w:id="2202" w:author="Langer, Peter" w:date="2018-06-12T09:43:00Z">
        <w:r w:rsidR="0055181C">
          <w:rPr>
            <w:lang w:val="sk-SK"/>
          </w:rPr>
          <w:t xml:space="preserve">0.68 </w:t>
        </w:r>
      </w:ins>
      <w:ins w:id="2203" w:author="Langer, Peter" w:date="2018-06-12T09:45:00Z">
        <w:r w:rsidR="0055181C">
          <w:rPr>
            <w:lang w:val="sk-SK"/>
          </w:rPr>
          <w:t xml:space="preserve">a echokardiogarfiou a impedancie </w:t>
        </w:r>
      </w:ins>
      <w:ins w:id="2204" w:author="Langer, Peter" w:date="2018-06-12T09:44:00Z">
        <w:r w:rsidR="0055181C">
          <w:rPr>
            <w:lang w:val="sk-SK"/>
          </w:rPr>
          <w:t xml:space="preserve">hrudníka je </w:t>
        </w:r>
      </w:ins>
      <w:ins w:id="2205" w:author="Langer, Peter" w:date="2018-06-12T09:43:00Z">
        <w:r w:rsidR="0055181C">
          <w:rPr>
            <w:lang w:val="sk-SK"/>
          </w:rPr>
          <w:t>0.72</w:t>
        </w:r>
      </w:ins>
      <w:ins w:id="2206" w:author="Langer, Peter" w:date="2018-06-12T09:44:00Z">
        <w:r w:rsidR="0055181C">
          <w:rPr>
            <w:lang w:val="sk-SK"/>
          </w:rPr>
          <w:t>.</w:t>
        </w:r>
      </w:ins>
    </w:p>
    <w:p w14:paraId="5ADC7CB0" w14:textId="77777777" w:rsidR="005B4844" w:rsidRDefault="005B4844" w:rsidP="00CE547F">
      <w:pPr>
        <w:tabs>
          <w:tab w:val="left" w:pos="7140"/>
        </w:tabs>
        <w:rPr>
          <w:ins w:id="2207" w:author="Langer, Peter" w:date="2018-06-12T09:45:00Z"/>
          <w:lang w:val="sk-SK"/>
        </w:rPr>
      </w:pPr>
    </w:p>
    <w:p w14:paraId="02D926A2" w14:textId="1BF6FB05" w:rsidR="0055181C" w:rsidRDefault="005B4844" w:rsidP="00CE547F">
      <w:pPr>
        <w:tabs>
          <w:tab w:val="left" w:pos="7140"/>
        </w:tabs>
        <w:rPr>
          <w:ins w:id="2208" w:author="Langer, Peter" w:date="2018-06-12T09:39:00Z"/>
          <w:lang w:val="sk-SK"/>
        </w:rPr>
      </w:pPr>
      <w:ins w:id="2209" w:author="Langer, Peter" w:date="2018-06-12T09:46:00Z">
        <w:r>
          <w:rPr>
            <w:lang w:val="sk-SK"/>
          </w:rPr>
          <w:t>Bol</w:t>
        </w:r>
        <w:r w:rsidR="0055181C">
          <w:rPr>
            <w:lang w:val="sk-SK"/>
          </w:rPr>
          <w:t xml:space="preserve"> spočítan</w:t>
        </w:r>
        <w:r>
          <w:rPr>
            <w:lang w:val="sk-SK"/>
          </w:rPr>
          <w:t>ý</w:t>
        </w:r>
        <w:r w:rsidR="0055181C">
          <w:rPr>
            <w:lang w:val="sk-SK"/>
          </w:rPr>
          <w:t xml:space="preserve"> </w:t>
        </w:r>
      </w:ins>
      <w:ins w:id="2210" w:author="Langer, Peter" w:date="2018-06-12T09:47:00Z">
        <w:r w:rsidR="0055181C">
          <w:rPr>
            <w:lang w:val="sk-SK"/>
          </w:rPr>
          <w:t>kontinuáln</w:t>
        </w:r>
      </w:ins>
      <w:ins w:id="2211" w:author="Langer, Peter" w:date="2018-06-12T09:52:00Z">
        <w:r>
          <w:rPr>
            <w:lang w:val="sk-SK"/>
          </w:rPr>
          <w:t>y</w:t>
        </w:r>
      </w:ins>
      <w:ins w:id="2212" w:author="Langer, Peter" w:date="2018-06-12T09:47:00Z">
        <w:r w:rsidR="0055181C">
          <w:rPr>
            <w:lang w:val="sk-SK"/>
          </w:rPr>
          <w:t xml:space="preserve"> </w:t>
        </w:r>
      </w:ins>
      <w:ins w:id="2213" w:author="Langer, Peter" w:date="2018-06-12T09:53:00Z">
        <w:r>
          <w:rPr>
            <w:lang w:val="sk-SK"/>
          </w:rPr>
          <w:t>srdcov</w:t>
        </w:r>
        <w:r>
          <w:rPr>
            <w:lang w:val="sk-SK"/>
          </w:rPr>
          <w:t>ý</w:t>
        </w:r>
        <w:r>
          <w:rPr>
            <w:lang w:val="sk-SK"/>
          </w:rPr>
          <w:t xml:space="preserve"> </w:t>
        </w:r>
      </w:ins>
      <w:ins w:id="2214" w:author="Langer, Peter" w:date="2018-06-12T09:49:00Z">
        <w:r w:rsidR="0055181C">
          <w:rPr>
            <w:lang w:val="sk-SK"/>
          </w:rPr>
          <w:t xml:space="preserve">výdaj z impedancie </w:t>
        </w:r>
      </w:ins>
      <w:ins w:id="2215" w:author="Langer, Peter" w:date="2018-06-12T09:50:00Z">
        <w:r w:rsidR="0055181C">
          <w:rPr>
            <w:lang w:val="sk-SK"/>
          </w:rPr>
          <w:t xml:space="preserve">počas fyzickej záťaže </w:t>
        </w:r>
      </w:ins>
      <w:ins w:id="2216" w:author="Langer, Peter" w:date="2018-06-12T09:52:00Z">
        <w:r>
          <w:rPr>
            <w:lang w:val="sk-SK"/>
          </w:rPr>
          <w:t>súčasne</w:t>
        </w:r>
      </w:ins>
      <w:ins w:id="2217" w:author="Langer, Peter" w:date="2018-06-12T09:50:00Z">
        <w:r w:rsidR="0055181C">
          <w:rPr>
            <w:lang w:val="sk-SK"/>
          </w:rPr>
          <w:t xml:space="preserve"> s echokardiografiou a termodilúciou. </w:t>
        </w:r>
      </w:ins>
      <w:ins w:id="2218" w:author="Langer, Peter" w:date="2018-06-12T09:51:00Z">
        <w:r>
          <w:rPr>
            <w:lang w:val="sk-SK"/>
          </w:rPr>
          <w:t>Bolo ukázané že k</w:t>
        </w:r>
      </w:ins>
      <w:ins w:id="2219" w:author="Langer, Peter" w:date="2018-06-12T09:50:00Z">
        <w:r w:rsidR="0055181C">
          <w:rPr>
            <w:lang w:val="sk-SK"/>
          </w:rPr>
          <w:t xml:space="preserve">ontinuálne merania </w:t>
        </w:r>
      </w:ins>
      <w:ins w:id="2220" w:author="Langer, Peter" w:date="2018-06-12T09:53:00Z">
        <w:r>
          <w:rPr>
            <w:lang w:val="sk-SK"/>
          </w:rPr>
          <w:t xml:space="preserve">srdcového </w:t>
        </w:r>
      </w:ins>
      <w:ins w:id="2221" w:author="Langer, Peter" w:date="2018-06-12T09:50:00Z">
        <w:r w:rsidR="0055181C">
          <w:rPr>
            <w:lang w:val="sk-SK"/>
          </w:rPr>
          <w:t>výdaja</w:t>
        </w:r>
      </w:ins>
      <w:ins w:id="2222" w:author="Langer, Peter" w:date="2018-06-12T09:51:00Z">
        <w:r>
          <w:rPr>
            <w:lang w:val="sk-SK"/>
          </w:rPr>
          <w:t xml:space="preserve"> pomocou bioimpedancie je citlivé na relatívn</w:t>
        </w:r>
      </w:ins>
      <w:ins w:id="2223" w:author="Langer, Peter" w:date="2018-06-12T09:52:00Z">
        <w:r>
          <w:rPr>
            <w:lang w:val="sk-SK"/>
          </w:rPr>
          <w:t>y zmeny s</w:t>
        </w:r>
      </w:ins>
      <w:ins w:id="2224" w:author="Langer, Peter" w:date="2018-06-12T09:53:00Z">
        <w:r>
          <w:rPr>
            <w:lang w:val="sk-SK"/>
          </w:rPr>
          <w:t>rdcového</w:t>
        </w:r>
      </w:ins>
      <w:ins w:id="2225" w:author="Langer, Peter" w:date="2018-06-12T09:52:00Z">
        <w:r>
          <w:rPr>
            <w:lang w:val="sk-SK"/>
          </w:rPr>
          <w:t xml:space="preserve"> výdaja</w:t>
        </w:r>
      </w:ins>
      <w:ins w:id="2226" w:author="Langer, Peter" w:date="2018-06-12T09:53:00Z">
        <w:r>
          <w:rPr>
            <w:lang w:val="sk-SK"/>
          </w:rPr>
          <w:t xml:space="preserve"> a odpovedá relatívnym zmenám meraným pomocou echokardiografie.</w:t>
        </w:r>
      </w:ins>
    </w:p>
    <w:p w14:paraId="581222C2" w14:textId="6594BA2B" w:rsidR="008D7D44" w:rsidDel="005B4844" w:rsidRDefault="008D7D44" w:rsidP="00CE547F">
      <w:pPr>
        <w:tabs>
          <w:tab w:val="left" w:pos="7140"/>
        </w:tabs>
        <w:rPr>
          <w:ins w:id="2227" w:author="Peto" w:date="2018-06-11T21:15:00Z"/>
          <w:del w:id="2228" w:author="Langer, Peter" w:date="2018-06-12T09:57:00Z"/>
          <w:lang w:val="sk-SK"/>
        </w:rPr>
      </w:pPr>
    </w:p>
    <w:p w14:paraId="27E31483" w14:textId="3BA01E93" w:rsidR="00EA0DE4" w:rsidDel="005B4844" w:rsidRDefault="00C34196" w:rsidP="00CE547F">
      <w:pPr>
        <w:tabs>
          <w:tab w:val="left" w:pos="7140"/>
        </w:tabs>
        <w:rPr>
          <w:ins w:id="2229" w:author="Pavel Jurak" w:date="2018-05-31T11:58:00Z"/>
          <w:del w:id="2230" w:author="Langer, Peter" w:date="2018-06-12T09:57:00Z"/>
          <w:lang w:val="sk-SK"/>
        </w:rPr>
      </w:pPr>
      <w:ins w:id="2231" w:author="Peto" w:date="2018-06-11T21:15:00Z">
        <w:del w:id="2232" w:author="Langer, Peter" w:date="2018-06-12T09:57:00Z">
          <w:r w:rsidDel="005B4844">
            <w:rPr>
              <w:lang w:val="sk-SK"/>
            </w:rPr>
            <w:delText xml:space="preserve"> </w:delText>
          </w:r>
        </w:del>
      </w:ins>
      <w:ins w:id="2233" w:author="Peto" w:date="2018-06-11T21:13:00Z">
        <w:del w:id="2234" w:author="Langer, Peter" w:date="2018-06-12T09:57:00Z">
          <w:r w:rsidDel="005B4844">
            <w:rPr>
              <w:lang w:val="sk-SK"/>
            </w:rPr>
            <w:delText>Bola vztvo</w:delText>
          </w:r>
        </w:del>
      </w:ins>
      <w:ins w:id="2235" w:author="Pavel Jurak" w:date="2018-05-31T12:00:00Z">
        <w:del w:id="2236" w:author="Langer, Peter" w:date="2018-06-12T09:57:00Z">
          <w:r w:rsidR="00EA0DE4" w:rsidDel="005B4844">
            <w:rPr>
              <w:lang w:val="sk-SK"/>
            </w:rPr>
            <w:delText xml:space="preserve"> ....</w:delText>
          </w:r>
        </w:del>
      </w:ins>
    </w:p>
    <w:p w14:paraId="4F4BE354" w14:textId="3A171450" w:rsidR="00CE547F" w:rsidRPr="00FA362E" w:rsidDel="005B4844" w:rsidRDefault="00CE547F" w:rsidP="00CE547F">
      <w:pPr>
        <w:tabs>
          <w:tab w:val="left" w:pos="7140"/>
        </w:tabs>
        <w:rPr>
          <w:del w:id="2237" w:author="Langer, Peter" w:date="2018-06-12T09:57:00Z"/>
          <w:lang w:val="sk-SK"/>
        </w:rPr>
      </w:pPr>
      <w:del w:id="2238" w:author="Langer, Peter" w:date="2018-06-12T09:57:00Z">
        <w:r w:rsidRPr="00FA362E" w:rsidDel="005B4844">
          <w:rPr>
            <w:lang w:val="sk-SK"/>
          </w:rPr>
          <w:delText xml:space="preserve">Táto práca poskytuje </w:delText>
        </w:r>
        <w:commentRangeStart w:id="2239"/>
        <w:r w:rsidRPr="00FA362E" w:rsidDel="005B4844">
          <w:rPr>
            <w:lang w:val="sk-SK"/>
          </w:rPr>
          <w:delText xml:space="preserve">nové informácie o fyziologickom pôvode bioimpedančných parametrov </w:delText>
        </w:r>
        <w:commentRangeEnd w:id="2239"/>
        <w:r w:rsidR="00F55051" w:rsidDel="005B4844">
          <w:rPr>
            <w:rStyle w:val="CommentReference"/>
          </w:rPr>
          <w:commentReference w:id="2239"/>
        </w:r>
        <w:r w:rsidRPr="00FA362E" w:rsidDel="005B4844">
          <w:rPr>
            <w:lang w:val="sk-SK"/>
          </w:rPr>
          <w:delText>a dáva ich do súvisu s centrálnymi hemodynamickými parametrami. 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delText>
        </w:r>
      </w:del>
    </w:p>
    <w:p w14:paraId="2D5CE389" w14:textId="227321F2" w:rsidR="00CE547F" w:rsidRPr="00FA362E" w:rsidDel="005B4844" w:rsidRDefault="00CE547F" w:rsidP="00CE547F">
      <w:pPr>
        <w:tabs>
          <w:tab w:val="left" w:pos="7140"/>
        </w:tabs>
        <w:rPr>
          <w:del w:id="2240" w:author="Langer, Peter" w:date="2018-06-12T09:57:00Z"/>
          <w:lang w:val="sk-SK"/>
        </w:rPr>
      </w:pPr>
    </w:p>
    <w:p w14:paraId="5F91C653" w14:textId="6039FA67" w:rsidR="00CE547F" w:rsidRPr="00FA362E" w:rsidDel="005B4844" w:rsidRDefault="00CE547F" w:rsidP="00CE547F">
      <w:pPr>
        <w:tabs>
          <w:tab w:val="left" w:pos="7140"/>
        </w:tabs>
        <w:rPr>
          <w:del w:id="2241" w:author="Langer, Peter" w:date="2018-06-12T09:57:00Z"/>
          <w:lang w:val="sk-SK"/>
        </w:rPr>
      </w:pPr>
      <w:del w:id="2242" w:author="Langer, Peter" w:date="2018-06-12T09:57:00Z">
        <w:r w:rsidRPr="00FA362E" w:rsidDel="005B4844">
          <w:rPr>
            <w:lang w:val="sk-SK"/>
          </w:rPr>
          <w:delText xml:space="preserve">Práca sa takisto zaoberá ďalším z parametrov používaných v súčasných modeloch na výpočet SV a to detekciou LVET intervalu. LVET sa detekuje hlavne z </w:delText>
        </w:r>
        <w:commentRangeStart w:id="2243"/>
        <w:r w:rsidRPr="00FA362E" w:rsidDel="005B4844">
          <w:rPr>
            <w:lang w:val="sk-SK"/>
          </w:rPr>
          <w:delText>HS</w:delText>
        </w:r>
        <w:commentRangeEnd w:id="2243"/>
        <w:r w:rsidR="00F55051" w:rsidDel="005B4844">
          <w:rPr>
            <w:rStyle w:val="CommentReference"/>
          </w:rPr>
          <w:commentReference w:id="2243"/>
        </w:r>
        <w:r w:rsidRPr="00FA362E" w:rsidDel="005B4844">
          <w:rPr>
            <w:lang w:val="sk-SK"/>
          </w:rPr>
          <w:delText xml:space="preserve">. </w:delText>
        </w:r>
        <w:commentRangeStart w:id="2244"/>
        <w:r w:rsidRPr="00FA362E" w:rsidDel="005B4844">
          <w:rPr>
            <w:lang w:val="sk-SK"/>
          </w:rPr>
          <w:delText xml:space="preserve">V tejto práci bolo zistené frekvenčné rozloženie HS u jednotlivých ľudí. </w:delText>
        </w:r>
        <w:commentRangeEnd w:id="2244"/>
        <w:r w:rsidR="00F55051" w:rsidDel="005B4844">
          <w:rPr>
            <w:rStyle w:val="CommentReference"/>
          </w:rPr>
          <w:commentReference w:id="2244"/>
        </w:r>
        <w:r w:rsidRPr="00FA362E" w:rsidDel="005B4844">
          <w:rPr>
            <w:lang w:val="sk-SK"/>
          </w:rPr>
          <w:delText>Bolo ukázané, že frekvenčné rozloženie HS je u každého človeka iné. Nové metódy detekcie navrhnuté v tejto práci pozostávajú z filtrácie HS pre každý subjekt individuálne. Tieto metódy redukujú chybu pri stanovení SV a CO. Nové metódy detekcie overujú správnosť detekcie parametrov pre výpočet SV pomocou korelácie s respiráciou. Korelácia s respiráciou sa ukázala byť vhodným ukazateľom správnej detekcie. Na základe analýzy bioimpedančných parametrov</w:delText>
        </w:r>
      </w:del>
      <w:ins w:id="2245" w:author="Pavel Jurak" w:date="2018-05-31T11:54:00Z">
        <w:del w:id="2246" w:author="Langer, Peter" w:date="2018-06-12T09:57:00Z">
          <w:r w:rsidR="00EA0DE4" w:rsidDel="005B4844">
            <w:rPr>
              <w:lang w:val="sk-SK"/>
            </w:rPr>
            <w:delText xml:space="preserve"> z celotělové impedance </w:delText>
          </w:r>
        </w:del>
      </w:ins>
      <w:del w:id="2247" w:author="Langer, Peter" w:date="2018-06-12T09:57:00Z">
        <w:r w:rsidRPr="00FA362E" w:rsidDel="005B4844">
          <w:rPr>
            <w:lang w:val="sk-SK"/>
          </w:rPr>
          <w:delText xml:space="preserve"> boli identifikované ďalšie miesto vhodne k meraniu Sv</w:delText>
        </w:r>
      </w:del>
      <w:ins w:id="2248" w:author="Pavel Jurak" w:date="2018-05-31T11:55:00Z">
        <w:del w:id="2249" w:author="Langer, Peter" w:date="2018-06-12T09:57:00Z">
          <w:r w:rsidR="00EA0DE4" w:rsidDel="005B4844">
            <w:rPr>
              <w:lang w:val="sk-SK"/>
            </w:rPr>
            <w:delText>V</w:delText>
          </w:r>
        </w:del>
      </w:ins>
      <w:del w:id="2250" w:author="Langer, Peter" w:date="2018-06-12T09:57:00Z">
        <w:r w:rsidRPr="00FA362E" w:rsidDel="005B4844">
          <w:rPr>
            <w:lang w:val="sk-SK"/>
          </w:rPr>
          <w:delText xml:space="preserve"> z bioimpedancie a to z bioimpedancie krku</w:delText>
        </w:r>
      </w:del>
      <w:ins w:id="2251" w:author="Pavel Jurak" w:date="2018-05-31T11:55:00Z">
        <w:del w:id="2252" w:author="Langer, Peter" w:date="2018-06-12T09:57:00Z">
          <w:r w:rsidR="00EA0DE4" w:rsidDel="005B4844">
            <w:rPr>
              <w:lang w:val="sk-SK"/>
            </w:rPr>
            <w:delText xml:space="preserve">v </w:delText>
          </w:r>
        </w:del>
      </w:ins>
      <w:ins w:id="2253" w:author="Pavel Jurak" w:date="2018-05-31T11:56:00Z">
        <w:del w:id="2254" w:author="Langer, Peter" w:date="2018-06-12T09:57:00Z">
          <w:r w:rsidR="00EA0DE4" w:rsidDel="005B4844">
            <w:rPr>
              <w:lang w:val="sk-SK"/>
            </w:rPr>
            <w:delText>blízkosti</w:delText>
          </w:r>
        </w:del>
      </w:ins>
      <w:ins w:id="2255" w:author="Pavel Jurak" w:date="2018-05-31T11:55:00Z">
        <w:del w:id="2256" w:author="Langer, Peter" w:date="2018-06-12T09:57:00Z">
          <w:r w:rsidR="00EA0DE4" w:rsidDel="005B4844">
            <w:rPr>
              <w:lang w:val="sk-SK"/>
            </w:rPr>
            <w:delText xml:space="preserve"> karotidy na krku</w:delText>
          </w:r>
        </w:del>
      </w:ins>
      <w:del w:id="2257" w:author="Langer, Peter" w:date="2018-06-12T09:57:00Z">
        <w:r w:rsidRPr="00FA362E" w:rsidDel="005B4844">
          <w:rPr>
            <w:lang w:val="sk-SK"/>
          </w:rPr>
          <w:delText>. SV merané z krčnej impedancie dosahovalo podobnej zhody (r=0,55) s SV meraným echokardiografiou ako SV merané z hrudníkovej impedancie a echokardiografie (r=0,60).</w:delText>
        </w:r>
      </w:del>
      <w:ins w:id="2258" w:author="Pavel Jurak" w:date="2018-05-31T11:57:00Z">
        <w:del w:id="2259" w:author="Langer, Peter" w:date="2018-06-12T09:57:00Z">
          <w:r w:rsidR="00EA0DE4" w:rsidDel="005B4844">
            <w:rPr>
              <w:lang w:val="sk-SK"/>
            </w:rPr>
            <w:delText xml:space="preserve"> Měření na karotidě není zatížené chybo</w:delText>
          </w:r>
          <w:r w:rsidR="00080989" w:rsidDel="005B4844">
            <w:rPr>
              <w:lang w:val="sk-SK"/>
            </w:rPr>
            <w:delText>u způsobenou</w:delText>
          </w:r>
          <w:r w:rsidR="00EA0DE4" w:rsidDel="005B4844">
            <w:rPr>
              <w:lang w:val="sk-SK"/>
            </w:rPr>
            <w:delText xml:space="preserve"> respirací na hrudníku a odráží </w:delText>
          </w:r>
          <w:r w:rsidR="00080989" w:rsidDel="005B4844">
            <w:rPr>
              <w:lang w:val="sk-SK"/>
            </w:rPr>
            <w:delText xml:space="preserve">pouze změny cirkulace </w:delText>
          </w:r>
        </w:del>
      </w:ins>
      <w:ins w:id="2260" w:author="Pavel Jurak" w:date="2018-05-31T12:01:00Z">
        <w:del w:id="2261" w:author="Langer, Peter" w:date="2018-06-12T09:57:00Z">
          <w:r w:rsidR="00080989" w:rsidDel="005B4844">
            <w:rPr>
              <w:lang w:val="sk-SK"/>
            </w:rPr>
            <w:delText xml:space="preserve">v </w:delText>
          </w:r>
        </w:del>
      </w:ins>
      <w:ins w:id="2262" w:author="Pavel Jurak" w:date="2018-05-31T11:57:00Z">
        <w:del w:id="2263" w:author="Langer, Peter" w:date="2018-06-12T09:57:00Z">
          <w:r w:rsidR="00EA0DE4" w:rsidDel="005B4844">
            <w:rPr>
              <w:lang w:val="sk-SK"/>
            </w:rPr>
            <w:delText>a</w:delText>
          </w:r>
        </w:del>
      </w:ins>
      <w:ins w:id="2264" w:author="Pavel Jurak" w:date="2018-05-31T12:01:00Z">
        <w:del w:id="2265" w:author="Langer, Peter" w:date="2018-06-12T09:57:00Z">
          <w:r w:rsidR="00080989" w:rsidDel="005B4844">
            <w:rPr>
              <w:lang w:val="sk-SK"/>
            </w:rPr>
            <w:delText>r</w:delText>
          </w:r>
        </w:del>
      </w:ins>
      <w:ins w:id="2266" w:author="Pavel Jurak" w:date="2018-05-31T11:57:00Z">
        <w:del w:id="2267" w:author="Langer, Peter" w:date="2018-06-12T09:57:00Z">
          <w:r w:rsidR="00EA0DE4" w:rsidDel="005B4844">
            <w:rPr>
              <w:lang w:val="sk-SK"/>
            </w:rPr>
            <w:delText>teriálním systému.</w:delText>
          </w:r>
        </w:del>
      </w:ins>
      <w:del w:id="2268" w:author="Langer, Peter" w:date="2018-06-12T09:57:00Z">
        <w:r w:rsidRPr="00FA362E" w:rsidDel="005B4844">
          <w:rPr>
            <w:lang w:val="sk-SK"/>
          </w:rPr>
          <w:delText xml:space="preserve"> Výhoda novej metódy je</w:delText>
        </w:r>
      </w:del>
      <w:ins w:id="2269" w:author="Pavel Jurak" w:date="2018-05-31T11:58:00Z">
        <w:del w:id="2270" w:author="Langer, Peter" w:date="2018-06-12T09:57:00Z">
          <w:r w:rsidR="00EA0DE4" w:rsidDel="005B4844">
            <w:rPr>
              <w:lang w:val="sk-SK"/>
            </w:rPr>
            <w:delText xml:space="preserve"> též</w:delText>
          </w:r>
        </w:del>
      </w:ins>
      <w:del w:id="2271" w:author="Langer, Peter" w:date="2018-06-12T09:57:00Z">
        <w:r w:rsidRPr="00FA362E" w:rsidDel="005B4844">
          <w:rPr>
            <w:lang w:val="sk-SK"/>
          </w:rPr>
          <w:delText xml:space="preserve"> v pohodlnosti pri aplikácií meraných elektód.</w:delText>
        </w:r>
      </w:del>
    </w:p>
    <w:p w14:paraId="767249E5" w14:textId="77777777" w:rsidR="00CE547F" w:rsidRPr="00FA362E" w:rsidRDefault="00CE547F" w:rsidP="00CE547F">
      <w:pPr>
        <w:tabs>
          <w:tab w:val="left" w:pos="7140"/>
        </w:tabs>
        <w:rPr>
          <w:lang w:val="sk-SK"/>
        </w:rPr>
      </w:pPr>
    </w:p>
    <w:p w14:paraId="61F5DD8B" w14:textId="6D4C926A" w:rsidR="005B4844" w:rsidRDefault="005B4844" w:rsidP="00CE547F">
      <w:pPr>
        <w:tabs>
          <w:tab w:val="left" w:pos="7140"/>
        </w:tabs>
        <w:rPr>
          <w:ins w:id="2272" w:author="Langer, Peter" w:date="2018-06-12T10:00:00Z"/>
          <w:lang w:val="sk-SK"/>
        </w:rPr>
      </w:pPr>
      <w:ins w:id="2273" w:author="Langer, Peter" w:date="2018-06-12T10:00:00Z">
        <w:r>
          <w:rPr>
            <w:lang w:val="sk-SK"/>
          </w:rPr>
          <w:t>Doboručený vývoj a pokračovanie práce.</w:t>
        </w:r>
      </w:ins>
    </w:p>
    <w:p w14:paraId="2D99D988" w14:textId="10922B99" w:rsidR="005B4844" w:rsidRDefault="005B4844" w:rsidP="00CE547F">
      <w:pPr>
        <w:tabs>
          <w:tab w:val="left" w:pos="7140"/>
        </w:tabs>
        <w:rPr>
          <w:ins w:id="2274" w:author="Langer, Peter" w:date="2018-06-12T10:01:00Z"/>
          <w:lang w:val="sk-SK"/>
        </w:rPr>
      </w:pPr>
      <w:ins w:id="2275" w:author="Langer, Peter" w:date="2018-06-12T10:00:00Z">
        <w:r>
          <w:rPr>
            <w:lang w:val="sk-SK"/>
          </w:rPr>
          <w:t>V</w:t>
        </w:r>
      </w:ins>
      <w:ins w:id="2276" w:author="Langer, Peter" w:date="2018-06-12T10:01:00Z">
        <w:r>
          <w:rPr>
            <w:lang w:val="sk-SK"/>
          </w:rPr>
          <w:t> </w:t>
        </w:r>
      </w:ins>
      <w:ins w:id="2277" w:author="Langer, Peter" w:date="2018-06-12T10:00:00Z">
        <w:r>
          <w:rPr>
            <w:lang w:val="sk-SK"/>
          </w:rPr>
          <w:t xml:space="preserve">priebehu </w:t>
        </w:r>
      </w:ins>
      <w:ins w:id="2278" w:author="Langer, Peter" w:date="2018-06-12T10:01:00Z">
        <w:r>
          <w:rPr>
            <w:lang w:val="sk-SK"/>
          </w:rPr>
          <w:t>riešenia cielov tejto práce sa objavi</w:t>
        </w:r>
        <w:r w:rsidR="00C741EA">
          <w:rPr>
            <w:lang w:val="sk-SK"/>
          </w:rPr>
          <w:t>li nové metodické otázky a nevyriešené problémy.</w:t>
        </w:r>
      </w:ins>
    </w:p>
    <w:p w14:paraId="529F3C63" w14:textId="593D8C26" w:rsidR="00C741EA" w:rsidRDefault="00C741EA" w:rsidP="00C741EA">
      <w:pPr>
        <w:pStyle w:val="ListParagraph"/>
        <w:numPr>
          <w:ilvl w:val="0"/>
          <w:numId w:val="44"/>
        </w:numPr>
        <w:tabs>
          <w:tab w:val="left" w:pos="7140"/>
        </w:tabs>
        <w:rPr>
          <w:ins w:id="2279" w:author="Langer, Peter" w:date="2018-06-12T10:02:00Z"/>
          <w:lang w:val="sk-SK"/>
        </w:rPr>
        <w:pPrChange w:id="2280" w:author="Langer, Peter" w:date="2018-06-12T10:02:00Z">
          <w:pPr>
            <w:tabs>
              <w:tab w:val="left" w:pos="7140"/>
            </w:tabs>
          </w:pPr>
        </w:pPrChange>
      </w:pPr>
      <w:ins w:id="2281" w:author="Langer, Peter" w:date="2018-06-12T10:02:00Z">
        <w:r>
          <w:rPr>
            <w:lang w:val="sk-SK"/>
          </w:rPr>
          <w:t>Limitácia v riadenom dýchani s periódou 10 sekúnd</w:t>
        </w:r>
      </w:ins>
    </w:p>
    <w:p w14:paraId="29366925" w14:textId="77777777" w:rsidR="00C741EA" w:rsidRPr="00C741EA" w:rsidRDefault="00C741EA" w:rsidP="00C741EA">
      <w:pPr>
        <w:pStyle w:val="ListParagraph"/>
        <w:numPr>
          <w:ilvl w:val="0"/>
          <w:numId w:val="44"/>
        </w:numPr>
        <w:tabs>
          <w:tab w:val="left" w:pos="7140"/>
        </w:tabs>
        <w:rPr>
          <w:ins w:id="2282" w:author="Langer, Peter" w:date="2018-06-12T10:00:00Z"/>
          <w:lang w:val="sk-SK"/>
          <w:rPrChange w:id="2283" w:author="Langer, Peter" w:date="2018-06-12T10:02:00Z">
            <w:rPr>
              <w:ins w:id="2284" w:author="Langer, Peter" w:date="2018-06-12T10:00:00Z"/>
              <w:lang w:val="sk-SK"/>
            </w:rPr>
          </w:rPrChange>
        </w:rPr>
        <w:pPrChange w:id="2285" w:author="Langer, Peter" w:date="2018-06-12T10:02:00Z">
          <w:pPr>
            <w:tabs>
              <w:tab w:val="left" w:pos="7140"/>
            </w:tabs>
          </w:pPr>
        </w:pPrChange>
      </w:pPr>
      <w:bookmarkStart w:id="2286" w:name="_GoBack"/>
      <w:bookmarkEnd w:id="2286"/>
    </w:p>
    <w:p w14:paraId="3911E5F3" w14:textId="3E3DBFDA" w:rsidR="000F6D81" w:rsidRDefault="000F6D81" w:rsidP="00CE547F">
      <w:pPr>
        <w:tabs>
          <w:tab w:val="left" w:pos="7140"/>
        </w:tabs>
        <w:rPr>
          <w:ins w:id="2287" w:author="Pavel Jurak" w:date="2018-05-31T15:49:00Z"/>
          <w:lang w:val="sk-SK"/>
        </w:rPr>
      </w:pPr>
      <w:ins w:id="2288" w:author="Pavel Jurak" w:date="2018-05-31T15:49:00Z">
        <w:r>
          <w:rPr>
            <w:lang w:val="sk-SK"/>
          </w:rPr>
          <w:t xml:space="preserve">Doporučený vývoj </w:t>
        </w:r>
      </w:ins>
      <w:ins w:id="2289" w:author="Pavel Jurak" w:date="2018-05-31T16:03:00Z">
        <w:r w:rsidR="00066DEF">
          <w:rPr>
            <w:lang w:val="sk-SK"/>
          </w:rPr>
          <w:t xml:space="preserve">a pokračování </w:t>
        </w:r>
      </w:ins>
      <w:ins w:id="2290" w:author="Pavel Jurak" w:date="2018-05-31T15:49:00Z">
        <w:r w:rsidR="00EE155D">
          <w:rPr>
            <w:lang w:val="sk-SK"/>
          </w:rPr>
          <w:t>práce.</w:t>
        </w:r>
      </w:ins>
    </w:p>
    <w:p w14:paraId="5BD98FA3" w14:textId="656F571E" w:rsidR="00EE155D" w:rsidRDefault="00EE155D" w:rsidP="00CE547F">
      <w:pPr>
        <w:tabs>
          <w:tab w:val="left" w:pos="7140"/>
        </w:tabs>
        <w:rPr>
          <w:ins w:id="2291" w:author="Pavel Jurak" w:date="2018-05-31T15:49:00Z"/>
          <w:lang w:val="sk-SK"/>
        </w:rPr>
      </w:pPr>
      <w:ins w:id="2292" w:author="Pavel Jurak" w:date="2018-06-01T13:14:00Z">
        <w:r>
          <w:rPr>
            <w:lang w:val="sk-SK"/>
          </w:rPr>
          <w:t xml:space="preserve">V průběhu řešení cílů této disertační práce  se objevila řada nových </w:t>
        </w:r>
      </w:ins>
      <w:ins w:id="2293" w:author="Pavel Jurak" w:date="2018-06-01T13:15:00Z">
        <w:r>
          <w:rPr>
            <w:lang w:val="sk-SK"/>
          </w:rPr>
          <w:t xml:space="preserve">metodických </w:t>
        </w:r>
      </w:ins>
      <w:ins w:id="2294" w:author="Pavel Jurak" w:date="2018-06-01T13:14:00Z">
        <w:r>
          <w:rPr>
            <w:lang w:val="sk-SK"/>
          </w:rPr>
          <w:t>otázek a</w:t>
        </w:r>
      </w:ins>
      <w:ins w:id="2295" w:author="Pavel Jurak" w:date="2018-06-01T13:15:00Z">
        <w:r>
          <w:rPr>
            <w:lang w:val="sk-SK"/>
          </w:rPr>
          <w:t> </w:t>
        </w:r>
      </w:ins>
      <w:ins w:id="2296" w:author="Pavel Jurak" w:date="2018-06-01T13:14:00Z">
        <w:r>
          <w:rPr>
            <w:lang w:val="sk-SK"/>
          </w:rPr>
          <w:t xml:space="preserve">nevyřešených </w:t>
        </w:r>
      </w:ins>
      <w:ins w:id="2297" w:author="Pavel Jurak" w:date="2018-06-01T13:15:00Z">
        <w:r>
          <w:rPr>
            <w:lang w:val="sk-SK"/>
          </w:rPr>
          <w:t xml:space="preserve">problémů. </w:t>
        </w:r>
      </w:ins>
      <w:ins w:id="2298" w:author="Pavel Jurak" w:date="2018-06-01T13:14:00Z">
        <w:r>
          <w:rPr>
            <w:lang w:val="sk-SK"/>
          </w:rPr>
          <w:t xml:space="preserve"> </w:t>
        </w:r>
      </w:ins>
    </w:p>
    <w:p w14:paraId="7D9F379A" w14:textId="6867A275" w:rsidR="000F6D81" w:rsidRDefault="000F6D81">
      <w:pPr>
        <w:pStyle w:val="ListParagraph"/>
        <w:numPr>
          <w:ilvl w:val="0"/>
          <w:numId w:val="42"/>
        </w:numPr>
        <w:tabs>
          <w:tab w:val="left" w:pos="7140"/>
        </w:tabs>
        <w:rPr>
          <w:ins w:id="2299" w:author="Pavel Jurak" w:date="2018-05-31T15:52:00Z"/>
          <w:lang w:val="sk-SK"/>
        </w:rPr>
        <w:pPrChange w:id="2300" w:author="Pavel Jurak" w:date="2018-05-31T15:49:00Z">
          <w:pPr>
            <w:tabs>
              <w:tab w:val="left" w:pos="7140"/>
            </w:tabs>
          </w:pPr>
        </w:pPrChange>
      </w:pPr>
      <w:ins w:id="2301" w:author="Pavel Jurak" w:date="2018-05-31T15:50:00Z">
        <w:r>
          <w:rPr>
            <w:lang w:val="sk-SK"/>
          </w:rPr>
          <w:t>Limitace v řízeném dýchání s periodou 10 sec, d</w:t>
        </w:r>
      </w:ins>
      <w:ins w:id="2302" w:author="Pavel Jurak" w:date="2018-05-31T15:49:00Z">
        <w:r w:rsidRPr="000F6D81">
          <w:rPr>
            <w:lang w:val="sk-SK"/>
          </w:rPr>
          <w:t xml:space="preserve">ynamické </w:t>
        </w:r>
      </w:ins>
      <w:ins w:id="2303" w:author="Pavel Jurak" w:date="2018-05-31T15:51:00Z">
        <w:r>
          <w:rPr>
            <w:lang w:val="sk-SK"/>
          </w:rPr>
          <w:t>interakce hemodynamických parametrů při různých excitacích,</w:t>
        </w:r>
      </w:ins>
      <w:ins w:id="2304" w:author="Pavel Jurak" w:date="2018-05-31T15:49:00Z">
        <w:r w:rsidRPr="000F6D81">
          <w:rPr>
            <w:lang w:val="sk-SK"/>
          </w:rPr>
          <w:t xml:space="preserve"> </w:t>
        </w:r>
      </w:ins>
      <w:ins w:id="2305" w:author="Pavel Jurak" w:date="2018-05-31T15:50:00Z">
        <w:r>
          <w:rPr>
            <w:lang w:val="sk-SK"/>
          </w:rPr>
          <w:t>dlouhodobé regulace</w:t>
        </w:r>
      </w:ins>
      <w:ins w:id="2306" w:author="Pavel Jurak" w:date="2018-05-31T15:49:00Z">
        <w:r w:rsidRPr="000F6D81">
          <w:rPr>
            <w:lang w:val="sk-SK"/>
          </w:rPr>
          <w:t>…</w:t>
        </w:r>
      </w:ins>
    </w:p>
    <w:p w14:paraId="6AD053DE" w14:textId="462B664C" w:rsidR="000F6D81" w:rsidRDefault="000F6D81">
      <w:pPr>
        <w:pStyle w:val="ListParagraph"/>
        <w:numPr>
          <w:ilvl w:val="0"/>
          <w:numId w:val="42"/>
        </w:numPr>
        <w:tabs>
          <w:tab w:val="left" w:pos="7140"/>
        </w:tabs>
        <w:rPr>
          <w:ins w:id="2307" w:author="Pavel Jurak" w:date="2018-06-01T13:15:00Z"/>
          <w:lang w:val="sk-SK"/>
        </w:rPr>
        <w:pPrChange w:id="2308" w:author="Pavel Jurak" w:date="2018-05-31T15:49:00Z">
          <w:pPr>
            <w:tabs>
              <w:tab w:val="left" w:pos="7140"/>
            </w:tabs>
          </w:pPr>
        </w:pPrChange>
      </w:pPr>
      <w:ins w:id="2309" w:author="Pavel Jurak" w:date="2018-05-31T15:52:00Z">
        <w:r>
          <w:rPr>
            <w:lang w:val="sk-SK"/>
          </w:rPr>
          <w:t>Využití výsledků práce pro neinvazivní stanovení SV z</w:t>
        </w:r>
      </w:ins>
      <w:ins w:id="2310" w:author="Pavel Jurak" w:date="2018-05-31T15:53:00Z">
        <w:r>
          <w:rPr>
            <w:lang w:val="sk-SK"/>
          </w:rPr>
          <w:t> </w:t>
        </w:r>
      </w:ins>
      <w:ins w:id="2311" w:author="Pavel Jurak" w:date="2018-05-31T15:52:00Z">
        <w:r>
          <w:rPr>
            <w:lang w:val="sk-SK"/>
          </w:rPr>
          <w:t>karotid</w:t>
        </w:r>
      </w:ins>
      <w:ins w:id="2312" w:author="Pavel Jurak" w:date="2018-05-31T15:53:00Z">
        <w:r>
          <w:rPr>
            <w:lang w:val="sk-SK"/>
          </w:rPr>
          <w:t xml:space="preserve"> a srdečních zvuků</w:t>
        </w:r>
      </w:ins>
      <w:ins w:id="2313" w:author="Pavel Jurak" w:date="2018-05-31T15:52:00Z">
        <w:r>
          <w:rPr>
            <w:lang w:val="sk-SK"/>
          </w:rPr>
          <w:t xml:space="preserve">, klinické testování </w:t>
        </w:r>
      </w:ins>
    </w:p>
    <w:p w14:paraId="0A005E7C" w14:textId="5E557976" w:rsidR="00EE155D" w:rsidRDefault="00EE155D">
      <w:pPr>
        <w:pStyle w:val="ListParagraph"/>
        <w:numPr>
          <w:ilvl w:val="0"/>
          <w:numId w:val="42"/>
        </w:numPr>
        <w:tabs>
          <w:tab w:val="left" w:pos="7140"/>
        </w:tabs>
        <w:rPr>
          <w:ins w:id="2314" w:author="Pavel Jurak" w:date="2018-06-01T13:16:00Z"/>
          <w:lang w:val="sk-SK"/>
        </w:rPr>
        <w:pPrChange w:id="2315" w:author="Pavel Jurak" w:date="2018-05-31T15:49:00Z">
          <w:pPr>
            <w:tabs>
              <w:tab w:val="left" w:pos="7140"/>
            </w:tabs>
          </w:pPr>
        </w:pPrChange>
      </w:pPr>
      <w:ins w:id="2316" w:author="Pavel Jurak" w:date="2018-06-01T13:16:00Z">
        <w:r>
          <w:rPr>
            <w:lang w:val="sk-SK"/>
          </w:rPr>
          <w:t xml:space="preserve">Eliminace ertefaktů v průběhu měření, vhodně zvolené protokoly, </w:t>
        </w:r>
      </w:ins>
    </w:p>
    <w:p w14:paraId="10218B32" w14:textId="7CAE3FEB" w:rsidR="00EE155D" w:rsidRPr="000F6D81" w:rsidRDefault="00EE155D">
      <w:pPr>
        <w:pStyle w:val="ListParagraph"/>
        <w:numPr>
          <w:ilvl w:val="0"/>
          <w:numId w:val="42"/>
        </w:numPr>
        <w:tabs>
          <w:tab w:val="left" w:pos="7140"/>
        </w:tabs>
        <w:rPr>
          <w:ins w:id="2317" w:author="Pavel Jurak" w:date="2018-05-31T15:49:00Z"/>
          <w:lang w:val="sk-SK"/>
        </w:rPr>
        <w:pPrChange w:id="2318" w:author="Pavel Jurak" w:date="2018-05-31T15:49:00Z">
          <w:pPr>
            <w:tabs>
              <w:tab w:val="left" w:pos="7140"/>
            </w:tabs>
          </w:pPr>
        </w:pPrChange>
      </w:pPr>
      <w:ins w:id="2319" w:author="Pavel Jurak" w:date="2018-06-01T13:17:00Z">
        <w:r>
          <w:rPr>
            <w:lang w:val="sk-SK"/>
          </w:rPr>
          <w:t xml:space="preserve">Další experimentální měření echokardiografie a bioimpednace,  stanovení místa s nejvyšší shodou – Laďa Soukup, odeslaný článek. </w:t>
        </w:r>
      </w:ins>
    </w:p>
    <w:p w14:paraId="1989DE0A" w14:textId="4AD3C3F8" w:rsidR="00CE547F" w:rsidRPr="00FA362E" w:rsidRDefault="00CE547F" w:rsidP="00CE547F">
      <w:pPr>
        <w:tabs>
          <w:tab w:val="left" w:pos="7140"/>
        </w:tabs>
        <w:rPr>
          <w:lang w:val="sk-SK"/>
        </w:rPr>
      </w:pPr>
      <w:r w:rsidRPr="00FA362E">
        <w:rPr>
          <w:lang w:val="sk-SK"/>
        </w:rPr>
        <w:t xml:space="preserve">Ďalšia práca na spresnenie výpočtu SV a CO z bioimpedancie bude potrebná hlavne pri definícií pôvodu bioimpedančej krivky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a bioimpedančej krivky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oMath>
      <w:r w:rsidRPr="00FA362E">
        <w:rPr>
          <w:lang w:val="sk-SK"/>
        </w:rPr>
        <w:t>.</w:t>
      </w:r>
    </w:p>
    <w:p w14:paraId="5917E53F" w14:textId="77777777" w:rsidR="00CE547F" w:rsidRPr="00FA362E" w:rsidRDefault="00CE547F" w:rsidP="00CE547F">
      <w:pPr>
        <w:pStyle w:val="Heading1"/>
        <w:numPr>
          <w:ilvl w:val="0"/>
          <w:numId w:val="0"/>
        </w:numPr>
        <w:ind w:left="1070" w:hanging="360"/>
        <w:rPr>
          <w:lang w:val="sk-SK"/>
        </w:rPr>
      </w:pPr>
      <w:r w:rsidRPr="00FA362E">
        <w:rPr>
          <w:lang w:val="sk-SK"/>
        </w:rPr>
        <w:br w:type="page"/>
      </w:r>
      <w:bookmarkStart w:id="2320" w:name="_Toc259606667"/>
      <w:bookmarkStart w:id="2321" w:name="_Toc386404221"/>
      <w:bookmarkStart w:id="2322" w:name="_Toc510268164"/>
      <w:bookmarkStart w:id="2323" w:name="_Toc516413254"/>
      <w:r w:rsidRPr="00FA362E">
        <w:rPr>
          <w:lang w:val="sk-SK"/>
        </w:rPr>
        <w:lastRenderedPageBreak/>
        <w:t>Literatúra</w:t>
      </w:r>
      <w:bookmarkEnd w:id="2320"/>
      <w:bookmarkEnd w:id="2321"/>
      <w:bookmarkEnd w:id="2322"/>
      <w:bookmarkEnd w:id="2323"/>
    </w:p>
    <w:p w14:paraId="34F173F2" w14:textId="77777777" w:rsidR="00AD692D" w:rsidRPr="00AD692D" w:rsidRDefault="00CE547F" w:rsidP="00AD692D">
      <w:pPr>
        <w:pStyle w:val="EndNoteBibliography"/>
        <w:ind w:left="720" w:hanging="720"/>
      </w:pPr>
      <w:r w:rsidRPr="00FA362E">
        <w:rPr>
          <w:noProof w:val="0"/>
          <w:color w:val="000000" w:themeColor="text1"/>
          <w:lang w:val="sk-SK"/>
        </w:rPr>
        <w:fldChar w:fldCharType="begin"/>
      </w:r>
      <w:r w:rsidRPr="00FA362E">
        <w:rPr>
          <w:noProof w:val="0"/>
          <w:color w:val="000000" w:themeColor="text1"/>
          <w:lang w:val="sk-SK"/>
        </w:rPr>
        <w:instrText xml:space="preserve"> ADDIN EN.REFLIST </w:instrText>
      </w:r>
      <w:r w:rsidRPr="00FA362E">
        <w:rPr>
          <w:noProof w:val="0"/>
          <w:color w:val="000000" w:themeColor="text1"/>
          <w:lang w:val="sk-SK"/>
        </w:rPr>
        <w:fldChar w:fldCharType="separate"/>
      </w:r>
      <w:r w:rsidR="00AD692D" w:rsidRPr="00AD692D">
        <w:rPr>
          <w:b/>
        </w:rPr>
        <w:t>1.</w:t>
      </w:r>
      <w:r w:rsidR="00AD692D" w:rsidRPr="00AD692D">
        <w:tab/>
        <w:t>Organization. WH. Cardiovascular diseases (CVDs)</w:t>
      </w:r>
      <w:r w:rsidR="00AD692D" w:rsidRPr="00AD692D">
        <w:rPr>
          <w:i/>
        </w:rPr>
        <w:t>.</w:t>
      </w:r>
      <w:r w:rsidR="00AD692D" w:rsidRPr="00AD692D">
        <w:t xml:space="preserve"> Vol 2018: World Health Organization.; 2017.</w:t>
      </w:r>
    </w:p>
    <w:p w14:paraId="6695D41C" w14:textId="77777777" w:rsidR="00AD692D" w:rsidRPr="00AD692D" w:rsidRDefault="00AD692D" w:rsidP="00AD692D">
      <w:pPr>
        <w:pStyle w:val="EndNoteBibliography"/>
        <w:ind w:left="720" w:hanging="720"/>
      </w:pPr>
      <w:r w:rsidRPr="00AD692D">
        <w:rPr>
          <w:b/>
        </w:rPr>
        <w:t>2.</w:t>
      </w:r>
      <w:r w:rsidRPr="00AD692D">
        <w:tab/>
        <w:t>Baura GD. System theory and practical applications of biomedical signals: Wiley-Interscience, IEEE Press; 2002.</w:t>
      </w:r>
    </w:p>
    <w:p w14:paraId="4DB2929F" w14:textId="77777777" w:rsidR="00AD692D" w:rsidRPr="00AD692D" w:rsidRDefault="00AD692D" w:rsidP="00AD692D">
      <w:pPr>
        <w:pStyle w:val="EndNoteBibliography"/>
        <w:ind w:left="720" w:hanging="720"/>
      </w:pPr>
      <w:r w:rsidRPr="00AD692D">
        <w:rPr>
          <w:b/>
        </w:rPr>
        <w:t>3.</w:t>
      </w:r>
      <w:r w:rsidRPr="00AD692D">
        <w:tab/>
        <w:t xml:space="preserve">Bernstein DP. Impedance cardiography: Pulsatile blood flow and the biophysical and electrodynamic basis for the stroke volume equations. </w:t>
      </w:r>
      <w:r w:rsidRPr="00AD692D">
        <w:rPr>
          <w:i/>
        </w:rPr>
        <w:t>Journal of Electrical Bioimpedance.</w:t>
      </w:r>
      <w:r w:rsidRPr="00AD692D">
        <w:t xml:space="preserve"> 2010;1.</w:t>
      </w:r>
    </w:p>
    <w:p w14:paraId="3F6D579F" w14:textId="77777777" w:rsidR="00AD692D" w:rsidRPr="00AD692D" w:rsidRDefault="00AD692D" w:rsidP="00AD692D">
      <w:pPr>
        <w:pStyle w:val="EndNoteBibliography"/>
        <w:ind w:left="720" w:hanging="720"/>
      </w:pPr>
      <w:r w:rsidRPr="00AD692D">
        <w:rPr>
          <w:b/>
        </w:rPr>
        <w:t>4.</w:t>
      </w:r>
      <w:r w:rsidRPr="00AD692D">
        <w:tab/>
        <w:t xml:space="preserve">Nyboer J. ELECTRICAL IMPEDANCE PLETHYSMOGRAPHY - A PHYSICAL AND PHYSIOLOGIC APPROACH TO PERIPHERAL VASCULAR STUDY. </w:t>
      </w:r>
      <w:r w:rsidRPr="00AD692D">
        <w:rPr>
          <w:i/>
        </w:rPr>
        <w:t>Circulation.</w:t>
      </w:r>
      <w:r w:rsidRPr="00AD692D">
        <w:t xml:space="preserve"> 1950;2:811-821.</w:t>
      </w:r>
    </w:p>
    <w:p w14:paraId="598C3E5B" w14:textId="77777777" w:rsidR="00AD692D" w:rsidRPr="00AD692D" w:rsidRDefault="00AD692D" w:rsidP="00AD692D">
      <w:pPr>
        <w:pStyle w:val="EndNoteBibliography"/>
        <w:ind w:left="720" w:hanging="720"/>
      </w:pPr>
      <w:r w:rsidRPr="00AD692D">
        <w:rPr>
          <w:b/>
        </w:rPr>
        <w:t>5.</w:t>
      </w:r>
      <w:r w:rsidRPr="00AD692D">
        <w:tab/>
        <w:t xml:space="preserve">Borzage M, Heidari K, Chavez T, Seri I, Wood JC, Bluml S. MEASURING STROKE VOLUME: IMPEDANCE CARDIOGRAPHY VS PHASE-CONTRAST MAGNETIC RESONANCE IMAGING. </w:t>
      </w:r>
      <w:r w:rsidRPr="00AD692D">
        <w:rPr>
          <w:i/>
        </w:rPr>
        <w:t>American Journal of Critical Care.</w:t>
      </w:r>
      <w:r w:rsidRPr="00AD692D">
        <w:t xml:space="preserve"> 2017;26:408-415.</w:t>
      </w:r>
    </w:p>
    <w:p w14:paraId="2F9FD01E" w14:textId="77777777" w:rsidR="00AD692D" w:rsidRPr="00AD692D" w:rsidRDefault="00AD692D" w:rsidP="00AD692D">
      <w:pPr>
        <w:pStyle w:val="EndNoteBibliography"/>
        <w:ind w:left="720" w:hanging="720"/>
      </w:pPr>
      <w:r w:rsidRPr="00AD692D">
        <w:rPr>
          <w:b/>
        </w:rPr>
        <w:t>6.</w:t>
      </w:r>
      <w:r w:rsidRPr="00AD692D">
        <w:tab/>
        <w:t xml:space="preserve">Honzikova N, Labrova R, Fiser B, et al. Influence of age, body mass index, and blood pressure on the carotid intima-media thickness in normotensive and hypertensive patients. </w:t>
      </w:r>
      <w:r w:rsidRPr="00AD692D">
        <w:rPr>
          <w:i/>
        </w:rPr>
        <w:t>Biomedizinische Technik.</w:t>
      </w:r>
      <w:r w:rsidRPr="00AD692D">
        <w:t xml:space="preserve"> 2006;51:159-+.</w:t>
      </w:r>
    </w:p>
    <w:p w14:paraId="4EC96743" w14:textId="77777777" w:rsidR="00AD692D" w:rsidRPr="00AD692D" w:rsidRDefault="00AD692D" w:rsidP="00AD692D">
      <w:pPr>
        <w:pStyle w:val="EndNoteBibliography"/>
        <w:ind w:left="720" w:hanging="720"/>
      </w:pPr>
      <w:r w:rsidRPr="00AD692D">
        <w:rPr>
          <w:b/>
        </w:rPr>
        <w:t>7.</w:t>
      </w:r>
      <w:r w:rsidRPr="00AD692D">
        <w:tab/>
        <w:t xml:space="preserve">Vondra V, Jurak P, Viscor I, et al. A multichannel bioimpedance monitor for full-body blood flow monitoring. </w:t>
      </w:r>
      <w:r w:rsidRPr="00AD692D">
        <w:rPr>
          <w:i/>
        </w:rPr>
        <w:t>Biomedical Engineering-Biomedizinische Technik.</w:t>
      </w:r>
      <w:r w:rsidRPr="00AD692D">
        <w:t xml:space="preserve"> 2016;61:107-118.</w:t>
      </w:r>
    </w:p>
    <w:p w14:paraId="3D63D527" w14:textId="77777777" w:rsidR="00AD692D" w:rsidRPr="00AD692D" w:rsidRDefault="00AD692D" w:rsidP="00AD692D">
      <w:pPr>
        <w:pStyle w:val="EndNoteBibliography"/>
        <w:ind w:left="720" w:hanging="720"/>
      </w:pPr>
      <w:r w:rsidRPr="00AD692D">
        <w:rPr>
          <w:b/>
        </w:rPr>
        <w:t>8.</w:t>
      </w:r>
      <w:r w:rsidRPr="00AD692D">
        <w:tab/>
        <w:t xml:space="preserve">Boron WFB, Emile L. </w:t>
      </w:r>
      <w:r w:rsidRPr="00AD692D">
        <w:rPr>
          <w:i/>
        </w:rPr>
        <w:t>Medical physiology :a cellular and molecular approach </w:t>
      </w:r>
      <w:r w:rsidRPr="00AD692D">
        <w:t>3ed. Philadelphia: Saunders/Elsevier; 2009.</w:t>
      </w:r>
    </w:p>
    <w:p w14:paraId="5F7EE6AC" w14:textId="77777777" w:rsidR="00AD692D" w:rsidRPr="00AD692D" w:rsidRDefault="00AD692D" w:rsidP="00AD692D">
      <w:pPr>
        <w:pStyle w:val="EndNoteBibliography"/>
        <w:ind w:left="720" w:hanging="720"/>
      </w:pPr>
      <w:r w:rsidRPr="00AD692D">
        <w:rPr>
          <w:b/>
        </w:rPr>
        <w:t>9.</w:t>
      </w:r>
      <w:r w:rsidRPr="00AD692D">
        <w:tab/>
        <w:t xml:space="preserve">Coleman TG. MATHEMATICAL-ANALYSIS OF CARDIOVASCULAR FUNCTION. </w:t>
      </w:r>
      <w:r w:rsidRPr="00AD692D">
        <w:rPr>
          <w:i/>
        </w:rPr>
        <w:t>Ieee Transactions on Biomedical Engineering.</w:t>
      </w:r>
      <w:r w:rsidRPr="00AD692D">
        <w:t xml:space="preserve"> 1985;32:289-294.</w:t>
      </w:r>
    </w:p>
    <w:p w14:paraId="343A662E" w14:textId="77777777" w:rsidR="00AD692D" w:rsidRPr="00AD692D" w:rsidRDefault="00AD692D" w:rsidP="00AD692D">
      <w:pPr>
        <w:pStyle w:val="EndNoteBibliography"/>
        <w:ind w:left="720" w:hanging="720"/>
      </w:pPr>
      <w:r w:rsidRPr="00AD692D">
        <w:rPr>
          <w:b/>
        </w:rPr>
        <w:t>10.</w:t>
      </w:r>
      <w:r w:rsidRPr="00AD692D">
        <w:tab/>
        <w:t>Elias Francis S. Continuous estimation of cardiac output and arterial resistance from arterial blood pressure using a third-order Windkessel model. 2008.</w:t>
      </w:r>
    </w:p>
    <w:p w14:paraId="6D453508" w14:textId="77777777" w:rsidR="00AD692D" w:rsidRPr="00AD692D" w:rsidRDefault="00AD692D" w:rsidP="00AD692D">
      <w:pPr>
        <w:pStyle w:val="EndNoteBibliography"/>
        <w:ind w:left="720" w:hanging="720"/>
      </w:pPr>
      <w:r w:rsidRPr="00AD692D">
        <w:rPr>
          <w:b/>
        </w:rPr>
        <w:t>11.</w:t>
      </w:r>
      <w:r w:rsidRPr="00AD692D">
        <w:tab/>
        <w:t xml:space="preserve">Papaioannou TG, Vardoulis O, Stergiopulos N. The "systolic volume balance" method for the noninvasive estimation of cardiac output based on pressure wave analysis. </w:t>
      </w:r>
      <w:r w:rsidRPr="00AD692D">
        <w:rPr>
          <w:i/>
        </w:rPr>
        <w:t>American Journal of Physiology-Heart and Circulatory Physiology.</w:t>
      </w:r>
      <w:r w:rsidRPr="00AD692D">
        <w:t xml:space="preserve"> 2012;302:H2064-H2073.</w:t>
      </w:r>
    </w:p>
    <w:p w14:paraId="79BEC26E" w14:textId="77777777" w:rsidR="00AD692D" w:rsidRPr="00AD692D" w:rsidRDefault="00AD692D" w:rsidP="00AD692D">
      <w:pPr>
        <w:pStyle w:val="EndNoteBibliography"/>
        <w:ind w:left="720" w:hanging="720"/>
      </w:pPr>
      <w:r w:rsidRPr="00AD692D">
        <w:rPr>
          <w:b/>
        </w:rPr>
        <w:t>12.</w:t>
      </w:r>
      <w:r w:rsidRPr="00AD692D">
        <w:tab/>
        <w:t xml:space="preserve">Segers P, Stergiopulos N, Verdonck P, Ieee. A non-invasive pulse pressure method for the estimation of total arterial compliance. </w:t>
      </w:r>
      <w:r w:rsidRPr="00AD692D">
        <w:rPr>
          <w:i/>
        </w:rPr>
        <w:t>Computers in Cardiology 1997, Vol 24.</w:t>
      </w:r>
      <w:r w:rsidRPr="00AD692D">
        <w:t xml:space="preserve"> 1997;24:171-174.</w:t>
      </w:r>
    </w:p>
    <w:p w14:paraId="249CEA93" w14:textId="77777777" w:rsidR="00AD692D" w:rsidRPr="00AD692D" w:rsidRDefault="00AD692D" w:rsidP="00AD692D">
      <w:pPr>
        <w:pStyle w:val="EndNoteBibliography"/>
        <w:ind w:left="720" w:hanging="720"/>
      </w:pPr>
      <w:r w:rsidRPr="00AD692D">
        <w:rPr>
          <w:b/>
        </w:rPr>
        <w:t>13.</w:t>
      </w:r>
      <w:r w:rsidRPr="00AD692D">
        <w:tab/>
        <w:t xml:space="preserve">BINDER S. </w:t>
      </w:r>
      <w:r w:rsidRPr="00AD692D">
        <w:rPr>
          <w:i/>
        </w:rPr>
        <w:t>Průběh pulsní vlny v závislosti na elasticitě cévního systému na arteria radialis </w:t>
      </w:r>
      <w:r w:rsidRPr="00AD692D">
        <w:t>Lékařská fakulta, Univerzita Palackého v Olomouci; 2009.</w:t>
      </w:r>
    </w:p>
    <w:p w14:paraId="4D384B95" w14:textId="77777777" w:rsidR="00AD692D" w:rsidRPr="00AD692D" w:rsidRDefault="00AD692D" w:rsidP="00AD692D">
      <w:pPr>
        <w:pStyle w:val="EndNoteBibliography"/>
        <w:ind w:left="720" w:hanging="720"/>
      </w:pPr>
      <w:r w:rsidRPr="00AD692D">
        <w:rPr>
          <w:b/>
        </w:rPr>
        <w:t>14.</w:t>
      </w:r>
      <w:r w:rsidRPr="00AD692D">
        <w:tab/>
        <w:t xml:space="preserve">Greenwald SE. Pulse pressure and arterial elasticity. </w:t>
      </w:r>
      <w:r w:rsidRPr="00AD692D">
        <w:rPr>
          <w:i/>
        </w:rPr>
        <w:t>Qjm-an International Journal of Medicine.</w:t>
      </w:r>
      <w:r w:rsidRPr="00AD692D">
        <w:t xml:space="preserve"> 2002;95:107-112.</w:t>
      </w:r>
    </w:p>
    <w:p w14:paraId="4A5BF96F" w14:textId="77777777" w:rsidR="00AD692D" w:rsidRPr="00AD692D" w:rsidRDefault="00AD692D" w:rsidP="00AD692D">
      <w:pPr>
        <w:pStyle w:val="EndNoteBibliography"/>
        <w:ind w:left="720" w:hanging="720"/>
      </w:pPr>
      <w:r w:rsidRPr="00AD692D">
        <w:rPr>
          <w:b/>
        </w:rPr>
        <w:t>15.</w:t>
      </w:r>
      <w:r w:rsidRPr="00AD692D">
        <w:tab/>
        <w:t xml:space="preserve">Goldwyn RM, Watt TB. ARTERIAL PRESSURE PULSE CONTOUR ANALYSIS VIA A MATHEMATICAL MODEL FOR CLINICAL QUANTIFICATION OF HUMAN VASCULAR PROPERTIES. </w:t>
      </w:r>
      <w:r w:rsidRPr="00AD692D">
        <w:rPr>
          <w:i/>
        </w:rPr>
        <w:t>Ieee Transactions on Biomedical Engineering.</w:t>
      </w:r>
      <w:r w:rsidRPr="00AD692D">
        <w:t xml:space="preserve"> 1967;BM14:11-&amp;.</w:t>
      </w:r>
    </w:p>
    <w:p w14:paraId="53BB7105" w14:textId="77777777" w:rsidR="00AD692D" w:rsidRPr="00AD692D" w:rsidRDefault="00AD692D" w:rsidP="00AD692D">
      <w:pPr>
        <w:pStyle w:val="EndNoteBibliography"/>
        <w:ind w:left="720" w:hanging="720"/>
      </w:pPr>
      <w:r w:rsidRPr="00AD692D">
        <w:rPr>
          <w:b/>
        </w:rPr>
        <w:t>16.</w:t>
      </w:r>
      <w:r w:rsidRPr="00AD692D">
        <w:tab/>
        <w:t xml:space="preserve">Brandao AA, Amodeo C, Alcantara C, et al. I Luso-Brazilian Positioning on Central Arterial Pressure. </w:t>
      </w:r>
      <w:r w:rsidRPr="00AD692D">
        <w:rPr>
          <w:i/>
        </w:rPr>
        <w:t>Arquivos Brasileiros De Cardiologia.</w:t>
      </w:r>
      <w:r w:rsidRPr="00AD692D">
        <w:t xml:space="preserve"> 2017;108:100-108.</w:t>
      </w:r>
    </w:p>
    <w:p w14:paraId="622EDAAB" w14:textId="77777777" w:rsidR="00AD692D" w:rsidRPr="00AD692D" w:rsidRDefault="00AD692D" w:rsidP="00AD692D">
      <w:pPr>
        <w:pStyle w:val="EndNoteBibliography"/>
        <w:ind w:left="720" w:hanging="720"/>
      </w:pPr>
      <w:r w:rsidRPr="00AD692D">
        <w:rPr>
          <w:b/>
        </w:rPr>
        <w:t>17.</w:t>
      </w:r>
      <w:r w:rsidRPr="00AD692D">
        <w:tab/>
        <w:t xml:space="preserve">Westerhof N, Lankhaar JW, Westerhof BE. The arterial Windkessel. </w:t>
      </w:r>
      <w:r w:rsidRPr="00AD692D">
        <w:rPr>
          <w:i/>
        </w:rPr>
        <w:t>Medical &amp; Biological Engineering &amp; Computing.</w:t>
      </w:r>
      <w:r w:rsidRPr="00AD692D">
        <w:t xml:space="preserve"> 2009;47:131-141.</w:t>
      </w:r>
    </w:p>
    <w:p w14:paraId="25EA1A01" w14:textId="77777777" w:rsidR="00AD692D" w:rsidRPr="00AD692D" w:rsidRDefault="00AD692D" w:rsidP="00AD692D">
      <w:pPr>
        <w:pStyle w:val="EndNoteBibliography"/>
        <w:ind w:left="720" w:hanging="720"/>
      </w:pPr>
      <w:r w:rsidRPr="00AD692D">
        <w:rPr>
          <w:b/>
        </w:rPr>
        <w:t>18.</w:t>
      </w:r>
      <w:r w:rsidRPr="00AD692D">
        <w:tab/>
        <w:t xml:space="preserve">Stergiopulos N, Meister JJ, Westerhof N. SIMPLE AND ACCURATE WAY FOR ESTIMATING TOTAL AND SEGMENTAL ARTERIAL COMPLIANCE - THE PULSE PRESSURE METHOD. </w:t>
      </w:r>
      <w:r w:rsidRPr="00AD692D">
        <w:rPr>
          <w:i/>
        </w:rPr>
        <w:t>Annals of Biomedical Engineering.</w:t>
      </w:r>
      <w:r w:rsidRPr="00AD692D">
        <w:t xml:space="preserve"> 1994;22:392-397.</w:t>
      </w:r>
    </w:p>
    <w:p w14:paraId="6F15BD7D" w14:textId="77777777" w:rsidR="00AD692D" w:rsidRPr="00AD692D" w:rsidRDefault="00AD692D" w:rsidP="00AD692D">
      <w:pPr>
        <w:pStyle w:val="EndNoteBibliography"/>
        <w:ind w:left="720" w:hanging="720"/>
      </w:pPr>
      <w:r w:rsidRPr="00AD692D">
        <w:rPr>
          <w:b/>
        </w:rPr>
        <w:t>19.</w:t>
      </w:r>
      <w:r w:rsidRPr="00AD692D">
        <w:tab/>
        <w:t xml:space="preserve">Westerhof N, Elzinga G, Sipkema P. ARTIFICIAL ARTERIAL SYSTEM FOR PUMPING HEARTS. </w:t>
      </w:r>
      <w:r w:rsidRPr="00AD692D">
        <w:rPr>
          <w:i/>
        </w:rPr>
        <w:t>Journal of Applied Physiology.</w:t>
      </w:r>
      <w:r w:rsidRPr="00AD692D">
        <w:t xml:space="preserve"> 1971;31:776-+.</w:t>
      </w:r>
    </w:p>
    <w:p w14:paraId="72A0316F" w14:textId="77777777" w:rsidR="00AD692D" w:rsidRPr="00AD692D" w:rsidRDefault="00AD692D" w:rsidP="00AD692D">
      <w:pPr>
        <w:pStyle w:val="EndNoteBibliography"/>
        <w:ind w:left="720" w:hanging="720"/>
      </w:pPr>
      <w:r w:rsidRPr="00AD692D">
        <w:rPr>
          <w:b/>
        </w:rPr>
        <w:t>20.</w:t>
      </w:r>
      <w:r w:rsidRPr="00AD692D">
        <w:tab/>
        <w:t xml:space="preserve">Stergiopulos N, Westerhof BE, Westerhof N. Total arterial inertance as the fourth element of the windkessel model. </w:t>
      </w:r>
      <w:r w:rsidRPr="00AD692D">
        <w:rPr>
          <w:i/>
        </w:rPr>
        <w:t>American Journal of Physiology-Heart and Circulatory Physiology.</w:t>
      </w:r>
      <w:r w:rsidRPr="00AD692D">
        <w:t xml:space="preserve"> 1999;276:H81-H88.</w:t>
      </w:r>
    </w:p>
    <w:p w14:paraId="5C786488" w14:textId="77777777" w:rsidR="00AD692D" w:rsidRPr="00AD692D" w:rsidRDefault="00AD692D" w:rsidP="00AD692D">
      <w:pPr>
        <w:pStyle w:val="EndNoteBibliography"/>
        <w:ind w:left="720" w:hanging="720"/>
      </w:pPr>
      <w:r w:rsidRPr="00AD692D">
        <w:rPr>
          <w:b/>
        </w:rPr>
        <w:t>21.</w:t>
      </w:r>
      <w:r w:rsidRPr="00AD692D">
        <w:tab/>
        <w:t xml:space="preserve">Rooney W. MRI: From picture to proton. </w:t>
      </w:r>
      <w:r w:rsidRPr="00AD692D">
        <w:rPr>
          <w:i/>
        </w:rPr>
        <w:t>Health Physics.</w:t>
      </w:r>
      <w:r w:rsidRPr="00AD692D">
        <w:t xml:space="preserve"> 2003;85:504-505.</w:t>
      </w:r>
    </w:p>
    <w:p w14:paraId="011C4955" w14:textId="77777777" w:rsidR="00AD692D" w:rsidRPr="00AD692D" w:rsidRDefault="00AD692D" w:rsidP="00AD692D">
      <w:pPr>
        <w:pStyle w:val="EndNoteBibliography"/>
        <w:ind w:left="720" w:hanging="720"/>
      </w:pPr>
      <w:r w:rsidRPr="00AD692D">
        <w:rPr>
          <w:b/>
        </w:rPr>
        <w:t>22.</w:t>
      </w:r>
      <w:r w:rsidRPr="00AD692D">
        <w:tab/>
        <w:t xml:space="preserve">Leenders KL. PET - BLOOD-FLOW AND OXYGEN-CONSUMPTION IN BRAIN-TUMORS. </w:t>
      </w:r>
      <w:r w:rsidRPr="00AD692D">
        <w:rPr>
          <w:i/>
        </w:rPr>
        <w:t>Journal of Neuro-Oncology.</w:t>
      </w:r>
      <w:r w:rsidRPr="00AD692D">
        <w:t xml:space="preserve"> 1994;22:269-273.</w:t>
      </w:r>
    </w:p>
    <w:p w14:paraId="6C705DD4" w14:textId="77777777" w:rsidR="00AD692D" w:rsidRPr="00AD692D" w:rsidRDefault="00AD692D" w:rsidP="00AD692D">
      <w:pPr>
        <w:pStyle w:val="EndNoteBibliography"/>
        <w:ind w:left="720" w:hanging="720"/>
      </w:pPr>
      <w:r w:rsidRPr="00AD692D">
        <w:rPr>
          <w:b/>
        </w:rPr>
        <w:t>23.</w:t>
      </w:r>
      <w:r w:rsidRPr="00AD692D">
        <w:tab/>
        <w:t xml:space="preserve">Mayet J, Hughes A. Cardiac and vascular pathophysiology in hypertension. </w:t>
      </w:r>
      <w:r w:rsidRPr="00AD692D">
        <w:rPr>
          <w:i/>
        </w:rPr>
        <w:t>Heart.</w:t>
      </w:r>
      <w:r w:rsidRPr="00AD692D">
        <w:t xml:space="preserve"> 2003;89:1104-1109.</w:t>
      </w:r>
    </w:p>
    <w:p w14:paraId="17A1B853" w14:textId="77777777" w:rsidR="00AD692D" w:rsidRPr="00AD692D" w:rsidRDefault="00AD692D" w:rsidP="00AD692D">
      <w:pPr>
        <w:pStyle w:val="EndNoteBibliography"/>
        <w:ind w:left="720" w:hanging="720"/>
      </w:pPr>
      <w:r w:rsidRPr="00AD692D">
        <w:rPr>
          <w:b/>
        </w:rPr>
        <w:t>24.</w:t>
      </w:r>
      <w:r w:rsidRPr="00AD692D">
        <w:tab/>
        <w:t xml:space="preserve">Parlikar TA, Heldt T, Ranade GV, Verghese GC, Ieee. Model-Based Estimation of Cardiac Output and Total Peripheral Resistance. </w:t>
      </w:r>
      <w:r w:rsidRPr="00AD692D">
        <w:rPr>
          <w:i/>
        </w:rPr>
        <w:t>Computers in Cardiology 2007, Vol 34.</w:t>
      </w:r>
      <w:r w:rsidRPr="00AD692D">
        <w:t xml:space="preserve"> 2007;34:379-382.</w:t>
      </w:r>
    </w:p>
    <w:p w14:paraId="1CF98A6D" w14:textId="77777777" w:rsidR="00AD692D" w:rsidRPr="00AD692D" w:rsidRDefault="00AD692D" w:rsidP="00AD692D">
      <w:pPr>
        <w:pStyle w:val="EndNoteBibliography"/>
        <w:ind w:left="720" w:hanging="720"/>
      </w:pPr>
      <w:r w:rsidRPr="00AD692D">
        <w:rPr>
          <w:b/>
        </w:rPr>
        <w:lastRenderedPageBreak/>
        <w:t>25.</w:t>
      </w:r>
      <w:r w:rsidRPr="00AD692D">
        <w:tab/>
        <w:t xml:space="preserve">Caillard A, Gayat E, Tantot A, et al. Comparison of cardiac output measured by oesophageal Doppler ultrasonography or pulse pressure contour wave analysis. </w:t>
      </w:r>
      <w:r w:rsidRPr="00AD692D">
        <w:rPr>
          <w:i/>
        </w:rPr>
        <w:t>British Journal of Anaesthesia.</w:t>
      </w:r>
      <w:r w:rsidRPr="00AD692D">
        <w:t xml:space="preserve"> 2015;114:893-900.</w:t>
      </w:r>
    </w:p>
    <w:p w14:paraId="03BEDC75" w14:textId="77777777" w:rsidR="00AD692D" w:rsidRPr="00AD692D" w:rsidRDefault="00AD692D" w:rsidP="00AD692D">
      <w:pPr>
        <w:pStyle w:val="EndNoteBibliography"/>
        <w:ind w:left="720" w:hanging="720"/>
      </w:pPr>
      <w:r w:rsidRPr="00AD692D">
        <w:rPr>
          <w:b/>
        </w:rPr>
        <w:t>26.</w:t>
      </w:r>
      <w:r w:rsidRPr="00AD692D">
        <w:tab/>
        <w:t xml:space="preserve">Jansen JRC, Schreuder JJ, Mulier JP, Smith NT, Settels JJ, Wesseling KH. A comparison of cardiac output derived from the arterial pressure wave against thermodilution in cardiac surgery patients. </w:t>
      </w:r>
      <w:r w:rsidRPr="00AD692D">
        <w:rPr>
          <w:i/>
        </w:rPr>
        <w:t>British Journal of Anaesthesia.</w:t>
      </w:r>
      <w:r w:rsidRPr="00AD692D">
        <w:t xml:space="preserve"> 2001;87:212-222.</w:t>
      </w:r>
    </w:p>
    <w:p w14:paraId="0F0BAC2F" w14:textId="77777777" w:rsidR="00AD692D" w:rsidRPr="00AD692D" w:rsidRDefault="00AD692D" w:rsidP="00AD692D">
      <w:pPr>
        <w:pStyle w:val="EndNoteBibliography"/>
        <w:ind w:left="720" w:hanging="720"/>
      </w:pPr>
      <w:r w:rsidRPr="00AD692D">
        <w:rPr>
          <w:b/>
        </w:rPr>
        <w:t>27.</w:t>
      </w:r>
      <w:r w:rsidRPr="00AD692D">
        <w:tab/>
        <w:t xml:space="preserve">Sollers JJ, Merritt MM, Silver RA, Sadle TN, Ferrucci L, Thayer JF. Comparison of arterial compliance indices derived via Beat-toBeat blood pressure waveforms: Aging and ethnicity. </w:t>
      </w:r>
      <w:r w:rsidRPr="00AD692D">
        <w:rPr>
          <w:i/>
        </w:rPr>
        <w:t>Biomedical Sciences Instrumentation, Vol 42.</w:t>
      </w:r>
      <w:r w:rsidRPr="00AD692D">
        <w:t xml:space="preserve"> 2006;42:518-523.</w:t>
      </w:r>
    </w:p>
    <w:p w14:paraId="499E66B5" w14:textId="77777777" w:rsidR="00AD692D" w:rsidRPr="00AD692D" w:rsidRDefault="00AD692D" w:rsidP="00AD692D">
      <w:pPr>
        <w:pStyle w:val="EndNoteBibliography"/>
        <w:ind w:left="720" w:hanging="720"/>
      </w:pPr>
      <w:r w:rsidRPr="00AD692D">
        <w:rPr>
          <w:b/>
        </w:rPr>
        <w:t>28.</w:t>
      </w:r>
      <w:r w:rsidRPr="00AD692D">
        <w:tab/>
        <w:t xml:space="preserve">Monnet X, Letierce A, Hamzaoui O, et al. Arterial pressure allows monitoring the changes in cardiac output induced by volume expansion but not by norepinephrine. </w:t>
      </w:r>
      <w:r w:rsidRPr="00AD692D">
        <w:rPr>
          <w:i/>
        </w:rPr>
        <w:t>Critical Care Medicine.</w:t>
      </w:r>
      <w:r w:rsidRPr="00AD692D">
        <w:t xml:space="preserve"> 2011;39:1394-1399.</w:t>
      </w:r>
    </w:p>
    <w:p w14:paraId="6C0F86CD" w14:textId="77777777" w:rsidR="00AD692D" w:rsidRPr="00AD692D" w:rsidRDefault="00AD692D" w:rsidP="00AD692D">
      <w:pPr>
        <w:pStyle w:val="EndNoteBibliography"/>
        <w:ind w:left="720" w:hanging="720"/>
      </w:pPr>
      <w:r w:rsidRPr="00AD692D">
        <w:rPr>
          <w:b/>
        </w:rPr>
        <w:t>29.</w:t>
      </w:r>
      <w:r w:rsidRPr="00AD692D">
        <w:tab/>
        <w:t xml:space="preserve">Pouwels S, Lascaris B, Nienhuijs SW, Bouwman RA, Buise MP. Validation of the Nexfin (R) non-invasive continuous blood pressure monitoring validated against Riva-Rocci/Korotkoff in a bariatric patient population. </w:t>
      </w:r>
      <w:r w:rsidRPr="00AD692D">
        <w:rPr>
          <w:i/>
        </w:rPr>
        <w:t>Journal of Clinical Anesthesia.</w:t>
      </w:r>
      <w:r w:rsidRPr="00AD692D">
        <w:t xml:space="preserve"> 2017;39:89-95.</w:t>
      </w:r>
    </w:p>
    <w:p w14:paraId="75381069" w14:textId="77777777" w:rsidR="00AD692D" w:rsidRPr="00AD692D" w:rsidRDefault="00AD692D" w:rsidP="00AD692D">
      <w:pPr>
        <w:pStyle w:val="EndNoteBibliography"/>
        <w:ind w:left="720" w:hanging="720"/>
      </w:pPr>
      <w:r w:rsidRPr="00AD692D">
        <w:rPr>
          <w:b/>
        </w:rPr>
        <w:t>30.</w:t>
      </w:r>
      <w:r w:rsidRPr="00AD692D">
        <w:tab/>
        <w:t xml:space="preserve">Kubicek WG, Karnegis JN, Gatterso.Rp, Witsoe DA, Mattson RH. DEVELOPMENT AND EVALUATION OF AN IMPEDANCE CARDIAC OUTPUT SYSTEM. </w:t>
      </w:r>
      <w:r w:rsidRPr="00AD692D">
        <w:rPr>
          <w:i/>
        </w:rPr>
        <w:t>Aerospace Medicine.</w:t>
      </w:r>
      <w:r w:rsidRPr="00AD692D">
        <w:t xml:space="preserve"> 1966;37:1208-&amp;.</w:t>
      </w:r>
    </w:p>
    <w:p w14:paraId="15C57E64" w14:textId="77777777" w:rsidR="00AD692D" w:rsidRPr="00AD692D" w:rsidRDefault="00AD692D" w:rsidP="00AD692D">
      <w:pPr>
        <w:pStyle w:val="EndNoteBibliography"/>
        <w:ind w:left="720" w:hanging="720"/>
      </w:pPr>
      <w:r w:rsidRPr="00AD692D">
        <w:rPr>
          <w:b/>
        </w:rPr>
        <w:t>31.</w:t>
      </w:r>
      <w:r w:rsidRPr="00AD692D">
        <w:tab/>
        <w:t xml:space="preserve">Bernstein DP. A NEW STROKE VOLUME EQUATION FOR THORACIC ELECTRICAL BIOIMPEDANCE - THEORY AND RATIONALE. </w:t>
      </w:r>
      <w:r w:rsidRPr="00AD692D">
        <w:rPr>
          <w:i/>
        </w:rPr>
        <w:t>Critical Care Medicine.</w:t>
      </w:r>
      <w:r w:rsidRPr="00AD692D">
        <w:t xml:space="preserve"> 1986;14:904-909.</w:t>
      </w:r>
    </w:p>
    <w:p w14:paraId="1D3C7F19" w14:textId="77777777" w:rsidR="00AD692D" w:rsidRPr="00AD692D" w:rsidRDefault="00AD692D" w:rsidP="00AD692D">
      <w:pPr>
        <w:pStyle w:val="EndNoteBibliography"/>
        <w:ind w:left="720" w:hanging="720"/>
      </w:pPr>
      <w:r w:rsidRPr="00AD692D">
        <w:rPr>
          <w:b/>
        </w:rPr>
        <w:t>32.</w:t>
      </w:r>
      <w:r w:rsidRPr="00AD692D">
        <w:tab/>
        <w:t xml:space="preserve">Keren H, Burkhoff D, Squara P. Evaluation of a noninvasive continuous cardiac output monitoring system based on thoracic bioreactance. </w:t>
      </w:r>
      <w:r w:rsidRPr="00AD692D">
        <w:rPr>
          <w:i/>
        </w:rPr>
        <w:t>American Journal of Physiology-Heart and Circulatory Physiology.</w:t>
      </w:r>
      <w:r w:rsidRPr="00AD692D">
        <w:t xml:space="preserve"> 2007;293:H583-H589.</w:t>
      </w:r>
    </w:p>
    <w:p w14:paraId="379C50A7" w14:textId="77777777" w:rsidR="00AD692D" w:rsidRPr="00AD692D" w:rsidRDefault="00AD692D" w:rsidP="00AD692D">
      <w:pPr>
        <w:pStyle w:val="EndNoteBibliography"/>
        <w:ind w:left="720" w:hanging="720"/>
      </w:pPr>
      <w:r w:rsidRPr="00AD692D">
        <w:rPr>
          <w:b/>
        </w:rPr>
        <w:t>33.</w:t>
      </w:r>
      <w:r w:rsidRPr="00AD692D">
        <w:tab/>
        <w:t xml:space="preserve">Gaw RL, Cornish BH, Thomas BJ. The electrical impedance of pulsatile blood flowing through rigid tubes: A theoretical investigation. </w:t>
      </w:r>
      <w:r w:rsidRPr="00AD692D">
        <w:rPr>
          <w:i/>
        </w:rPr>
        <w:t>Ieee Transactions on Biomedical Engineering.</w:t>
      </w:r>
      <w:r w:rsidRPr="00AD692D">
        <w:t xml:space="preserve"> 2008;55:721-727.</w:t>
      </w:r>
    </w:p>
    <w:p w14:paraId="1C391164" w14:textId="77777777" w:rsidR="00AD692D" w:rsidRPr="00AD692D" w:rsidRDefault="00AD692D" w:rsidP="00AD692D">
      <w:pPr>
        <w:pStyle w:val="EndNoteBibliography"/>
        <w:ind w:left="720" w:hanging="720"/>
      </w:pPr>
      <w:r w:rsidRPr="00AD692D">
        <w:rPr>
          <w:b/>
        </w:rPr>
        <w:t>34.</w:t>
      </w:r>
      <w:r w:rsidRPr="00AD692D">
        <w:tab/>
        <w:t xml:space="preserve">Quail AW, Traugott FM, Porges WL, White SW. THORACIC RESISTIVITY FOR STROKE VOLUME CALCULATION IN IMPEDANCE CARDIOGRAPHY. </w:t>
      </w:r>
      <w:r w:rsidRPr="00AD692D">
        <w:rPr>
          <w:i/>
        </w:rPr>
        <w:t>Journal of Applied Physiology.</w:t>
      </w:r>
      <w:r w:rsidRPr="00AD692D">
        <w:t xml:space="preserve"> 1981;50:191-195.</w:t>
      </w:r>
    </w:p>
    <w:p w14:paraId="0AD46DE6" w14:textId="77777777" w:rsidR="00AD692D" w:rsidRPr="00AD692D" w:rsidRDefault="00AD692D" w:rsidP="00AD692D">
      <w:pPr>
        <w:pStyle w:val="EndNoteBibliography"/>
        <w:ind w:left="720" w:hanging="720"/>
      </w:pPr>
      <w:r w:rsidRPr="00AD692D">
        <w:rPr>
          <w:b/>
        </w:rPr>
        <w:t>35.</w:t>
      </w:r>
      <w:r w:rsidRPr="00AD692D">
        <w:tab/>
        <w:t xml:space="preserve">Hicks DA, Hope A, Turnbull AL, Verel D. THE ESTIMATION AND PREDICTION OF NORMAL BLOOD VOLUME. </w:t>
      </w:r>
      <w:r w:rsidRPr="00AD692D">
        <w:rPr>
          <w:i/>
        </w:rPr>
        <w:t>Clinical Science.</w:t>
      </w:r>
      <w:r w:rsidRPr="00AD692D">
        <w:t xml:space="preserve"> 1956;15:557-565.</w:t>
      </w:r>
    </w:p>
    <w:p w14:paraId="1ABA8594" w14:textId="77777777" w:rsidR="00AD692D" w:rsidRPr="00AD692D" w:rsidRDefault="00AD692D" w:rsidP="00AD692D">
      <w:pPr>
        <w:pStyle w:val="EndNoteBibliography"/>
        <w:ind w:left="720" w:hanging="720"/>
      </w:pPr>
      <w:r w:rsidRPr="00AD692D">
        <w:rPr>
          <w:b/>
        </w:rPr>
        <w:t>36.</w:t>
      </w:r>
      <w:r w:rsidRPr="00AD692D">
        <w:tab/>
        <w:t xml:space="preserve">Gardin JM, Burn CS, Childs WJ, Henry WL. EVALUATION OF BLOOD-FLOW VELOCITY IN THE ASCENDING AORTA AND MAIN PULMONARY-ARTERY OF NORMAL SUBJECTS BY DOPPLER ECHOCARDIOGRAPHY. </w:t>
      </w:r>
      <w:r w:rsidRPr="00AD692D">
        <w:rPr>
          <w:i/>
        </w:rPr>
        <w:t>American Heart Journal.</w:t>
      </w:r>
      <w:r w:rsidRPr="00AD692D">
        <w:t xml:space="preserve"> 1984;107:310-319.</w:t>
      </w:r>
    </w:p>
    <w:p w14:paraId="749D309D" w14:textId="77777777" w:rsidR="00AD692D" w:rsidRPr="00AD692D" w:rsidRDefault="00AD692D" w:rsidP="00AD692D">
      <w:pPr>
        <w:pStyle w:val="EndNoteBibliography"/>
        <w:ind w:left="720" w:hanging="720"/>
      </w:pPr>
      <w:r w:rsidRPr="00AD692D">
        <w:rPr>
          <w:b/>
        </w:rPr>
        <w:t>37.</w:t>
      </w:r>
      <w:r w:rsidRPr="00AD692D">
        <w:tab/>
        <w:t xml:space="preserve">Matsuda Y, Yamada S, Kurogane H, Sato H, Maeda K, Fukuzaki H. ASSESSMENT OF LEFT-VENTRICULAR PERFORMANCE IN MAN WITH IMPEDANCE CARDIOGRAPHY. </w:t>
      </w:r>
      <w:r w:rsidRPr="00AD692D">
        <w:rPr>
          <w:i/>
        </w:rPr>
        <w:t>Japanese Circulation Journal-English Edition.</w:t>
      </w:r>
      <w:r w:rsidRPr="00AD692D">
        <w:t xml:space="preserve"> 1978;42:945-954.</w:t>
      </w:r>
    </w:p>
    <w:p w14:paraId="4DA8F32B" w14:textId="77777777" w:rsidR="00AD692D" w:rsidRPr="00AD692D" w:rsidRDefault="00AD692D" w:rsidP="00AD692D">
      <w:pPr>
        <w:pStyle w:val="EndNoteBibliography"/>
        <w:ind w:left="720" w:hanging="720"/>
      </w:pPr>
      <w:r w:rsidRPr="00AD692D">
        <w:rPr>
          <w:b/>
        </w:rPr>
        <w:t>38.</w:t>
      </w:r>
      <w:r w:rsidRPr="00AD692D">
        <w:tab/>
        <w:t xml:space="preserve">Lozano DL, Norman G, Knox D, et al. Where to B in dZ/dt. </w:t>
      </w:r>
      <w:r w:rsidRPr="00AD692D">
        <w:rPr>
          <w:i/>
        </w:rPr>
        <w:t>Psychophysiology.</w:t>
      </w:r>
      <w:r w:rsidRPr="00AD692D">
        <w:t xml:space="preserve"> 2007;44:113-119.</w:t>
      </w:r>
    </w:p>
    <w:p w14:paraId="5634CFE3" w14:textId="77777777" w:rsidR="00AD692D" w:rsidRPr="00AD692D" w:rsidRDefault="00AD692D" w:rsidP="00AD692D">
      <w:pPr>
        <w:pStyle w:val="EndNoteBibliography"/>
        <w:ind w:left="720" w:hanging="720"/>
      </w:pPr>
      <w:r w:rsidRPr="00AD692D">
        <w:rPr>
          <w:b/>
        </w:rPr>
        <w:t>39.</w:t>
      </w:r>
      <w:r w:rsidRPr="00AD692D">
        <w:tab/>
        <w:t xml:space="preserve">Kolettis M, Jenkins BS, Webbpeploe MM. ASSESSMENT OF LEFT-VENTRICULAR FUNCTION BY INDEXES DERIVED FROM AORTIC FLOW VELOCITY. </w:t>
      </w:r>
      <w:r w:rsidRPr="00AD692D">
        <w:rPr>
          <w:i/>
        </w:rPr>
        <w:t>British Heart Journal.</w:t>
      </w:r>
      <w:r w:rsidRPr="00AD692D">
        <w:t xml:space="preserve"> 1976;38:18-31.</w:t>
      </w:r>
    </w:p>
    <w:p w14:paraId="0DE6A8CE" w14:textId="77777777" w:rsidR="00AD692D" w:rsidRPr="00AD692D" w:rsidRDefault="00AD692D" w:rsidP="00AD692D">
      <w:pPr>
        <w:pStyle w:val="EndNoteBibliography"/>
        <w:ind w:left="720" w:hanging="720"/>
      </w:pPr>
      <w:r w:rsidRPr="00AD692D">
        <w:rPr>
          <w:b/>
        </w:rPr>
        <w:t>40.</w:t>
      </w:r>
      <w:r w:rsidRPr="00AD692D">
        <w:tab/>
        <w:t xml:space="preserve">Sohn S, Kim HS. Doppler aortic flow velocity measurement in healthy children. </w:t>
      </w:r>
      <w:r w:rsidRPr="00AD692D">
        <w:rPr>
          <w:i/>
        </w:rPr>
        <w:t>Journal of Korean Medical Science.</w:t>
      </w:r>
      <w:r w:rsidRPr="00AD692D">
        <w:t xml:space="preserve"> 2001;16:140-144.</w:t>
      </w:r>
    </w:p>
    <w:p w14:paraId="74D93316" w14:textId="77777777" w:rsidR="00AD692D" w:rsidRPr="00AD692D" w:rsidRDefault="00AD692D" w:rsidP="00AD692D">
      <w:pPr>
        <w:pStyle w:val="EndNoteBibliography"/>
        <w:ind w:left="720" w:hanging="720"/>
      </w:pPr>
      <w:r w:rsidRPr="00AD692D">
        <w:rPr>
          <w:b/>
        </w:rPr>
        <w:t>41.</w:t>
      </w:r>
      <w:r w:rsidRPr="00AD692D">
        <w:tab/>
        <w:t xml:space="preserve">Wallmeyer K, Wann LS, Sagar KB, Kalbfleisch J, Klopfenstein HS. THE INFLUENCE OF PRELOAD AND HEART-RATE ON DOPPLER ECHOCARDIOGRAPHIC INDEXES OF LEFT-VENTRICULAR PERFORMANCE - COMPARISON WITH INVASIVE INDEXES IN AN EXPERIMENTAL PREPARATION. </w:t>
      </w:r>
      <w:r w:rsidRPr="00AD692D">
        <w:rPr>
          <w:i/>
        </w:rPr>
        <w:t>Circulation.</w:t>
      </w:r>
      <w:r w:rsidRPr="00AD692D">
        <w:t xml:space="preserve"> 1986;74:181-186.</w:t>
      </w:r>
    </w:p>
    <w:p w14:paraId="6E7A60DF" w14:textId="77777777" w:rsidR="00AD692D" w:rsidRPr="00AD692D" w:rsidRDefault="00AD692D" w:rsidP="00AD692D">
      <w:pPr>
        <w:pStyle w:val="EndNoteBibliography"/>
        <w:ind w:left="720" w:hanging="720"/>
      </w:pPr>
      <w:r w:rsidRPr="00AD692D">
        <w:rPr>
          <w:b/>
        </w:rPr>
        <w:t>42.</w:t>
      </w:r>
      <w:r w:rsidRPr="00AD692D">
        <w:tab/>
        <w:t xml:space="preserve">Collis T, Devereux RB, Roman MJ, et al. Relations of stroke volume and cardiac output to body composition - The strong heart study. </w:t>
      </w:r>
      <w:r w:rsidRPr="00AD692D">
        <w:rPr>
          <w:i/>
        </w:rPr>
        <w:t>Circulation.</w:t>
      </w:r>
      <w:r w:rsidRPr="00AD692D">
        <w:t xml:space="preserve"> 2001;103:820-825.</w:t>
      </w:r>
    </w:p>
    <w:p w14:paraId="6CA4C45A" w14:textId="77777777" w:rsidR="00AD692D" w:rsidRPr="00AD692D" w:rsidRDefault="00AD692D" w:rsidP="00AD692D">
      <w:pPr>
        <w:pStyle w:val="EndNoteBibliography"/>
        <w:ind w:left="720" w:hanging="720"/>
      </w:pPr>
      <w:r w:rsidRPr="00AD692D">
        <w:rPr>
          <w:b/>
        </w:rPr>
        <w:t>43.</w:t>
      </w:r>
      <w:r w:rsidRPr="00AD692D">
        <w:tab/>
        <w:t xml:space="preserve">Sageman WS. Reliability and precision of a new thoracic electrical bioimpedance monitor in a lower body negative pressure model. </w:t>
      </w:r>
      <w:r w:rsidRPr="00AD692D">
        <w:rPr>
          <w:i/>
        </w:rPr>
        <w:t>Critical Care Medicine.</w:t>
      </w:r>
      <w:r w:rsidRPr="00AD692D">
        <w:t xml:space="preserve"> 1999;27:1986-1990.</w:t>
      </w:r>
    </w:p>
    <w:p w14:paraId="0D4B9BB5" w14:textId="77777777" w:rsidR="00AD692D" w:rsidRPr="00AD692D" w:rsidRDefault="00AD692D" w:rsidP="00AD692D">
      <w:pPr>
        <w:pStyle w:val="EndNoteBibliography"/>
        <w:ind w:left="720" w:hanging="720"/>
      </w:pPr>
      <w:r w:rsidRPr="00AD692D">
        <w:rPr>
          <w:b/>
        </w:rPr>
        <w:t>44.</w:t>
      </w:r>
      <w:r w:rsidRPr="00AD692D">
        <w:tab/>
        <w:t xml:space="preserve">Cotter G, Schachner A, Sasson L, Dekel H, Moshkovitz Y. Impedance cardiography revisited. </w:t>
      </w:r>
      <w:r w:rsidRPr="00AD692D">
        <w:rPr>
          <w:i/>
        </w:rPr>
        <w:t>Physiological Measurement.</w:t>
      </w:r>
      <w:r w:rsidRPr="00AD692D">
        <w:t xml:space="preserve"> 2006;27:817-827.</w:t>
      </w:r>
    </w:p>
    <w:p w14:paraId="759ACC85" w14:textId="77777777" w:rsidR="00AD692D" w:rsidRPr="00AD692D" w:rsidRDefault="00AD692D" w:rsidP="00AD692D">
      <w:pPr>
        <w:pStyle w:val="EndNoteBibliography"/>
        <w:ind w:left="720" w:hanging="720"/>
      </w:pPr>
      <w:r w:rsidRPr="00AD692D">
        <w:rPr>
          <w:b/>
        </w:rPr>
        <w:t>45.</w:t>
      </w:r>
      <w:r w:rsidRPr="00AD692D">
        <w:tab/>
        <w:t xml:space="preserve">Koobi T, Kaukinen S, Ahola T, Turjanmaa VMH. Non-invasive measurement of cardiac output: whole-body impedance cardiography in simultaneous comparison with thermodilution and direct oxygen Fick methods. </w:t>
      </w:r>
      <w:r w:rsidRPr="00AD692D">
        <w:rPr>
          <w:i/>
        </w:rPr>
        <w:t>Intensive Care Medicine.</w:t>
      </w:r>
      <w:r w:rsidRPr="00AD692D">
        <w:t xml:space="preserve"> 1997;23:1132-1137.</w:t>
      </w:r>
    </w:p>
    <w:p w14:paraId="02749CC2" w14:textId="77777777" w:rsidR="00AD692D" w:rsidRPr="00AD692D" w:rsidRDefault="00AD692D" w:rsidP="00AD692D">
      <w:pPr>
        <w:pStyle w:val="EndNoteBibliography"/>
        <w:ind w:left="720" w:hanging="720"/>
      </w:pPr>
      <w:r w:rsidRPr="00AD692D">
        <w:rPr>
          <w:b/>
        </w:rPr>
        <w:t>46.</w:t>
      </w:r>
      <w:r w:rsidRPr="00AD692D">
        <w:tab/>
        <w:t xml:space="preserve">Henry IC, Bernstein DP, Banet MJ, Ieee. Stroke Volume Obtained from the Brachial Artery Using Transbrachial Electrical Bioimpedance Velocimetry. </w:t>
      </w:r>
      <w:r w:rsidRPr="00AD692D">
        <w:rPr>
          <w:i/>
        </w:rPr>
        <w:t xml:space="preserve">34th Annual International Conference of the </w:t>
      </w:r>
      <w:r w:rsidRPr="00AD692D">
        <w:rPr>
          <w:i/>
        </w:rPr>
        <w:lastRenderedPageBreak/>
        <w:t>IEEE Engineering-in-Medicine-and-Biology-Society (EMBS)</w:t>
      </w:r>
      <w:r w:rsidRPr="00AD692D">
        <w:t>. San Diego, CA: Ieee; 2012:142-145.</w:t>
      </w:r>
    </w:p>
    <w:p w14:paraId="0ADD6A64" w14:textId="77777777" w:rsidR="00AD692D" w:rsidRPr="00AD692D" w:rsidRDefault="00AD692D" w:rsidP="00AD692D">
      <w:pPr>
        <w:pStyle w:val="EndNoteBibliography"/>
        <w:ind w:left="720" w:hanging="720"/>
      </w:pPr>
      <w:r w:rsidRPr="00AD692D">
        <w:rPr>
          <w:b/>
        </w:rPr>
        <w:t>47.</w:t>
      </w:r>
      <w:r w:rsidRPr="00AD692D">
        <w:tab/>
        <w:t xml:space="preserve">Chemla D, Demolis P, Thyrault M, Annane D, Lecarpentier Y, Giudicelli JF. Blood flow acceleration in the carotid and brachial arteries of healthy volunteers: Respective contributions of cardiac performance and local resistance. </w:t>
      </w:r>
      <w:r w:rsidRPr="00AD692D">
        <w:rPr>
          <w:i/>
        </w:rPr>
        <w:t>Fundamental &amp; Clinical Pharmacology.</w:t>
      </w:r>
      <w:r w:rsidRPr="00AD692D">
        <w:t xml:space="preserve"> 1996;10:393-399.</w:t>
      </w:r>
    </w:p>
    <w:p w14:paraId="4B63F5A3" w14:textId="77777777" w:rsidR="00AD692D" w:rsidRPr="00AD692D" w:rsidRDefault="00AD692D" w:rsidP="00AD692D">
      <w:pPr>
        <w:pStyle w:val="EndNoteBibliography"/>
        <w:ind w:left="720" w:hanging="720"/>
      </w:pPr>
      <w:r w:rsidRPr="00AD692D">
        <w:rPr>
          <w:b/>
        </w:rPr>
        <w:t>48.</w:t>
      </w:r>
      <w:r w:rsidRPr="00AD692D">
        <w:tab/>
        <w:t xml:space="preserve">Chemla D, Levenson J, Valensi P, et al. EFFECT OF BETA-ADRENOCEPTORS AND THYROID-HORMONES ON VELOCITY AND ACCELERATION OF PERIPHERAL ARTERIAL FLOW IN HYPERTHYROIDISM. </w:t>
      </w:r>
      <w:r w:rsidRPr="00AD692D">
        <w:rPr>
          <w:i/>
        </w:rPr>
        <w:t>American Journal of Cardiology.</w:t>
      </w:r>
      <w:r w:rsidRPr="00AD692D">
        <w:t xml:space="preserve"> 1990;65:494-500.</w:t>
      </w:r>
    </w:p>
    <w:p w14:paraId="48B227DB" w14:textId="77777777" w:rsidR="00AD692D" w:rsidRPr="00AD692D" w:rsidRDefault="00AD692D" w:rsidP="00AD692D">
      <w:pPr>
        <w:pStyle w:val="EndNoteBibliography"/>
        <w:ind w:left="720" w:hanging="720"/>
      </w:pPr>
      <w:r w:rsidRPr="00AD692D">
        <w:rPr>
          <w:b/>
        </w:rPr>
        <w:t>49.</w:t>
      </w:r>
      <w:r w:rsidRPr="00AD692D">
        <w:tab/>
        <w:t xml:space="preserve">Bernstein DP, Henry IC, Lemmens HJ, et al. Validation of stroke volume and cardiac output by electrical interrogation of the brachial artery in normals: assessment of strengths, limitations, and sources of error. </w:t>
      </w:r>
      <w:r w:rsidRPr="00AD692D">
        <w:rPr>
          <w:i/>
        </w:rPr>
        <w:t>Journal of Clinical Monitoring and Computing.</w:t>
      </w:r>
      <w:r w:rsidRPr="00AD692D">
        <w:t xml:space="preserve"> 2015;29:789-800.</w:t>
      </w:r>
    </w:p>
    <w:p w14:paraId="567DC5FE" w14:textId="77777777" w:rsidR="00AD692D" w:rsidRPr="00AD692D" w:rsidRDefault="00AD692D" w:rsidP="00AD692D">
      <w:pPr>
        <w:pStyle w:val="EndNoteBibliography"/>
        <w:ind w:left="720" w:hanging="720"/>
      </w:pPr>
      <w:r w:rsidRPr="00AD692D">
        <w:rPr>
          <w:b/>
        </w:rPr>
        <w:t>50.</w:t>
      </w:r>
      <w:r w:rsidRPr="00AD692D">
        <w:tab/>
        <w:t xml:space="preserve">Lim PS, Chen CH, Zhu FS, et al. Validating Body Fat Assessment by Bioelectric Impedance Spectroscopy in Taiwanese Hemodialysis Patients. </w:t>
      </w:r>
      <w:r w:rsidRPr="00AD692D">
        <w:rPr>
          <w:i/>
        </w:rPr>
        <w:t>Journal of Renal Nutrition.</w:t>
      </w:r>
      <w:r w:rsidRPr="00AD692D">
        <w:t xml:space="preserve"> 2017;27:37-44.</w:t>
      </w:r>
    </w:p>
    <w:p w14:paraId="29DC3488" w14:textId="77777777" w:rsidR="00AD692D" w:rsidRPr="00AD692D" w:rsidRDefault="00AD692D" w:rsidP="00AD692D">
      <w:pPr>
        <w:pStyle w:val="EndNoteBibliography"/>
        <w:ind w:left="720" w:hanging="720"/>
      </w:pPr>
      <w:r w:rsidRPr="00AD692D">
        <w:rPr>
          <w:b/>
        </w:rPr>
        <w:t>51.</w:t>
      </w:r>
      <w:r w:rsidRPr="00AD692D">
        <w:tab/>
        <w:t xml:space="preserve">Leonhardt S, Cordes A, Plewa H, et al. Electric impedance tomography for monitoring volume and size of the urinary bladder. </w:t>
      </w:r>
      <w:r w:rsidRPr="00AD692D">
        <w:rPr>
          <w:i/>
        </w:rPr>
        <w:t>Biomedizinische Technik.</w:t>
      </w:r>
      <w:r w:rsidRPr="00AD692D">
        <w:t xml:space="preserve"> 2011;56:301-307.</w:t>
      </w:r>
    </w:p>
    <w:p w14:paraId="0A8B0BBA" w14:textId="77777777" w:rsidR="00AD692D" w:rsidRPr="00AD692D" w:rsidRDefault="00AD692D" w:rsidP="00AD692D">
      <w:pPr>
        <w:pStyle w:val="EndNoteBibliography"/>
        <w:ind w:left="720" w:hanging="720"/>
      </w:pPr>
      <w:r w:rsidRPr="00AD692D">
        <w:rPr>
          <w:b/>
        </w:rPr>
        <w:t>52.</w:t>
      </w:r>
      <w:r w:rsidRPr="00AD692D">
        <w:tab/>
        <w:t xml:space="preserve">Zhao ZQ, Moller K, Vogt B, Frerichs I, Muller-Lisse U, Ieee. Customized evaluation software for clinical trials: an example on pulmonary function test with electrical impedance tomography. </w:t>
      </w:r>
      <w:r w:rsidRPr="00AD692D">
        <w:rPr>
          <w:i/>
        </w:rPr>
        <w:t>2013 Icme International Conference on Complex Medical Engineering (Cme).</w:t>
      </w:r>
      <w:r w:rsidRPr="00AD692D">
        <w:t xml:space="preserve"> 2013:128-133.</w:t>
      </w:r>
    </w:p>
    <w:p w14:paraId="225997BB" w14:textId="77777777" w:rsidR="00AD692D" w:rsidRPr="00AD692D" w:rsidRDefault="00AD692D" w:rsidP="00AD692D">
      <w:pPr>
        <w:pStyle w:val="EndNoteBibliography"/>
        <w:ind w:left="720" w:hanging="720"/>
      </w:pPr>
      <w:r w:rsidRPr="00AD692D">
        <w:rPr>
          <w:b/>
        </w:rPr>
        <w:t>53.</w:t>
      </w:r>
      <w:r w:rsidRPr="00AD692D">
        <w:tab/>
        <w:t xml:space="preserve">Sherwood A, Allen MT, Fahrenberg J, Kelsey RM, Lovallo WR, Vandoornen LJP. METHODOLOGICAL GUIDELINES FOR IMPEDANCE CARDIOGRAPHY. </w:t>
      </w:r>
      <w:r w:rsidRPr="00AD692D">
        <w:rPr>
          <w:i/>
        </w:rPr>
        <w:t>Psychophysiology.</w:t>
      </w:r>
      <w:r w:rsidRPr="00AD692D">
        <w:t xml:space="preserve"> 1990;27:1-23.</w:t>
      </w:r>
    </w:p>
    <w:p w14:paraId="4A97CD29" w14:textId="77777777" w:rsidR="00AD692D" w:rsidRPr="00AD692D" w:rsidRDefault="00AD692D" w:rsidP="00AD692D">
      <w:pPr>
        <w:pStyle w:val="EndNoteBibliography"/>
        <w:ind w:left="720" w:hanging="720"/>
      </w:pPr>
      <w:r w:rsidRPr="00AD692D">
        <w:rPr>
          <w:b/>
        </w:rPr>
        <w:t>54.</w:t>
      </w:r>
      <w:r w:rsidRPr="00AD692D">
        <w:tab/>
        <w:t xml:space="preserve">Fox GN. The physiologic origins of heart sounds and murmurs. </w:t>
      </w:r>
      <w:r w:rsidRPr="00AD692D">
        <w:rPr>
          <w:i/>
        </w:rPr>
        <w:t>Journal of Family Practice.</w:t>
      </w:r>
      <w:r w:rsidRPr="00AD692D">
        <w:t xml:space="preserve"> 1999;48:308-309.</w:t>
      </w:r>
    </w:p>
    <w:p w14:paraId="114000B5" w14:textId="77777777" w:rsidR="00AD692D" w:rsidRPr="00AD692D" w:rsidRDefault="00AD692D" w:rsidP="00AD692D">
      <w:pPr>
        <w:pStyle w:val="EndNoteBibliography"/>
        <w:ind w:left="720" w:hanging="720"/>
      </w:pPr>
      <w:r w:rsidRPr="00AD692D">
        <w:rPr>
          <w:b/>
        </w:rPr>
        <w:t>55.</w:t>
      </w:r>
      <w:r w:rsidRPr="00AD692D">
        <w:tab/>
        <w:t xml:space="preserve">Yuenyong S, Nishihara A, Kongprawechnon W, Tungpimolrut K. A framework for automatic heart sound analysis without segmentation. </w:t>
      </w:r>
      <w:r w:rsidRPr="00AD692D">
        <w:rPr>
          <w:i/>
        </w:rPr>
        <w:t>Biomedical Engineering Online.</w:t>
      </w:r>
      <w:r w:rsidRPr="00AD692D">
        <w:t xml:space="preserve"> 2011;10:23.</w:t>
      </w:r>
    </w:p>
    <w:p w14:paraId="2EDCDC10" w14:textId="77777777" w:rsidR="00AD692D" w:rsidRPr="00AD692D" w:rsidRDefault="00AD692D" w:rsidP="00AD692D">
      <w:pPr>
        <w:pStyle w:val="EndNoteBibliography"/>
        <w:ind w:left="720" w:hanging="720"/>
      </w:pPr>
      <w:r w:rsidRPr="00AD692D">
        <w:rPr>
          <w:b/>
        </w:rPr>
        <w:t>56.</w:t>
      </w:r>
      <w:r w:rsidRPr="00AD692D">
        <w:tab/>
        <w:t xml:space="preserve">Ahlstrom C. </w:t>
      </w:r>
      <w:r w:rsidRPr="00AD692D">
        <w:rPr>
          <w:i/>
        </w:rPr>
        <w:t>NonLinear Phonocardiographic Signal Processing</w:t>
      </w:r>
      <w:r w:rsidRPr="00AD692D">
        <w:t>, Linkoping University,   Sweden; 2008.</w:t>
      </w:r>
    </w:p>
    <w:p w14:paraId="5A56E50F" w14:textId="77777777" w:rsidR="00AD692D" w:rsidRPr="00AD692D" w:rsidRDefault="00AD692D" w:rsidP="00AD692D">
      <w:pPr>
        <w:pStyle w:val="EndNoteBibliography"/>
        <w:ind w:left="720" w:hanging="720"/>
      </w:pPr>
      <w:r w:rsidRPr="00AD692D">
        <w:rPr>
          <w:b/>
        </w:rPr>
        <w:t>57.</w:t>
      </w:r>
      <w:r w:rsidRPr="00AD692D">
        <w:tab/>
        <w:t xml:space="preserve">Wang XP, Lie YY. Improving Classification Accuracy of Heart Sound Recordings by Wavelet Filter and Multiple Features. </w:t>
      </w:r>
      <w:r w:rsidRPr="00AD692D">
        <w:rPr>
          <w:i/>
        </w:rPr>
        <w:t>43rd Computing in Cardiology Conference (CinC).</w:t>
      </w:r>
      <w:r w:rsidRPr="00AD692D">
        <w:t xml:space="preserve"> Vol 43. Vancouver, CANADA: Ieee; 2016:1149-1152.</w:t>
      </w:r>
    </w:p>
    <w:p w14:paraId="3AA16954" w14:textId="77777777" w:rsidR="00AD692D" w:rsidRPr="00AD692D" w:rsidRDefault="00AD692D" w:rsidP="00AD692D">
      <w:pPr>
        <w:pStyle w:val="EndNoteBibliography"/>
        <w:ind w:left="720" w:hanging="720"/>
      </w:pPr>
      <w:r w:rsidRPr="00AD692D">
        <w:rPr>
          <w:b/>
        </w:rPr>
        <w:t>58.</w:t>
      </w:r>
      <w:r w:rsidRPr="00AD692D">
        <w:tab/>
        <w:t xml:space="preserve">Fortin J, Habenbacher W, Heller A, et al. Non-invasive beat-to-beat cardiac output monitoring by an improved method of transthoracic bioimpedance measurement. </w:t>
      </w:r>
      <w:r w:rsidRPr="00AD692D">
        <w:rPr>
          <w:i/>
        </w:rPr>
        <w:t>Computers in Biology and Medicine.</w:t>
      </w:r>
      <w:r w:rsidRPr="00AD692D">
        <w:t xml:space="preserve"> 2006;36:1185-1203.</w:t>
      </w:r>
    </w:p>
    <w:p w14:paraId="5FD8D2FC" w14:textId="77777777" w:rsidR="00AD692D" w:rsidRPr="00AD692D" w:rsidRDefault="00AD692D" w:rsidP="00AD692D">
      <w:pPr>
        <w:pStyle w:val="EndNoteBibliography"/>
        <w:ind w:left="720" w:hanging="720"/>
      </w:pPr>
      <w:r w:rsidRPr="00AD692D">
        <w:rPr>
          <w:b/>
        </w:rPr>
        <w:t>59.</w:t>
      </w:r>
      <w:r w:rsidRPr="00AD692D">
        <w:tab/>
        <w:t xml:space="preserve">Jia RZ, Liu XM, Wang X, Wu HQ. Relationship between cardiovascular function and fetal growth restriction in women with pre-eclampsia. </w:t>
      </w:r>
      <w:r w:rsidRPr="00AD692D">
        <w:rPr>
          <w:i/>
        </w:rPr>
        <w:t>International Journal of Gynecology &amp; Obstetrics.</w:t>
      </w:r>
      <w:r w:rsidRPr="00AD692D">
        <w:t xml:space="preserve"> 2010;110:61-63.</w:t>
      </w:r>
    </w:p>
    <w:p w14:paraId="06F8DA41" w14:textId="77777777" w:rsidR="00AD692D" w:rsidRPr="00AD692D" w:rsidRDefault="00AD692D" w:rsidP="00AD692D">
      <w:pPr>
        <w:pStyle w:val="EndNoteBibliography"/>
        <w:ind w:left="720" w:hanging="720"/>
      </w:pPr>
      <w:r w:rsidRPr="00AD692D">
        <w:rPr>
          <w:b/>
        </w:rPr>
        <w:t>60.</w:t>
      </w:r>
      <w:r w:rsidRPr="00AD692D">
        <w:tab/>
        <w:t xml:space="preserve">Djebbari A, Reguig FB, Ieee. Short-time Fourier transform analysis of the phonocardiogram signal. </w:t>
      </w:r>
      <w:r w:rsidRPr="00AD692D">
        <w:rPr>
          <w:i/>
        </w:rPr>
        <w:t>Icecs 2000: 7th Ieee International Conference on Electronics, Circuits &amp; Systems, Vols I and Ii.</w:t>
      </w:r>
      <w:r w:rsidRPr="00AD692D">
        <w:t xml:space="preserve"> 2000:844-847.</w:t>
      </w:r>
    </w:p>
    <w:p w14:paraId="53BAD867" w14:textId="77777777" w:rsidR="00AD692D" w:rsidRPr="00AD692D" w:rsidRDefault="00AD692D" w:rsidP="00AD692D">
      <w:pPr>
        <w:pStyle w:val="EndNoteBibliography"/>
        <w:ind w:left="720" w:hanging="720"/>
      </w:pPr>
      <w:r w:rsidRPr="00AD692D">
        <w:rPr>
          <w:b/>
        </w:rPr>
        <w:t>61.</w:t>
      </w:r>
      <w:r w:rsidRPr="00AD692D">
        <w:tab/>
        <w:t>J. Zhong FS. Automatic heart sound signal analysis with reused multi-scale wavelet transform</w:t>
      </w:r>
      <w:r w:rsidRPr="00AD692D">
        <w:rPr>
          <w:i/>
        </w:rPr>
        <w:t>.</w:t>
      </w:r>
      <w:r w:rsidRPr="00AD692D">
        <w:t xml:space="preserve"> Vol 2: International</w:t>
      </w:r>
    </w:p>
    <w:p w14:paraId="01025443" w14:textId="77777777" w:rsidR="00AD692D" w:rsidRPr="00AD692D" w:rsidRDefault="00AD692D" w:rsidP="00AD692D">
      <w:pPr>
        <w:pStyle w:val="EndNoteBibliography"/>
      </w:pPr>
      <w:r w:rsidRPr="00AD692D">
        <w:t>Journal Of Engineering And Science 2013:50-57.</w:t>
      </w:r>
    </w:p>
    <w:p w14:paraId="3D6562C2" w14:textId="77777777" w:rsidR="00AD692D" w:rsidRPr="00AD692D" w:rsidRDefault="00AD692D" w:rsidP="00AD692D">
      <w:pPr>
        <w:pStyle w:val="EndNoteBibliography"/>
        <w:ind w:left="720" w:hanging="720"/>
      </w:pPr>
      <w:r w:rsidRPr="00AD692D">
        <w:rPr>
          <w:b/>
        </w:rPr>
        <w:t>62.</w:t>
      </w:r>
      <w:r w:rsidRPr="00AD692D">
        <w:tab/>
        <w:t xml:space="preserve">El-Segaier M, Lilja O, Lukkarinen S, Sornmo L, Sepponen R, Pesonen E. Computer-based detection and analysis of heart sound and murmur. </w:t>
      </w:r>
      <w:r w:rsidRPr="00AD692D">
        <w:rPr>
          <w:i/>
        </w:rPr>
        <w:t>Annals of Biomedical Engineering.</w:t>
      </w:r>
      <w:r w:rsidRPr="00AD692D">
        <w:t xml:space="preserve"> 2005;33:937-942.</w:t>
      </w:r>
    </w:p>
    <w:p w14:paraId="35E57BD0" w14:textId="77777777" w:rsidR="00AD692D" w:rsidRPr="00AD692D" w:rsidRDefault="00AD692D" w:rsidP="00AD692D">
      <w:pPr>
        <w:pStyle w:val="EndNoteBibliography"/>
        <w:ind w:left="720" w:hanging="720"/>
      </w:pPr>
      <w:r w:rsidRPr="00AD692D">
        <w:rPr>
          <w:b/>
        </w:rPr>
        <w:t>63.</w:t>
      </w:r>
      <w:r w:rsidRPr="00AD692D">
        <w:tab/>
        <w:t xml:space="preserve">Wang XP, Li YY, Sun CR, Liu CC. Detection of the First and Second Heart Sound Using Heart Sound Energy. </w:t>
      </w:r>
      <w:r w:rsidRPr="00AD692D">
        <w:rPr>
          <w:i/>
        </w:rPr>
        <w:t>2nd International Conference on Biomedical Engineering and Informatics (BMEI)</w:t>
      </w:r>
      <w:r w:rsidRPr="00AD692D">
        <w:t>. Tianjin Univ Technol, Tianjin, PEOPLES R CHINA: Ieee; 2009:478-481.</w:t>
      </w:r>
    </w:p>
    <w:p w14:paraId="057E3D77" w14:textId="77777777" w:rsidR="00AD692D" w:rsidRPr="00AD692D" w:rsidRDefault="00AD692D" w:rsidP="00AD692D">
      <w:pPr>
        <w:pStyle w:val="EndNoteBibliography"/>
        <w:ind w:left="720" w:hanging="720"/>
      </w:pPr>
      <w:r w:rsidRPr="00AD692D">
        <w:rPr>
          <w:b/>
        </w:rPr>
        <w:t>64.</w:t>
      </w:r>
      <w:r w:rsidRPr="00AD692D">
        <w:tab/>
        <w:t xml:space="preserve">Messer SR, Agzarian J, Abbott D. Optimal wavelet denoising for phonocardiograms. </w:t>
      </w:r>
      <w:r w:rsidRPr="00AD692D">
        <w:rPr>
          <w:i/>
        </w:rPr>
        <w:t>Microelectronics Journal.</w:t>
      </w:r>
      <w:r w:rsidRPr="00AD692D">
        <w:t xml:space="preserve"> 2001;32:931-941.</w:t>
      </w:r>
    </w:p>
    <w:p w14:paraId="1AA9AA90" w14:textId="77777777" w:rsidR="00AD692D" w:rsidRPr="00AD692D" w:rsidRDefault="00AD692D" w:rsidP="00AD692D">
      <w:pPr>
        <w:pStyle w:val="EndNoteBibliography"/>
        <w:ind w:left="720" w:hanging="720"/>
      </w:pPr>
      <w:r w:rsidRPr="00AD692D">
        <w:rPr>
          <w:b/>
        </w:rPr>
        <w:t>65.</w:t>
      </w:r>
      <w:r w:rsidRPr="00AD692D">
        <w:tab/>
        <w:t xml:space="preserve">Chen TE, Yang SI, Ho LT, et al. S1 and S2 Heart Sound Recognition Using Deep Neural Networks. </w:t>
      </w:r>
      <w:r w:rsidRPr="00AD692D">
        <w:rPr>
          <w:i/>
        </w:rPr>
        <w:t>Ieee Transactions on Biomedical Engineering.</w:t>
      </w:r>
      <w:r w:rsidRPr="00AD692D">
        <w:t xml:space="preserve"> 2017;64:372-380.</w:t>
      </w:r>
    </w:p>
    <w:p w14:paraId="7327D980" w14:textId="77777777" w:rsidR="00AD692D" w:rsidRPr="00AD692D" w:rsidRDefault="00AD692D" w:rsidP="00AD692D">
      <w:pPr>
        <w:pStyle w:val="EndNoteBibliography"/>
        <w:ind w:left="720" w:hanging="720"/>
      </w:pPr>
      <w:r w:rsidRPr="00AD692D">
        <w:rPr>
          <w:b/>
        </w:rPr>
        <w:t>66.</w:t>
      </w:r>
      <w:r w:rsidRPr="00AD692D">
        <w:tab/>
        <w:t xml:space="preserve">Debbal SM, Bereksi-Reguig F. Time-frequency analysis of the first and the second heartbeat sounds. </w:t>
      </w:r>
      <w:r w:rsidRPr="00AD692D">
        <w:rPr>
          <w:i/>
        </w:rPr>
        <w:t>Applied Mathematics and Computation.</w:t>
      </w:r>
      <w:r w:rsidRPr="00AD692D">
        <w:t xml:space="preserve"> 2007;184:1041-1052.</w:t>
      </w:r>
    </w:p>
    <w:p w14:paraId="796CFF3C" w14:textId="77777777" w:rsidR="00AD692D" w:rsidRPr="00AD692D" w:rsidRDefault="00AD692D" w:rsidP="00AD692D">
      <w:pPr>
        <w:pStyle w:val="EndNoteBibliography"/>
        <w:ind w:left="720" w:hanging="720"/>
      </w:pPr>
      <w:r w:rsidRPr="00AD692D">
        <w:rPr>
          <w:b/>
        </w:rPr>
        <w:t>67.</w:t>
      </w:r>
      <w:r w:rsidRPr="00AD692D">
        <w:tab/>
        <w:t xml:space="preserve">Shen H, Zhu Y, Qin KR. A theoretical computerized study for the electrical conductivity of arterial pulsatile blood flow by an elastic tube model. </w:t>
      </w:r>
      <w:r w:rsidRPr="00AD692D">
        <w:rPr>
          <w:i/>
        </w:rPr>
        <w:t>Medical Engineering &amp; Physics.</w:t>
      </w:r>
      <w:r w:rsidRPr="00AD692D">
        <w:t xml:space="preserve"> 2016;38:1439-1448.</w:t>
      </w:r>
    </w:p>
    <w:p w14:paraId="45367A49" w14:textId="77777777" w:rsidR="00AD692D" w:rsidRPr="00AD692D" w:rsidRDefault="00AD692D" w:rsidP="00AD692D">
      <w:pPr>
        <w:pStyle w:val="EndNoteBibliography"/>
        <w:ind w:left="720" w:hanging="720"/>
      </w:pPr>
      <w:r w:rsidRPr="00AD692D">
        <w:rPr>
          <w:b/>
        </w:rPr>
        <w:lastRenderedPageBreak/>
        <w:t>68.</w:t>
      </w:r>
      <w:r w:rsidRPr="00AD692D">
        <w:tab/>
        <w:t xml:space="preserve">Seppä V-P. </w:t>
      </w:r>
      <w:r w:rsidRPr="00AD692D">
        <w:rPr>
          <w:i/>
        </w:rPr>
        <w:t>Development and clinical application of impedance pneumography technique</w:t>
      </w:r>
      <w:r w:rsidRPr="00AD692D">
        <w:t>. Tampere: Tampere University of Technology; 2014.</w:t>
      </w:r>
    </w:p>
    <w:p w14:paraId="6DF8BF72" w14:textId="77777777" w:rsidR="00AD692D" w:rsidRPr="00AD692D" w:rsidRDefault="00AD692D" w:rsidP="00AD692D">
      <w:pPr>
        <w:pStyle w:val="EndNoteBibliography"/>
        <w:ind w:left="720" w:hanging="720"/>
      </w:pPr>
      <w:r w:rsidRPr="00AD692D">
        <w:rPr>
          <w:b/>
        </w:rPr>
        <w:t>69.</w:t>
      </w:r>
      <w:r w:rsidRPr="00AD692D">
        <w:tab/>
        <w:t xml:space="preserve">Jeyhani V, Vuorinen T, Mantysalo M, Vehkaoja A. Comparison of simple algorithms for estimating respiration rate from electrical impedance pneumography signals in wearable devices. </w:t>
      </w:r>
      <w:r w:rsidRPr="00AD692D">
        <w:rPr>
          <w:i/>
        </w:rPr>
        <w:t>Health and Technology.</w:t>
      </w:r>
      <w:r w:rsidRPr="00AD692D">
        <w:t xml:space="preserve"> 2017;7:21-31.</w:t>
      </w:r>
    </w:p>
    <w:p w14:paraId="6B41AE8E" w14:textId="77777777" w:rsidR="00AD692D" w:rsidRPr="00AD692D" w:rsidRDefault="00AD692D" w:rsidP="00AD692D">
      <w:pPr>
        <w:pStyle w:val="EndNoteBibliography"/>
        <w:ind w:left="720" w:hanging="720"/>
      </w:pPr>
      <w:r w:rsidRPr="00AD692D">
        <w:rPr>
          <w:b/>
        </w:rPr>
        <w:t>70.</w:t>
      </w:r>
      <w:r w:rsidRPr="00AD692D">
        <w:tab/>
        <w:t xml:space="preserve">Barrett KE, Ganong WF. </w:t>
      </w:r>
      <w:r w:rsidRPr="00AD692D">
        <w:rPr>
          <w:i/>
        </w:rPr>
        <w:t>Ganong's review of medical physiology</w:t>
      </w:r>
      <w:r w:rsidRPr="00AD692D">
        <w:t>. New York; London: McGraw-Hill Medical ; McGraw-Hill [distributor]; 2012.</w:t>
      </w:r>
    </w:p>
    <w:p w14:paraId="2FDDA195" w14:textId="77777777" w:rsidR="00AD692D" w:rsidRPr="00AD692D" w:rsidRDefault="00AD692D" w:rsidP="00AD692D">
      <w:pPr>
        <w:pStyle w:val="EndNoteBibliography"/>
        <w:ind w:left="720" w:hanging="720"/>
      </w:pPr>
      <w:r w:rsidRPr="00AD692D">
        <w:rPr>
          <w:b/>
        </w:rPr>
        <w:t>71.</w:t>
      </w:r>
      <w:r w:rsidRPr="00AD692D">
        <w:tab/>
        <w:t xml:space="preserve">Hall JE, Guyton AC. </w:t>
      </w:r>
      <w:r w:rsidRPr="00AD692D">
        <w:rPr>
          <w:i/>
        </w:rPr>
        <w:t>Guyton and Hall textbook of medical physiology</w:t>
      </w:r>
      <w:r w:rsidRPr="00AD692D">
        <w:t>2011.</w:t>
      </w:r>
    </w:p>
    <w:p w14:paraId="7FEA2768" w14:textId="77777777" w:rsidR="00AD692D" w:rsidRPr="00AD692D" w:rsidRDefault="00AD692D" w:rsidP="00AD692D">
      <w:pPr>
        <w:pStyle w:val="EndNoteBibliography"/>
        <w:ind w:left="720" w:hanging="720"/>
      </w:pPr>
      <w:r w:rsidRPr="00AD692D">
        <w:rPr>
          <w:b/>
        </w:rPr>
        <w:t>72.</w:t>
      </w:r>
      <w:r w:rsidRPr="00AD692D">
        <w:tab/>
        <w:t xml:space="preserve">Halamek J, Kara T, Jurak P, et al. Variability of phase shift between blood pressure and heart rate fluctuations - A marker of short-term circulation control. </w:t>
      </w:r>
      <w:r w:rsidRPr="00AD692D">
        <w:rPr>
          <w:i/>
        </w:rPr>
        <w:t>Circulation.</w:t>
      </w:r>
      <w:r w:rsidRPr="00AD692D">
        <w:t xml:space="preserve"> 2003;108:292-297.</w:t>
      </w:r>
    </w:p>
    <w:p w14:paraId="14A9A639" w14:textId="77777777" w:rsidR="00AD692D" w:rsidRPr="00AD692D" w:rsidRDefault="00AD692D" w:rsidP="00AD692D">
      <w:pPr>
        <w:pStyle w:val="EndNoteBibliography"/>
        <w:ind w:left="720" w:hanging="720"/>
      </w:pPr>
      <w:r w:rsidRPr="00AD692D">
        <w:rPr>
          <w:b/>
        </w:rPr>
        <w:t>73.</w:t>
      </w:r>
      <w:r w:rsidRPr="00AD692D">
        <w:tab/>
        <w:t xml:space="preserve">Udovicic M, Bazdaric K, Bilic-Zulle L, Petrovecki M. What we need to know when calculating the coefficient of correlation? </w:t>
      </w:r>
      <w:r w:rsidRPr="00AD692D">
        <w:rPr>
          <w:i/>
        </w:rPr>
        <w:t>Biochemia Medica.</w:t>
      </w:r>
      <w:r w:rsidRPr="00AD692D">
        <w:t xml:space="preserve"> 2007;17:10-15.</w:t>
      </w:r>
    </w:p>
    <w:p w14:paraId="6E83D8EE" w14:textId="77777777" w:rsidR="00AD692D" w:rsidRPr="00AD692D" w:rsidRDefault="00AD692D" w:rsidP="00AD692D">
      <w:pPr>
        <w:pStyle w:val="EndNoteBibliography"/>
        <w:ind w:left="720" w:hanging="720"/>
      </w:pPr>
      <w:r w:rsidRPr="00AD692D">
        <w:rPr>
          <w:b/>
        </w:rPr>
        <w:t>74.</w:t>
      </w:r>
      <w:r w:rsidRPr="00AD692D">
        <w:tab/>
        <w:t xml:space="preserve">Giavarina D. Understanding Bland Altman analysis. </w:t>
      </w:r>
      <w:r w:rsidRPr="00AD692D">
        <w:rPr>
          <w:i/>
        </w:rPr>
        <w:t>Biochemia Medica.</w:t>
      </w:r>
      <w:r w:rsidRPr="00AD692D">
        <w:t xml:space="preserve"> 2015;25:141-151.</w:t>
      </w:r>
    </w:p>
    <w:p w14:paraId="77997EB6" w14:textId="77777777" w:rsidR="00AD692D" w:rsidRPr="00AD692D" w:rsidRDefault="00AD692D" w:rsidP="00AD692D">
      <w:pPr>
        <w:pStyle w:val="EndNoteBibliography"/>
        <w:ind w:left="720" w:hanging="720"/>
      </w:pPr>
      <w:r w:rsidRPr="00AD692D">
        <w:rPr>
          <w:b/>
        </w:rPr>
        <w:t>75.</w:t>
      </w:r>
      <w:r w:rsidRPr="00AD692D">
        <w:tab/>
        <w:t xml:space="preserve">Higginbotham MB, Morris KG, Williams RS, McHale PA, Coleman RE, Cobb FR. REGULATION OF STROKE VOLUME DURING SUBMAXIMAL AND MAXIMAL UPRIGHT EXERCISE IN NORMAL MAN. </w:t>
      </w:r>
      <w:r w:rsidRPr="00AD692D">
        <w:rPr>
          <w:i/>
        </w:rPr>
        <w:t>Circulation Research.</w:t>
      </w:r>
      <w:r w:rsidRPr="00AD692D">
        <w:t xml:space="preserve"> 1986;58:281-291.</w:t>
      </w:r>
    </w:p>
    <w:p w14:paraId="1C60E45E" w14:textId="77777777" w:rsidR="00AD692D" w:rsidRPr="00AD692D" w:rsidRDefault="00AD692D" w:rsidP="00AD692D">
      <w:pPr>
        <w:pStyle w:val="EndNoteBibliography"/>
        <w:ind w:left="720" w:hanging="720"/>
      </w:pPr>
      <w:r w:rsidRPr="00AD692D">
        <w:rPr>
          <w:b/>
        </w:rPr>
        <w:t>76.</w:t>
      </w:r>
      <w:r w:rsidRPr="00AD692D">
        <w:tab/>
        <w:t xml:space="preserve">Kitzman DW, Higginbotham MB, Cobb FR, Sheikh KH, Sullivan MJ. EXERCISE INTOLERANCE IN PATIENTS WITH HEART-FAILURE AND PRESERVED LEFT-VENTRICULAR SYSTOLIC FUNCTION - FAILURE OF THE FRANK-STARLING MECHANISM. </w:t>
      </w:r>
      <w:r w:rsidRPr="00AD692D">
        <w:rPr>
          <w:i/>
        </w:rPr>
        <w:t>Journal of the American College of Cardiology.</w:t>
      </w:r>
      <w:r w:rsidRPr="00AD692D">
        <w:t xml:space="preserve"> 1991;17:1065-1072.</w:t>
      </w:r>
    </w:p>
    <w:p w14:paraId="1A93F8BB" w14:textId="77777777" w:rsidR="00AD692D" w:rsidRPr="00AD692D" w:rsidRDefault="00AD692D" w:rsidP="00AD692D">
      <w:pPr>
        <w:pStyle w:val="EndNoteBibliography"/>
        <w:ind w:left="720" w:hanging="720"/>
      </w:pPr>
      <w:r w:rsidRPr="00AD692D">
        <w:rPr>
          <w:b/>
        </w:rPr>
        <w:t>77.</w:t>
      </w:r>
      <w:r w:rsidRPr="00AD692D">
        <w:tab/>
        <w:t xml:space="preserve">Rodeheffer RJ, Gerstenblith G, Becker LC, Fleg JL, Weisfeldt ML, Lakatta EG. EXERCISE CARDIAC-OUTPUT IS MAINTAINED WITH ADVANCING AGE IN HEALTHY-HUMAN SUBJECTS - CARDIAC DILATATION AND INCREASED STROKE VOLUME COMPENSATE FOR A DIMINISHED HEART-RATE. </w:t>
      </w:r>
      <w:r w:rsidRPr="00AD692D">
        <w:rPr>
          <w:i/>
        </w:rPr>
        <w:t>Circulation.</w:t>
      </w:r>
      <w:r w:rsidRPr="00AD692D">
        <w:t xml:space="preserve"> 1984;69:203-213.</w:t>
      </w:r>
    </w:p>
    <w:p w14:paraId="2DB77E61" w14:textId="77777777" w:rsidR="00AD692D" w:rsidRPr="00AD692D" w:rsidRDefault="00AD692D" w:rsidP="00AD692D">
      <w:pPr>
        <w:pStyle w:val="EndNoteBibliography"/>
        <w:ind w:left="720" w:hanging="720"/>
      </w:pPr>
      <w:r w:rsidRPr="00AD692D">
        <w:rPr>
          <w:b/>
        </w:rPr>
        <w:t>78.</w:t>
      </w:r>
      <w:r w:rsidRPr="00AD692D">
        <w:tab/>
        <w:t xml:space="preserve">Haykowsky MJ, Brubaker PH, John JM, Stewart KP, Morgan TM, Kitzman DW. Determinants of Exercise Intolerance in Elderly Heart Failure Patients With Preserved Ejection Fraction. </w:t>
      </w:r>
      <w:r w:rsidRPr="00AD692D">
        <w:rPr>
          <w:i/>
        </w:rPr>
        <w:t>Journal of the American College of Cardiology.</w:t>
      </w:r>
      <w:r w:rsidRPr="00AD692D">
        <w:t xml:space="preserve"> 2011;58:265-274.</w:t>
      </w:r>
    </w:p>
    <w:p w14:paraId="5B010AB9" w14:textId="77777777" w:rsidR="00AD692D" w:rsidRPr="00AD692D" w:rsidRDefault="00AD692D" w:rsidP="00AD692D">
      <w:pPr>
        <w:pStyle w:val="EndNoteBibliography"/>
        <w:ind w:left="720" w:hanging="720"/>
      </w:pPr>
      <w:r w:rsidRPr="00AD692D">
        <w:rPr>
          <w:b/>
        </w:rPr>
        <w:t>79.</w:t>
      </w:r>
      <w:r w:rsidRPr="00AD692D">
        <w:tab/>
        <w:t>Meluzín, J. H, P., Leinveber, P.,  Jurak, P., Soukup, L., Viscor, I., Spinarova,, L. S, R.,  Podrouzkova, H.,, Vondra V, Langer P., and Nemec. The magnitude and course of exercise-induced stroke volume changes determine the exercise tolerance in heart transplant recipients with heart failure and normal ejection fraction</w:t>
      </w:r>
      <w:r w:rsidRPr="00AD692D">
        <w:rPr>
          <w:i/>
        </w:rPr>
        <w:t>.</w:t>
      </w:r>
      <w:r w:rsidRPr="00AD692D">
        <w:t xml:space="preserve"> Vol 20: Experimental and Clinical Cardiology 2014:674-687.</w:t>
      </w:r>
    </w:p>
    <w:p w14:paraId="5F049622" w14:textId="7EB759E8" w:rsidR="00CE547F" w:rsidRPr="00FA362E" w:rsidRDefault="00CE547F" w:rsidP="00CE547F">
      <w:pPr>
        <w:pStyle w:val="literatura"/>
        <w:rPr>
          <w:color w:val="000000" w:themeColor="text1"/>
          <w:lang w:val="sk-SK"/>
        </w:rPr>
      </w:pPr>
      <w:r w:rsidRPr="00FA362E">
        <w:rPr>
          <w:color w:val="000000" w:themeColor="text1"/>
          <w:lang w:val="sk-SK"/>
        </w:rPr>
        <w:fldChar w:fldCharType="end"/>
      </w:r>
    </w:p>
    <w:p w14:paraId="4E008432" w14:textId="77777777" w:rsidR="00CE547F" w:rsidRPr="00FA362E" w:rsidRDefault="00CE547F" w:rsidP="00CE547F">
      <w:pPr>
        <w:overflowPunct/>
        <w:autoSpaceDE/>
        <w:autoSpaceDN/>
        <w:adjustRightInd/>
        <w:spacing w:line="240" w:lineRule="auto"/>
        <w:textAlignment w:val="auto"/>
        <w:rPr>
          <w:color w:val="000000" w:themeColor="text1"/>
          <w:sz w:val="20"/>
          <w:lang w:val="sk-SK"/>
        </w:rPr>
      </w:pPr>
      <w:r w:rsidRPr="00FA362E">
        <w:rPr>
          <w:color w:val="000000" w:themeColor="text1"/>
          <w:lang w:val="sk-SK"/>
        </w:rPr>
        <w:br w:type="page"/>
      </w:r>
    </w:p>
    <w:p w14:paraId="04DC56F2" w14:textId="77777777" w:rsidR="00CE547F" w:rsidRPr="00FA362E" w:rsidRDefault="00CE547F" w:rsidP="00CE547F">
      <w:pPr>
        <w:pStyle w:val="Heading1"/>
        <w:numPr>
          <w:ilvl w:val="0"/>
          <w:numId w:val="0"/>
        </w:numPr>
        <w:ind w:left="432" w:hanging="432"/>
        <w:rPr>
          <w:lang w:val="sk-SK"/>
        </w:rPr>
      </w:pPr>
      <w:bookmarkStart w:id="2324" w:name="_Toc510268165"/>
      <w:bookmarkStart w:id="2325" w:name="_Toc516413255"/>
      <w:r w:rsidRPr="00FA362E">
        <w:rPr>
          <w:lang w:val="sk-SK"/>
        </w:rPr>
        <w:lastRenderedPageBreak/>
        <w:t>ZOZNAM SYMBOLOV, VELIČÍN A SKRATIEK</w:t>
      </w:r>
      <w:bookmarkEnd w:id="2324"/>
      <w:bookmarkEnd w:id="2325"/>
    </w:p>
    <w:p w14:paraId="14004128" w14:textId="77777777" w:rsidR="00CE547F" w:rsidRPr="00FA362E" w:rsidRDefault="00CE547F" w:rsidP="00CE547F">
      <w:pPr>
        <w:rPr>
          <w:lang w:val="sk-SK"/>
        </w:rPr>
      </w:pPr>
      <w:r w:rsidRPr="00FA362E">
        <w:rPr>
          <w:lang w:val="sk-SK"/>
        </w:rPr>
        <w:t xml:space="preserve">CO </w:t>
      </w:r>
      <w:r w:rsidRPr="00FA362E">
        <w:rPr>
          <w:lang w:val="sk-SK"/>
        </w:rPr>
        <w:tab/>
      </w:r>
      <w:r w:rsidRPr="00FA362E">
        <w:rPr>
          <w:lang w:val="sk-SK"/>
        </w:rPr>
        <w:tab/>
      </w:r>
      <w:r w:rsidRPr="00FA362E">
        <w:rPr>
          <w:lang w:val="sk-SK"/>
        </w:rPr>
        <w:tab/>
      </w:r>
      <w:r w:rsidRPr="00FA362E">
        <w:rPr>
          <w:lang w:val="sk-SK"/>
        </w:rPr>
        <w:tab/>
        <w:t>minútový objem</w:t>
      </w:r>
    </w:p>
    <w:p w14:paraId="68D05AB2" w14:textId="77777777" w:rsidR="00CE547F" w:rsidRPr="00FA362E" w:rsidRDefault="00CE547F" w:rsidP="00CE547F">
      <w:pPr>
        <w:rPr>
          <w:lang w:val="sk-SK"/>
        </w:rPr>
      </w:pPr>
      <w:r w:rsidRPr="00FA362E">
        <w:rPr>
          <w:lang w:val="sk-SK"/>
        </w:rPr>
        <w:t>SV</w:t>
      </w:r>
      <w:r w:rsidRPr="00FA362E">
        <w:rPr>
          <w:lang w:val="sk-SK"/>
        </w:rPr>
        <w:tab/>
      </w:r>
      <w:r w:rsidRPr="00FA362E">
        <w:rPr>
          <w:lang w:val="sk-SK"/>
        </w:rPr>
        <w:tab/>
      </w:r>
      <w:r w:rsidRPr="00FA362E">
        <w:rPr>
          <w:lang w:val="sk-SK"/>
        </w:rPr>
        <w:tab/>
      </w:r>
      <w:r w:rsidRPr="00FA362E">
        <w:rPr>
          <w:lang w:val="sk-SK"/>
        </w:rPr>
        <w:tab/>
      </w:r>
      <w:r w:rsidRPr="00FA362E">
        <w:rPr>
          <w:lang w:val="sk-SK"/>
        </w:rPr>
        <w:tab/>
        <w:t>tepový objem</w:t>
      </w:r>
    </w:p>
    <w:p w14:paraId="1C343D3A" w14:textId="77777777" w:rsidR="00CE547F" w:rsidRPr="00FA362E" w:rsidRDefault="00CE547F" w:rsidP="00CE547F">
      <w:pPr>
        <w:rPr>
          <w:lang w:val="sk-SK"/>
        </w:rPr>
      </w:pPr>
      <w:r w:rsidRPr="00FA362E">
        <w:rPr>
          <w:lang w:val="sk-SK"/>
        </w:rPr>
        <w:t>LVET</w:t>
      </w:r>
      <w:r w:rsidRPr="00FA362E">
        <w:rPr>
          <w:lang w:val="sk-SK"/>
        </w:rPr>
        <w:tab/>
      </w:r>
      <w:r w:rsidRPr="00FA362E">
        <w:rPr>
          <w:lang w:val="sk-SK"/>
        </w:rPr>
        <w:tab/>
      </w:r>
      <w:r w:rsidRPr="00FA362E">
        <w:rPr>
          <w:lang w:val="sk-SK"/>
        </w:rPr>
        <w:tab/>
      </w:r>
      <w:r w:rsidRPr="00FA362E">
        <w:rPr>
          <w:lang w:val="sk-SK"/>
        </w:rPr>
        <w:tab/>
        <w:t>doba výdaja ľavej komory</w:t>
      </w:r>
    </w:p>
    <w:p w14:paraId="1B1D9664" w14:textId="77777777" w:rsidR="00CE547F" w:rsidRPr="00FA362E" w:rsidRDefault="00CE547F" w:rsidP="00CE547F">
      <w:pPr>
        <w:rPr>
          <w:lang w:val="sk-SK"/>
        </w:rPr>
      </w:pPr>
      <w:r w:rsidRPr="00FA362E">
        <w:rPr>
          <w:lang w:val="sk-SK"/>
        </w:rPr>
        <w:t>HR</w:t>
      </w:r>
      <w:r w:rsidRPr="00FA362E">
        <w:rPr>
          <w:lang w:val="sk-SK"/>
        </w:rPr>
        <w:tab/>
      </w:r>
      <w:r w:rsidRPr="00FA362E">
        <w:rPr>
          <w:lang w:val="sk-SK"/>
        </w:rPr>
        <w:tab/>
      </w:r>
      <w:r w:rsidRPr="00FA362E">
        <w:rPr>
          <w:lang w:val="sk-SK"/>
        </w:rPr>
        <w:tab/>
      </w:r>
      <w:r w:rsidRPr="00FA362E">
        <w:rPr>
          <w:lang w:val="sk-SK"/>
        </w:rPr>
        <w:tab/>
        <w:t>srdečná frekvencia</w:t>
      </w:r>
    </w:p>
    <w:p w14:paraId="591F3645" w14:textId="77777777" w:rsidR="00CE547F" w:rsidRPr="00FA362E" w:rsidRDefault="00CE547F" w:rsidP="00CE547F">
      <w:pPr>
        <w:rPr>
          <w:lang w:val="sk-SK"/>
        </w:rPr>
      </w:pPr>
      <w:r w:rsidRPr="00FA362E">
        <w:rPr>
          <w:lang w:val="sk-SK"/>
        </w:rPr>
        <w:t>EKG</w:t>
      </w:r>
      <w:r w:rsidRPr="00FA362E">
        <w:rPr>
          <w:lang w:val="sk-SK"/>
        </w:rPr>
        <w:tab/>
      </w:r>
      <w:r w:rsidRPr="00FA362E">
        <w:rPr>
          <w:lang w:val="sk-SK"/>
        </w:rPr>
        <w:tab/>
      </w:r>
      <w:r w:rsidRPr="00FA362E">
        <w:rPr>
          <w:lang w:val="sk-SK"/>
        </w:rPr>
        <w:tab/>
      </w:r>
      <w:r w:rsidRPr="00FA362E">
        <w:rPr>
          <w:lang w:val="sk-SK"/>
        </w:rPr>
        <w:tab/>
        <w:t>elektrokardiogra</w:t>
      </w:r>
    </w:p>
    <w:p w14:paraId="1D71DAE5" w14:textId="77777777" w:rsidR="00CE547F" w:rsidRPr="00FA362E" w:rsidRDefault="00CE547F" w:rsidP="00CE547F">
      <w:pPr>
        <w:rPr>
          <w:lang w:val="sk-SK"/>
        </w:rPr>
      </w:pPr>
      <w:r w:rsidRPr="00FA362E">
        <w:rPr>
          <w:lang w:val="sk-SK"/>
        </w:rPr>
        <w:t>BP</w:t>
      </w:r>
      <w:r w:rsidRPr="00FA362E">
        <w:rPr>
          <w:lang w:val="sk-SK"/>
        </w:rPr>
        <w:tab/>
      </w:r>
      <w:r w:rsidRPr="00FA362E">
        <w:rPr>
          <w:lang w:val="sk-SK"/>
        </w:rPr>
        <w:tab/>
      </w:r>
      <w:r w:rsidRPr="00FA362E">
        <w:rPr>
          <w:lang w:val="sk-SK"/>
        </w:rPr>
        <w:tab/>
      </w:r>
      <w:r w:rsidRPr="00FA362E">
        <w:rPr>
          <w:lang w:val="sk-SK"/>
        </w:rPr>
        <w:tab/>
      </w:r>
      <w:r w:rsidRPr="00FA362E">
        <w:rPr>
          <w:lang w:val="sk-SK"/>
        </w:rPr>
        <w:tab/>
        <w:t>arteriálny krvný tlak</w:t>
      </w:r>
    </w:p>
    <w:p w14:paraId="33E75743" w14:textId="77777777" w:rsidR="00CE547F" w:rsidRPr="00FA362E" w:rsidRDefault="00CE547F" w:rsidP="00CE547F">
      <w:pPr>
        <w:rPr>
          <w:lang w:val="sk-SK"/>
        </w:rPr>
      </w:pPr>
      <w:r w:rsidRPr="00FA362E">
        <w:rPr>
          <w:lang w:val="sk-SK"/>
        </w:rPr>
        <w:t>PP</w:t>
      </w:r>
      <w:r w:rsidRPr="00FA362E">
        <w:rPr>
          <w:lang w:val="sk-SK"/>
        </w:rPr>
        <w:tab/>
      </w:r>
      <w:r w:rsidRPr="00FA362E">
        <w:rPr>
          <w:lang w:val="sk-SK"/>
        </w:rPr>
        <w:tab/>
      </w:r>
      <w:r w:rsidRPr="00FA362E">
        <w:rPr>
          <w:lang w:val="sk-SK"/>
        </w:rPr>
        <w:tab/>
      </w:r>
      <w:r w:rsidRPr="00FA362E">
        <w:rPr>
          <w:lang w:val="sk-SK"/>
        </w:rPr>
        <w:tab/>
      </w:r>
      <w:r w:rsidRPr="00FA362E">
        <w:rPr>
          <w:lang w:val="sk-SK"/>
        </w:rPr>
        <w:tab/>
        <w:t>arteriálny pulzný tlak</w:t>
      </w:r>
    </w:p>
    <w:p w14:paraId="4D0B7789" w14:textId="77777777" w:rsidR="00CE547F" w:rsidRPr="00FA362E" w:rsidRDefault="00CE547F" w:rsidP="00CE547F">
      <w:pPr>
        <w:rPr>
          <w:lang w:val="sk-SK"/>
        </w:rPr>
      </w:pPr>
      <w:r w:rsidRPr="00FA362E">
        <w:rPr>
          <w:lang w:val="sk-SK"/>
        </w:rPr>
        <w:t>MBP</w:t>
      </w:r>
      <w:r w:rsidRPr="00FA362E">
        <w:rPr>
          <w:lang w:val="sk-SK"/>
        </w:rPr>
        <w:tab/>
      </w:r>
      <w:r w:rsidRPr="00FA362E">
        <w:rPr>
          <w:lang w:val="sk-SK"/>
        </w:rPr>
        <w:tab/>
      </w:r>
      <w:r w:rsidRPr="00FA362E">
        <w:rPr>
          <w:lang w:val="sk-SK"/>
        </w:rPr>
        <w:tab/>
      </w:r>
      <w:r w:rsidRPr="00FA362E">
        <w:rPr>
          <w:lang w:val="sk-SK"/>
        </w:rPr>
        <w:tab/>
        <w:t>stredný arteriálny krvný tlak</w:t>
      </w:r>
    </w:p>
    <w:p w14:paraId="4BF5A693" w14:textId="77777777" w:rsidR="00CE547F" w:rsidRPr="00FA362E" w:rsidRDefault="00CE547F" w:rsidP="00CE547F">
      <w:pPr>
        <w:rPr>
          <w:lang w:val="sk-SK"/>
        </w:rPr>
      </w:pPr>
      <w:r w:rsidRPr="00FA362E">
        <w:rPr>
          <w:lang w:val="sk-SK"/>
        </w:rPr>
        <w:t>SBP</w:t>
      </w:r>
      <w:r w:rsidRPr="00FA362E">
        <w:rPr>
          <w:lang w:val="sk-SK"/>
        </w:rPr>
        <w:tab/>
      </w:r>
      <w:r w:rsidRPr="00FA362E">
        <w:rPr>
          <w:lang w:val="sk-SK"/>
        </w:rPr>
        <w:tab/>
      </w:r>
      <w:r w:rsidRPr="00FA362E">
        <w:rPr>
          <w:lang w:val="sk-SK"/>
        </w:rPr>
        <w:tab/>
      </w:r>
      <w:r w:rsidRPr="00FA362E">
        <w:rPr>
          <w:lang w:val="sk-SK"/>
        </w:rPr>
        <w:tab/>
        <w:t>systolický arteriálny krvný tlak</w:t>
      </w:r>
    </w:p>
    <w:p w14:paraId="2A042D25" w14:textId="77777777" w:rsidR="00CE547F" w:rsidRPr="00FA362E" w:rsidRDefault="00CE547F" w:rsidP="00CE547F">
      <w:pPr>
        <w:rPr>
          <w:lang w:val="sk-SK"/>
        </w:rPr>
      </w:pPr>
      <w:r w:rsidRPr="00FA362E">
        <w:rPr>
          <w:lang w:val="sk-SK"/>
        </w:rPr>
        <w:t>DBP</w:t>
      </w:r>
      <w:r w:rsidRPr="00FA362E">
        <w:rPr>
          <w:lang w:val="sk-SK"/>
        </w:rPr>
        <w:tab/>
      </w:r>
      <w:r w:rsidRPr="00FA362E">
        <w:rPr>
          <w:lang w:val="sk-SK"/>
        </w:rPr>
        <w:tab/>
      </w:r>
      <w:r w:rsidRPr="00FA362E">
        <w:rPr>
          <w:lang w:val="sk-SK"/>
        </w:rPr>
        <w:tab/>
      </w:r>
      <w:r w:rsidRPr="00FA362E">
        <w:rPr>
          <w:lang w:val="sk-SK"/>
        </w:rPr>
        <w:tab/>
        <w:t>diastolický arteriálny krvný tlak</w:t>
      </w:r>
    </w:p>
    <w:p w14:paraId="7D44B2D0" w14:textId="77777777" w:rsidR="00CE547F" w:rsidRPr="00FA362E" w:rsidRDefault="00CE547F" w:rsidP="00CE547F">
      <w:pPr>
        <w:rPr>
          <w:lang w:val="sk-SK"/>
        </w:rPr>
      </w:pPr>
      <w:r w:rsidRPr="00FA362E">
        <w:rPr>
          <w:lang w:val="sk-SK"/>
        </w:rPr>
        <w:t>Z</w:t>
      </w:r>
      <w:r w:rsidRPr="00FA362E">
        <w:rPr>
          <w:lang w:val="sk-SK"/>
        </w:rPr>
        <w:tab/>
      </w:r>
      <w:r w:rsidRPr="00FA362E">
        <w:rPr>
          <w:lang w:val="sk-SK"/>
        </w:rPr>
        <w:tab/>
      </w:r>
      <w:r w:rsidRPr="00FA362E">
        <w:rPr>
          <w:lang w:val="sk-SK"/>
        </w:rPr>
        <w:tab/>
      </w:r>
      <w:r w:rsidRPr="00FA362E">
        <w:rPr>
          <w:lang w:val="sk-SK"/>
        </w:rPr>
        <w:tab/>
      </w:r>
      <w:r w:rsidRPr="00FA362E">
        <w:rPr>
          <w:lang w:val="sk-SK"/>
        </w:rPr>
        <w:tab/>
        <w:t>impedancia</w:t>
      </w:r>
    </w:p>
    <w:p w14:paraId="4F8CD59D" w14:textId="770C33BC" w:rsidR="00CE547F" w:rsidRPr="00FA362E" w:rsidRDefault="00E16A17" w:rsidP="00CE547F">
      <w:pPr>
        <w:rPr>
          <w:color w:val="000000" w:themeColor="text1"/>
          <w:lang w:val="sk-SK"/>
        </w:rPr>
      </w:pPr>
      <m:oMath>
        <m:r>
          <w:ins w:id="2326" w:author="Langer, Peter" w:date="2018-06-12T08:26:00Z">
            <w:rPr>
              <w:rFonts w:ascii="Cambria Math" w:hAnsi="Cambria Math"/>
              <w:lang w:val="sk-SK"/>
            </w:rPr>
            <m:t>-dZ/d</m:t>
          </w:ins>
        </m:r>
        <m:r>
          <w:ins w:id="2327" w:author="Langer, Peter" w:date="2018-06-12T08:26:00Z">
            <w:rPr>
              <w:rFonts w:ascii="Cambria Math" w:hAnsi="Cambria Math"/>
              <w:lang w:val="sk-SK"/>
            </w:rPr>
            <m:t>t</m:t>
          </w:ins>
        </m:r>
      </m:oMath>
      <w:del w:id="2328" w:author="Langer, Peter" w:date="2018-06-12T08:26:00Z">
        <w:r w:rsidR="00CE547F" w:rsidRPr="00FA362E" w:rsidDel="00E16A17">
          <w:rPr>
            <w:color w:val="000000" w:themeColor="text1"/>
            <w:lang w:val="sk-SK"/>
          </w:rPr>
          <w:delText xml:space="preserve">-dZ/dt   </w:delText>
        </w:r>
      </w:del>
      <w:r w:rsidR="00CE547F" w:rsidRPr="00FA362E">
        <w:rPr>
          <w:color w:val="000000" w:themeColor="text1"/>
          <w:lang w:val="sk-SK"/>
        </w:rPr>
        <w:t xml:space="preserve"> </w:t>
      </w:r>
      <w:r w:rsidR="00CE547F" w:rsidRPr="00FA362E">
        <w:rPr>
          <w:color w:val="000000" w:themeColor="text1"/>
          <w:lang w:val="sk-SK"/>
        </w:rPr>
        <w:tab/>
      </w:r>
      <w:r w:rsidR="00CE547F" w:rsidRPr="00FA362E">
        <w:rPr>
          <w:color w:val="000000" w:themeColor="text1"/>
          <w:lang w:val="sk-SK"/>
        </w:rPr>
        <w:tab/>
        <w:t>derivovaná hrudníková impedancia násobená konštantou -1</w:t>
      </w:r>
    </w:p>
    <w:p w14:paraId="68EBD235" w14:textId="58DA05E9" w:rsidR="00CE547F" w:rsidRPr="00FA362E" w:rsidRDefault="00E16A17" w:rsidP="00CE547F">
      <w:pPr>
        <w:rPr>
          <w:color w:val="000000" w:themeColor="text1"/>
          <w:lang w:val="sk-SK"/>
        </w:rPr>
      </w:pPr>
      <m:oMath>
        <m:r>
          <w:ins w:id="2329" w:author="Langer, Peter" w:date="2018-06-12T08:26:00Z">
            <w:rPr>
              <w:rFonts w:ascii="Cambria Math" w:hAnsi="Cambria Math"/>
              <w:lang w:val="sk-SK"/>
            </w:rPr>
            <m:t>-dZ/d</m:t>
          </w:ins>
        </m:r>
        <m:sSub>
          <m:sSubPr>
            <m:ctrlPr>
              <w:ins w:id="2330" w:author="Langer, Peter" w:date="2018-06-12T08:26:00Z">
                <w:rPr>
                  <w:rFonts w:ascii="Cambria Math" w:hAnsi="Cambria Math"/>
                  <w:i/>
                  <w:lang w:val="sk-SK"/>
                </w:rPr>
              </w:ins>
            </m:ctrlPr>
          </m:sSubPr>
          <m:e>
            <m:r>
              <w:ins w:id="2331" w:author="Langer, Peter" w:date="2018-06-12T08:26:00Z">
                <w:rPr>
                  <w:rFonts w:ascii="Cambria Math" w:hAnsi="Cambria Math"/>
                  <w:lang w:val="sk-SK"/>
                </w:rPr>
                <m:t>t</m:t>
              </w:ins>
            </m:r>
          </m:e>
          <m:sub>
            <m:r>
              <w:ins w:id="2332" w:author="Langer, Peter" w:date="2018-06-12T08:26:00Z">
                <w:rPr>
                  <w:rFonts w:ascii="Cambria Math" w:hAnsi="Cambria Math"/>
                  <w:lang w:val="sk-SK"/>
                </w:rPr>
                <m:t>max</m:t>
              </w:ins>
            </m:r>
          </m:sub>
        </m:sSub>
      </m:oMath>
      <w:del w:id="2333" w:author="Langer, Peter" w:date="2018-06-12T08:26:00Z">
        <w:r w:rsidR="00CE547F" w:rsidRPr="00FA362E" w:rsidDel="00E16A17">
          <w:rPr>
            <w:color w:val="000000" w:themeColor="text1"/>
            <w:lang w:val="sk-SK"/>
          </w:rPr>
          <w:delText xml:space="preserve">-dZ/dt max </w:delText>
        </w:r>
      </w:del>
      <w:r w:rsidR="00CE547F" w:rsidRPr="00FA362E">
        <w:rPr>
          <w:color w:val="000000" w:themeColor="text1"/>
          <w:lang w:val="sk-SK"/>
        </w:rPr>
        <w:t xml:space="preserve"> </w:t>
      </w:r>
      <w:r w:rsidR="00CE547F" w:rsidRPr="00FA362E">
        <w:rPr>
          <w:color w:val="000000" w:themeColor="text1"/>
          <w:lang w:val="sk-SK"/>
        </w:rPr>
        <w:tab/>
        <w:t>maximum zápornej derivovanej hrudníkovej impedancie</w:t>
      </w:r>
    </w:p>
    <w:p w14:paraId="39EC23DB" w14:textId="77777777" w:rsidR="00CE547F" w:rsidRPr="00FA362E" w:rsidRDefault="00CE547F" w:rsidP="00CE547F">
      <w:pPr>
        <w:rPr>
          <w:lang w:val="sk-SK"/>
        </w:rPr>
      </w:pPr>
      <w:r w:rsidRPr="00FA362E">
        <w:rPr>
          <w:lang w:val="sk-SK"/>
        </w:rPr>
        <w:t>S1</w:t>
      </w:r>
      <w:r w:rsidRPr="00FA362E">
        <w:rPr>
          <w:lang w:val="sk-SK"/>
        </w:rPr>
        <w:tab/>
      </w:r>
      <w:r w:rsidRPr="00FA362E">
        <w:rPr>
          <w:lang w:val="sk-SK"/>
        </w:rPr>
        <w:tab/>
      </w:r>
      <w:r w:rsidRPr="00FA362E">
        <w:rPr>
          <w:lang w:val="sk-SK"/>
        </w:rPr>
        <w:tab/>
      </w:r>
      <w:r w:rsidRPr="00FA362E">
        <w:rPr>
          <w:lang w:val="sk-SK"/>
        </w:rPr>
        <w:tab/>
      </w:r>
      <w:r w:rsidRPr="00FA362E">
        <w:rPr>
          <w:lang w:val="sk-SK"/>
        </w:rPr>
        <w:tab/>
        <w:t>1. srdečný zvuk</w:t>
      </w:r>
    </w:p>
    <w:p w14:paraId="332851EA" w14:textId="77777777" w:rsidR="00CE547F" w:rsidRPr="00FA362E" w:rsidRDefault="00CE547F" w:rsidP="00CE547F">
      <w:pPr>
        <w:rPr>
          <w:lang w:val="sk-SK"/>
        </w:rPr>
      </w:pPr>
      <w:r w:rsidRPr="00FA362E">
        <w:rPr>
          <w:lang w:val="sk-SK"/>
        </w:rPr>
        <w:t>S2</w:t>
      </w:r>
      <w:r w:rsidRPr="00FA362E">
        <w:rPr>
          <w:lang w:val="sk-SK"/>
        </w:rPr>
        <w:tab/>
      </w:r>
      <w:r w:rsidRPr="00FA362E">
        <w:rPr>
          <w:lang w:val="sk-SK"/>
        </w:rPr>
        <w:tab/>
      </w:r>
      <w:r w:rsidRPr="00FA362E">
        <w:rPr>
          <w:lang w:val="sk-SK"/>
        </w:rPr>
        <w:tab/>
      </w:r>
      <w:r w:rsidRPr="00FA362E">
        <w:rPr>
          <w:lang w:val="sk-SK"/>
        </w:rPr>
        <w:tab/>
      </w:r>
      <w:r w:rsidRPr="00FA362E">
        <w:rPr>
          <w:lang w:val="sk-SK"/>
        </w:rPr>
        <w:tab/>
        <w:t>2. srdečný zvuk</w:t>
      </w:r>
    </w:p>
    <w:p w14:paraId="2CDB512E" w14:textId="77777777" w:rsidR="00CE547F" w:rsidRPr="00FA362E" w:rsidRDefault="00CE547F" w:rsidP="00CE547F">
      <w:pPr>
        <w:rPr>
          <w:lang w:val="sk-SK"/>
        </w:rPr>
      </w:pPr>
      <w:r w:rsidRPr="00FA362E">
        <w:rPr>
          <w:lang w:val="sk-SK"/>
        </w:rPr>
        <w:t>r</w:t>
      </w:r>
      <w:r w:rsidRPr="00FA362E">
        <w:rPr>
          <w:lang w:val="sk-SK"/>
        </w:rPr>
        <w:tab/>
      </w:r>
      <w:r w:rsidRPr="00FA362E">
        <w:rPr>
          <w:lang w:val="sk-SK"/>
        </w:rPr>
        <w:tab/>
      </w:r>
      <w:r w:rsidRPr="00FA362E">
        <w:rPr>
          <w:lang w:val="sk-SK"/>
        </w:rPr>
        <w:tab/>
      </w:r>
      <w:r w:rsidRPr="00FA362E">
        <w:rPr>
          <w:lang w:val="sk-SK"/>
        </w:rPr>
        <w:tab/>
      </w:r>
      <w:r w:rsidRPr="00FA362E">
        <w:rPr>
          <w:lang w:val="sk-SK"/>
        </w:rPr>
        <w:tab/>
        <w:t>Pearsonov korelačný koeficient</w:t>
      </w:r>
    </w:p>
    <w:p w14:paraId="74C61D03" w14:textId="77777777" w:rsidR="00CE547F" w:rsidRPr="00FA362E" w:rsidRDefault="00CE547F" w:rsidP="00CE547F">
      <w:pPr>
        <w:rPr>
          <w:lang w:val="sk-SK"/>
        </w:rPr>
      </w:pPr>
      <w:r w:rsidRPr="00FA362E">
        <w:rPr>
          <w:lang w:val="sk-SK"/>
        </w:rPr>
        <w:t>Ω</w:t>
      </w:r>
      <w:r w:rsidRPr="00FA362E">
        <w:rPr>
          <w:lang w:val="sk-SK"/>
        </w:rPr>
        <w:tab/>
      </w:r>
      <w:r w:rsidRPr="00FA362E">
        <w:rPr>
          <w:lang w:val="sk-SK"/>
        </w:rPr>
        <w:tab/>
      </w:r>
      <w:r w:rsidRPr="00FA362E">
        <w:rPr>
          <w:lang w:val="sk-SK"/>
        </w:rPr>
        <w:tab/>
      </w:r>
      <w:r w:rsidRPr="00FA362E">
        <w:rPr>
          <w:lang w:val="sk-SK"/>
        </w:rPr>
        <w:tab/>
      </w:r>
      <w:r w:rsidRPr="00FA362E">
        <w:rPr>
          <w:lang w:val="sk-SK"/>
        </w:rPr>
        <w:tab/>
        <w:t>ohm</w:t>
      </w:r>
    </w:p>
    <w:p w14:paraId="6F53EAFB" w14:textId="77777777" w:rsidR="00CE547F" w:rsidRPr="00FA362E" w:rsidRDefault="00CE547F" w:rsidP="00CE547F">
      <w:pPr>
        <w:rPr>
          <w:lang w:val="sk-SK"/>
        </w:rPr>
      </w:pPr>
      <w:r w:rsidRPr="00FA362E">
        <w:rPr>
          <w:lang w:val="sk-SK"/>
        </w:rPr>
        <w:t>s</w:t>
      </w:r>
      <w:r w:rsidRPr="00FA362E">
        <w:rPr>
          <w:lang w:val="sk-SK"/>
        </w:rPr>
        <w:tab/>
      </w:r>
      <w:r w:rsidRPr="00FA362E">
        <w:rPr>
          <w:lang w:val="sk-SK"/>
        </w:rPr>
        <w:tab/>
      </w:r>
      <w:r w:rsidRPr="00FA362E">
        <w:rPr>
          <w:lang w:val="sk-SK"/>
        </w:rPr>
        <w:tab/>
      </w:r>
      <w:r w:rsidRPr="00FA362E">
        <w:rPr>
          <w:lang w:val="sk-SK"/>
        </w:rPr>
        <w:tab/>
      </w:r>
      <w:r w:rsidRPr="00FA362E">
        <w:rPr>
          <w:lang w:val="sk-SK"/>
        </w:rPr>
        <w:tab/>
        <w:t>sekunda</w:t>
      </w:r>
    </w:p>
    <w:p w14:paraId="016A98CC" w14:textId="77777777" w:rsidR="00CE547F" w:rsidRPr="00FA362E" w:rsidRDefault="00CE547F" w:rsidP="00CE547F">
      <w:pPr>
        <w:rPr>
          <w:lang w:val="sk-SK"/>
        </w:rPr>
      </w:pPr>
      <w:r w:rsidRPr="00FA362E">
        <w:rPr>
          <w:lang w:val="sk-SK"/>
        </w:rPr>
        <w:t>RR</w:t>
      </w:r>
      <w:r w:rsidRPr="00FA362E">
        <w:rPr>
          <w:lang w:val="sk-SK"/>
        </w:rPr>
        <w:tab/>
      </w:r>
      <w:r w:rsidRPr="00FA362E">
        <w:rPr>
          <w:lang w:val="sk-SK"/>
        </w:rPr>
        <w:tab/>
      </w:r>
      <w:r w:rsidRPr="00FA362E">
        <w:rPr>
          <w:lang w:val="sk-SK"/>
        </w:rPr>
        <w:tab/>
      </w:r>
      <w:r w:rsidRPr="00FA362E">
        <w:rPr>
          <w:lang w:val="sk-SK"/>
        </w:rPr>
        <w:tab/>
        <w:t>R-R interval, dĺžka intervalu medzi dvoma R vlnami</w:t>
      </w:r>
    </w:p>
    <w:p w14:paraId="71747617" w14:textId="77777777" w:rsidR="00CE547F" w:rsidRPr="00FA362E" w:rsidRDefault="00CE547F" w:rsidP="00CE547F">
      <w:pPr>
        <w:rPr>
          <w:lang w:val="sk-SK"/>
        </w:rPr>
      </w:pPr>
    </w:p>
    <w:p w14:paraId="1BE3421A" w14:textId="106783CE" w:rsidR="00337173" w:rsidRDefault="00337173"/>
    <w:sectPr w:rsidR="00337173" w:rsidSect="00452ADC">
      <w:headerReference w:type="default" r:id="rId62"/>
      <w:footerReference w:type="default" r:id="rId63"/>
      <w:headerReference w:type="first" r:id="rId64"/>
      <w:footerReference w:type="first" r:id="rId65"/>
      <w:pgSz w:w="11907" w:h="16840" w:code="9"/>
      <w:pgMar w:top="1418" w:right="1418" w:bottom="1418" w:left="1985" w:header="737" w:footer="737" w:gutter="0"/>
      <w:cols w:space="708"/>
      <w:noEndnote/>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Pavel Jurak" w:date="2018-06-01T11:48:00Z" w:initials="PJ">
    <w:p w14:paraId="649ABE73" w14:textId="30519C6D" w:rsidR="003C2DF3" w:rsidRDefault="003C2DF3">
      <w:pPr>
        <w:pStyle w:val="CommentText"/>
      </w:pPr>
      <w:r>
        <w:rPr>
          <w:rStyle w:val="CommentReference"/>
        </w:rPr>
        <w:annotationRef/>
      </w:r>
      <w:r>
        <w:t>Doporučuji udělat abstrakt strukturovaně. Současný stav-metody-výsledky-závěr</w:t>
      </w:r>
    </w:p>
  </w:comment>
  <w:comment w:id="12" w:author="Pavel Jurak [2]" w:date="2018-05-30T17:07:00Z" w:initials="PJ">
    <w:p w14:paraId="68B08017" w14:textId="213EA9BD" w:rsidR="003C2DF3" w:rsidRDefault="003C2DF3">
      <w:pPr>
        <w:pStyle w:val="CommentText"/>
      </w:pPr>
      <w:r>
        <w:rPr>
          <w:rStyle w:val="CommentReference"/>
        </w:rPr>
        <w:annotationRef/>
      </w:r>
      <w:r>
        <w:t xml:space="preserve">Limitací metody je … </w:t>
      </w:r>
    </w:p>
  </w:comment>
  <w:comment w:id="16" w:author="Pavel Jurak [2]" w:date="2018-05-30T17:08:00Z" w:initials="PJ">
    <w:p w14:paraId="7C027D0A" w14:textId="41D59F40" w:rsidR="003C2DF3" w:rsidRDefault="003C2DF3">
      <w:pPr>
        <w:pStyle w:val="CommentText"/>
      </w:pPr>
      <w:r>
        <w:rPr>
          <w:rStyle w:val="CommentReference"/>
        </w:rPr>
        <w:annotationRef/>
      </w:r>
      <w:r>
        <w:t>Není to ani tak nedostatkem znalostí ale samotným principem metody.</w:t>
      </w:r>
    </w:p>
  </w:comment>
  <w:comment w:id="91" w:author="Pavel Jurak" w:date="2018-05-31T15:47:00Z" w:initials="PJ">
    <w:p w14:paraId="49323832" w14:textId="531C5EE4" w:rsidR="003C2DF3" w:rsidRDefault="003C2DF3">
      <w:pPr>
        <w:pStyle w:val="CommentText"/>
      </w:pPr>
      <w:r>
        <w:rPr>
          <w:rStyle w:val="CommentReference"/>
        </w:rPr>
        <w:annotationRef/>
      </w:r>
      <w:r>
        <w:t xml:space="preserve">Práce by neměla přinášet nové informace, ale představuje nové metody, které </w:t>
      </w:r>
    </w:p>
  </w:comment>
  <w:comment w:id="913" w:author="Pavel Jurak" w:date="2018-04-16T09:33:00Z" w:initials="PJ">
    <w:p w14:paraId="44E38225" w14:textId="77777777" w:rsidR="003C2DF3" w:rsidRDefault="003C2DF3" w:rsidP="00CE547F">
      <w:pPr>
        <w:pStyle w:val="CommentText"/>
      </w:pPr>
      <w:r>
        <w:rPr>
          <w:rStyle w:val="CommentReference"/>
        </w:rPr>
        <w:annotationRef/>
      </w:r>
      <w:r>
        <w:t>Přestože je IC známá metodika (od roku XXXX), její využití v klinické praxi je omezené, především proto, že  ….</w:t>
      </w:r>
    </w:p>
  </w:comment>
  <w:comment w:id="1039" w:author="Pavel Jurak [2]" w:date="2018-05-30T17:17:00Z" w:initials="PJ">
    <w:p w14:paraId="35056640" w14:textId="647245BC" w:rsidR="003C2DF3" w:rsidRDefault="003C2DF3">
      <w:pPr>
        <w:pStyle w:val="CommentText"/>
      </w:pPr>
      <w:r>
        <w:rPr>
          <w:rStyle w:val="CommentReference"/>
        </w:rPr>
        <w:annotationRef/>
      </w:r>
      <w:r>
        <w:t>Bylo by zajímavé toto porovnat s tvarem impedanční křivky v hrudníku a karotidě</w:t>
      </w:r>
    </w:p>
  </w:comment>
  <w:comment w:id="1070" w:author="Pavel Jurak" w:date="2018-04-21T21:54:00Z" w:initials="PJ">
    <w:p w14:paraId="6704AED3" w14:textId="77777777" w:rsidR="003C2DF3" w:rsidRDefault="003C2DF3" w:rsidP="00CE547F">
      <w:pPr>
        <w:pStyle w:val="CommentText"/>
      </w:pPr>
      <w:r>
        <w:rPr>
          <w:rStyle w:val="CommentReference"/>
        </w:rPr>
        <w:annotationRef/>
      </w:r>
      <w:r>
        <w:t>pokud je obrázek převzatý - citace</w:t>
      </w:r>
    </w:p>
  </w:comment>
  <w:comment w:id="1074" w:author="Pavel Jurak" w:date="2018-04-21T21:59:00Z" w:initials="PJ">
    <w:p w14:paraId="39B3D408" w14:textId="77777777" w:rsidR="003C2DF3" w:rsidRDefault="003C2DF3" w:rsidP="00CE547F">
      <w:pPr>
        <w:pStyle w:val="CommentText"/>
      </w:pPr>
      <w:r>
        <w:rPr>
          <w:rStyle w:val="CommentReference"/>
        </w:rPr>
        <w:annotationRef/>
      </w:r>
      <w:r>
        <w:t>už bylo zmíněno dříve</w:t>
      </w:r>
    </w:p>
  </w:comment>
  <w:comment w:id="1101" w:author="Pavel Jurak" w:date="2018-04-22T18:56:00Z" w:initials="PJ">
    <w:p w14:paraId="42DA08A7" w14:textId="77777777" w:rsidR="003C2DF3" w:rsidRDefault="003C2DF3" w:rsidP="00CE547F">
      <w:pPr>
        <w:pStyle w:val="CommentText"/>
      </w:pPr>
      <w:r>
        <w:rPr>
          <w:rStyle w:val="CommentReference"/>
        </w:rPr>
        <w:annotationRef/>
      </w:r>
      <w:r>
        <w:t>minulý čas</w:t>
      </w:r>
    </w:p>
  </w:comment>
  <w:comment w:id="1155" w:author="Pavel Jurak" w:date="2018-04-22T19:18:00Z" w:initials="PJ">
    <w:p w14:paraId="65184D86" w14:textId="77777777" w:rsidR="003C2DF3" w:rsidRDefault="003C2DF3" w:rsidP="00CE547F">
      <w:pPr>
        <w:pStyle w:val="CommentText"/>
      </w:pPr>
      <w:r>
        <w:rPr>
          <w:rStyle w:val="CommentReference"/>
        </w:rPr>
        <w:annotationRef/>
      </w:r>
      <w:r>
        <w:t>dZ</w:t>
      </w:r>
      <w:r>
        <w:rPr>
          <w:lang w:val="en-US"/>
        </w:rPr>
        <w:t>/dtmax</w:t>
      </w:r>
      <w:r>
        <w:t xml:space="preserve"> je maximální hodnota derivace podel času, to není maximální objem, maximální objem je časově později, to si snad ani  Kubíček  Šrámek nemysleli ? </w:t>
      </w:r>
    </w:p>
    <w:p w14:paraId="22EA6AD8" w14:textId="77777777" w:rsidR="003C2DF3" w:rsidRDefault="003C2DF3" w:rsidP="00CE547F">
      <w:pPr>
        <w:pStyle w:val="CommentText"/>
      </w:pPr>
    </w:p>
    <w:p w14:paraId="418ACF07" w14:textId="1611AF39" w:rsidR="003C2DF3" w:rsidRPr="00AE429E" w:rsidRDefault="003C2DF3" w:rsidP="00CE547F">
      <w:pPr>
        <w:pStyle w:val="CommentText"/>
      </w:pPr>
      <w:r>
        <w:t>Doplněno: Mělo by to být součet jak maximálního zrychlení krve tak i maximální rychlosti změny objemu arterie</w:t>
      </w:r>
    </w:p>
  </w:comment>
  <w:comment w:id="1215" w:author="Pavel Jurak" w:date="2018-04-22T19:33:00Z" w:initials="PJ">
    <w:p w14:paraId="053509A7" w14:textId="77777777" w:rsidR="003C2DF3" w:rsidRDefault="003C2DF3" w:rsidP="00CE547F">
      <w:pPr>
        <w:pStyle w:val="CommentText"/>
      </w:pPr>
      <w:r>
        <w:rPr>
          <w:rStyle w:val="CommentReference"/>
        </w:rPr>
        <w:annotationRef/>
      </w:r>
      <w:r>
        <w:t>nezávisí náhodou Z0 na množství tuky ?</w:t>
      </w:r>
    </w:p>
  </w:comment>
  <w:comment w:id="1261" w:author="Pavel Jurak [2]" w:date="2018-05-30T17:34:00Z" w:initials="PJ">
    <w:p w14:paraId="51FD32F8" w14:textId="35246AF8" w:rsidR="003C2DF3" w:rsidRDefault="003C2DF3">
      <w:pPr>
        <w:pStyle w:val="CommentText"/>
      </w:pPr>
      <w:r>
        <w:rPr>
          <w:rStyle w:val="CommentReference"/>
        </w:rPr>
        <w:annotationRef/>
      </w:r>
      <w:r>
        <w:t>Tady by moc pomohlo, kdyby se bod X a B ukázal na našich datech</w:t>
      </w:r>
    </w:p>
  </w:comment>
  <w:comment w:id="1265" w:author="Pavel Jurak" w:date="2018-04-22T21:07:00Z" w:initials="PJ">
    <w:p w14:paraId="186275FF" w14:textId="77777777" w:rsidR="003C2DF3" w:rsidRDefault="003C2DF3" w:rsidP="00A41844">
      <w:pPr>
        <w:pStyle w:val="CommentText"/>
      </w:pPr>
      <w:r>
        <w:rPr>
          <w:rStyle w:val="CommentReference"/>
        </w:rPr>
        <w:annotationRef/>
      </w:r>
      <w:r>
        <w:t>v názvu odstavce rozepsat</w:t>
      </w:r>
    </w:p>
  </w:comment>
  <w:comment w:id="1273" w:author="Pavel Jurak" w:date="2018-04-22T19:42:00Z" w:initials="PJ">
    <w:p w14:paraId="551FDAF4" w14:textId="77777777" w:rsidR="003C2DF3" w:rsidRDefault="003C2DF3" w:rsidP="00A41844">
      <w:pPr>
        <w:pStyle w:val="CommentText"/>
      </w:pPr>
      <w:r>
        <w:rPr>
          <w:rStyle w:val="CommentReference"/>
        </w:rPr>
        <w:annotationRef/>
      </w:r>
      <w:r>
        <w:t>čas mezi uzavření mitrální chlopně a otevřením aortální je delší</w:t>
      </w:r>
    </w:p>
  </w:comment>
  <w:comment w:id="1422" w:author="Pavel Jurak" w:date="2018-04-22T22:09:00Z" w:initials="PJ">
    <w:p w14:paraId="0EC13A70" w14:textId="77777777" w:rsidR="003C2DF3" w:rsidRDefault="003C2DF3" w:rsidP="00FC1930">
      <w:pPr>
        <w:pStyle w:val="CommentText"/>
      </w:pPr>
      <w:r>
        <w:rPr>
          <w:rStyle w:val="CommentReference"/>
        </w:rPr>
        <w:annotationRef/>
      </w:r>
      <w:r>
        <w:t>Popis skupiny dobrovolníků bych dal před srdeční zvuky, stejně tak měřící protokol</w:t>
      </w:r>
    </w:p>
    <w:p w14:paraId="25EBA64B" w14:textId="77777777" w:rsidR="003C2DF3" w:rsidRDefault="003C2DF3" w:rsidP="00FC1930">
      <w:pPr>
        <w:pStyle w:val="CommentText"/>
      </w:pPr>
    </w:p>
  </w:comment>
  <w:comment w:id="1432" w:author="Pavel Jurak" w:date="2018-04-22T22:11:00Z" w:initials="PJ">
    <w:p w14:paraId="5C574949" w14:textId="77777777" w:rsidR="003C2DF3" w:rsidRDefault="003C2DF3" w:rsidP="00FC1930">
      <w:pPr>
        <w:pStyle w:val="CommentText"/>
      </w:pPr>
      <w:r>
        <w:rPr>
          <w:rStyle w:val="CommentReference"/>
        </w:rPr>
        <w:annotationRef/>
      </w:r>
      <w:r>
        <w:t>Zde by měl být popis měřených signálů</w:t>
      </w:r>
    </w:p>
  </w:comment>
  <w:comment w:id="1438" w:author="Pavel Jurak [2]" w:date="2018-05-30T18:29:00Z" w:initials="PJ">
    <w:p w14:paraId="372C782D" w14:textId="238BC08D" w:rsidR="003C2DF3" w:rsidRDefault="003C2DF3">
      <w:pPr>
        <w:pStyle w:val="CommentText"/>
      </w:pPr>
      <w:r>
        <w:rPr>
          <w:rStyle w:val="CommentReference"/>
        </w:rPr>
        <w:annotationRef/>
      </w:r>
      <w:r>
        <w:t>Obrázek přesunout do následující kapitoly</w:t>
      </w:r>
    </w:p>
  </w:comment>
  <w:comment w:id="1451" w:author="Pavel Jurak" w:date="2018-04-22T21:20:00Z" w:initials="PJ">
    <w:p w14:paraId="30B4EBE2" w14:textId="77777777" w:rsidR="003C2DF3" w:rsidRDefault="003C2DF3" w:rsidP="00E45212">
      <w:pPr>
        <w:pStyle w:val="CommentText"/>
      </w:pPr>
      <w:r>
        <w:rPr>
          <w:rStyle w:val="CommentReference"/>
        </w:rPr>
        <w:annotationRef/>
      </w:r>
      <w:r>
        <w:t>Není třeba MBM popisovat tak podrobně, trochu zredukovat a spíše odkázat na citaci</w:t>
      </w:r>
    </w:p>
  </w:comment>
  <w:comment w:id="1463" w:author="Pavel Jurak [2]" w:date="2018-05-30T18:34:00Z" w:initials="PJ">
    <w:p w14:paraId="48A85707" w14:textId="445A8FDD" w:rsidR="003C2DF3" w:rsidRDefault="003C2DF3">
      <w:pPr>
        <w:pStyle w:val="CommentText"/>
      </w:pPr>
      <w:r>
        <w:rPr>
          <w:rStyle w:val="CommentReference"/>
        </w:rPr>
        <w:annotationRef/>
      </w:r>
      <w:r>
        <w:t>Poměr signál šum by se měl kvantifikovat a definovat numerické rozhodovací kritérium. Obrázky nestačí</w:t>
      </w:r>
    </w:p>
  </w:comment>
  <w:comment w:id="1549" w:author="Pavel Jurak [2]" w:date="2018-05-30T18:33:00Z" w:initials="PJ">
    <w:p w14:paraId="20681FBB" w14:textId="77BEA5C5" w:rsidR="003C2DF3" w:rsidRDefault="003C2DF3">
      <w:pPr>
        <w:pStyle w:val="CommentText"/>
      </w:pPr>
      <w:r>
        <w:rPr>
          <w:rStyle w:val="CommentReference"/>
        </w:rPr>
        <w:annotationRef/>
      </w:r>
      <w:r>
        <w:t>Ukázat taky, jak vypadá pěkný signál</w:t>
      </w:r>
    </w:p>
  </w:comment>
  <w:comment w:id="1550" w:author="Pavel Jurak" w:date="2018-04-22T22:14:00Z" w:initials="PJ">
    <w:p w14:paraId="25DCA731" w14:textId="77777777" w:rsidR="003C2DF3" w:rsidRDefault="003C2DF3" w:rsidP="00934FBD">
      <w:pPr>
        <w:pStyle w:val="CommentText"/>
      </w:pPr>
      <w:r>
        <w:rPr>
          <w:rStyle w:val="CommentReference"/>
        </w:rPr>
        <w:annotationRef/>
      </w:r>
      <w:r>
        <w:t>Jak upravený ?</w:t>
      </w:r>
    </w:p>
  </w:comment>
  <w:comment w:id="1573" w:author="Pavel Jurak" w:date="2018-04-22T21:40:00Z" w:initials="PJ">
    <w:p w14:paraId="6CE18A60" w14:textId="77777777" w:rsidR="003C2DF3" w:rsidRDefault="003C2DF3" w:rsidP="00CE547F">
      <w:pPr>
        <w:pStyle w:val="CommentText"/>
      </w:pPr>
      <w:r>
        <w:rPr>
          <w:rStyle w:val="CommentReference"/>
        </w:rPr>
        <w:annotationRef/>
      </w:r>
      <w:r>
        <w:t>rozepsat</w:t>
      </w:r>
    </w:p>
  </w:comment>
  <w:comment w:id="1586" w:author="Pavel Jurak" w:date="2018-04-22T21:41:00Z" w:initials="PJ">
    <w:p w14:paraId="23868262" w14:textId="77777777" w:rsidR="003C2DF3" w:rsidRDefault="003C2DF3" w:rsidP="00CE547F">
      <w:pPr>
        <w:pStyle w:val="CommentText"/>
      </w:pPr>
      <w:r>
        <w:rPr>
          <w:rStyle w:val="CommentReference"/>
        </w:rPr>
        <w:annotationRef/>
      </w:r>
      <w:r>
        <w:t>experiment testuje a stanovuje</w:t>
      </w:r>
    </w:p>
  </w:comment>
  <w:comment w:id="1587" w:author="Pavel Jurak" w:date="2018-04-22T21:43:00Z" w:initials="PJ">
    <w:p w14:paraId="7A44A6AA" w14:textId="77777777" w:rsidR="003C2DF3" w:rsidRDefault="003C2DF3" w:rsidP="00CE547F">
      <w:pPr>
        <w:pStyle w:val="CommentText"/>
      </w:pPr>
      <w:r>
        <w:rPr>
          <w:rStyle w:val="CommentReference"/>
        </w:rPr>
        <w:annotationRef/>
      </w:r>
      <w:r>
        <w:t>rozepsat v bodech</w:t>
      </w:r>
    </w:p>
  </w:comment>
  <w:comment w:id="1614" w:author="Pavel Jurak" w:date="2018-05-31T09:00:00Z" w:initials="PJ">
    <w:p w14:paraId="4A9187EA" w14:textId="0BA840C0" w:rsidR="003C2DF3" w:rsidRDefault="003C2DF3">
      <w:pPr>
        <w:pStyle w:val="CommentText"/>
      </w:pPr>
      <w:r>
        <w:rPr>
          <w:rStyle w:val="CommentReference"/>
        </w:rPr>
        <w:annotationRef/>
      </w:r>
      <w:r>
        <w:t>Ty barvy jsou nějaké divné. Například červená nevypadá jako obálka 20-80 Hz Bylo by dobré udělat lupu z oblasti kolem S1 a s lepším rozlišením,</w:t>
      </w:r>
    </w:p>
  </w:comment>
  <w:comment w:id="1615" w:author="Pavel Jurak" w:date="2018-05-31T09:03:00Z" w:initials="PJ">
    <w:p w14:paraId="3A58BDCF" w14:textId="708E16F5" w:rsidR="003C2DF3" w:rsidRDefault="003C2DF3">
      <w:pPr>
        <w:pStyle w:val="CommentText"/>
      </w:pPr>
      <w:r>
        <w:rPr>
          <w:rStyle w:val="CommentReference"/>
        </w:rPr>
        <w:annotationRef/>
      </w:r>
      <w:r>
        <w:t>Rozepsat v obrázku, co je R-S1</w:t>
      </w:r>
    </w:p>
  </w:comment>
  <w:comment w:id="1636" w:author="Pavel Jurak" w:date="2018-04-22T21:55:00Z" w:initials="PJ">
    <w:p w14:paraId="6D435312" w14:textId="77777777" w:rsidR="003C2DF3" w:rsidRDefault="003C2DF3" w:rsidP="00E6236F">
      <w:pPr>
        <w:pStyle w:val="CommentText"/>
      </w:pPr>
      <w:r>
        <w:rPr>
          <w:rStyle w:val="CommentReference"/>
        </w:rPr>
        <w:annotationRef/>
      </w:r>
      <w:r>
        <w:t>Maximální korelace ?</w:t>
      </w:r>
    </w:p>
  </w:comment>
  <w:comment w:id="1650" w:author="Pavel Jurak" w:date="2018-04-22T22:02:00Z" w:initials="PJ">
    <w:p w14:paraId="47041B0A" w14:textId="77777777" w:rsidR="003C2DF3" w:rsidRDefault="003C2DF3" w:rsidP="00CE547F">
      <w:pPr>
        <w:pStyle w:val="CommentText"/>
      </w:pPr>
      <w:r>
        <w:rPr>
          <w:rStyle w:val="CommentReference"/>
        </w:rPr>
        <w:annotationRef/>
      </w:r>
      <w:r>
        <w:t>přeformulovat</w:t>
      </w:r>
    </w:p>
  </w:comment>
  <w:comment w:id="1651" w:author="Pavel Jurak" w:date="2018-04-22T22:04:00Z" w:initials="PJ">
    <w:p w14:paraId="038E24F4" w14:textId="77777777" w:rsidR="003C2DF3" w:rsidRDefault="003C2DF3" w:rsidP="00CE547F">
      <w:pPr>
        <w:pStyle w:val="CommentText"/>
      </w:pPr>
      <w:r>
        <w:rPr>
          <w:rStyle w:val="CommentReference"/>
        </w:rPr>
        <w:annotationRef/>
      </w:r>
      <w:r>
        <w:t>původ je znám, ale je součtem mnoha faktorů, které se dohromady dají těžko modelovat.</w:t>
      </w:r>
    </w:p>
  </w:comment>
  <w:comment w:id="1707" w:author="Pavel Jurak" w:date="2018-04-23T13:07:00Z" w:initials="PJ">
    <w:p w14:paraId="65F7C5AF" w14:textId="77777777" w:rsidR="003C2DF3" w:rsidRDefault="003C2DF3" w:rsidP="00CE547F">
      <w:pPr>
        <w:pStyle w:val="CommentText"/>
      </w:pPr>
      <w:r>
        <w:rPr>
          <w:rStyle w:val="CommentReference"/>
        </w:rPr>
        <w:annotationRef/>
      </w:r>
      <w:r>
        <w:t>Udělat obrázek, ukázat jednotlivé parametry, jak se počítá změna, detrend ?</w:t>
      </w:r>
    </w:p>
  </w:comment>
  <w:comment w:id="1719" w:author="Pavel Jurak" w:date="2018-04-23T10:58:00Z" w:initials="PJ">
    <w:p w14:paraId="6D67A5D6" w14:textId="77777777" w:rsidR="003C2DF3" w:rsidRDefault="003C2DF3" w:rsidP="00CE547F">
      <w:pPr>
        <w:pStyle w:val="CommentText"/>
      </w:pPr>
      <w:r>
        <w:rPr>
          <w:rStyle w:val="CommentReference"/>
        </w:rPr>
        <w:annotationRef/>
      </w:r>
      <w:r>
        <w:t>Jak to, že v hrudníku je procentuálně nižší variabilita než v karotidě ?</w:t>
      </w:r>
    </w:p>
    <w:p w14:paraId="3C51E5B9" w14:textId="77777777" w:rsidR="003C2DF3" w:rsidRDefault="003C2DF3" w:rsidP="00CE547F">
      <w:pPr>
        <w:pStyle w:val="CommentText"/>
      </w:pPr>
    </w:p>
  </w:comment>
  <w:comment w:id="1756" w:author="Pavel Jurak" w:date="2018-06-01T10:56:00Z" w:initials="PJ">
    <w:p w14:paraId="723B327C" w14:textId="59428B8B" w:rsidR="003C2DF3" w:rsidRDefault="003C2DF3">
      <w:pPr>
        <w:pStyle w:val="CommentText"/>
      </w:pPr>
      <w:r>
        <w:rPr>
          <w:rStyle w:val="CommentReference"/>
        </w:rPr>
        <w:annotationRef/>
      </w:r>
      <w:r>
        <w:t xml:space="preserve">Rozepsat zkratku,  viz dříve : </w:t>
      </w:r>
      <w:r w:rsidRPr="00FA362E">
        <w:rPr>
          <w:lang w:val="sk-SK"/>
        </w:rPr>
        <w:t xml:space="preserve">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w:t>
      </w:r>
      <w:r>
        <w:rPr>
          <w:lang w:val="sk-SK"/>
        </w:rPr>
        <w:t>( todo</w:t>
      </w:r>
      <w:r w:rsidRPr="00FA362E">
        <w:rPr>
          <w:lang w:val="sk-SK"/>
        </w:rPr>
        <w:t>)</w:t>
      </w:r>
    </w:p>
  </w:comment>
  <w:comment w:id="1779" w:author="Pavel Jurak" w:date="2018-04-23T13:23:00Z" w:initials="PJ">
    <w:p w14:paraId="2CE6C219" w14:textId="77777777" w:rsidR="003C2DF3" w:rsidRDefault="003C2DF3" w:rsidP="00CE547F">
      <w:pPr>
        <w:pStyle w:val="CommentText"/>
      </w:pPr>
      <w:r>
        <w:rPr>
          <w:rStyle w:val="CommentReference"/>
        </w:rPr>
        <w:annotationRef/>
      </w:r>
      <w:r>
        <w:t>Ukázat v obrázku</w:t>
      </w:r>
    </w:p>
  </w:comment>
  <w:comment w:id="1785" w:author="Pavel Jurak" w:date="2018-06-01T11:00:00Z" w:initials="PJ">
    <w:p w14:paraId="296ED5A6" w14:textId="0063AE6F" w:rsidR="003C2DF3" w:rsidRDefault="003C2DF3">
      <w:pPr>
        <w:pStyle w:val="CommentText"/>
      </w:pPr>
      <w:r>
        <w:rPr>
          <w:rStyle w:val="CommentReference"/>
        </w:rPr>
        <w:annotationRef/>
      </w:r>
      <w:r>
        <w:t>V celém textu zkontrolovat formální záležitost – správné a jednotné uvádění parametrů (například LI sequence nebo curve) a indexů, použití symbolů, citací, doporučené formátování textu a popisu obrázků, ….</w:t>
      </w:r>
    </w:p>
  </w:comment>
  <w:comment w:id="1788" w:author="Pavel Jurak" w:date="2018-04-23T13:22:00Z" w:initials="PJ">
    <w:p w14:paraId="0F68E9F4" w14:textId="77777777" w:rsidR="003C2DF3" w:rsidRDefault="003C2DF3" w:rsidP="00E471EA">
      <w:pPr>
        <w:pStyle w:val="CommentText"/>
      </w:pPr>
      <w:r>
        <w:rPr>
          <w:rStyle w:val="CommentReference"/>
        </w:rPr>
        <w:annotationRef/>
      </w:r>
      <w:r>
        <w:t>Ukázat také obrázek interpolace jiných parametrů a jejich časovou souvislost</w:t>
      </w:r>
    </w:p>
  </w:comment>
  <w:comment w:id="1789" w:author="Pavel Jurak" w:date="2018-06-01T11:07:00Z" w:initials="PJ">
    <w:p w14:paraId="7CF711AA" w14:textId="1EF2F4EC" w:rsidR="003C2DF3" w:rsidRDefault="003C2DF3">
      <w:pPr>
        <w:pStyle w:val="CommentText"/>
      </w:pPr>
      <w:r>
        <w:rPr>
          <w:rStyle w:val="CommentReference"/>
        </w:rPr>
        <w:annotationRef/>
      </w:r>
      <w:r>
        <w:t>Vymalovat přes sebe LI křivku vyhlazenou a nevyhlazenou,</w:t>
      </w:r>
    </w:p>
  </w:comment>
  <w:comment w:id="1790" w:author="Pavel Jurak" w:date="2018-06-01T11:04:00Z" w:initials="PJ">
    <w:p w14:paraId="40A0FAB8" w14:textId="494486D4" w:rsidR="003C2DF3" w:rsidRDefault="003C2DF3">
      <w:pPr>
        <w:pStyle w:val="CommentText"/>
      </w:pPr>
      <w:r>
        <w:rPr>
          <w:rStyle w:val="CommentReference"/>
        </w:rPr>
        <w:annotationRef/>
      </w:r>
      <w:r>
        <w:t xml:space="preserve">Positive response: 0-5s  (nárůst hodnoty parametru s nádechem), negative response: 5-10, -5-0 s – podrobněji vysvětlit. .. </w:t>
      </w:r>
    </w:p>
  </w:comment>
  <w:comment w:id="1795" w:author="Pavel Jurak" w:date="2018-04-23T13:24:00Z" w:initials="PJ">
    <w:p w14:paraId="6AB08582" w14:textId="77777777" w:rsidR="003C2DF3" w:rsidRDefault="003C2DF3" w:rsidP="008537F9">
      <w:pPr>
        <w:pStyle w:val="CommentText"/>
      </w:pPr>
      <w:r>
        <w:rPr>
          <w:rStyle w:val="CommentReference"/>
        </w:rPr>
        <w:annotationRef/>
      </w:r>
      <w:r>
        <w:t>rozepsat</w:t>
      </w:r>
    </w:p>
  </w:comment>
  <w:comment w:id="1796" w:author="Pavel Jurak" w:date="2018-06-01T11:09:00Z" w:initials="PJ">
    <w:p w14:paraId="4F78B58D" w14:textId="7ABD6B51" w:rsidR="003C2DF3" w:rsidRDefault="003C2DF3">
      <w:pPr>
        <w:pStyle w:val="CommentText"/>
      </w:pPr>
      <w:r>
        <w:rPr>
          <w:rStyle w:val="CommentReference"/>
        </w:rPr>
        <w:annotationRef/>
      </w:r>
      <w:r>
        <w:t>je to tvoje disertace, nicméně doporučuji použít trpný rod: bylo - vypočítáno, použito, zpracováno, ukázáno, otestováno, nalezeno, vytvořeno, definováno, provedeno, snímáno, zjištěno, prozkoumáno, ….</w:t>
      </w:r>
    </w:p>
    <w:p w14:paraId="5083AC55" w14:textId="2C74E85D" w:rsidR="003C2DF3" w:rsidRDefault="003C2DF3">
      <w:pPr>
        <w:pStyle w:val="CommentText"/>
      </w:pPr>
      <w:r>
        <w:t>Místo „tímto jsme dostali“ napsat, „ výsledkem je  … „</w:t>
      </w:r>
    </w:p>
  </w:comment>
  <w:comment w:id="1803" w:author="Pavel Jurak" w:date="2018-06-01T11:18:00Z" w:initials="PJ">
    <w:p w14:paraId="560AD74C" w14:textId="452593B7" w:rsidR="003C2DF3" w:rsidRDefault="003C2DF3">
      <w:pPr>
        <w:pStyle w:val="CommentText"/>
      </w:pPr>
      <w:r>
        <w:rPr>
          <w:rStyle w:val="CommentReference"/>
        </w:rPr>
        <w:annotationRef/>
      </w:r>
      <w:r>
        <w:t>Lze považovat</w:t>
      </w:r>
    </w:p>
  </w:comment>
  <w:comment w:id="1810" w:author="Pavel Jurak" w:date="2018-04-23T13:29:00Z" w:initials="PJ">
    <w:p w14:paraId="762EE5A2" w14:textId="77777777" w:rsidR="003C2DF3" w:rsidRDefault="003C2DF3" w:rsidP="008B52DD">
      <w:pPr>
        <w:pStyle w:val="CommentText"/>
      </w:pPr>
      <w:r>
        <w:rPr>
          <w:rStyle w:val="CommentReference"/>
        </w:rPr>
        <w:annotationRef/>
      </w:r>
      <w:r>
        <w:t>výseče dát dvě a dvě pod sebou – větší obrázek</w:t>
      </w:r>
    </w:p>
  </w:comment>
  <w:comment w:id="1823" w:author="Pavel Jurak" w:date="2018-04-23T20:37:00Z" w:initials="PJ">
    <w:p w14:paraId="58BD788C" w14:textId="77777777" w:rsidR="003C2DF3" w:rsidRDefault="003C2DF3" w:rsidP="00CE547F">
      <w:pPr>
        <w:pStyle w:val="CommentText"/>
      </w:pPr>
      <w:r>
        <w:rPr>
          <w:rStyle w:val="CommentReference"/>
        </w:rPr>
        <w:annotationRef/>
      </w:r>
      <w:r>
        <w:t>Podrobněji popsat význam jednotlivých sloupců</w:t>
      </w:r>
    </w:p>
  </w:comment>
  <w:comment w:id="1828" w:author="Pavel Jurak" w:date="2018-04-23T20:38:00Z" w:initials="PJ">
    <w:p w14:paraId="77C66966" w14:textId="77777777" w:rsidR="003C2DF3" w:rsidRDefault="003C2DF3" w:rsidP="00CE547F">
      <w:pPr>
        <w:pStyle w:val="CommentText"/>
      </w:pPr>
      <w:r>
        <w:rPr>
          <w:rStyle w:val="CommentReference"/>
        </w:rPr>
        <w:annotationRef/>
      </w:r>
      <w:r>
        <w:t>Doplnit citace jiných článku a diskutovat</w:t>
      </w:r>
    </w:p>
  </w:comment>
  <w:comment w:id="1831" w:author="Pavel Jurak" w:date="2018-04-23T20:39:00Z" w:initials="PJ">
    <w:p w14:paraId="11C66665" w14:textId="77777777" w:rsidR="003C2DF3" w:rsidRDefault="003C2DF3" w:rsidP="00CE547F">
      <w:pPr>
        <w:pStyle w:val="CommentText"/>
      </w:pPr>
      <w:r>
        <w:rPr>
          <w:rStyle w:val="CommentReference"/>
        </w:rPr>
        <w:annotationRef/>
      </w:r>
      <w:r>
        <w:t xml:space="preserve">Doplnit další citace ohledne respirační sinusové aritmii, </w:t>
      </w:r>
    </w:p>
  </w:comment>
  <w:comment w:id="1832" w:author="Pavel Jurak" w:date="2018-06-01T11:28:00Z" w:initials="PJ">
    <w:p w14:paraId="79530716" w14:textId="21C7CBC8" w:rsidR="003C2DF3" w:rsidRDefault="003C2DF3">
      <w:pPr>
        <w:pStyle w:val="CommentText"/>
      </w:pPr>
      <w:r>
        <w:rPr>
          <w:rStyle w:val="CommentReference"/>
        </w:rPr>
        <w:annotationRef/>
      </w:r>
      <w:r>
        <w:t xml:space="preserve">V kapitole 3.2 chybí celkové shrnutí, co jednotlivé výsledky říkají z pohledu krevní cirkulace a jak je lze interpretovat. Něco jak bylo v článku v PR. </w:t>
      </w:r>
    </w:p>
  </w:comment>
  <w:comment w:id="1856" w:author="Pavel Jurak" w:date="2018-04-23T20:57:00Z" w:initials="PJ">
    <w:p w14:paraId="5E29774A" w14:textId="77777777" w:rsidR="003C2DF3" w:rsidRDefault="003C2DF3" w:rsidP="00AE046D">
      <w:pPr>
        <w:pStyle w:val="CommentText"/>
      </w:pPr>
      <w:r>
        <w:rPr>
          <w:rStyle w:val="CommentReference"/>
        </w:rPr>
        <w:annotationRef/>
      </w:r>
      <w:r>
        <w:t>Sem zahrnout i předcházející kapitoly zabývají se stejnými pacienty</w:t>
      </w:r>
    </w:p>
  </w:comment>
  <w:comment w:id="1865" w:author="Pavel Jurak" w:date="2018-06-01T11:52:00Z" w:initials="PJ">
    <w:p w14:paraId="3525F142" w14:textId="14ADFB64" w:rsidR="003C2DF3" w:rsidRDefault="003C2DF3">
      <w:pPr>
        <w:pStyle w:val="CommentText"/>
      </w:pPr>
      <w:r>
        <w:rPr>
          <w:rStyle w:val="CommentReference"/>
        </w:rPr>
        <w:annotationRef/>
      </w:r>
      <w:r>
        <w:t>Bylo použito pro stanovení absolutní hodnoty SV v ml v klidové fázi</w:t>
      </w:r>
    </w:p>
  </w:comment>
  <w:comment w:id="1867" w:author="Pavel Jurak" w:date="2018-04-23T21:01:00Z" w:initials="PJ">
    <w:p w14:paraId="583CCECD" w14:textId="77777777" w:rsidR="003C2DF3" w:rsidRDefault="003C2DF3" w:rsidP="00AE046D">
      <w:pPr>
        <w:pStyle w:val="CommentText"/>
      </w:pPr>
      <w:r>
        <w:rPr>
          <w:rStyle w:val="CommentReference"/>
        </w:rPr>
        <w:annotationRef/>
      </w:r>
      <w:r>
        <w:t>Podrobně rozepsat, jak se v tomto případě počítá SV</w:t>
      </w:r>
    </w:p>
  </w:comment>
  <w:comment w:id="1868" w:author="Pavel Jurak" w:date="2018-06-01T11:53:00Z" w:initials="PJ">
    <w:p w14:paraId="3FD2AE8F" w14:textId="7A0106A7" w:rsidR="003C2DF3" w:rsidRDefault="003C2DF3">
      <w:pPr>
        <w:pStyle w:val="CommentText"/>
      </w:pPr>
      <w:r>
        <w:rPr>
          <w:rStyle w:val="CommentReference"/>
        </w:rPr>
        <w:annotationRef/>
      </w:r>
      <w:r>
        <w:t xml:space="preserve">Bylo to v cca posledních 20 sekundách </w:t>
      </w:r>
    </w:p>
  </w:comment>
  <w:comment w:id="1875" w:author="Pavel Jurak" w:date="2018-04-23T20:40:00Z" w:initials="PJ">
    <w:p w14:paraId="0352D962" w14:textId="77777777" w:rsidR="003C2DF3" w:rsidRDefault="003C2DF3" w:rsidP="00CE547F">
      <w:pPr>
        <w:pStyle w:val="CommentText"/>
      </w:pPr>
      <w:r>
        <w:rPr>
          <w:rStyle w:val="CommentReference"/>
        </w:rPr>
        <w:annotationRef/>
      </w:r>
      <w:r>
        <w:t>Tato kapitola nenavazuje na předešlé odstavce. Oddělit – uzavřít výsledky z článku rozborem a diskusí</w:t>
      </w:r>
    </w:p>
  </w:comment>
  <w:comment w:id="1876" w:author="Pavel Jurak" w:date="2018-04-23T20:45:00Z" w:initials="PJ">
    <w:p w14:paraId="1C6A29EB" w14:textId="77777777" w:rsidR="003C2DF3" w:rsidRDefault="003C2DF3" w:rsidP="00CE547F">
      <w:pPr>
        <w:pStyle w:val="CommentText"/>
      </w:pPr>
      <w:r>
        <w:rPr>
          <w:rStyle w:val="CommentReference"/>
        </w:rPr>
        <w:annotationRef/>
      </w:r>
      <w:r>
        <w:t>Udělat novou kapitolu 3.3 která ze zabývá daty z Meluzínova článku, oddělit to od dřívějšího textu</w:t>
      </w:r>
    </w:p>
  </w:comment>
  <w:comment w:id="1887" w:author="Pavel Jurak" w:date="2018-04-23T20:51:00Z" w:initials="PJ">
    <w:p w14:paraId="6191423E" w14:textId="77777777" w:rsidR="003C2DF3" w:rsidRDefault="003C2DF3" w:rsidP="00CE547F">
      <w:pPr>
        <w:pStyle w:val="CommentText"/>
      </w:pPr>
      <w:r>
        <w:rPr>
          <w:rStyle w:val="CommentReference"/>
        </w:rPr>
        <w:annotationRef/>
      </w:r>
      <w:r>
        <w:t>A co porovnání SV z hrudníku ?</w:t>
      </w:r>
    </w:p>
  </w:comment>
  <w:comment w:id="1890" w:author="Pavel Jurak" w:date="2018-04-23T20:51:00Z" w:initials="PJ">
    <w:p w14:paraId="1DB418CA" w14:textId="77777777" w:rsidR="003C2DF3" w:rsidRDefault="003C2DF3" w:rsidP="00A53D98">
      <w:pPr>
        <w:pStyle w:val="CommentText"/>
      </w:pPr>
      <w:r>
        <w:rPr>
          <w:rStyle w:val="CommentReference"/>
        </w:rPr>
        <w:annotationRef/>
      </w:r>
      <w:r>
        <w:t>A co porovnání SV z hrudníku ?</w:t>
      </w:r>
    </w:p>
  </w:comment>
  <w:comment w:id="1891" w:author="Pavel Jurak" w:date="2018-06-01T11:57:00Z" w:initials="PJ">
    <w:p w14:paraId="6C21755E" w14:textId="1A230DE5" w:rsidR="003C2DF3" w:rsidRDefault="003C2DF3">
      <w:pPr>
        <w:pStyle w:val="CommentText"/>
      </w:pPr>
      <w:r>
        <w:rPr>
          <w:rStyle w:val="CommentReference"/>
        </w:rPr>
        <w:annotationRef/>
      </w:r>
      <w:r>
        <w:t>Pro oba obrázky použít stejnou vertikální stupnici a dát to do jednoho obrázku</w:t>
      </w:r>
    </w:p>
  </w:comment>
  <w:comment w:id="1892" w:author="Pavel Jurak" w:date="2018-06-01T12:37:00Z" w:initials="PJ">
    <w:p w14:paraId="62112EBB" w14:textId="77F0BB78" w:rsidR="003C2DF3" w:rsidRDefault="003C2DF3">
      <w:pPr>
        <w:pStyle w:val="CommentText"/>
      </w:pPr>
      <w:r>
        <w:rPr>
          <w:rStyle w:val="CommentReference"/>
        </w:rPr>
        <w:annotationRef/>
      </w:r>
      <w:r>
        <w:t>Zde jsou prezentovány absolutní hodnoty v ml, bylo by dobré porovnat relativní změnu klid – první zátěž</w:t>
      </w:r>
    </w:p>
  </w:comment>
  <w:comment w:id="1895" w:author="Pavel Jurak" w:date="2018-06-01T12:39:00Z" w:initials="PJ">
    <w:p w14:paraId="52756CD1" w14:textId="5C4B9369" w:rsidR="003C2DF3" w:rsidRDefault="003C2DF3">
      <w:pPr>
        <w:pStyle w:val="CommentText"/>
      </w:pPr>
      <w:r>
        <w:rPr>
          <w:rStyle w:val="CommentReference"/>
        </w:rPr>
        <w:annotationRef/>
      </w:r>
      <w:r>
        <w:t>Podrobněji vysvětlit, co se pod tím rozumí</w:t>
      </w:r>
    </w:p>
  </w:comment>
  <w:comment w:id="1906" w:author="Pavel Jurak" w:date="2018-06-01T12:43:00Z" w:initials="PJ">
    <w:p w14:paraId="2AADD653" w14:textId="521DAC1A" w:rsidR="003C2DF3" w:rsidRDefault="003C2DF3">
      <w:pPr>
        <w:pStyle w:val="CommentText"/>
      </w:pPr>
      <w:r>
        <w:rPr>
          <w:rStyle w:val="CommentReference"/>
        </w:rPr>
        <w:annotationRef/>
      </w:r>
      <w:r>
        <w:t>Ukázat výpočet plochy pod a nad na obrázku</w:t>
      </w:r>
    </w:p>
  </w:comment>
  <w:comment w:id="1913" w:author="Pavel Jurak" w:date="2018-04-23T20:57:00Z" w:initials="PJ">
    <w:p w14:paraId="1CA735F8" w14:textId="77777777" w:rsidR="003C2DF3" w:rsidRDefault="003C2DF3" w:rsidP="00CE547F">
      <w:pPr>
        <w:pStyle w:val="CommentText"/>
      </w:pPr>
      <w:r>
        <w:rPr>
          <w:rStyle w:val="CommentReference"/>
        </w:rPr>
        <w:annotationRef/>
      </w:r>
      <w:r>
        <w:t>Sem zahrnout i předcházející kapitoly zabývají se stejnými pacienty</w:t>
      </w:r>
    </w:p>
  </w:comment>
  <w:comment w:id="1914" w:author="Pavel Jurak" w:date="2018-04-23T20:59:00Z" w:initials="PJ">
    <w:p w14:paraId="55CE1EB8" w14:textId="77777777" w:rsidR="003C2DF3" w:rsidRDefault="003C2DF3" w:rsidP="00CE547F">
      <w:pPr>
        <w:pStyle w:val="CommentText"/>
      </w:pPr>
      <w:r>
        <w:rPr>
          <w:rStyle w:val="CommentReference"/>
        </w:rPr>
        <w:annotationRef/>
      </w:r>
      <w:r>
        <w:t>Zdůraznit, že se jedná o relativní změny, diskutovat návaznost na předešlé kapitoly</w:t>
      </w:r>
    </w:p>
  </w:comment>
  <w:comment w:id="1923" w:author="Pavel Jurak" w:date="2018-04-23T21:03:00Z" w:initials="PJ">
    <w:p w14:paraId="66B72B49" w14:textId="77777777" w:rsidR="003C2DF3" w:rsidRDefault="003C2DF3" w:rsidP="00CE547F">
      <w:pPr>
        <w:pStyle w:val="CommentText"/>
      </w:pPr>
      <w:r>
        <w:rPr>
          <w:rStyle w:val="CommentReference"/>
        </w:rPr>
        <w:annotationRef/>
      </w:r>
      <w:r>
        <w:t>Tuto kapitolu podstaně rozšířit a doplnit. Je to výrazný výsledek, kdy bylo možné jen díky impedanci měřit SV kontinuálně při zátěži. To by jinou metodou nešlo, Uvést také výsledky RR intervalů a tlaků a diskutovat různé chování pacientů.</w:t>
      </w:r>
    </w:p>
  </w:comment>
  <w:comment w:id="1934" w:author="Pavel Jurak" w:date="2018-06-01T13:12:00Z" w:initials="PJ">
    <w:p w14:paraId="27139105" w14:textId="40776454" w:rsidR="003C2DF3" w:rsidRDefault="003C2DF3">
      <w:pPr>
        <w:pStyle w:val="CommentText"/>
      </w:pPr>
      <w:r>
        <w:rPr>
          <w:rStyle w:val="CommentReference"/>
        </w:rPr>
        <w:annotationRef/>
      </w:r>
      <w:r>
        <w:t xml:space="preserve">Toto kapitolu doplnit o diskusi celkových výsledků a podtrhnout, že přínosem disertace zde bylo stanovení relativních hodnot SV v průběhu celého protokolu. </w:t>
      </w:r>
    </w:p>
  </w:comment>
  <w:comment w:id="1950" w:author="Pavel Jurak" w:date="2018-05-31T13:05:00Z" w:initials="PJ">
    <w:p w14:paraId="4C92E883" w14:textId="77777777" w:rsidR="00482D9A" w:rsidRDefault="00482D9A" w:rsidP="00482D9A">
      <w:pPr>
        <w:pStyle w:val="CommentText"/>
      </w:pPr>
      <w:r>
        <w:rPr>
          <w:rStyle w:val="CommentReference"/>
        </w:rPr>
        <w:annotationRef/>
      </w:r>
      <w:r>
        <w:t>Více zdůraznit metodický postup a vlastní přínos. Popsat co nového bylo vytvořeno.</w:t>
      </w:r>
    </w:p>
  </w:comment>
  <w:comment w:id="2041" w:author="Pavel Jurak" w:date="2018-05-31T16:00:00Z" w:initials="PJ">
    <w:p w14:paraId="4418A204" w14:textId="2A29CB50" w:rsidR="003C2DF3" w:rsidRDefault="003C2DF3">
      <w:pPr>
        <w:pStyle w:val="CommentText"/>
      </w:pPr>
      <w:r>
        <w:rPr>
          <w:rStyle w:val="CommentReference"/>
        </w:rPr>
        <w:annotationRef/>
      </w:r>
      <w:r>
        <w:t>Zkrátit</w:t>
      </w:r>
    </w:p>
  </w:comment>
  <w:comment w:id="2075" w:author="Pavel Jurak" w:date="2018-05-31T13:05:00Z" w:initials="PJ">
    <w:p w14:paraId="66192355" w14:textId="0AC34DB6" w:rsidR="003C2DF3" w:rsidRDefault="003C2DF3">
      <w:pPr>
        <w:pStyle w:val="CommentText"/>
      </w:pPr>
      <w:r>
        <w:rPr>
          <w:rStyle w:val="CommentReference"/>
        </w:rPr>
        <w:annotationRef/>
      </w:r>
      <w:r>
        <w:t>Více zdůraznit metodický postup a vlastní přínos. Popsat co nového bylo vytvořeno.</w:t>
      </w:r>
    </w:p>
  </w:comment>
  <w:comment w:id="2095" w:author="Pavel Jurak" w:date="2018-05-31T11:52:00Z" w:initials="PJ">
    <w:p w14:paraId="3ED2026C" w14:textId="77777777" w:rsidR="005B4844" w:rsidRDefault="005B4844" w:rsidP="005B4844">
      <w:pPr>
        <w:pStyle w:val="CommentText"/>
      </w:pPr>
      <w:r>
        <w:rPr>
          <w:rStyle w:val="CommentReference"/>
        </w:rPr>
        <w:annotationRef/>
      </w:r>
      <w:r>
        <w:t xml:space="preserve">Součásti práce byl vývoj nové metody pro popis frekvenčních vlastností srdečních zvuků.  </w:t>
      </w:r>
    </w:p>
  </w:comment>
  <w:comment w:id="2239" w:author="Pavel Jurak" w:date="2018-05-31T11:47:00Z" w:initials="PJ">
    <w:p w14:paraId="5BEB3CBD" w14:textId="239778B9" w:rsidR="003C2DF3" w:rsidRDefault="003C2DF3">
      <w:pPr>
        <w:pStyle w:val="CommentText"/>
      </w:pPr>
      <w:r>
        <w:rPr>
          <w:rStyle w:val="CommentReference"/>
        </w:rPr>
        <w:annotationRef/>
      </w:r>
      <w:r>
        <w:t>O jaké nové informace se jedná ?</w:t>
      </w:r>
    </w:p>
  </w:comment>
  <w:comment w:id="2243" w:author="Pavel Jurak" w:date="2018-05-31T11:49:00Z" w:initials="PJ">
    <w:p w14:paraId="4C47AAB7" w14:textId="17BBF77D" w:rsidR="003C2DF3" w:rsidRDefault="003C2DF3">
      <w:pPr>
        <w:pStyle w:val="CommentText"/>
      </w:pPr>
      <w:r>
        <w:rPr>
          <w:rStyle w:val="CommentReference"/>
        </w:rPr>
        <w:annotationRef/>
      </w:r>
      <w:r>
        <w:t>V závěru nepoužít zkratku -  ze srdečních zvuků</w:t>
      </w:r>
    </w:p>
  </w:comment>
  <w:comment w:id="2244" w:author="Pavel Jurak" w:date="2018-05-31T11:52:00Z" w:initials="PJ">
    <w:p w14:paraId="5953418A" w14:textId="2087D027" w:rsidR="003C2DF3" w:rsidRDefault="003C2DF3">
      <w:pPr>
        <w:pStyle w:val="CommentText"/>
      </w:pPr>
      <w:r>
        <w:rPr>
          <w:rStyle w:val="CommentReference"/>
        </w:rPr>
        <w:annotationRef/>
      </w:r>
      <w:r>
        <w:t xml:space="preserve">Součásti práce byl vývoj nové metody pro popis frekvenčních vlastností srdečních zvuků.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9ABE73" w15:done="0"/>
  <w15:commentEx w15:paraId="68B08017" w15:done="0"/>
  <w15:commentEx w15:paraId="7C027D0A" w15:done="0"/>
  <w15:commentEx w15:paraId="49323832" w15:done="0"/>
  <w15:commentEx w15:paraId="44E38225" w15:done="0"/>
  <w15:commentEx w15:paraId="35056640" w15:done="0"/>
  <w15:commentEx w15:paraId="6704AED3" w15:done="0"/>
  <w15:commentEx w15:paraId="39B3D408" w15:done="0"/>
  <w15:commentEx w15:paraId="42DA08A7" w15:done="0"/>
  <w15:commentEx w15:paraId="418ACF07" w15:done="0"/>
  <w15:commentEx w15:paraId="053509A7" w15:done="0"/>
  <w15:commentEx w15:paraId="51FD32F8" w15:done="0"/>
  <w15:commentEx w15:paraId="186275FF" w15:done="0"/>
  <w15:commentEx w15:paraId="551FDAF4" w15:done="0"/>
  <w15:commentEx w15:paraId="25EBA64B" w15:done="0"/>
  <w15:commentEx w15:paraId="5C574949" w15:done="0"/>
  <w15:commentEx w15:paraId="372C782D" w15:done="0"/>
  <w15:commentEx w15:paraId="30B4EBE2" w15:done="0"/>
  <w15:commentEx w15:paraId="48A85707" w15:done="0"/>
  <w15:commentEx w15:paraId="20681FBB" w15:done="0"/>
  <w15:commentEx w15:paraId="25DCA731" w15:done="0"/>
  <w15:commentEx w15:paraId="6CE18A60" w15:done="0"/>
  <w15:commentEx w15:paraId="23868262" w15:done="0"/>
  <w15:commentEx w15:paraId="7A44A6AA" w15:done="0"/>
  <w15:commentEx w15:paraId="4A9187EA" w15:done="0"/>
  <w15:commentEx w15:paraId="3A58BDCF" w15:done="0"/>
  <w15:commentEx w15:paraId="6D435312" w15:done="0"/>
  <w15:commentEx w15:paraId="47041B0A" w15:done="0"/>
  <w15:commentEx w15:paraId="038E24F4" w15:done="0"/>
  <w15:commentEx w15:paraId="65F7C5AF" w15:done="0"/>
  <w15:commentEx w15:paraId="3C51E5B9" w15:done="0"/>
  <w15:commentEx w15:paraId="723B327C" w15:done="0"/>
  <w15:commentEx w15:paraId="2CE6C219" w15:done="0"/>
  <w15:commentEx w15:paraId="296ED5A6" w15:done="0"/>
  <w15:commentEx w15:paraId="0F68E9F4" w15:done="0"/>
  <w15:commentEx w15:paraId="7CF711AA" w15:done="0"/>
  <w15:commentEx w15:paraId="40A0FAB8" w15:done="0"/>
  <w15:commentEx w15:paraId="6AB08582" w15:done="0"/>
  <w15:commentEx w15:paraId="5083AC55" w15:done="0"/>
  <w15:commentEx w15:paraId="560AD74C" w15:done="0"/>
  <w15:commentEx w15:paraId="762EE5A2" w15:done="0"/>
  <w15:commentEx w15:paraId="58BD788C" w15:done="0"/>
  <w15:commentEx w15:paraId="77C66966" w15:done="0"/>
  <w15:commentEx w15:paraId="11C66665" w15:done="0"/>
  <w15:commentEx w15:paraId="79530716" w15:done="0"/>
  <w15:commentEx w15:paraId="5E29774A" w15:done="0"/>
  <w15:commentEx w15:paraId="3525F142" w15:done="0"/>
  <w15:commentEx w15:paraId="583CCECD" w15:done="0"/>
  <w15:commentEx w15:paraId="3FD2AE8F" w15:done="0"/>
  <w15:commentEx w15:paraId="0352D962" w15:done="0"/>
  <w15:commentEx w15:paraId="1C6A29EB" w15:done="0"/>
  <w15:commentEx w15:paraId="6191423E" w15:done="0"/>
  <w15:commentEx w15:paraId="1DB418CA" w15:done="0"/>
  <w15:commentEx w15:paraId="6C21755E" w15:done="0"/>
  <w15:commentEx w15:paraId="62112EBB" w15:done="0"/>
  <w15:commentEx w15:paraId="52756CD1" w15:done="0"/>
  <w15:commentEx w15:paraId="2AADD653" w15:done="0"/>
  <w15:commentEx w15:paraId="1CA735F8" w15:done="0"/>
  <w15:commentEx w15:paraId="55CE1EB8" w15:done="0"/>
  <w15:commentEx w15:paraId="66B72B49" w15:done="0"/>
  <w15:commentEx w15:paraId="27139105" w15:done="0"/>
  <w15:commentEx w15:paraId="4C92E883" w15:done="0"/>
  <w15:commentEx w15:paraId="4418A204" w15:done="0"/>
  <w15:commentEx w15:paraId="66192355" w15:done="0"/>
  <w15:commentEx w15:paraId="3ED2026C" w15:done="0"/>
  <w15:commentEx w15:paraId="5BEB3CBD" w15:done="0"/>
  <w15:commentEx w15:paraId="4C47AAB7" w15:done="0"/>
  <w15:commentEx w15:paraId="5953418A"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51DA37" w14:textId="77777777" w:rsidR="008B5FDB" w:rsidRDefault="008B5FDB">
      <w:pPr>
        <w:spacing w:line="240" w:lineRule="auto"/>
      </w:pPr>
      <w:r>
        <w:separator/>
      </w:r>
    </w:p>
  </w:endnote>
  <w:endnote w:type="continuationSeparator" w:id="0">
    <w:p w14:paraId="28726C90" w14:textId="77777777" w:rsidR="008B5FDB" w:rsidRDefault="008B5F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1968701"/>
      <w:docPartObj>
        <w:docPartGallery w:val="Page Numbers (Bottom of Page)"/>
        <w:docPartUnique/>
      </w:docPartObj>
    </w:sdtPr>
    <w:sdtContent>
      <w:p w14:paraId="4067173B" w14:textId="77777777" w:rsidR="003C2DF3" w:rsidRDefault="003C2DF3" w:rsidP="00452ADC">
        <w:pPr>
          <w:spacing w:before="360"/>
          <w:jc w:val="center"/>
        </w:pPr>
        <w:r>
          <w:fldChar w:fldCharType="begin"/>
        </w:r>
        <w:r>
          <w:instrText xml:space="preserve"> PAGE   \* MERGEFORMAT </w:instrText>
        </w:r>
        <w:r>
          <w:fldChar w:fldCharType="separate"/>
        </w:r>
        <w:r>
          <w:rPr>
            <w:noProof/>
          </w:rPr>
          <w:t>2</w:t>
        </w:r>
        <w:r>
          <w:rPr>
            <w:noProof/>
          </w:rPr>
          <w:fldChar w:fldCharType="end"/>
        </w:r>
        <w:sdt>
          <w:sdtPr>
            <w:id w:val="-738322406"/>
            <w:docPartObj>
              <w:docPartGallery w:val="Page Numbers (Bottom of Page)"/>
              <w:docPartUnique/>
            </w:docPartObj>
          </w:sdtPr>
          <w:sdtContent>
            <w:r>
              <w:rPr>
                <w:noProof/>
                <w:lang w:val="en-US" w:eastAsia="en-US"/>
              </w:rPr>
              <mc:AlternateContent>
                <mc:Choice Requires="wps">
                  <w:drawing>
                    <wp:anchor distT="4294967293" distB="4294967293" distL="114300" distR="114300" simplePos="0" relativeHeight="251660288" behindDoc="0" locked="0" layoutInCell="1" allowOverlap="1" wp14:anchorId="34F471F3" wp14:editId="20C43FBC">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AFF28F" id="Line 25" o:spid="_x0000_s1026" style="position:absolute;z-index:2516602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6971618"/>
      <w:docPartObj>
        <w:docPartGallery w:val="Page Numbers (Bottom of Page)"/>
        <w:docPartUnique/>
      </w:docPartObj>
    </w:sdtPr>
    <w:sdtContent>
      <w:p w14:paraId="6AE568F1" w14:textId="77777777" w:rsidR="003C2DF3" w:rsidRDefault="003C2DF3" w:rsidP="00452ADC">
        <w:pPr>
          <w:spacing w:before="360"/>
          <w:jc w:val="center"/>
        </w:pPr>
        <w:sdt>
          <w:sdtPr>
            <w:id w:val="468795873"/>
            <w:docPartObj>
              <w:docPartGallery w:val="Page Numbers (Bottom of Page)"/>
              <w:docPartUnique/>
            </w:docPartObj>
          </w:sdtPr>
          <w:sdtContent>
            <w:r>
              <w:rPr>
                <w:noProof/>
                <w:lang w:val="en-US" w:eastAsia="en-US"/>
              </w:rPr>
              <mc:AlternateContent>
                <mc:Choice Requires="wps">
                  <w:drawing>
                    <wp:anchor distT="4294967293" distB="4294967293" distL="114300" distR="114300" simplePos="0" relativeHeight="251661312" behindDoc="0" locked="0" layoutInCell="1" allowOverlap="1" wp14:anchorId="1FF39226" wp14:editId="5E3A6C95">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7AB19C" id="Line 25" o:spid="_x0000_s1026" style="position:absolute;z-index:2516613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7306915"/>
      <w:docPartObj>
        <w:docPartGallery w:val="Page Numbers (Bottom of Page)"/>
        <w:docPartUnique/>
      </w:docPartObj>
    </w:sdtPr>
    <w:sdtContent>
      <w:p w14:paraId="63498EE3" w14:textId="09A79B99" w:rsidR="003C2DF3" w:rsidRDefault="003C2DF3" w:rsidP="00452ADC">
        <w:pPr>
          <w:spacing w:before="360"/>
          <w:jc w:val="center"/>
        </w:pPr>
        <w:r>
          <w:fldChar w:fldCharType="begin"/>
        </w:r>
        <w:r>
          <w:instrText xml:space="preserve"> PAGE   \* MERGEFORMAT </w:instrText>
        </w:r>
        <w:r>
          <w:fldChar w:fldCharType="separate"/>
        </w:r>
        <w:r w:rsidR="0030495A">
          <w:rPr>
            <w:noProof/>
          </w:rPr>
          <w:t>IX</w:t>
        </w:r>
        <w:r>
          <w:rPr>
            <w:noProof/>
          </w:rPr>
          <w:fldChar w:fldCharType="end"/>
        </w:r>
        <w:sdt>
          <w:sdtPr>
            <w:id w:val="-331989146"/>
            <w:docPartObj>
              <w:docPartGallery w:val="Page Numbers (Bottom of Page)"/>
              <w:docPartUnique/>
            </w:docPartObj>
          </w:sdtPr>
          <w:sdtContent>
            <w:r>
              <w:rPr>
                <w:noProof/>
                <w:lang w:val="en-US" w:eastAsia="en-US"/>
              </w:rPr>
              <mc:AlternateContent>
                <mc:Choice Requires="wps">
                  <w:drawing>
                    <wp:anchor distT="4294967293" distB="4294967293" distL="114300" distR="114300" simplePos="0" relativeHeight="251664384" behindDoc="0" locked="0" layoutInCell="1" allowOverlap="1" wp14:anchorId="75DE60B5" wp14:editId="6F30EE32">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375F33" id="Line 25" o:spid="_x0000_s1026" style="position:absolute;z-index:2516643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7428458"/>
      <w:docPartObj>
        <w:docPartGallery w:val="Page Numbers (Bottom of Page)"/>
        <w:docPartUnique/>
      </w:docPartObj>
    </w:sdtPr>
    <w:sdtContent>
      <w:p w14:paraId="555E4CDD" w14:textId="6DC04CF8" w:rsidR="003C2DF3" w:rsidRDefault="003C2DF3" w:rsidP="00452ADC">
        <w:pPr>
          <w:spacing w:before="360"/>
          <w:jc w:val="center"/>
        </w:pPr>
        <w:r>
          <w:fldChar w:fldCharType="begin"/>
        </w:r>
        <w:r>
          <w:instrText xml:space="preserve"> PAGE   \* MERGEFORMAT </w:instrText>
        </w:r>
        <w:r>
          <w:fldChar w:fldCharType="separate"/>
        </w:r>
        <w:r w:rsidR="0030495A">
          <w:rPr>
            <w:noProof/>
          </w:rPr>
          <w:t>I</w:t>
        </w:r>
        <w:r>
          <w:rPr>
            <w:noProof/>
          </w:rPr>
          <w:fldChar w:fldCharType="end"/>
        </w:r>
        <w:sdt>
          <w:sdtPr>
            <w:id w:val="-572355976"/>
            <w:docPartObj>
              <w:docPartGallery w:val="Page Numbers (Bottom of Page)"/>
              <w:docPartUnique/>
            </w:docPartObj>
          </w:sdtPr>
          <w:sdtContent>
            <w:r>
              <w:rPr>
                <w:noProof/>
                <w:lang w:val="en-US" w:eastAsia="en-US"/>
              </w:rPr>
              <mc:AlternateContent>
                <mc:Choice Requires="wps">
                  <w:drawing>
                    <wp:anchor distT="4294967293" distB="4294967293" distL="114300" distR="114300" simplePos="0" relativeHeight="251665408" behindDoc="0" locked="0" layoutInCell="1" allowOverlap="1" wp14:anchorId="0BF216FC" wp14:editId="616880B6">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EAE9B5" id="Line 25" o:spid="_x0000_s1026" style="position:absolute;z-index:2516654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9864788"/>
      <w:docPartObj>
        <w:docPartGallery w:val="Page Numbers (Bottom of Page)"/>
        <w:docPartUnique/>
      </w:docPartObj>
    </w:sdtPr>
    <w:sdtContent>
      <w:p w14:paraId="28C99F70" w14:textId="70C85F82" w:rsidR="003C2DF3" w:rsidRDefault="003C2DF3" w:rsidP="00452ADC">
        <w:pPr>
          <w:spacing w:before="360"/>
          <w:jc w:val="center"/>
        </w:pPr>
        <w:r>
          <w:fldChar w:fldCharType="begin"/>
        </w:r>
        <w:r>
          <w:instrText xml:space="preserve"> PAGE   \* MERGEFORMAT </w:instrText>
        </w:r>
        <w:r>
          <w:fldChar w:fldCharType="separate"/>
        </w:r>
        <w:r w:rsidR="00C741EA">
          <w:rPr>
            <w:noProof/>
          </w:rPr>
          <w:t>84</w:t>
        </w:r>
        <w:r>
          <w:rPr>
            <w:noProof/>
          </w:rPr>
          <w:fldChar w:fldCharType="end"/>
        </w:r>
        <w:r w:rsidRPr="00E072E3">
          <w:t xml:space="preserve"> </w:t>
        </w:r>
        <w:sdt>
          <w:sdtPr>
            <w:id w:val="-1108657247"/>
            <w:docPartObj>
              <w:docPartGallery w:val="Page Numbers (Bottom of Page)"/>
              <w:docPartUnique/>
            </w:docPartObj>
          </w:sdtPr>
          <w:sdtContent>
            <w:r>
              <w:rPr>
                <w:noProof/>
                <w:lang w:val="en-US" w:eastAsia="en-US"/>
              </w:rPr>
              <mc:AlternateContent>
                <mc:Choice Requires="wps">
                  <w:drawing>
                    <wp:anchor distT="4294967294" distB="4294967294" distL="114300" distR="114300" simplePos="0" relativeHeight="251654144" behindDoc="0" locked="0" layoutInCell="1" allowOverlap="1" wp14:anchorId="1717145A" wp14:editId="6B748BA9">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99AE77" id="Line 25" o:spid="_x0000_s1026" style="position:absolute;z-index:2516541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0367696"/>
      <w:docPartObj>
        <w:docPartGallery w:val="Page Numbers (Bottom of Page)"/>
        <w:docPartUnique/>
      </w:docPartObj>
    </w:sdtPr>
    <w:sdtContent>
      <w:p w14:paraId="0126DEAA" w14:textId="75ADFF6F" w:rsidR="003C2DF3" w:rsidRDefault="003C2DF3" w:rsidP="00452ADC">
        <w:pPr>
          <w:spacing w:before="360"/>
          <w:jc w:val="center"/>
        </w:pPr>
        <w:r>
          <w:fldChar w:fldCharType="begin"/>
        </w:r>
        <w:r>
          <w:instrText xml:space="preserve"> PAGE   \* MERGEFORMAT </w:instrText>
        </w:r>
        <w:r>
          <w:fldChar w:fldCharType="separate"/>
        </w:r>
        <w:r w:rsidR="00BA23D4">
          <w:rPr>
            <w:noProof/>
          </w:rPr>
          <w:t>33</w:t>
        </w:r>
        <w:r>
          <w:rPr>
            <w:noProof/>
          </w:rPr>
          <w:fldChar w:fldCharType="end"/>
        </w:r>
        <w:sdt>
          <w:sdtPr>
            <w:id w:val="781450977"/>
            <w:docPartObj>
              <w:docPartGallery w:val="Page Numbers (Bottom of Page)"/>
              <w:docPartUnique/>
            </w:docPartObj>
          </w:sdtPr>
          <w:sdtContent>
            <w:r>
              <w:rPr>
                <w:noProof/>
                <w:lang w:val="en-US" w:eastAsia="en-US"/>
              </w:rPr>
              <mc:AlternateContent>
                <mc:Choice Requires="wps">
                  <w:drawing>
                    <wp:anchor distT="4294967294" distB="4294967294" distL="114300" distR="114300" simplePos="0" relativeHeight="251656192" behindDoc="0" locked="0" layoutInCell="1" allowOverlap="1" wp14:anchorId="046F880A" wp14:editId="45C2AD9E">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ECB78C" id="Line 25" o:spid="_x0000_s1026" style="position:absolute;z-index:2516561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1360848"/>
      <w:docPartObj>
        <w:docPartGallery w:val="Page Numbers (Bottom of Page)"/>
        <w:docPartUnique/>
      </w:docPartObj>
    </w:sdtPr>
    <w:sdtContent>
      <w:p w14:paraId="37E5FBDA" w14:textId="3A1F80D9" w:rsidR="003C2DF3" w:rsidRDefault="003C2DF3" w:rsidP="00452ADC">
        <w:pPr>
          <w:spacing w:before="360"/>
          <w:jc w:val="center"/>
        </w:pPr>
        <w:r>
          <w:rPr>
            <w:noProof/>
            <w:lang w:val="en-US" w:eastAsia="en-US"/>
          </w:rPr>
          <mc:AlternateContent>
            <mc:Choice Requires="wps">
              <w:drawing>
                <wp:anchor distT="4294967294" distB="4294967294" distL="114300" distR="114300" simplePos="0" relativeHeight="251657216" behindDoc="0" locked="0" layoutInCell="1" allowOverlap="1" wp14:anchorId="04AC906D" wp14:editId="6B2D5D44">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C90633" id="Line 19" o:spid="_x0000_s1026" style="position:absolute;z-index:2516572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C741EA">
          <w:rPr>
            <w:noProof/>
          </w:rPr>
          <w:t>91</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3669B0" w14:textId="6C93CEDC" w:rsidR="003C2DF3" w:rsidRDefault="003C2DF3">
    <w:pPr>
      <w:spacing w:before="360"/>
      <w:jc w:val="center"/>
    </w:pPr>
    <w:r>
      <w:rPr>
        <w:noProof/>
        <w:lang w:val="en-US" w:eastAsia="en-US"/>
      </w:rPr>
      <mc:AlternateContent>
        <mc:Choice Requires="wps">
          <w:drawing>
            <wp:anchor distT="4294967294" distB="4294967294" distL="114300" distR="114300" simplePos="0" relativeHeight="251653120" behindDoc="0" locked="0" layoutInCell="1" allowOverlap="1" wp14:anchorId="63071C11" wp14:editId="22CC9CCE">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1BD41C" id="Line 4" o:spid="_x0000_s1026" style="position:absolute;z-index:2516531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5B4844">
      <w:rPr>
        <w:noProof/>
      </w:rPr>
      <w:t>85</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D5C95D" w14:textId="77777777" w:rsidR="008B5FDB" w:rsidRDefault="008B5FDB">
      <w:pPr>
        <w:spacing w:line="240" w:lineRule="auto"/>
      </w:pPr>
      <w:r>
        <w:separator/>
      </w:r>
    </w:p>
  </w:footnote>
  <w:footnote w:type="continuationSeparator" w:id="0">
    <w:p w14:paraId="0E136591" w14:textId="77777777" w:rsidR="008B5FDB" w:rsidRDefault="008B5FD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69B0A1" w14:textId="77777777" w:rsidR="003C2DF3" w:rsidRPr="00887EC3" w:rsidRDefault="003C2DF3" w:rsidP="00452ADC">
    <w:pPr>
      <w:rPr>
        <w:rFonts w:ascii="Arial" w:hAnsi="Arial" w:cs="Arial"/>
        <w:b/>
        <w:bCs/>
      </w:rPr>
    </w:pPr>
    <w:r>
      <w:rPr>
        <w:noProof/>
        <w:lang w:val="en-US" w:eastAsia="en-US"/>
      </w:rPr>
      <mc:AlternateContent>
        <mc:Choice Requires="wps">
          <w:drawing>
            <wp:anchor distT="4294967293" distB="4294967293" distL="114300" distR="114300" simplePos="0" relativeHeight="251658240" behindDoc="0" locked="0" layoutInCell="1" allowOverlap="1" wp14:anchorId="103D3D6B" wp14:editId="1869FBFA">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54A909" id="Line 22" o:spid="_x0000_s1026" style="position:absolute;z-index:2516582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15A9FFFC" w14:textId="77777777" w:rsidR="003C2DF3" w:rsidRDefault="003C2DF3" w:rsidP="00452ADC">
    <w:pPr>
      <w:pStyle w:val="Header"/>
      <w:ind w:firstLine="28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678AEA" w14:textId="77777777" w:rsidR="003C2DF3" w:rsidRPr="00887EC3" w:rsidRDefault="003C2DF3" w:rsidP="00452ADC">
    <w:pPr>
      <w:rPr>
        <w:rFonts w:ascii="Arial" w:hAnsi="Arial" w:cs="Arial"/>
        <w:b/>
        <w:bCs/>
      </w:rPr>
    </w:pPr>
    <w:r>
      <w:rPr>
        <w:noProof/>
        <w:lang w:val="en-US" w:eastAsia="en-US"/>
      </w:rPr>
      <mc:AlternateContent>
        <mc:Choice Requires="wps">
          <w:drawing>
            <wp:anchor distT="4294967293" distB="4294967293" distL="114300" distR="114300" simplePos="0" relativeHeight="251659264" behindDoc="0" locked="0" layoutInCell="1" allowOverlap="1" wp14:anchorId="23CDDB93" wp14:editId="2B6D6CCC">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2B06AC" id="Line 23" o:spid="_x0000_s1026" style="position:absolute;z-index:2516592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08491CBC" w14:textId="77777777" w:rsidR="003C2DF3" w:rsidRDefault="003C2DF3" w:rsidP="00452ADC">
    <w:pPr>
      <w:pStyle w:val="Header"/>
      <w:ind w:firstLine="28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47851B" w14:textId="77777777" w:rsidR="003C2DF3" w:rsidRPr="00887EC3" w:rsidRDefault="003C2DF3" w:rsidP="00452ADC">
    <w:pPr>
      <w:rPr>
        <w:rFonts w:ascii="Arial" w:hAnsi="Arial" w:cs="Arial"/>
        <w:b/>
        <w:bCs/>
      </w:rPr>
    </w:pPr>
    <w:r>
      <w:rPr>
        <w:noProof/>
        <w:lang w:val="en-US" w:eastAsia="en-US"/>
      </w:rPr>
      <mc:AlternateContent>
        <mc:Choice Requires="wps">
          <w:drawing>
            <wp:anchor distT="4294967293" distB="4294967293" distL="114300" distR="114300" simplePos="0" relativeHeight="251662336" behindDoc="0" locked="0" layoutInCell="1" allowOverlap="1" wp14:anchorId="0264737D" wp14:editId="62AF3057">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DAC26" id="Line 22" o:spid="_x0000_s1026" style="position:absolute;z-index:2516623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5ACA2929" w14:textId="77777777" w:rsidR="003C2DF3" w:rsidRDefault="003C2DF3" w:rsidP="00452ADC">
    <w:pPr>
      <w:pStyle w:val="Header"/>
      <w:ind w:firstLine="28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1047CE" w14:textId="77777777" w:rsidR="003C2DF3" w:rsidRPr="00887EC3" w:rsidRDefault="003C2DF3" w:rsidP="00452ADC">
    <w:pPr>
      <w:rPr>
        <w:rFonts w:ascii="Arial" w:hAnsi="Arial" w:cs="Arial"/>
        <w:b/>
        <w:bCs/>
      </w:rPr>
    </w:pPr>
    <w:r>
      <w:rPr>
        <w:noProof/>
        <w:lang w:val="en-US" w:eastAsia="en-US"/>
      </w:rPr>
      <mc:AlternateContent>
        <mc:Choice Requires="wps">
          <w:drawing>
            <wp:anchor distT="4294967293" distB="4294967293" distL="114300" distR="114300" simplePos="0" relativeHeight="251663360" behindDoc="0" locked="0" layoutInCell="1" allowOverlap="1" wp14:anchorId="432EEA7A" wp14:editId="79E61CF7">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B885BF" id="Line 23" o:spid="_x0000_s1026" style="position:absolute;z-index:2516633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Stanovení parametrů pro výpočet srdečního výdeje z dat celotělové bioimpedance</w:t>
    </w:r>
  </w:p>
  <w:p w14:paraId="4D9F6986" w14:textId="77777777" w:rsidR="003C2DF3" w:rsidRDefault="003C2DF3" w:rsidP="00452ADC">
    <w:pPr>
      <w:pStyle w:val="Header"/>
      <w:ind w:firstLine="284"/>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63CE29" w14:textId="77777777" w:rsidR="003C2DF3" w:rsidRPr="00887EC3" w:rsidRDefault="003C2DF3" w:rsidP="00452ADC">
    <w:pPr>
      <w:rPr>
        <w:rFonts w:ascii="Arial" w:hAnsi="Arial" w:cs="Arial"/>
        <w:b/>
        <w:bCs/>
      </w:rPr>
    </w:pPr>
    <w:r>
      <w:rPr>
        <w:noProof/>
        <w:lang w:val="en-US" w:eastAsia="en-US"/>
      </w:rPr>
      <mc:AlternateContent>
        <mc:Choice Requires="wps">
          <w:drawing>
            <wp:anchor distT="4294967294" distB="4294967294" distL="114300" distR="114300" simplePos="0" relativeHeight="251650048" behindDoc="0" locked="0" layoutInCell="1" allowOverlap="1" wp14:anchorId="011EA4AE" wp14:editId="0FA06388">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F6822C" id="Line 22" o:spid="_x0000_s1026" style="position:absolute;z-index:2516500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17E8B1D2" w14:textId="77777777" w:rsidR="003C2DF3" w:rsidRDefault="003C2DF3" w:rsidP="00452ADC">
    <w:pPr>
      <w:pStyle w:val="Header"/>
      <w:ind w:firstLine="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9963B" w14:textId="77777777" w:rsidR="003C2DF3" w:rsidRPr="00887EC3" w:rsidRDefault="003C2DF3" w:rsidP="00452ADC">
    <w:pPr>
      <w:rPr>
        <w:rFonts w:ascii="Arial" w:hAnsi="Arial" w:cs="Arial"/>
        <w:b/>
        <w:bCs/>
      </w:rPr>
    </w:pPr>
    <w:r>
      <w:rPr>
        <w:noProof/>
        <w:lang w:val="en-US" w:eastAsia="en-US"/>
      </w:rPr>
      <mc:AlternateContent>
        <mc:Choice Requires="wps">
          <w:drawing>
            <wp:anchor distT="4294967294" distB="4294967294" distL="114300" distR="114300" simplePos="0" relativeHeight="251652096" behindDoc="0" locked="0" layoutInCell="1" allowOverlap="1" wp14:anchorId="711EB51C" wp14:editId="4216EC2E">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F446A8" id="Line 23" o:spid="_x0000_s1026" style="position:absolute;z-index:2516520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5C52CA7" w14:textId="77777777" w:rsidR="003C2DF3" w:rsidRDefault="003C2DF3" w:rsidP="00452ADC">
    <w:pPr>
      <w:pStyle w:val="Header"/>
      <w:ind w:firstLine="284"/>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1D5EAC" w14:textId="77777777" w:rsidR="003C2DF3" w:rsidRPr="00887EC3" w:rsidRDefault="003C2DF3" w:rsidP="00452ADC">
    <w:pPr>
      <w:rPr>
        <w:rFonts w:ascii="Arial" w:hAnsi="Arial" w:cs="Arial"/>
        <w:b/>
        <w:bCs/>
      </w:rPr>
    </w:pPr>
    <w:r>
      <w:rPr>
        <w:noProof/>
        <w:lang w:val="en-US" w:eastAsia="en-US"/>
      </w:rPr>
      <mc:AlternateContent>
        <mc:Choice Requires="wps">
          <w:drawing>
            <wp:anchor distT="4294967294" distB="4294967294" distL="114300" distR="114300" simplePos="0" relativeHeight="251655168" behindDoc="0" locked="0" layoutInCell="1" allowOverlap="1" wp14:anchorId="66586709" wp14:editId="6875A7A0">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EFEA4B" id="Line 5" o:spid="_x0000_s1026" style="position:absolute;z-index:2516551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61C5DA54" w14:textId="77777777" w:rsidR="003C2DF3" w:rsidRDefault="003C2DF3" w:rsidP="00452ADC">
    <w:pPr>
      <w:pStyle w:val="Header"/>
      <w:ind w:firstLine="284"/>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373CFC" w14:textId="77777777" w:rsidR="003C2DF3" w:rsidRDefault="003C2DF3" w:rsidP="00452ADC">
    <w:pPr>
      <w:rPr>
        <w:rFonts w:ascii="Arial" w:hAnsi="Arial" w:cs="Arial"/>
        <w:b/>
        <w:bCs/>
      </w:rPr>
    </w:pPr>
    <w:r>
      <w:rPr>
        <w:noProof/>
        <w:lang w:val="en-US" w:eastAsia="en-US"/>
      </w:rPr>
      <mc:AlternateContent>
        <mc:Choice Requires="wps">
          <w:drawing>
            <wp:anchor distT="4294967294" distB="4294967294" distL="114300" distR="114300" simplePos="0" relativeHeight="251651072" behindDoc="0" locked="0" layoutInCell="1" allowOverlap="1" wp14:anchorId="465FF855" wp14:editId="6AC6ADD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E27DAB" id="Line 3" o:spid="_x0000_s1026" style="position:absolute;z-index:2516510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12B4BDE" w14:textId="77777777" w:rsidR="003C2DF3" w:rsidRDefault="003C2D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19E0A3F"/>
    <w:multiLevelType w:val="hybridMultilevel"/>
    <w:tmpl w:val="8E1C6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3" w15:restartNumberingAfterBreak="0">
    <w:nsid w:val="31856B51"/>
    <w:multiLevelType w:val="hybridMultilevel"/>
    <w:tmpl w:val="9A02B9A8"/>
    <w:lvl w:ilvl="0" w:tplc="F568301A">
      <w:numFmt w:val="bullet"/>
      <w:lvlText w:val="-"/>
      <w:lvlJc w:val="left"/>
      <w:pPr>
        <w:ind w:left="720" w:hanging="360"/>
      </w:pPr>
      <w:rPr>
        <w:rFonts w:ascii="Calibri Light" w:eastAsia="Times New Roman" w:hAnsi="Calibri Light" w:cs="Calibri Light"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3B23700E"/>
    <w:multiLevelType w:val="hybridMultilevel"/>
    <w:tmpl w:val="DFCC37D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44BE78A6"/>
    <w:multiLevelType w:val="hybridMultilevel"/>
    <w:tmpl w:val="073A9F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45C60101"/>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4B764052"/>
    <w:multiLevelType w:val="hybridMultilevel"/>
    <w:tmpl w:val="8842D8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57F340D5"/>
    <w:multiLevelType w:val="hybridMultilevel"/>
    <w:tmpl w:val="1E6EDE0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59B41B9F"/>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4" w15:restartNumberingAfterBreak="0">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66661626"/>
    <w:multiLevelType w:val="multilevel"/>
    <w:tmpl w:val="0A2A57C8"/>
    <w:lvl w:ilvl="0">
      <w:start w:val="1"/>
      <w:numFmt w:val="decimal"/>
      <w:pStyle w:val="Heading1"/>
      <w:lvlText w:val="%1"/>
      <w:lvlJc w:val="left"/>
      <w:pPr>
        <w:ind w:left="1282" w:hanging="432"/>
      </w:pPr>
    </w:lvl>
    <w:lvl w:ilvl="1">
      <w:start w:val="1"/>
      <w:numFmt w:val="decimal"/>
      <w:pStyle w:val="Heading2"/>
      <w:lvlText w:val="%1.%2"/>
      <w:lvlJc w:val="left"/>
      <w:pPr>
        <w:ind w:left="1426" w:hanging="576"/>
      </w:pPr>
    </w:lvl>
    <w:lvl w:ilvl="2">
      <w:start w:val="1"/>
      <w:numFmt w:val="decimal"/>
      <w:pStyle w:val="Heading3"/>
      <w:lvlText w:val="%1.%2.%3"/>
      <w:lvlJc w:val="left"/>
      <w:pPr>
        <w:ind w:left="1570" w:hanging="720"/>
      </w:pPr>
    </w:lvl>
    <w:lvl w:ilvl="3">
      <w:start w:val="1"/>
      <w:numFmt w:val="decimal"/>
      <w:pStyle w:val="Heading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Heading5"/>
      <w:lvlText w:val="%1.%2.%3.%4.%5"/>
      <w:lvlJc w:val="left"/>
      <w:pPr>
        <w:ind w:left="1858" w:hanging="1008"/>
      </w:pPr>
    </w:lvl>
    <w:lvl w:ilvl="5">
      <w:start w:val="1"/>
      <w:numFmt w:val="decimal"/>
      <w:pStyle w:val="Heading6"/>
      <w:lvlText w:val="%1.%2.%3.%4.%5.%6"/>
      <w:lvlJc w:val="left"/>
      <w:pPr>
        <w:ind w:left="2002" w:hanging="1152"/>
      </w:pPr>
    </w:lvl>
    <w:lvl w:ilvl="6">
      <w:start w:val="1"/>
      <w:numFmt w:val="decimal"/>
      <w:pStyle w:val="Heading7"/>
      <w:lvlText w:val="%1.%2.%3.%4.%5.%6.%7"/>
      <w:lvlJc w:val="left"/>
      <w:pPr>
        <w:ind w:left="2146" w:hanging="1296"/>
      </w:pPr>
    </w:lvl>
    <w:lvl w:ilvl="7">
      <w:start w:val="1"/>
      <w:numFmt w:val="decimal"/>
      <w:pStyle w:val="Heading8"/>
      <w:lvlText w:val="%1.%2.%3.%4.%5.%6.%7.%8"/>
      <w:lvlJc w:val="left"/>
      <w:pPr>
        <w:ind w:left="2290" w:hanging="1440"/>
      </w:pPr>
    </w:lvl>
    <w:lvl w:ilvl="8">
      <w:start w:val="1"/>
      <w:numFmt w:val="decimal"/>
      <w:pStyle w:val="Heading9"/>
      <w:lvlText w:val="%1.%2.%3.%4.%5.%6.%7.%8.%9"/>
      <w:lvlJc w:val="left"/>
      <w:pPr>
        <w:ind w:left="2434" w:hanging="1584"/>
      </w:pPr>
    </w:lvl>
  </w:abstractNum>
  <w:abstractNum w:abstractNumId="27" w15:restartNumberingAfterBreak="0">
    <w:nsid w:val="67FF6C41"/>
    <w:multiLevelType w:val="hybridMultilevel"/>
    <w:tmpl w:val="8DE4CC3A"/>
    <w:lvl w:ilvl="0" w:tplc="0405000F">
      <w:start w:val="1"/>
      <w:numFmt w:val="decimal"/>
      <w:lvlText w:val="%1."/>
      <w:lvlJc w:val="left"/>
      <w:pPr>
        <w:ind w:left="780" w:hanging="360"/>
      </w:pPr>
    </w:lvl>
    <w:lvl w:ilvl="1" w:tplc="04050019">
      <w:start w:val="1"/>
      <w:numFmt w:val="lowerLetter"/>
      <w:lvlText w:val="%2."/>
      <w:lvlJc w:val="left"/>
      <w:pPr>
        <w:ind w:left="1500" w:hanging="360"/>
      </w:pPr>
    </w:lvl>
    <w:lvl w:ilvl="2" w:tplc="0405001B" w:tentative="1">
      <w:start w:val="1"/>
      <w:numFmt w:val="lowerRoman"/>
      <w:lvlText w:val="%3."/>
      <w:lvlJc w:val="right"/>
      <w:pPr>
        <w:ind w:left="2220" w:hanging="180"/>
      </w:pPr>
    </w:lvl>
    <w:lvl w:ilvl="3" w:tplc="0405000F" w:tentative="1">
      <w:start w:val="1"/>
      <w:numFmt w:val="decimal"/>
      <w:lvlText w:val="%4."/>
      <w:lvlJc w:val="left"/>
      <w:pPr>
        <w:ind w:left="2940" w:hanging="360"/>
      </w:pPr>
    </w:lvl>
    <w:lvl w:ilvl="4" w:tplc="04050019" w:tentative="1">
      <w:start w:val="1"/>
      <w:numFmt w:val="lowerLetter"/>
      <w:lvlText w:val="%5."/>
      <w:lvlJc w:val="left"/>
      <w:pPr>
        <w:ind w:left="3660" w:hanging="360"/>
      </w:pPr>
    </w:lvl>
    <w:lvl w:ilvl="5" w:tplc="0405001B" w:tentative="1">
      <w:start w:val="1"/>
      <w:numFmt w:val="lowerRoman"/>
      <w:lvlText w:val="%6."/>
      <w:lvlJc w:val="right"/>
      <w:pPr>
        <w:ind w:left="4380" w:hanging="180"/>
      </w:pPr>
    </w:lvl>
    <w:lvl w:ilvl="6" w:tplc="0405000F" w:tentative="1">
      <w:start w:val="1"/>
      <w:numFmt w:val="decimal"/>
      <w:lvlText w:val="%7."/>
      <w:lvlJc w:val="left"/>
      <w:pPr>
        <w:ind w:left="5100" w:hanging="360"/>
      </w:pPr>
    </w:lvl>
    <w:lvl w:ilvl="7" w:tplc="04050019" w:tentative="1">
      <w:start w:val="1"/>
      <w:numFmt w:val="lowerLetter"/>
      <w:lvlText w:val="%8."/>
      <w:lvlJc w:val="left"/>
      <w:pPr>
        <w:ind w:left="5820" w:hanging="360"/>
      </w:pPr>
    </w:lvl>
    <w:lvl w:ilvl="8" w:tplc="0405001B" w:tentative="1">
      <w:start w:val="1"/>
      <w:numFmt w:val="lowerRoman"/>
      <w:lvlText w:val="%9."/>
      <w:lvlJc w:val="right"/>
      <w:pPr>
        <w:ind w:left="6540" w:hanging="180"/>
      </w:pPr>
    </w:lvl>
  </w:abstractNum>
  <w:abstractNum w:abstractNumId="28" w15:restartNumberingAfterBreak="0">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38A34D1"/>
    <w:multiLevelType w:val="hybridMultilevel"/>
    <w:tmpl w:val="D5F23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33" w15:restartNumberingAfterBreak="0">
    <w:nsid w:val="7B415165"/>
    <w:multiLevelType w:val="hybridMultilevel"/>
    <w:tmpl w:val="C67618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15:restartNumberingAfterBreak="0">
    <w:nsid w:val="7F775252"/>
    <w:multiLevelType w:val="hybridMultilevel"/>
    <w:tmpl w:val="B28045A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32"/>
  </w:num>
  <w:num w:numId="2">
    <w:abstractNumId w:val="1"/>
  </w:num>
  <w:num w:numId="3">
    <w:abstractNumId w:val="9"/>
  </w:num>
  <w:num w:numId="4">
    <w:abstractNumId w:val="31"/>
  </w:num>
  <w:num w:numId="5">
    <w:abstractNumId w:val="10"/>
  </w:num>
  <w:num w:numId="6">
    <w:abstractNumId w:val="0"/>
  </w:num>
  <w:num w:numId="7">
    <w:abstractNumId w:val="7"/>
  </w:num>
  <w:num w:numId="8">
    <w:abstractNumId w:val="34"/>
  </w:num>
  <w:num w:numId="9">
    <w:abstractNumId w:val="6"/>
  </w:num>
  <w:num w:numId="10">
    <w:abstractNumId w:val="26"/>
  </w:num>
  <w:num w:numId="11">
    <w:abstractNumId w:val="4"/>
  </w:num>
  <w:num w:numId="12">
    <w:abstractNumId w:val="22"/>
  </w:num>
  <w:num w:numId="13">
    <w:abstractNumId w:val="25"/>
  </w:num>
  <w:num w:numId="14">
    <w:abstractNumId w:val="35"/>
  </w:num>
  <w:num w:numId="15">
    <w:abstractNumId w:val="21"/>
  </w:num>
  <w:num w:numId="16">
    <w:abstractNumId w:val="8"/>
  </w:num>
  <w:num w:numId="17">
    <w:abstractNumId w:val="12"/>
  </w:num>
  <w:num w:numId="18">
    <w:abstractNumId w:val="29"/>
  </w:num>
  <w:num w:numId="19">
    <w:abstractNumId w:val="2"/>
  </w:num>
  <w:num w:numId="20">
    <w:abstractNumId w:val="11"/>
  </w:num>
  <w:num w:numId="21">
    <w:abstractNumId w:val="15"/>
  </w:num>
  <w:num w:numId="22">
    <w:abstractNumId w:val="14"/>
  </w:num>
  <w:num w:numId="23">
    <w:abstractNumId w:val="17"/>
  </w:num>
  <w:num w:numId="24">
    <w:abstractNumId w:val="24"/>
  </w:num>
  <w:num w:numId="25">
    <w:abstractNumId w:val="5"/>
  </w:num>
  <w:num w:numId="2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8"/>
  </w:num>
  <w:num w:numId="28">
    <w:abstractNumId w:val="16"/>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6"/>
  </w:num>
  <w:num w:numId="31">
    <w:abstractNumId w:val="27"/>
  </w:num>
  <w:num w:numId="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num>
  <w:num w:numId="35">
    <w:abstractNumId w:val="19"/>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6"/>
  </w:num>
  <w:num w:numId="38">
    <w:abstractNumId w:val="33"/>
  </w:num>
  <w:num w:numId="39">
    <w:abstractNumId w:val="23"/>
  </w:num>
  <w:num w:numId="40">
    <w:abstractNumId w:val="20"/>
  </w:num>
  <w:num w:numId="41">
    <w:abstractNumId w:val="18"/>
  </w:num>
  <w:num w:numId="42">
    <w:abstractNumId w:val="13"/>
  </w:num>
  <w:num w:numId="43">
    <w:abstractNumId w:val="36"/>
  </w:num>
  <w:num w:numId="44">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o">
    <w15:presenceInfo w15:providerId="None" w15:userId="Peto"/>
  </w15:person>
  <w15:person w15:author="Pavel Jurak">
    <w15:presenceInfo w15:providerId="None" w15:userId="Pavel Jurak"/>
  </w15:person>
  <w15:person w15:author="Pavel Jurak [2]">
    <w15:presenceInfo w15:providerId="Windows Live" w15:userId="81d75a4056855969"/>
  </w15:person>
  <w15:person w15:author="Langer, Peter">
    <w15:presenceInfo w15:providerId="AD" w15:userId="S-1-5-21-3588447096-1463914-869570945-20895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ademic Pediatric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958AA"/>
    <w:rsid w:val="00007F0C"/>
    <w:rsid w:val="00014D4F"/>
    <w:rsid w:val="000603AB"/>
    <w:rsid w:val="00063C6D"/>
    <w:rsid w:val="0006501E"/>
    <w:rsid w:val="00065AA6"/>
    <w:rsid w:val="00066DEF"/>
    <w:rsid w:val="00080989"/>
    <w:rsid w:val="00096C27"/>
    <w:rsid w:val="000B1791"/>
    <w:rsid w:val="000B7EE9"/>
    <w:rsid w:val="000C5D02"/>
    <w:rsid w:val="000F0025"/>
    <w:rsid w:val="000F6D81"/>
    <w:rsid w:val="0010005E"/>
    <w:rsid w:val="0010481D"/>
    <w:rsid w:val="00114030"/>
    <w:rsid w:val="00123471"/>
    <w:rsid w:val="001337D3"/>
    <w:rsid w:val="00140D56"/>
    <w:rsid w:val="0016502A"/>
    <w:rsid w:val="001B018A"/>
    <w:rsid w:val="001B1926"/>
    <w:rsid w:val="001B4D7E"/>
    <w:rsid w:val="0021554F"/>
    <w:rsid w:val="00246C70"/>
    <w:rsid w:val="002808C6"/>
    <w:rsid w:val="00286CBF"/>
    <w:rsid w:val="00292C99"/>
    <w:rsid w:val="002B0005"/>
    <w:rsid w:val="002B06B2"/>
    <w:rsid w:val="002B2A81"/>
    <w:rsid w:val="002F37CD"/>
    <w:rsid w:val="0030495A"/>
    <w:rsid w:val="003171AA"/>
    <w:rsid w:val="00337173"/>
    <w:rsid w:val="0039451C"/>
    <w:rsid w:val="003C2DF3"/>
    <w:rsid w:val="003D6135"/>
    <w:rsid w:val="003D645F"/>
    <w:rsid w:val="003E40AE"/>
    <w:rsid w:val="0043764E"/>
    <w:rsid w:val="00441EA7"/>
    <w:rsid w:val="00446E2E"/>
    <w:rsid w:val="00452ADC"/>
    <w:rsid w:val="00473089"/>
    <w:rsid w:val="00482D9A"/>
    <w:rsid w:val="004B0F7D"/>
    <w:rsid w:val="004B225F"/>
    <w:rsid w:val="004E4F21"/>
    <w:rsid w:val="004E6D1F"/>
    <w:rsid w:val="004F0623"/>
    <w:rsid w:val="005242E4"/>
    <w:rsid w:val="005328F0"/>
    <w:rsid w:val="00533664"/>
    <w:rsid w:val="0054035E"/>
    <w:rsid w:val="00544D5F"/>
    <w:rsid w:val="0055181C"/>
    <w:rsid w:val="00585A7B"/>
    <w:rsid w:val="00590CD4"/>
    <w:rsid w:val="005B4844"/>
    <w:rsid w:val="005F7C91"/>
    <w:rsid w:val="006343B5"/>
    <w:rsid w:val="0064086A"/>
    <w:rsid w:val="006478DA"/>
    <w:rsid w:val="00652D6F"/>
    <w:rsid w:val="00667838"/>
    <w:rsid w:val="0068674C"/>
    <w:rsid w:val="00690B34"/>
    <w:rsid w:val="00695C40"/>
    <w:rsid w:val="006A11AF"/>
    <w:rsid w:val="006A7E77"/>
    <w:rsid w:val="006B0346"/>
    <w:rsid w:val="006B63EC"/>
    <w:rsid w:val="006C0833"/>
    <w:rsid w:val="00717CE4"/>
    <w:rsid w:val="007309E9"/>
    <w:rsid w:val="00732B26"/>
    <w:rsid w:val="007958AA"/>
    <w:rsid w:val="00796B63"/>
    <w:rsid w:val="007B48D4"/>
    <w:rsid w:val="007D2129"/>
    <w:rsid w:val="007D3DBB"/>
    <w:rsid w:val="007D6EC5"/>
    <w:rsid w:val="007F7108"/>
    <w:rsid w:val="0080378C"/>
    <w:rsid w:val="008110A1"/>
    <w:rsid w:val="00811D32"/>
    <w:rsid w:val="008353C2"/>
    <w:rsid w:val="00841AD8"/>
    <w:rsid w:val="00842989"/>
    <w:rsid w:val="008537F9"/>
    <w:rsid w:val="008570E2"/>
    <w:rsid w:val="00857697"/>
    <w:rsid w:val="00864EC3"/>
    <w:rsid w:val="00882926"/>
    <w:rsid w:val="008914BE"/>
    <w:rsid w:val="008B52DD"/>
    <w:rsid w:val="008B5FDB"/>
    <w:rsid w:val="008C254E"/>
    <w:rsid w:val="008D7D44"/>
    <w:rsid w:val="008F751A"/>
    <w:rsid w:val="008F7A5E"/>
    <w:rsid w:val="00931731"/>
    <w:rsid w:val="00934FBD"/>
    <w:rsid w:val="009365B4"/>
    <w:rsid w:val="00954D34"/>
    <w:rsid w:val="009562FF"/>
    <w:rsid w:val="00957A6D"/>
    <w:rsid w:val="00961D32"/>
    <w:rsid w:val="0099448B"/>
    <w:rsid w:val="009A564E"/>
    <w:rsid w:val="009C2DCF"/>
    <w:rsid w:val="009F41FA"/>
    <w:rsid w:val="00A03BED"/>
    <w:rsid w:val="00A41844"/>
    <w:rsid w:val="00A53D98"/>
    <w:rsid w:val="00A71932"/>
    <w:rsid w:val="00AA063A"/>
    <w:rsid w:val="00AC46BC"/>
    <w:rsid w:val="00AD692D"/>
    <w:rsid w:val="00AE046D"/>
    <w:rsid w:val="00AE4A53"/>
    <w:rsid w:val="00AE630C"/>
    <w:rsid w:val="00B01881"/>
    <w:rsid w:val="00B05B26"/>
    <w:rsid w:val="00B51EAD"/>
    <w:rsid w:val="00B65C26"/>
    <w:rsid w:val="00B85020"/>
    <w:rsid w:val="00BA23D4"/>
    <w:rsid w:val="00BC609D"/>
    <w:rsid w:val="00BD76F0"/>
    <w:rsid w:val="00BE25E8"/>
    <w:rsid w:val="00BF3AA4"/>
    <w:rsid w:val="00BF4D0C"/>
    <w:rsid w:val="00C33CB1"/>
    <w:rsid w:val="00C34196"/>
    <w:rsid w:val="00C525C9"/>
    <w:rsid w:val="00C66300"/>
    <w:rsid w:val="00C741EA"/>
    <w:rsid w:val="00C8092B"/>
    <w:rsid w:val="00CA3240"/>
    <w:rsid w:val="00CD056E"/>
    <w:rsid w:val="00CD10EF"/>
    <w:rsid w:val="00CE547F"/>
    <w:rsid w:val="00D04260"/>
    <w:rsid w:val="00D047CA"/>
    <w:rsid w:val="00D06260"/>
    <w:rsid w:val="00D42A8F"/>
    <w:rsid w:val="00DF641B"/>
    <w:rsid w:val="00E132A9"/>
    <w:rsid w:val="00E16A17"/>
    <w:rsid w:val="00E1719B"/>
    <w:rsid w:val="00E220E7"/>
    <w:rsid w:val="00E24644"/>
    <w:rsid w:val="00E320B3"/>
    <w:rsid w:val="00E37E05"/>
    <w:rsid w:val="00E40519"/>
    <w:rsid w:val="00E45212"/>
    <w:rsid w:val="00E471EA"/>
    <w:rsid w:val="00E51EB7"/>
    <w:rsid w:val="00E530FF"/>
    <w:rsid w:val="00E6236F"/>
    <w:rsid w:val="00E64496"/>
    <w:rsid w:val="00E75D36"/>
    <w:rsid w:val="00E948A0"/>
    <w:rsid w:val="00E95919"/>
    <w:rsid w:val="00E960B8"/>
    <w:rsid w:val="00EA02EF"/>
    <w:rsid w:val="00EA0DE4"/>
    <w:rsid w:val="00EA1E47"/>
    <w:rsid w:val="00EA3973"/>
    <w:rsid w:val="00EB1B0E"/>
    <w:rsid w:val="00EE155D"/>
    <w:rsid w:val="00EE4677"/>
    <w:rsid w:val="00EE6ED3"/>
    <w:rsid w:val="00F12216"/>
    <w:rsid w:val="00F335F8"/>
    <w:rsid w:val="00F46ABB"/>
    <w:rsid w:val="00F55051"/>
    <w:rsid w:val="00F722EA"/>
    <w:rsid w:val="00F75E02"/>
    <w:rsid w:val="00F86884"/>
    <w:rsid w:val="00F95B9C"/>
    <w:rsid w:val="00FA314F"/>
    <w:rsid w:val="00FB18CB"/>
    <w:rsid w:val="00FB19BC"/>
    <w:rsid w:val="00FB3587"/>
    <w:rsid w:val="00FB3EB8"/>
    <w:rsid w:val="00FB6B24"/>
    <w:rsid w:val="00FC193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0D17C"/>
  <w15:chartTrackingRefBased/>
  <w15:docId w15:val="{CD07E8B0-9CCC-49BA-85D2-5E3D3FFAF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E547F"/>
    <w:pPr>
      <w:overflowPunct w:val="0"/>
      <w:autoSpaceDE w:val="0"/>
      <w:autoSpaceDN w:val="0"/>
      <w:adjustRightInd w:val="0"/>
      <w:spacing w:after="0" w:line="360" w:lineRule="auto"/>
      <w:jc w:val="both"/>
      <w:textAlignment w:val="baseline"/>
    </w:pPr>
    <w:rPr>
      <w:rFonts w:asciiTheme="majorHAnsi" w:eastAsia="Times New Roman" w:hAnsiTheme="majorHAnsi" w:cs="Times New Roman"/>
      <w:sz w:val="24"/>
      <w:szCs w:val="20"/>
      <w:lang w:eastAsia="cs-CZ"/>
    </w:rPr>
  </w:style>
  <w:style w:type="paragraph" w:styleId="Heading1">
    <w:name w:val="heading 1"/>
    <w:basedOn w:val="Normal"/>
    <w:next w:val="Normal"/>
    <w:link w:val="Heading1Char"/>
    <w:uiPriority w:val="9"/>
    <w:qFormat/>
    <w:rsid w:val="00CE547F"/>
    <w:pPr>
      <w:keepNext/>
      <w:numPr>
        <w:numId w:val="10"/>
      </w:numPr>
      <w:spacing w:before="1200" w:after="240"/>
      <w:outlineLvl w:val="0"/>
    </w:pPr>
    <w:rPr>
      <w:rFonts w:ascii="Arial" w:hAnsi="Arial" w:cs="Arial"/>
      <w:b/>
      <w:bCs/>
      <w:sz w:val="36"/>
      <w:szCs w:val="32"/>
    </w:rPr>
  </w:style>
  <w:style w:type="paragraph" w:styleId="Heading2">
    <w:name w:val="heading 2"/>
    <w:basedOn w:val="Normal"/>
    <w:next w:val="Normal"/>
    <w:link w:val="Heading2Char"/>
    <w:uiPriority w:val="9"/>
    <w:rsid w:val="00CE547F"/>
    <w:pPr>
      <w:keepNext/>
      <w:numPr>
        <w:ilvl w:val="1"/>
        <w:numId w:val="10"/>
      </w:numPr>
      <w:spacing w:before="72"/>
      <w:outlineLvl w:val="1"/>
    </w:pPr>
    <w:rPr>
      <w:rFonts w:ascii="Arial" w:hAnsi="Arial" w:cs="Arial Narrow"/>
      <w:b/>
      <w:bCs/>
      <w:sz w:val="28"/>
      <w:szCs w:val="40"/>
    </w:rPr>
  </w:style>
  <w:style w:type="paragraph" w:styleId="Heading3">
    <w:name w:val="heading 3"/>
    <w:basedOn w:val="Normal"/>
    <w:next w:val="Normal"/>
    <w:link w:val="Heading3Char"/>
    <w:uiPriority w:val="9"/>
    <w:qFormat/>
    <w:rsid w:val="00CE547F"/>
    <w:pPr>
      <w:keepNext/>
      <w:numPr>
        <w:ilvl w:val="2"/>
        <w:numId w:val="10"/>
      </w:numPr>
      <w:spacing w:before="240"/>
      <w:outlineLvl w:val="2"/>
    </w:pPr>
    <w:rPr>
      <w:b/>
      <w:bCs/>
      <w:szCs w:val="32"/>
    </w:rPr>
  </w:style>
  <w:style w:type="paragraph" w:styleId="Heading4">
    <w:name w:val="heading 4"/>
    <w:basedOn w:val="Normal"/>
    <w:next w:val="Normal"/>
    <w:link w:val="Heading4Char"/>
    <w:uiPriority w:val="9"/>
    <w:qFormat/>
    <w:rsid w:val="00CE547F"/>
    <w:pPr>
      <w:keepNext/>
      <w:numPr>
        <w:ilvl w:val="3"/>
        <w:numId w:val="10"/>
      </w:numPr>
      <w:spacing w:before="120"/>
      <w:outlineLvl w:val="3"/>
    </w:pPr>
    <w:rPr>
      <w:b/>
      <w:bCs/>
      <w:sz w:val="22"/>
      <w:szCs w:val="22"/>
    </w:rPr>
  </w:style>
  <w:style w:type="paragraph" w:styleId="Heading5">
    <w:name w:val="heading 5"/>
    <w:basedOn w:val="Normal"/>
    <w:next w:val="Normal"/>
    <w:link w:val="Heading5Char"/>
    <w:uiPriority w:val="9"/>
    <w:qFormat/>
    <w:rsid w:val="00CE547F"/>
    <w:pPr>
      <w:keepNext/>
      <w:numPr>
        <w:ilvl w:val="4"/>
        <w:numId w:val="10"/>
      </w:numPr>
      <w:outlineLvl w:val="4"/>
    </w:pPr>
    <w:rPr>
      <w:szCs w:val="24"/>
    </w:rPr>
  </w:style>
  <w:style w:type="paragraph" w:styleId="Heading6">
    <w:name w:val="heading 6"/>
    <w:basedOn w:val="Normal"/>
    <w:next w:val="Normal"/>
    <w:link w:val="Heading6Char"/>
    <w:uiPriority w:val="9"/>
    <w:qFormat/>
    <w:rsid w:val="00CE547F"/>
    <w:pPr>
      <w:keepNext/>
      <w:numPr>
        <w:ilvl w:val="5"/>
        <w:numId w:val="10"/>
      </w:numPr>
      <w:outlineLvl w:val="5"/>
    </w:pPr>
    <w:rPr>
      <w:b/>
      <w:bCs/>
      <w:szCs w:val="24"/>
    </w:rPr>
  </w:style>
  <w:style w:type="paragraph" w:styleId="Heading7">
    <w:name w:val="heading 7"/>
    <w:basedOn w:val="Normal"/>
    <w:next w:val="Normal"/>
    <w:link w:val="Heading7Char"/>
    <w:uiPriority w:val="9"/>
    <w:qFormat/>
    <w:rsid w:val="00CE547F"/>
    <w:pPr>
      <w:keepNext/>
      <w:numPr>
        <w:ilvl w:val="6"/>
        <w:numId w:val="10"/>
      </w:numPr>
      <w:jc w:val="center"/>
      <w:outlineLvl w:val="6"/>
    </w:pPr>
    <w:rPr>
      <w:szCs w:val="24"/>
    </w:rPr>
  </w:style>
  <w:style w:type="paragraph" w:styleId="Heading8">
    <w:name w:val="heading 8"/>
    <w:basedOn w:val="Normal"/>
    <w:next w:val="Normal"/>
    <w:link w:val="Heading8Char"/>
    <w:uiPriority w:val="9"/>
    <w:qFormat/>
    <w:rsid w:val="00CE547F"/>
    <w:pPr>
      <w:keepNext/>
      <w:numPr>
        <w:ilvl w:val="7"/>
        <w:numId w:val="10"/>
      </w:numPr>
      <w:jc w:val="center"/>
      <w:outlineLvl w:val="7"/>
    </w:pPr>
    <w:rPr>
      <w:b/>
      <w:bCs/>
      <w:szCs w:val="24"/>
    </w:rPr>
  </w:style>
  <w:style w:type="paragraph" w:styleId="Heading9">
    <w:name w:val="heading 9"/>
    <w:basedOn w:val="Normal"/>
    <w:next w:val="Normal"/>
    <w:link w:val="Heading9Char"/>
    <w:uiPriority w:val="9"/>
    <w:qFormat/>
    <w:rsid w:val="00CE547F"/>
    <w:pPr>
      <w:keepNext/>
      <w:numPr>
        <w:ilvl w:val="8"/>
        <w:numId w:val="10"/>
      </w:numPr>
      <w:jc w:val="right"/>
      <w:outlineLvl w:val="8"/>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547F"/>
    <w:rPr>
      <w:rFonts w:ascii="Arial" w:eastAsia="Times New Roman" w:hAnsi="Arial" w:cs="Arial"/>
      <w:b/>
      <w:bCs/>
      <w:sz w:val="36"/>
      <w:szCs w:val="32"/>
      <w:lang w:eastAsia="cs-CZ"/>
    </w:rPr>
  </w:style>
  <w:style w:type="character" w:customStyle="1" w:styleId="Heading2Char">
    <w:name w:val="Heading 2 Char"/>
    <w:basedOn w:val="DefaultParagraphFont"/>
    <w:link w:val="Heading2"/>
    <w:uiPriority w:val="9"/>
    <w:rsid w:val="00CE547F"/>
    <w:rPr>
      <w:rFonts w:ascii="Arial" w:eastAsia="Times New Roman" w:hAnsi="Arial" w:cs="Arial Narrow"/>
      <w:b/>
      <w:bCs/>
      <w:sz w:val="28"/>
      <w:szCs w:val="40"/>
      <w:lang w:eastAsia="cs-CZ"/>
    </w:rPr>
  </w:style>
  <w:style w:type="character" w:customStyle="1" w:styleId="Heading3Char">
    <w:name w:val="Heading 3 Char"/>
    <w:basedOn w:val="DefaultParagraphFont"/>
    <w:link w:val="Heading3"/>
    <w:uiPriority w:val="9"/>
    <w:rsid w:val="00CE547F"/>
    <w:rPr>
      <w:rFonts w:asciiTheme="majorHAnsi" w:eastAsia="Times New Roman" w:hAnsiTheme="majorHAnsi" w:cs="Times New Roman"/>
      <w:b/>
      <w:bCs/>
      <w:sz w:val="24"/>
      <w:szCs w:val="32"/>
      <w:lang w:eastAsia="cs-CZ"/>
    </w:rPr>
  </w:style>
  <w:style w:type="character" w:customStyle="1" w:styleId="Heading4Char">
    <w:name w:val="Heading 4 Char"/>
    <w:basedOn w:val="DefaultParagraphFont"/>
    <w:link w:val="Heading4"/>
    <w:uiPriority w:val="9"/>
    <w:rsid w:val="00CE547F"/>
    <w:rPr>
      <w:rFonts w:asciiTheme="majorHAnsi" w:eastAsia="Times New Roman" w:hAnsiTheme="majorHAnsi" w:cs="Times New Roman"/>
      <w:b/>
      <w:bCs/>
      <w:lang w:eastAsia="cs-CZ"/>
    </w:rPr>
  </w:style>
  <w:style w:type="character" w:customStyle="1" w:styleId="Heading5Char">
    <w:name w:val="Heading 5 Char"/>
    <w:basedOn w:val="DefaultParagraphFont"/>
    <w:link w:val="Heading5"/>
    <w:uiPriority w:val="9"/>
    <w:rsid w:val="00CE547F"/>
    <w:rPr>
      <w:rFonts w:asciiTheme="majorHAnsi" w:eastAsia="Times New Roman" w:hAnsiTheme="majorHAnsi" w:cs="Times New Roman"/>
      <w:sz w:val="24"/>
      <w:szCs w:val="24"/>
      <w:lang w:eastAsia="cs-CZ"/>
    </w:rPr>
  </w:style>
  <w:style w:type="character" w:customStyle="1" w:styleId="Heading6Char">
    <w:name w:val="Heading 6 Char"/>
    <w:basedOn w:val="DefaultParagraphFont"/>
    <w:link w:val="Heading6"/>
    <w:uiPriority w:val="9"/>
    <w:rsid w:val="00CE547F"/>
    <w:rPr>
      <w:rFonts w:asciiTheme="majorHAnsi" w:eastAsia="Times New Roman" w:hAnsiTheme="majorHAnsi" w:cs="Times New Roman"/>
      <w:b/>
      <w:bCs/>
      <w:sz w:val="24"/>
      <w:szCs w:val="24"/>
      <w:lang w:eastAsia="cs-CZ"/>
    </w:rPr>
  </w:style>
  <w:style w:type="character" w:customStyle="1" w:styleId="Heading7Char">
    <w:name w:val="Heading 7 Char"/>
    <w:basedOn w:val="DefaultParagraphFont"/>
    <w:link w:val="Heading7"/>
    <w:uiPriority w:val="9"/>
    <w:rsid w:val="00CE547F"/>
    <w:rPr>
      <w:rFonts w:asciiTheme="majorHAnsi" w:eastAsia="Times New Roman" w:hAnsiTheme="majorHAnsi" w:cs="Times New Roman"/>
      <w:sz w:val="24"/>
      <w:szCs w:val="24"/>
      <w:lang w:eastAsia="cs-CZ"/>
    </w:rPr>
  </w:style>
  <w:style w:type="character" w:customStyle="1" w:styleId="Heading8Char">
    <w:name w:val="Heading 8 Char"/>
    <w:basedOn w:val="DefaultParagraphFont"/>
    <w:link w:val="Heading8"/>
    <w:uiPriority w:val="9"/>
    <w:rsid w:val="00CE547F"/>
    <w:rPr>
      <w:rFonts w:asciiTheme="majorHAnsi" w:eastAsia="Times New Roman" w:hAnsiTheme="majorHAnsi" w:cs="Times New Roman"/>
      <w:b/>
      <w:bCs/>
      <w:sz w:val="24"/>
      <w:szCs w:val="24"/>
      <w:lang w:eastAsia="cs-CZ"/>
    </w:rPr>
  </w:style>
  <w:style w:type="character" w:customStyle="1" w:styleId="Heading9Char">
    <w:name w:val="Heading 9 Char"/>
    <w:basedOn w:val="DefaultParagraphFont"/>
    <w:link w:val="Heading9"/>
    <w:uiPriority w:val="9"/>
    <w:rsid w:val="00CE547F"/>
    <w:rPr>
      <w:rFonts w:asciiTheme="majorHAnsi" w:eastAsia="Times New Roman" w:hAnsiTheme="majorHAnsi" w:cs="Times New Roman"/>
      <w:b/>
      <w:bCs/>
      <w:sz w:val="28"/>
      <w:szCs w:val="28"/>
      <w:lang w:eastAsia="cs-CZ"/>
    </w:rPr>
  </w:style>
  <w:style w:type="paragraph" w:styleId="Footer">
    <w:name w:val="footer"/>
    <w:basedOn w:val="Normal"/>
    <w:link w:val="FooterChar"/>
    <w:uiPriority w:val="99"/>
    <w:rsid w:val="00CE547F"/>
    <w:pPr>
      <w:tabs>
        <w:tab w:val="center" w:pos="4536"/>
        <w:tab w:val="right" w:pos="9072"/>
      </w:tabs>
    </w:pPr>
  </w:style>
  <w:style w:type="character" w:customStyle="1" w:styleId="FooterChar">
    <w:name w:val="Footer Char"/>
    <w:basedOn w:val="DefaultParagraphFont"/>
    <w:link w:val="Footer"/>
    <w:uiPriority w:val="99"/>
    <w:rsid w:val="00CE547F"/>
    <w:rPr>
      <w:rFonts w:asciiTheme="majorHAnsi" w:eastAsia="Times New Roman" w:hAnsiTheme="majorHAnsi" w:cs="Times New Roman"/>
      <w:sz w:val="24"/>
      <w:szCs w:val="20"/>
      <w:lang w:eastAsia="cs-CZ"/>
    </w:rPr>
  </w:style>
  <w:style w:type="paragraph" w:customStyle="1" w:styleId="Title-main">
    <w:name w:val="Title - main"/>
    <w:basedOn w:val="Normal"/>
    <w:uiPriority w:val="99"/>
    <w:rsid w:val="00CE547F"/>
    <w:pPr>
      <w:spacing w:before="2400" w:after="1200"/>
      <w:jc w:val="center"/>
    </w:pPr>
    <w:rPr>
      <w:rFonts w:ascii="Arial" w:hAnsi="Arial" w:cs="Arial"/>
      <w:b/>
      <w:bCs/>
      <w:caps/>
      <w:color w:val="000000"/>
      <w:sz w:val="40"/>
      <w:szCs w:val="40"/>
    </w:rPr>
  </w:style>
  <w:style w:type="paragraph" w:customStyle="1" w:styleId="Title-dept">
    <w:name w:val="Title - dept"/>
    <w:basedOn w:val="Normal"/>
    <w:uiPriority w:val="99"/>
    <w:rsid w:val="00CE547F"/>
    <w:pPr>
      <w:spacing w:line="240" w:lineRule="atLeast"/>
      <w:jc w:val="center"/>
    </w:pPr>
    <w:rPr>
      <w:rFonts w:ascii="Arial" w:hAnsi="Arial" w:cs="Arial"/>
      <w:b/>
      <w:bCs/>
      <w:color w:val="000000"/>
      <w:position w:val="10"/>
      <w:sz w:val="32"/>
      <w:szCs w:val="32"/>
    </w:rPr>
  </w:style>
  <w:style w:type="paragraph" w:customStyle="1" w:styleId="Title-sign">
    <w:name w:val="Title - sign"/>
    <w:basedOn w:val="Normal"/>
    <w:uiPriority w:val="99"/>
    <w:rsid w:val="00CE547F"/>
    <w:pPr>
      <w:spacing w:after="360"/>
    </w:pPr>
    <w:rPr>
      <w:rFonts w:ascii="Arial" w:hAnsi="Arial" w:cs="Arial"/>
      <w:b/>
      <w:bCs/>
      <w:color w:val="333399"/>
      <w:sz w:val="30"/>
      <w:szCs w:val="30"/>
    </w:rPr>
  </w:style>
  <w:style w:type="paragraph" w:customStyle="1" w:styleId="Title-pojed">
    <w:name w:val="Title - pojed"/>
    <w:basedOn w:val="Normal"/>
    <w:uiPriority w:val="99"/>
    <w:rsid w:val="00CE547F"/>
    <w:pPr>
      <w:spacing w:after="2400"/>
      <w:jc w:val="center"/>
    </w:pPr>
    <w:rPr>
      <w:rFonts w:ascii="Arial" w:hAnsi="Arial" w:cs="Arial"/>
      <w:b/>
      <w:bCs/>
      <w:i/>
      <w:iCs/>
      <w:color w:val="000000"/>
      <w:sz w:val="32"/>
      <w:szCs w:val="32"/>
    </w:rPr>
  </w:style>
  <w:style w:type="paragraph" w:customStyle="1" w:styleId="Title-autor">
    <w:name w:val="Title - autor"/>
    <w:basedOn w:val="Normal"/>
    <w:uiPriority w:val="99"/>
    <w:rsid w:val="00CE547F"/>
    <w:pPr>
      <w:spacing w:after="2400"/>
      <w:jc w:val="center"/>
    </w:pPr>
    <w:rPr>
      <w:rFonts w:ascii="Arial" w:hAnsi="Arial" w:cs="Arial"/>
      <w:b/>
      <w:bCs/>
      <w:color w:val="000000"/>
      <w:sz w:val="40"/>
      <w:szCs w:val="40"/>
    </w:rPr>
  </w:style>
  <w:style w:type="paragraph" w:customStyle="1" w:styleId="Title-brno">
    <w:name w:val="Title - brno"/>
    <w:basedOn w:val="Normal"/>
    <w:uiPriority w:val="99"/>
    <w:rsid w:val="00CE547F"/>
    <w:pPr>
      <w:spacing w:line="480" w:lineRule="atLeast"/>
      <w:jc w:val="center"/>
    </w:pPr>
    <w:rPr>
      <w:rFonts w:ascii="Arial" w:hAnsi="Arial" w:cs="Arial"/>
      <w:b/>
      <w:bCs/>
      <w:color w:val="000000"/>
      <w:sz w:val="32"/>
      <w:szCs w:val="32"/>
    </w:rPr>
  </w:style>
  <w:style w:type="paragraph" w:customStyle="1" w:styleId="Obsah">
    <w:name w:val="Obsah"/>
    <w:basedOn w:val="Normal"/>
    <w:uiPriority w:val="99"/>
    <w:rsid w:val="00CE547F"/>
    <w:pPr>
      <w:spacing w:before="1200" w:after="120"/>
      <w:ind w:left="567"/>
    </w:pPr>
    <w:rPr>
      <w:rFonts w:ascii="Arial" w:hAnsi="Arial" w:cs="Arial"/>
      <w:b/>
      <w:bCs/>
      <w:sz w:val="32"/>
      <w:szCs w:val="32"/>
    </w:rPr>
  </w:style>
  <w:style w:type="paragraph" w:customStyle="1" w:styleId="Text">
    <w:name w:val="Text"/>
    <w:basedOn w:val="Normal"/>
    <w:link w:val="TextChar"/>
    <w:uiPriority w:val="99"/>
    <w:rsid w:val="00CE547F"/>
    <w:pPr>
      <w:spacing w:before="120"/>
      <w:ind w:firstLine="567"/>
    </w:pPr>
    <w:rPr>
      <w:szCs w:val="24"/>
    </w:rPr>
  </w:style>
  <w:style w:type="paragraph" w:customStyle="1" w:styleId="Reference">
    <w:name w:val="Reference"/>
    <w:basedOn w:val="Text"/>
    <w:link w:val="ReferenceChar"/>
    <w:rsid w:val="00CE547F"/>
    <w:pPr>
      <w:ind w:left="426" w:hanging="426"/>
    </w:pPr>
    <w:rPr>
      <w:sz w:val="20"/>
      <w:szCs w:val="20"/>
      <w:lang w:val="en-US"/>
    </w:rPr>
  </w:style>
  <w:style w:type="paragraph" w:styleId="Header">
    <w:name w:val="header"/>
    <w:basedOn w:val="Normal"/>
    <w:link w:val="HeaderChar"/>
    <w:uiPriority w:val="99"/>
    <w:rsid w:val="00CE547F"/>
    <w:pPr>
      <w:tabs>
        <w:tab w:val="center" w:pos="4536"/>
        <w:tab w:val="right" w:pos="9072"/>
      </w:tabs>
    </w:pPr>
  </w:style>
  <w:style w:type="character" w:customStyle="1" w:styleId="HeaderChar">
    <w:name w:val="Header Char"/>
    <w:basedOn w:val="DefaultParagraphFont"/>
    <w:link w:val="Header"/>
    <w:uiPriority w:val="99"/>
    <w:rsid w:val="00CE547F"/>
    <w:rPr>
      <w:rFonts w:asciiTheme="majorHAnsi" w:eastAsia="Times New Roman" w:hAnsiTheme="majorHAnsi" w:cs="Times New Roman"/>
      <w:sz w:val="24"/>
      <w:szCs w:val="20"/>
      <w:lang w:eastAsia="cs-CZ"/>
    </w:rPr>
  </w:style>
  <w:style w:type="character" w:styleId="PageNumber">
    <w:name w:val="page number"/>
    <w:basedOn w:val="DefaultParagraphFont"/>
    <w:uiPriority w:val="99"/>
    <w:rsid w:val="00CE547F"/>
    <w:rPr>
      <w:rFonts w:cs="Times New Roman"/>
    </w:rPr>
  </w:style>
  <w:style w:type="paragraph" w:styleId="TOC1">
    <w:name w:val="toc 1"/>
    <w:basedOn w:val="Normal"/>
    <w:next w:val="Normal"/>
    <w:autoRedefine/>
    <w:uiPriority w:val="39"/>
    <w:rsid w:val="00CE547F"/>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al"/>
    <w:uiPriority w:val="99"/>
    <w:rsid w:val="00CE547F"/>
    <w:pPr>
      <w:overflowPunct/>
      <w:autoSpaceDE/>
      <w:autoSpaceDN/>
      <w:adjustRightInd/>
      <w:spacing w:before="240"/>
      <w:jc w:val="center"/>
      <w:textAlignment w:val="auto"/>
    </w:pPr>
    <w:rPr>
      <w:color w:val="000000"/>
      <w:lang w:val="en-US"/>
    </w:rPr>
  </w:style>
  <w:style w:type="paragraph" w:customStyle="1" w:styleId="Table">
    <w:name w:val="Table"/>
    <w:basedOn w:val="Normal"/>
    <w:uiPriority w:val="99"/>
    <w:rsid w:val="00CE547F"/>
    <w:pPr>
      <w:overflowPunct/>
      <w:autoSpaceDE/>
      <w:autoSpaceDN/>
      <w:adjustRightInd/>
      <w:spacing w:before="40" w:after="40"/>
      <w:jc w:val="center"/>
      <w:textAlignment w:val="auto"/>
    </w:pPr>
    <w:rPr>
      <w:color w:val="000000"/>
      <w:lang w:val="en-US"/>
    </w:rPr>
  </w:style>
  <w:style w:type="paragraph" w:customStyle="1" w:styleId="Equation">
    <w:name w:val="Equation"/>
    <w:basedOn w:val="Normal"/>
    <w:uiPriority w:val="99"/>
    <w:rsid w:val="00CE547F"/>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al"/>
    <w:uiPriority w:val="99"/>
    <w:rsid w:val="00CE547F"/>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al"/>
    <w:uiPriority w:val="99"/>
    <w:rsid w:val="00CE547F"/>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al"/>
    <w:next w:val="Normal"/>
    <w:rsid w:val="00CE547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al"/>
    <w:rsid w:val="00CE547F"/>
    <w:pPr>
      <w:overflowPunct/>
      <w:autoSpaceDE/>
      <w:autoSpaceDN/>
      <w:adjustRightInd/>
      <w:ind w:firstLine="340"/>
      <w:textAlignment w:val="auto"/>
    </w:pPr>
    <w:rPr>
      <w:szCs w:val="24"/>
    </w:rPr>
  </w:style>
  <w:style w:type="character" w:styleId="Emphasis">
    <w:name w:val="Emphasis"/>
    <w:basedOn w:val="DefaultParagraphFont"/>
    <w:uiPriority w:val="20"/>
    <w:qFormat/>
    <w:rsid w:val="00CE547F"/>
    <w:rPr>
      <w:rFonts w:cs="Times New Roman"/>
      <w:i/>
      <w:iCs/>
    </w:rPr>
  </w:style>
  <w:style w:type="paragraph" w:styleId="ListParagraph">
    <w:name w:val="List Paragraph"/>
    <w:basedOn w:val="Normal"/>
    <w:uiPriority w:val="34"/>
    <w:qFormat/>
    <w:rsid w:val="00CE547F"/>
    <w:pPr>
      <w:ind w:left="708"/>
    </w:pPr>
  </w:style>
  <w:style w:type="character" w:customStyle="1" w:styleId="apple-style-span">
    <w:name w:val="apple-style-span"/>
    <w:basedOn w:val="DefaultParagraphFont"/>
    <w:rsid w:val="00CE547F"/>
    <w:rPr>
      <w:rFonts w:cs="Times New Roman"/>
    </w:rPr>
  </w:style>
  <w:style w:type="character" w:customStyle="1" w:styleId="apple-converted-space">
    <w:name w:val="apple-converted-space"/>
    <w:basedOn w:val="DefaultParagraphFont"/>
    <w:rsid w:val="00CE547F"/>
    <w:rPr>
      <w:rFonts w:cs="Times New Roman"/>
    </w:rPr>
  </w:style>
  <w:style w:type="character" w:styleId="Hyperlink">
    <w:name w:val="Hyperlink"/>
    <w:basedOn w:val="DefaultParagraphFont"/>
    <w:uiPriority w:val="99"/>
    <w:unhideWhenUsed/>
    <w:rsid w:val="00CE547F"/>
    <w:rPr>
      <w:rFonts w:cs="Times New Roman"/>
      <w:color w:val="0000FF"/>
      <w:u w:val="single"/>
    </w:rPr>
  </w:style>
  <w:style w:type="paragraph" w:styleId="BalloonText">
    <w:name w:val="Balloon Text"/>
    <w:basedOn w:val="Normal"/>
    <w:link w:val="BalloonTextChar"/>
    <w:uiPriority w:val="99"/>
    <w:semiHidden/>
    <w:unhideWhenUsed/>
    <w:rsid w:val="00CE547F"/>
    <w:rPr>
      <w:rFonts w:ascii="Tahoma" w:hAnsi="Tahoma" w:cs="Tahoma"/>
      <w:sz w:val="16"/>
      <w:szCs w:val="16"/>
    </w:rPr>
  </w:style>
  <w:style w:type="character" w:customStyle="1" w:styleId="BalloonTextChar">
    <w:name w:val="Balloon Text Char"/>
    <w:basedOn w:val="DefaultParagraphFont"/>
    <w:link w:val="BalloonText"/>
    <w:uiPriority w:val="99"/>
    <w:semiHidden/>
    <w:rsid w:val="00CE547F"/>
    <w:rPr>
      <w:rFonts w:ascii="Tahoma" w:eastAsia="Times New Roman" w:hAnsi="Tahoma" w:cs="Tahoma"/>
      <w:sz w:val="16"/>
      <w:szCs w:val="16"/>
      <w:lang w:eastAsia="cs-CZ"/>
    </w:rPr>
  </w:style>
  <w:style w:type="paragraph" w:styleId="TOC2">
    <w:name w:val="toc 2"/>
    <w:basedOn w:val="Normal"/>
    <w:next w:val="Normal"/>
    <w:autoRedefine/>
    <w:uiPriority w:val="39"/>
    <w:unhideWhenUsed/>
    <w:rsid w:val="00CE547F"/>
    <w:pPr>
      <w:tabs>
        <w:tab w:val="left" w:pos="880"/>
        <w:tab w:val="right" w:pos="8494"/>
      </w:tabs>
      <w:spacing w:after="100" w:line="240" w:lineRule="auto"/>
      <w:ind w:left="200"/>
    </w:pPr>
  </w:style>
  <w:style w:type="paragraph" w:customStyle="1" w:styleId="References">
    <w:name w:val="References"/>
    <w:basedOn w:val="Normal"/>
    <w:rsid w:val="00CE547F"/>
    <w:pPr>
      <w:widowControl w:val="0"/>
      <w:overflowPunct/>
      <w:autoSpaceDE/>
      <w:autoSpaceDN/>
      <w:adjustRightInd/>
      <w:ind w:left="567" w:hanging="567"/>
      <w:textAlignment w:val="auto"/>
    </w:pPr>
    <w:rPr>
      <w:lang w:val="en-US" w:eastAsia="en-US"/>
    </w:rPr>
  </w:style>
  <w:style w:type="paragraph" w:styleId="Title">
    <w:name w:val="Title"/>
    <w:basedOn w:val="Normal"/>
    <w:next w:val="Normal"/>
    <w:link w:val="TitleChar"/>
    <w:uiPriority w:val="10"/>
    <w:qFormat/>
    <w:rsid w:val="00CE547F"/>
    <w:pPr>
      <w:pBdr>
        <w:top w:val="dotted" w:sz="2" w:space="1" w:color="833C0B" w:themeColor="accent2" w:themeShade="80"/>
        <w:bottom w:val="dotted" w:sz="2" w:space="6" w:color="833C0B" w:themeColor="accent2" w:themeShade="80"/>
      </w:pBdr>
      <w:overflowPunct/>
      <w:autoSpaceDE/>
      <w:autoSpaceDN/>
      <w:adjustRightInd/>
      <w:spacing w:before="500" w:after="300"/>
      <w:jc w:val="center"/>
      <w:textAlignment w:val="auto"/>
    </w:pPr>
    <w:rPr>
      <w:rFonts w:eastAsiaTheme="majorEastAsia" w:cstheme="majorBidi"/>
      <w:caps/>
      <w:color w:val="833C0B" w:themeColor="accent2" w:themeShade="80"/>
      <w:spacing w:val="50"/>
      <w:sz w:val="44"/>
      <w:szCs w:val="44"/>
      <w:lang w:val="en-US" w:eastAsia="en-US" w:bidi="en-US"/>
    </w:rPr>
  </w:style>
  <w:style w:type="character" w:customStyle="1" w:styleId="TitleChar">
    <w:name w:val="Title Char"/>
    <w:basedOn w:val="DefaultParagraphFont"/>
    <w:link w:val="Title"/>
    <w:uiPriority w:val="10"/>
    <w:rsid w:val="00CE547F"/>
    <w:rPr>
      <w:rFonts w:asciiTheme="majorHAnsi" w:eastAsiaTheme="majorEastAsia" w:hAnsiTheme="majorHAnsi" w:cstheme="majorBidi"/>
      <w:caps/>
      <w:color w:val="833C0B" w:themeColor="accent2" w:themeShade="80"/>
      <w:spacing w:val="50"/>
      <w:sz w:val="44"/>
      <w:szCs w:val="44"/>
      <w:lang w:val="en-US" w:bidi="en-US"/>
    </w:rPr>
  </w:style>
  <w:style w:type="character" w:customStyle="1" w:styleId="st">
    <w:name w:val="st"/>
    <w:basedOn w:val="DefaultParagraphFont"/>
    <w:rsid w:val="00CE547F"/>
  </w:style>
  <w:style w:type="character" w:styleId="PlaceholderText">
    <w:name w:val="Placeholder Text"/>
    <w:basedOn w:val="DefaultParagraphFont"/>
    <w:uiPriority w:val="99"/>
    <w:semiHidden/>
    <w:rsid w:val="00CE547F"/>
    <w:rPr>
      <w:color w:val="808080"/>
    </w:rPr>
  </w:style>
  <w:style w:type="paragraph" w:styleId="Caption">
    <w:name w:val="caption"/>
    <w:basedOn w:val="Normal"/>
    <w:next w:val="Normal"/>
    <w:uiPriority w:val="35"/>
    <w:unhideWhenUsed/>
    <w:qFormat/>
    <w:rsid w:val="00CE547F"/>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Subtitle">
    <w:name w:val="Subtitle"/>
    <w:basedOn w:val="Normal"/>
    <w:next w:val="Normal"/>
    <w:link w:val="SubtitleChar"/>
    <w:uiPriority w:val="11"/>
    <w:qFormat/>
    <w:rsid w:val="00CE547F"/>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SubtitleChar">
    <w:name w:val="Subtitle Char"/>
    <w:basedOn w:val="DefaultParagraphFont"/>
    <w:link w:val="Subtitle"/>
    <w:uiPriority w:val="11"/>
    <w:rsid w:val="00CE547F"/>
    <w:rPr>
      <w:rFonts w:asciiTheme="majorHAnsi" w:eastAsiaTheme="majorEastAsia" w:hAnsiTheme="majorHAnsi" w:cstheme="majorBidi"/>
      <w:caps/>
      <w:spacing w:val="20"/>
      <w:sz w:val="18"/>
      <w:szCs w:val="18"/>
      <w:lang w:val="en-US" w:bidi="en-US"/>
    </w:rPr>
  </w:style>
  <w:style w:type="character" w:styleId="Strong">
    <w:name w:val="Strong"/>
    <w:uiPriority w:val="22"/>
    <w:qFormat/>
    <w:rsid w:val="00CE547F"/>
    <w:rPr>
      <w:b/>
      <w:bCs/>
      <w:color w:val="C45911" w:themeColor="accent2" w:themeShade="BF"/>
      <w:spacing w:val="5"/>
    </w:rPr>
  </w:style>
  <w:style w:type="paragraph" w:styleId="NoSpacing">
    <w:name w:val="No Spacing"/>
    <w:basedOn w:val="Normal"/>
    <w:link w:val="NoSpacingChar"/>
    <w:uiPriority w:val="1"/>
    <w:qFormat/>
    <w:rsid w:val="00CE547F"/>
    <w:pPr>
      <w:overflowPunct/>
      <w:autoSpaceDE/>
      <w:autoSpaceDN/>
      <w:adjustRightInd/>
      <w:textAlignment w:val="auto"/>
    </w:pPr>
    <w:rPr>
      <w:rFonts w:eastAsiaTheme="majorEastAsia" w:cstheme="majorBidi"/>
      <w:sz w:val="22"/>
      <w:szCs w:val="22"/>
      <w:lang w:val="en-US" w:eastAsia="en-US" w:bidi="en-US"/>
    </w:rPr>
  </w:style>
  <w:style w:type="character" w:customStyle="1" w:styleId="NoSpacingChar">
    <w:name w:val="No Spacing Char"/>
    <w:basedOn w:val="DefaultParagraphFont"/>
    <w:link w:val="NoSpacing"/>
    <w:uiPriority w:val="1"/>
    <w:rsid w:val="00CE547F"/>
    <w:rPr>
      <w:rFonts w:asciiTheme="majorHAnsi" w:eastAsiaTheme="majorEastAsia" w:hAnsiTheme="majorHAnsi" w:cstheme="majorBidi"/>
      <w:lang w:val="en-US" w:bidi="en-US"/>
    </w:rPr>
  </w:style>
  <w:style w:type="paragraph" w:styleId="Quote">
    <w:name w:val="Quote"/>
    <w:basedOn w:val="Normal"/>
    <w:next w:val="Normal"/>
    <w:link w:val="QuoteChar"/>
    <w:uiPriority w:val="29"/>
    <w:qFormat/>
    <w:rsid w:val="00CE547F"/>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QuoteChar">
    <w:name w:val="Quote Char"/>
    <w:basedOn w:val="DefaultParagraphFont"/>
    <w:link w:val="Quote"/>
    <w:uiPriority w:val="29"/>
    <w:rsid w:val="00CE547F"/>
    <w:rPr>
      <w:rFonts w:asciiTheme="majorHAnsi" w:eastAsiaTheme="majorEastAsia" w:hAnsiTheme="majorHAnsi" w:cstheme="majorBidi"/>
      <w:i/>
      <w:iCs/>
      <w:lang w:val="en-US" w:bidi="en-US"/>
    </w:rPr>
  </w:style>
  <w:style w:type="paragraph" w:styleId="IntenseQuote">
    <w:name w:val="Intense Quote"/>
    <w:basedOn w:val="Normal"/>
    <w:next w:val="Normal"/>
    <w:link w:val="IntenseQuoteChar"/>
    <w:uiPriority w:val="30"/>
    <w:qFormat/>
    <w:rsid w:val="00CE547F"/>
    <w:pPr>
      <w:pBdr>
        <w:top w:val="dotted" w:sz="2" w:space="10" w:color="833C0B" w:themeColor="accent2" w:themeShade="80"/>
        <w:bottom w:val="dotted" w:sz="2" w:space="4" w:color="833C0B"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823B0B" w:themeColor="accent2" w:themeShade="7F"/>
      <w:spacing w:val="5"/>
      <w:lang w:val="en-US" w:eastAsia="en-US" w:bidi="en-US"/>
    </w:rPr>
  </w:style>
  <w:style w:type="character" w:customStyle="1" w:styleId="IntenseQuoteChar">
    <w:name w:val="Intense Quote Char"/>
    <w:basedOn w:val="DefaultParagraphFont"/>
    <w:link w:val="IntenseQuote"/>
    <w:uiPriority w:val="30"/>
    <w:rsid w:val="00CE547F"/>
    <w:rPr>
      <w:rFonts w:asciiTheme="majorHAnsi" w:eastAsiaTheme="majorEastAsia" w:hAnsiTheme="majorHAnsi" w:cstheme="majorBidi"/>
      <w:caps/>
      <w:color w:val="823B0B" w:themeColor="accent2" w:themeShade="7F"/>
      <w:spacing w:val="5"/>
      <w:sz w:val="24"/>
      <w:szCs w:val="20"/>
      <w:lang w:val="en-US" w:bidi="en-US"/>
    </w:rPr>
  </w:style>
  <w:style w:type="character" w:styleId="SubtleEmphasis">
    <w:name w:val="Subtle Emphasis"/>
    <w:uiPriority w:val="19"/>
    <w:qFormat/>
    <w:rsid w:val="00CE547F"/>
    <w:rPr>
      <w:i/>
      <w:iCs/>
    </w:rPr>
  </w:style>
  <w:style w:type="character" w:styleId="IntenseEmphasis">
    <w:name w:val="Intense Emphasis"/>
    <w:uiPriority w:val="21"/>
    <w:qFormat/>
    <w:rsid w:val="00CE547F"/>
    <w:rPr>
      <w:i/>
      <w:iCs/>
      <w:caps/>
      <w:spacing w:val="10"/>
      <w:sz w:val="20"/>
      <w:szCs w:val="20"/>
    </w:rPr>
  </w:style>
  <w:style w:type="character" w:styleId="SubtleReference">
    <w:name w:val="Subtle Reference"/>
    <w:basedOn w:val="DefaultParagraphFont"/>
    <w:uiPriority w:val="31"/>
    <w:qFormat/>
    <w:rsid w:val="00CE547F"/>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CE547F"/>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CE547F"/>
    <w:rPr>
      <w:caps/>
      <w:color w:val="823B0B" w:themeColor="accent2" w:themeShade="7F"/>
      <w:spacing w:val="5"/>
      <w:u w:color="823B0B" w:themeColor="accent2" w:themeShade="7F"/>
    </w:rPr>
  </w:style>
  <w:style w:type="paragraph" w:styleId="TOCHeading">
    <w:name w:val="TOC Heading"/>
    <w:basedOn w:val="Heading1"/>
    <w:next w:val="Normal"/>
    <w:uiPriority w:val="39"/>
    <w:unhideWhenUsed/>
    <w:qFormat/>
    <w:rsid w:val="00CE547F"/>
    <w:pPr>
      <w:keepNext w:val="0"/>
      <w:numPr>
        <w:numId w:val="0"/>
      </w:numPr>
      <w:pBdr>
        <w:bottom w:val="thinThickSmallGap" w:sz="12" w:space="1" w:color="C45911"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833C0B" w:themeColor="accent2" w:themeShade="80"/>
      <w:spacing w:val="20"/>
      <w:sz w:val="28"/>
      <w:szCs w:val="28"/>
      <w:lang w:val="en-US" w:eastAsia="en-US" w:bidi="en-US"/>
    </w:rPr>
  </w:style>
  <w:style w:type="paragraph" w:styleId="TOC3">
    <w:name w:val="toc 3"/>
    <w:basedOn w:val="Normal"/>
    <w:next w:val="Normal"/>
    <w:autoRedefine/>
    <w:uiPriority w:val="39"/>
    <w:unhideWhenUsed/>
    <w:rsid w:val="00CE547F"/>
    <w:pPr>
      <w:tabs>
        <w:tab w:val="left" w:pos="1320"/>
        <w:tab w:val="right" w:pos="8494"/>
      </w:tabs>
      <w:spacing w:after="100" w:line="240" w:lineRule="auto"/>
      <w:ind w:left="400"/>
    </w:pPr>
  </w:style>
  <w:style w:type="paragraph" w:styleId="BodyText">
    <w:name w:val="Body Text"/>
    <w:basedOn w:val="Normal"/>
    <w:link w:val="BodyTextChar"/>
    <w:rsid w:val="00CE547F"/>
    <w:pPr>
      <w:overflowPunct/>
      <w:autoSpaceDE/>
      <w:autoSpaceDN/>
      <w:adjustRightInd/>
      <w:textAlignment w:val="auto"/>
    </w:pPr>
  </w:style>
  <w:style w:type="character" w:customStyle="1" w:styleId="BodyTextChar">
    <w:name w:val="Body Text Char"/>
    <w:basedOn w:val="DefaultParagraphFont"/>
    <w:link w:val="BodyText"/>
    <w:rsid w:val="00CE547F"/>
    <w:rPr>
      <w:rFonts w:asciiTheme="majorHAnsi" w:eastAsia="Times New Roman" w:hAnsiTheme="majorHAnsi" w:cs="Times New Roman"/>
      <w:sz w:val="24"/>
      <w:szCs w:val="20"/>
      <w:lang w:eastAsia="cs-CZ"/>
    </w:rPr>
  </w:style>
  <w:style w:type="paragraph" w:customStyle="1" w:styleId="viewer-reference">
    <w:name w:val="viewer-reference"/>
    <w:basedOn w:val="Normal"/>
    <w:rsid w:val="00CE547F"/>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CE547F"/>
    <w:rPr>
      <w:lang w:val="en-GB"/>
    </w:rPr>
  </w:style>
  <w:style w:type="character" w:customStyle="1" w:styleId="TextChar">
    <w:name w:val="Text Char"/>
    <w:basedOn w:val="DefaultParagraphFont"/>
    <w:link w:val="Text"/>
    <w:uiPriority w:val="99"/>
    <w:rsid w:val="00CE547F"/>
    <w:rPr>
      <w:rFonts w:asciiTheme="majorHAnsi" w:eastAsia="Times New Roman" w:hAnsiTheme="majorHAnsi" w:cs="Times New Roman"/>
      <w:sz w:val="24"/>
      <w:szCs w:val="24"/>
      <w:lang w:eastAsia="cs-CZ"/>
    </w:rPr>
  </w:style>
  <w:style w:type="character" w:customStyle="1" w:styleId="ReferenceChar">
    <w:name w:val="Reference Char"/>
    <w:basedOn w:val="TextChar"/>
    <w:link w:val="Reference"/>
    <w:rsid w:val="00CE547F"/>
    <w:rPr>
      <w:rFonts w:asciiTheme="majorHAnsi" w:eastAsia="Times New Roman" w:hAnsiTheme="majorHAnsi" w:cs="Times New Roman"/>
      <w:sz w:val="20"/>
      <w:szCs w:val="20"/>
      <w:lang w:val="en-US" w:eastAsia="cs-CZ"/>
    </w:rPr>
  </w:style>
  <w:style w:type="character" w:customStyle="1" w:styleId="literaturaChar">
    <w:name w:val="literatura Char"/>
    <w:basedOn w:val="ReferenceChar"/>
    <w:link w:val="literatura"/>
    <w:rsid w:val="00CE547F"/>
    <w:rPr>
      <w:rFonts w:asciiTheme="majorHAnsi" w:eastAsia="Times New Roman" w:hAnsiTheme="majorHAnsi" w:cs="Times New Roman"/>
      <w:sz w:val="20"/>
      <w:szCs w:val="20"/>
      <w:lang w:val="en-GB" w:eastAsia="cs-CZ"/>
    </w:rPr>
  </w:style>
  <w:style w:type="paragraph" w:customStyle="1" w:styleId="EndNoteBibliographyTitle">
    <w:name w:val="EndNote Bibliography Title"/>
    <w:basedOn w:val="Normal"/>
    <w:link w:val="EndNoteBibliographyTitleChar"/>
    <w:rsid w:val="00CE547F"/>
    <w:pPr>
      <w:jc w:val="center"/>
    </w:pPr>
    <w:rPr>
      <w:rFonts w:ascii="Times New Roman" w:hAnsi="Times New Roman"/>
      <w:noProof/>
      <w:sz w:val="20"/>
      <w:lang w:val="en-GB"/>
    </w:rPr>
  </w:style>
  <w:style w:type="character" w:customStyle="1" w:styleId="EndNoteBibliographyTitleChar">
    <w:name w:val="EndNote Bibliography Title Char"/>
    <w:basedOn w:val="literaturaChar"/>
    <w:link w:val="EndNoteBibliographyTitle"/>
    <w:rsid w:val="00CE547F"/>
    <w:rPr>
      <w:rFonts w:ascii="Times New Roman" w:eastAsia="Times New Roman" w:hAnsi="Times New Roman" w:cs="Times New Roman"/>
      <w:noProof/>
      <w:sz w:val="20"/>
      <w:szCs w:val="20"/>
      <w:lang w:val="en-GB" w:eastAsia="cs-CZ"/>
    </w:rPr>
  </w:style>
  <w:style w:type="paragraph" w:customStyle="1" w:styleId="EndNoteBibliography">
    <w:name w:val="EndNote Bibliography"/>
    <w:basedOn w:val="Normal"/>
    <w:link w:val="EndNoteBibliographyChar"/>
    <w:rsid w:val="00CE547F"/>
    <w:pPr>
      <w:spacing w:line="240" w:lineRule="auto"/>
    </w:pPr>
    <w:rPr>
      <w:rFonts w:ascii="Times New Roman" w:hAnsi="Times New Roman"/>
      <w:noProof/>
      <w:sz w:val="20"/>
      <w:lang w:val="en-GB"/>
    </w:rPr>
  </w:style>
  <w:style w:type="character" w:customStyle="1" w:styleId="EndNoteBibliographyChar">
    <w:name w:val="EndNote Bibliography Char"/>
    <w:basedOn w:val="literaturaChar"/>
    <w:link w:val="EndNoteBibliography"/>
    <w:rsid w:val="00CE547F"/>
    <w:rPr>
      <w:rFonts w:ascii="Times New Roman" w:eastAsia="Times New Roman" w:hAnsi="Times New Roman" w:cs="Times New Roman"/>
      <w:noProof/>
      <w:sz w:val="20"/>
      <w:szCs w:val="20"/>
      <w:lang w:val="en-GB" w:eastAsia="cs-CZ"/>
    </w:rPr>
  </w:style>
  <w:style w:type="character" w:customStyle="1" w:styleId="hithilite">
    <w:name w:val="hithilite"/>
    <w:basedOn w:val="DefaultParagraphFont"/>
    <w:rsid w:val="00CE547F"/>
  </w:style>
  <w:style w:type="table" w:styleId="TableGrid">
    <w:name w:val="Table Grid"/>
    <w:basedOn w:val="TableNormal"/>
    <w:uiPriority w:val="59"/>
    <w:rsid w:val="00CE547F"/>
    <w:pPr>
      <w:spacing w:after="0" w:line="240" w:lineRule="auto"/>
    </w:pPr>
    <w:rPr>
      <w:rFonts w:ascii="Calibri" w:eastAsia="Times New Roman" w:hAnsi="Calibri" w:cs="Times New Roman"/>
      <w:sz w:val="20"/>
      <w:szCs w:val="20"/>
      <w:lang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E547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0">
    <w:name w:val="TableGrid"/>
    <w:rsid w:val="00CE547F"/>
    <w:pPr>
      <w:spacing w:after="0" w:line="240" w:lineRule="auto"/>
    </w:pPr>
    <w:rPr>
      <w:rFonts w:eastAsiaTheme="minorEastAsia"/>
      <w:lang w:eastAsia="cs-CZ"/>
    </w:rPr>
    <w:tblPr>
      <w:tblCellMar>
        <w:top w:w="0" w:type="dxa"/>
        <w:left w:w="0" w:type="dxa"/>
        <w:bottom w:w="0" w:type="dxa"/>
        <w:right w:w="0" w:type="dxa"/>
      </w:tblCellMar>
    </w:tblPr>
  </w:style>
  <w:style w:type="paragraph" w:customStyle="1" w:styleId="Pokraovn">
    <w:name w:val="Pokračování"/>
    <w:basedOn w:val="Normal"/>
    <w:next w:val="Normal"/>
    <w:rsid w:val="00CE547F"/>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al"/>
    <w:next w:val="Pokraovn"/>
    <w:uiPriority w:val="99"/>
    <w:semiHidden/>
    <w:rsid w:val="00CE547F"/>
    <w:pPr>
      <w:widowControl w:val="0"/>
      <w:overflowPunct/>
      <w:autoSpaceDE/>
      <w:autoSpaceDN/>
      <w:adjustRightInd/>
      <w:spacing w:before="480" w:after="120" w:line="240" w:lineRule="auto"/>
      <w:textAlignment w:val="auto"/>
    </w:pPr>
    <w:rPr>
      <w:b/>
      <w:bCs/>
      <w:caps/>
      <w:color w:val="000000"/>
      <w:sz w:val="32"/>
      <w:szCs w:val="32"/>
    </w:rPr>
  </w:style>
  <w:style w:type="paragraph" w:styleId="TOC4">
    <w:name w:val="toc 4"/>
    <w:basedOn w:val="Normal"/>
    <w:next w:val="Normal"/>
    <w:autoRedefine/>
    <w:uiPriority w:val="39"/>
    <w:unhideWhenUsed/>
    <w:rsid w:val="00CE547F"/>
    <w:pPr>
      <w:spacing w:after="100"/>
      <w:ind w:left="720"/>
    </w:pPr>
  </w:style>
  <w:style w:type="paragraph" w:styleId="TableofFigures">
    <w:name w:val="table of figures"/>
    <w:basedOn w:val="Normal"/>
    <w:next w:val="Normal"/>
    <w:uiPriority w:val="99"/>
    <w:unhideWhenUsed/>
    <w:rsid w:val="00CE547F"/>
    <w:pPr>
      <w:ind w:left="480" w:hanging="480"/>
    </w:pPr>
    <w:rPr>
      <w:rFonts w:asciiTheme="minorHAnsi" w:hAnsiTheme="minorHAnsi" w:cstheme="minorHAnsi"/>
      <w:smallCaps/>
      <w:sz w:val="20"/>
    </w:rPr>
  </w:style>
  <w:style w:type="character" w:styleId="CommentReference">
    <w:name w:val="annotation reference"/>
    <w:basedOn w:val="DefaultParagraphFont"/>
    <w:uiPriority w:val="99"/>
    <w:semiHidden/>
    <w:unhideWhenUsed/>
    <w:rsid w:val="00CE547F"/>
    <w:rPr>
      <w:sz w:val="16"/>
      <w:szCs w:val="16"/>
    </w:rPr>
  </w:style>
  <w:style w:type="paragraph" w:styleId="CommentText">
    <w:name w:val="annotation text"/>
    <w:basedOn w:val="Normal"/>
    <w:link w:val="CommentTextChar"/>
    <w:uiPriority w:val="99"/>
    <w:semiHidden/>
    <w:unhideWhenUsed/>
    <w:rsid w:val="00CE547F"/>
    <w:pPr>
      <w:spacing w:line="240" w:lineRule="auto"/>
    </w:pPr>
    <w:rPr>
      <w:sz w:val="20"/>
    </w:rPr>
  </w:style>
  <w:style w:type="character" w:customStyle="1" w:styleId="CommentTextChar">
    <w:name w:val="Comment Text Char"/>
    <w:basedOn w:val="DefaultParagraphFont"/>
    <w:link w:val="CommentText"/>
    <w:uiPriority w:val="99"/>
    <w:semiHidden/>
    <w:rsid w:val="00CE547F"/>
    <w:rPr>
      <w:rFonts w:asciiTheme="majorHAnsi" w:eastAsia="Times New Roman" w:hAnsiTheme="majorHAnsi" w:cs="Times New Roman"/>
      <w:sz w:val="20"/>
      <w:szCs w:val="20"/>
      <w:lang w:eastAsia="cs-CZ"/>
    </w:rPr>
  </w:style>
  <w:style w:type="paragraph" w:styleId="CommentSubject">
    <w:name w:val="annotation subject"/>
    <w:basedOn w:val="CommentText"/>
    <w:next w:val="CommentText"/>
    <w:link w:val="CommentSubjectChar"/>
    <w:uiPriority w:val="99"/>
    <w:semiHidden/>
    <w:unhideWhenUsed/>
    <w:rsid w:val="00CE547F"/>
    <w:rPr>
      <w:b/>
      <w:bCs/>
    </w:rPr>
  </w:style>
  <w:style w:type="character" w:customStyle="1" w:styleId="CommentSubjectChar">
    <w:name w:val="Comment Subject Char"/>
    <w:basedOn w:val="CommentTextChar"/>
    <w:link w:val="CommentSubject"/>
    <w:uiPriority w:val="99"/>
    <w:semiHidden/>
    <w:rsid w:val="00CE547F"/>
    <w:rPr>
      <w:rFonts w:asciiTheme="majorHAnsi" w:eastAsia="Times New Roman" w:hAnsiTheme="majorHAnsi" w:cs="Times New Roman"/>
      <w:b/>
      <w:bCs/>
      <w:sz w:val="20"/>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6966867">
      <w:bodyDiv w:val="1"/>
      <w:marLeft w:val="0"/>
      <w:marRight w:val="0"/>
      <w:marTop w:val="0"/>
      <w:marBottom w:val="0"/>
      <w:divBdr>
        <w:top w:val="none" w:sz="0" w:space="0" w:color="auto"/>
        <w:left w:val="none" w:sz="0" w:space="0" w:color="auto"/>
        <w:bottom w:val="none" w:sz="0" w:space="0" w:color="auto"/>
        <w:right w:val="none" w:sz="0" w:space="0" w:color="auto"/>
      </w:divBdr>
    </w:div>
    <w:div w:id="608514928">
      <w:bodyDiv w:val="1"/>
      <w:marLeft w:val="0"/>
      <w:marRight w:val="0"/>
      <w:marTop w:val="0"/>
      <w:marBottom w:val="0"/>
      <w:divBdr>
        <w:top w:val="none" w:sz="0" w:space="0" w:color="auto"/>
        <w:left w:val="none" w:sz="0" w:space="0" w:color="auto"/>
        <w:bottom w:val="none" w:sz="0" w:space="0" w:color="auto"/>
        <w:right w:val="none" w:sz="0" w:space="0" w:color="auto"/>
      </w:divBdr>
    </w:div>
    <w:div w:id="634212411">
      <w:bodyDiv w:val="1"/>
      <w:marLeft w:val="0"/>
      <w:marRight w:val="0"/>
      <w:marTop w:val="0"/>
      <w:marBottom w:val="0"/>
      <w:divBdr>
        <w:top w:val="none" w:sz="0" w:space="0" w:color="auto"/>
        <w:left w:val="none" w:sz="0" w:space="0" w:color="auto"/>
        <w:bottom w:val="none" w:sz="0" w:space="0" w:color="auto"/>
        <w:right w:val="none" w:sz="0" w:space="0" w:color="auto"/>
      </w:divBdr>
    </w:div>
    <w:div w:id="1006665555">
      <w:bodyDiv w:val="1"/>
      <w:marLeft w:val="0"/>
      <w:marRight w:val="0"/>
      <w:marTop w:val="0"/>
      <w:marBottom w:val="0"/>
      <w:divBdr>
        <w:top w:val="none" w:sz="0" w:space="0" w:color="auto"/>
        <w:left w:val="none" w:sz="0" w:space="0" w:color="auto"/>
        <w:bottom w:val="none" w:sz="0" w:space="0" w:color="auto"/>
        <w:right w:val="none" w:sz="0" w:space="0" w:color="auto"/>
      </w:divBdr>
    </w:div>
    <w:div w:id="1563907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4.xml"/><Relationship Id="rId26" Type="http://schemas.openxmlformats.org/officeDocument/2006/relationships/image" Target="media/image8.png"/><Relationship Id="rId39" Type="http://schemas.openxmlformats.org/officeDocument/2006/relationships/image" Target="media/image17.jpeg"/><Relationship Id="rId21" Type="http://schemas.openxmlformats.org/officeDocument/2006/relationships/image" Target="media/image3.png"/><Relationship Id="rId34" Type="http://schemas.openxmlformats.org/officeDocument/2006/relationships/footer" Target="footer6.xm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jpeg"/><Relationship Id="rId55" Type="http://schemas.openxmlformats.org/officeDocument/2006/relationships/image" Target="media/image33.jpeg"/><Relationship Id="rId63" Type="http://schemas.openxmlformats.org/officeDocument/2006/relationships/footer" Target="footer7.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footer" Target="footer5.xml"/><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png"/><Relationship Id="rId53" Type="http://schemas.openxmlformats.org/officeDocument/2006/relationships/image" Target="media/image31.jpeg"/><Relationship Id="rId58" Type="http://schemas.openxmlformats.org/officeDocument/2006/relationships/image" Target="media/image36.png"/><Relationship Id="rId66" Type="http://schemas.openxmlformats.org/officeDocument/2006/relationships/fontTable" Target="fontTable.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7.jpeg"/><Relationship Id="rId57" Type="http://schemas.openxmlformats.org/officeDocument/2006/relationships/image" Target="media/image35.png"/><Relationship Id="rId61" Type="http://schemas.openxmlformats.org/officeDocument/2006/relationships/chart" Target="charts/chart2.xml"/><Relationship Id="rId10" Type="http://schemas.openxmlformats.org/officeDocument/2006/relationships/header" Target="header1.xml"/><Relationship Id="rId19" Type="http://schemas.openxmlformats.org/officeDocument/2006/relationships/footer" Target="footer4.xml"/><Relationship Id="rId31" Type="http://schemas.openxmlformats.org/officeDocument/2006/relationships/header" Target="header5.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chart" Target="charts/chart1.xml"/><Relationship Id="rId65" Type="http://schemas.openxmlformats.org/officeDocument/2006/relationships/footer" Target="footer8.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comments" Target="comments.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eader" Target="header8.xml"/><Relationship Id="rId8" Type="http://schemas.openxmlformats.org/officeDocument/2006/relationships/image" Target="media/image1.wmf"/><Relationship Id="rId51" Type="http://schemas.openxmlformats.org/officeDocument/2006/relationships/image" Target="media/image29.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header" Target="header6.xml"/><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37.png"/><Relationship Id="rId67" Type="http://schemas.microsoft.com/office/2011/relationships/people" Target="people.xml"/><Relationship Id="rId20" Type="http://schemas.openxmlformats.org/officeDocument/2006/relationships/image" Target="media/image2.jpe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eader" Target="header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extLst>
            <c:ext xmlns:c16="http://schemas.microsoft.com/office/drawing/2014/chart" uri="{C3380CC4-5D6E-409C-BE32-E72D297353CC}">
              <c16:uniqueId val="{00000000-F510-4AA4-8AC2-705A5E7599E9}"/>
            </c:ext>
          </c:extLst>
        </c:ser>
        <c:dLbls>
          <c:showLegendKey val="0"/>
          <c:showVal val="0"/>
          <c:showCatName val="0"/>
          <c:showSerName val="0"/>
          <c:showPercent val="0"/>
          <c:showBubbleSize val="0"/>
        </c:dLbls>
        <c:gapWidth val="150"/>
        <c:axId val="-546349040"/>
        <c:axId val="-546351760"/>
      </c:barChart>
      <c:catAx>
        <c:axId val="-546349040"/>
        <c:scaling>
          <c:orientation val="minMax"/>
        </c:scaling>
        <c:delete val="0"/>
        <c:axPos val="b"/>
        <c:numFmt formatCode="General" sourceLinked="1"/>
        <c:majorTickMark val="out"/>
        <c:minorTickMark val="none"/>
        <c:tickLblPos val="nextTo"/>
        <c:crossAx val="-546351760"/>
        <c:crosses val="autoZero"/>
        <c:auto val="1"/>
        <c:lblAlgn val="ctr"/>
        <c:lblOffset val="100"/>
        <c:noMultiLvlLbl val="0"/>
      </c:catAx>
      <c:valAx>
        <c:axId val="-546351760"/>
        <c:scaling>
          <c:orientation val="minMax"/>
        </c:scaling>
        <c:delete val="0"/>
        <c:axPos val="l"/>
        <c:majorGridlines/>
        <c:numFmt formatCode="General" sourceLinked="1"/>
        <c:majorTickMark val="out"/>
        <c:minorTickMark val="none"/>
        <c:tickLblPos val="nextTo"/>
        <c:crossAx val="-546349040"/>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extLst>
            <c:ext xmlns:c16="http://schemas.microsoft.com/office/drawing/2014/chart" uri="{C3380CC4-5D6E-409C-BE32-E72D297353CC}">
              <c16:uniqueId val="{00000000-E66C-4194-8DDE-FE812166479A}"/>
            </c:ext>
          </c:extLst>
        </c:ser>
        <c:dLbls>
          <c:showLegendKey val="0"/>
          <c:showVal val="0"/>
          <c:showCatName val="0"/>
          <c:showSerName val="0"/>
          <c:showPercent val="0"/>
          <c:showBubbleSize val="0"/>
        </c:dLbls>
        <c:gapWidth val="150"/>
        <c:axId val="-355936336"/>
        <c:axId val="-133918896"/>
      </c:barChart>
      <c:catAx>
        <c:axId val="-355936336"/>
        <c:scaling>
          <c:orientation val="minMax"/>
        </c:scaling>
        <c:delete val="0"/>
        <c:axPos val="b"/>
        <c:numFmt formatCode="General" sourceLinked="1"/>
        <c:majorTickMark val="out"/>
        <c:minorTickMark val="none"/>
        <c:tickLblPos val="nextTo"/>
        <c:crossAx val="-133918896"/>
        <c:crosses val="autoZero"/>
        <c:auto val="1"/>
        <c:lblAlgn val="ctr"/>
        <c:lblOffset val="100"/>
        <c:noMultiLvlLbl val="0"/>
      </c:catAx>
      <c:valAx>
        <c:axId val="-133918896"/>
        <c:scaling>
          <c:orientation val="minMax"/>
        </c:scaling>
        <c:delete val="0"/>
        <c:axPos val="l"/>
        <c:majorGridlines/>
        <c:numFmt formatCode="General" sourceLinked="1"/>
        <c:majorTickMark val="out"/>
        <c:minorTickMark val="none"/>
        <c:tickLblPos val="nextTo"/>
        <c:crossAx val="-355936336"/>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B782A5-A7D2-4202-BC12-D32A3DF52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1328</TotalTime>
  <Pages>104</Pages>
  <Words>49487</Words>
  <Characters>282077</Characters>
  <Application>Microsoft Office Word</Application>
  <DocSecurity>0</DocSecurity>
  <Lines>2350</Lines>
  <Paragraphs>661</Paragraphs>
  <ScaleCrop>false</ScaleCrop>
  <HeadingPairs>
    <vt:vector size="6" baseType="variant">
      <vt:variant>
        <vt:lpstr>Title</vt:lpstr>
      </vt:variant>
      <vt:variant>
        <vt:i4>1</vt:i4>
      </vt:variant>
      <vt:variant>
        <vt:lpstr>Názov</vt:lpstr>
      </vt:variant>
      <vt:variant>
        <vt:i4>1</vt:i4>
      </vt:variant>
      <vt:variant>
        <vt:lpstr>Název</vt:lpstr>
      </vt:variant>
      <vt:variant>
        <vt:i4>1</vt:i4>
      </vt:variant>
    </vt:vector>
  </HeadingPairs>
  <TitlesOfParts>
    <vt:vector size="3" baseType="lpstr">
      <vt:lpstr/>
      <vt:lpstr/>
      <vt:lpstr/>
    </vt:vector>
  </TitlesOfParts>
  <Company/>
  <LinksUpToDate>false</LinksUpToDate>
  <CharactersWithSpaces>330903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Langer, Peter</cp:lastModifiedBy>
  <cp:revision>48</cp:revision>
  <dcterms:created xsi:type="dcterms:W3CDTF">2018-05-13T11:31:00Z</dcterms:created>
  <dcterms:modified xsi:type="dcterms:W3CDTF">2018-06-12T08:02:00Z</dcterms:modified>
</cp:coreProperties>
</file>