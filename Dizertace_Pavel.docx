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86404207"/>
    <w:bookmarkStart w:id="1" w:name="_Toc510268143"/>
    <w:p w14:paraId="3B62C2AE" w14:textId="77777777" w:rsidR="00685414" w:rsidRPr="002B725D" w:rsidRDefault="00685414" w:rsidP="00685414">
      <w:pPr>
        <w:pStyle w:val="Title-sign"/>
        <w:rPr>
          <w:lang w:val="sk-SK"/>
        </w:rPr>
      </w:pPr>
      <w:r w:rsidRPr="002B725D">
        <w:rPr>
          <w:lang w:val="sk-SK"/>
        </w:rPr>
        <w:object w:dxaOrig="3300" w:dyaOrig="2954" w14:anchorId="19B2C7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6pt" o:ole="">
            <v:imagedata r:id="rId8" o:title=""/>
          </v:shape>
          <o:OLEObject Type="Embed" ProgID="CorelDraw.Graphic.9" ShapeID="_x0000_i1025" DrawAspect="Content" ObjectID="_1586065331" r:id="rId9"/>
        </w:object>
      </w:r>
    </w:p>
    <w:p w14:paraId="56D36E9E" w14:textId="77777777" w:rsidR="00685414" w:rsidRPr="002B725D" w:rsidRDefault="00685414" w:rsidP="00685414">
      <w:pPr>
        <w:pStyle w:val="Title-dept"/>
        <w:rPr>
          <w:lang w:val="sk-SK"/>
        </w:rPr>
      </w:pPr>
      <w:r w:rsidRPr="002B725D">
        <w:rPr>
          <w:lang w:val="sk-SK"/>
        </w:rPr>
        <w:t>ÚSTAV BIOMEDICÍNSKÉHO INŽENÝRSTVÍ</w:t>
      </w:r>
    </w:p>
    <w:p w14:paraId="08478256" w14:textId="77777777" w:rsidR="00685414" w:rsidRPr="002B725D" w:rsidRDefault="00685414" w:rsidP="00685414">
      <w:pPr>
        <w:pStyle w:val="Title-pojed"/>
        <w:spacing w:before="2400" w:after="960"/>
        <w:rPr>
          <w:i w:val="0"/>
          <w:shd w:val="clear" w:color="auto" w:fill="FFFFFF"/>
          <w:lang w:val="sk-SK"/>
        </w:rPr>
      </w:pPr>
      <w:r w:rsidRPr="002B725D">
        <w:rPr>
          <w:i w:val="0"/>
          <w:shd w:val="clear" w:color="auto" w:fill="FFFFFF"/>
          <w:lang w:val="sk-SK"/>
        </w:rPr>
        <w:t>Stanovení parametrů pro výpočet srdečního výdeje z dat celotělové bioimpedance</w:t>
      </w:r>
    </w:p>
    <w:p w14:paraId="3A5FD60A" w14:textId="77777777" w:rsidR="00685414" w:rsidRPr="002B725D" w:rsidRDefault="00685414" w:rsidP="00685414">
      <w:pPr>
        <w:pStyle w:val="Title-pojed"/>
        <w:spacing w:after="1920"/>
        <w:rPr>
          <w:sz w:val="40"/>
          <w:szCs w:val="40"/>
          <w:lang w:val="sk-SK"/>
        </w:rPr>
      </w:pPr>
      <w:r w:rsidRPr="002B725D">
        <w:rPr>
          <w:sz w:val="40"/>
          <w:szCs w:val="40"/>
          <w:lang w:val="sk-SK"/>
        </w:rPr>
        <w:t>Disertační práci</w:t>
      </w:r>
    </w:p>
    <w:p w14:paraId="09A30B56" w14:textId="77777777" w:rsidR="00685414" w:rsidRPr="002B725D" w:rsidRDefault="00685414" w:rsidP="00685414">
      <w:pPr>
        <w:pStyle w:val="Title-autor"/>
        <w:spacing w:after="240"/>
        <w:ind w:left="2268" w:hanging="2268"/>
        <w:jc w:val="left"/>
        <w:rPr>
          <w:sz w:val="28"/>
          <w:szCs w:val="28"/>
          <w:lang w:val="sk-SK"/>
        </w:rPr>
      </w:pPr>
      <w:r w:rsidRPr="002B725D">
        <w:rPr>
          <w:sz w:val="28"/>
          <w:szCs w:val="28"/>
          <w:lang w:val="sk-SK"/>
        </w:rPr>
        <w:t>Doktorand:</w:t>
      </w:r>
      <w:r w:rsidRPr="002B725D">
        <w:rPr>
          <w:sz w:val="28"/>
          <w:szCs w:val="28"/>
          <w:lang w:val="sk-SK"/>
        </w:rPr>
        <w:tab/>
        <w:t>Mgr. Peter Langer</w:t>
      </w:r>
    </w:p>
    <w:p w14:paraId="4EF6A394" w14:textId="77777777" w:rsidR="00685414" w:rsidRPr="002B725D" w:rsidRDefault="00685414" w:rsidP="00685414">
      <w:pPr>
        <w:pStyle w:val="Title-autor"/>
        <w:spacing w:after="1200"/>
        <w:ind w:left="2268" w:hanging="2268"/>
        <w:jc w:val="left"/>
        <w:rPr>
          <w:sz w:val="28"/>
          <w:szCs w:val="28"/>
          <w:lang w:val="sk-SK"/>
        </w:rPr>
      </w:pPr>
      <w:r w:rsidRPr="002B725D">
        <w:rPr>
          <w:sz w:val="28"/>
          <w:szCs w:val="28"/>
          <w:lang w:val="sk-SK"/>
        </w:rPr>
        <w:t>Školitel:</w:t>
      </w:r>
      <w:r w:rsidRPr="002B725D">
        <w:rPr>
          <w:sz w:val="28"/>
          <w:szCs w:val="28"/>
          <w:lang w:val="sk-SK"/>
        </w:rPr>
        <w:tab/>
        <w:t>Ing. Pavel Jurák, CSc.</w:t>
      </w:r>
    </w:p>
    <w:p w14:paraId="66EE4D97" w14:textId="77777777" w:rsidR="00685414" w:rsidRPr="002B725D" w:rsidRDefault="00685414" w:rsidP="00685414">
      <w:pPr>
        <w:pStyle w:val="Title-autor"/>
        <w:spacing w:after="2040"/>
        <w:ind w:left="2268" w:hanging="2268"/>
        <w:rPr>
          <w:sz w:val="28"/>
          <w:szCs w:val="28"/>
          <w:lang w:val="sk-SK"/>
        </w:rPr>
        <w:sectPr w:rsidR="00685414" w:rsidRPr="002B725D"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2B725D">
        <w:rPr>
          <w:sz w:val="28"/>
          <w:szCs w:val="28"/>
          <w:lang w:val="sk-SK"/>
        </w:rPr>
        <w:t>Brno, duben 2018</w:t>
      </w:r>
    </w:p>
    <w:p w14:paraId="5F23781D" w14:textId="77777777" w:rsidR="00685414" w:rsidRPr="002B725D" w:rsidRDefault="00685414" w:rsidP="00685414">
      <w:pPr>
        <w:pStyle w:val="Nadpis1"/>
        <w:numPr>
          <w:ilvl w:val="0"/>
          <w:numId w:val="0"/>
        </w:numPr>
        <w:rPr>
          <w:lang w:val="sk-SK"/>
        </w:rPr>
      </w:pPr>
      <w:bookmarkStart w:id="2" w:name="_Toc509993364"/>
      <w:bookmarkStart w:id="3" w:name="_Toc510359964"/>
      <w:bookmarkStart w:id="4" w:name="_Toc386404197"/>
      <w:r w:rsidRPr="002B725D">
        <w:rPr>
          <w:lang w:val="sk-SK"/>
        </w:rPr>
        <w:lastRenderedPageBreak/>
        <w:t>ABSTRAKT</w:t>
      </w:r>
      <w:bookmarkEnd w:id="2"/>
      <w:bookmarkEnd w:id="3"/>
    </w:p>
    <w:p w14:paraId="6EC3DDB4" w14:textId="77777777" w:rsidR="00911AF5" w:rsidRPr="002B725D" w:rsidRDefault="00640624" w:rsidP="00911AF5">
      <w:pPr>
        <w:rPr>
          <w:lang w:val="sk-SK"/>
        </w:rPr>
      </w:pPr>
      <w:bookmarkStart w:id="5" w:name="_Toc509993365"/>
      <w:r w:rsidRPr="002B725D">
        <w:rPr>
          <w:lang w:val="sk-SK"/>
        </w:rPr>
        <w:t xml:space="preserve">Kardiovaskulárne ochorenia sú celosvetovo najčastejšou príčinou úmrtia. Tepový objem je dôležitou veličinou pri diagnostike funkcie obehovej sústavy. Výpočet tepového objemu z dát bioimpedancie je metóda neinvazívna, finančne nenáročná a takisto nenáročná na obsluhu, v súčasnosti však nemá dobrú povesť hlavne pre </w:t>
      </w:r>
      <w:r w:rsidR="00800F9D" w:rsidRPr="002B725D">
        <w:rPr>
          <w:lang w:val="sk-SK"/>
        </w:rPr>
        <w:t>nízku presnosť pri výpočte absolútnej hodnoty tepového objemu. Táto nepresnosť pramení z nedostatku znalosti o pôvode bioimpedančného signálu. Táto práca sa zaoberá vzťahmi hemodynamických parametrov vypočítaných z dát celotelovej viackanálovej bioimpedancie, krvného tlaku, EKG a srdečných zvukov. Prináša nové informácie o vzťahu hemodynamickýh parametrov a ich reakcií na excitáciu srdcovocievneho systému dýchaním. Prináša takisto informácie o miere variability hemodynamických parametrov a ich vplyve na výpočet tepového objemu. V závere táto práca identifikuje novú metódu na výpočet SV z dát impedancie krku.</w:t>
      </w:r>
    </w:p>
    <w:p w14:paraId="6B1D352E" w14:textId="77777777" w:rsidR="00685414" w:rsidRPr="002B725D" w:rsidRDefault="00685414" w:rsidP="00685414">
      <w:pPr>
        <w:pStyle w:val="Nadpis1"/>
        <w:numPr>
          <w:ilvl w:val="0"/>
          <w:numId w:val="0"/>
        </w:numPr>
        <w:ind w:left="432" w:hanging="432"/>
        <w:rPr>
          <w:lang w:val="sk-SK"/>
        </w:rPr>
      </w:pPr>
      <w:bookmarkStart w:id="6" w:name="_Toc510359965"/>
      <w:r w:rsidRPr="002B725D">
        <w:rPr>
          <w:lang w:val="sk-SK"/>
        </w:rPr>
        <w:t>KĽÚČOVÉ SLOVÁ</w:t>
      </w:r>
      <w:bookmarkEnd w:id="5"/>
      <w:bookmarkEnd w:id="6"/>
    </w:p>
    <w:p w14:paraId="5A8E0A0A" w14:textId="77777777" w:rsidR="00911AF5" w:rsidRPr="002B725D" w:rsidRDefault="00911AF5" w:rsidP="00911AF5">
      <w:pPr>
        <w:rPr>
          <w:lang w:val="sk-SK"/>
        </w:rPr>
      </w:pPr>
      <w:r w:rsidRPr="002B725D">
        <w:rPr>
          <w:lang w:val="sk-SK"/>
        </w:rPr>
        <w:t>Bioimpedancia, srdečný výdaj, tepový objem, hemodynamické parametre</w:t>
      </w:r>
    </w:p>
    <w:p w14:paraId="162403DE" w14:textId="77777777" w:rsidR="00685414" w:rsidRPr="002B725D" w:rsidRDefault="00685414" w:rsidP="00685414">
      <w:pPr>
        <w:overflowPunct/>
        <w:autoSpaceDE/>
        <w:autoSpaceDN/>
        <w:adjustRightInd/>
        <w:spacing w:line="240" w:lineRule="auto"/>
        <w:textAlignment w:val="auto"/>
        <w:rPr>
          <w:rFonts w:ascii="Arial" w:hAnsi="Arial" w:cs="Arial"/>
          <w:b/>
          <w:sz w:val="36"/>
          <w:szCs w:val="36"/>
          <w:lang w:val="sk-SK"/>
        </w:rPr>
      </w:pPr>
      <w:r w:rsidRPr="002B725D">
        <w:rPr>
          <w:rFonts w:ascii="Arial" w:hAnsi="Arial" w:cs="Arial"/>
          <w:b/>
          <w:sz w:val="36"/>
          <w:szCs w:val="36"/>
          <w:lang w:val="sk-SK"/>
        </w:rPr>
        <w:br w:type="page"/>
      </w:r>
    </w:p>
    <w:p w14:paraId="7EB51424" w14:textId="77777777" w:rsidR="00685414" w:rsidRPr="002B725D" w:rsidRDefault="00685414" w:rsidP="00685414">
      <w:pPr>
        <w:pStyle w:val="Nadpis1"/>
        <w:numPr>
          <w:ilvl w:val="0"/>
          <w:numId w:val="0"/>
        </w:numPr>
        <w:ind w:left="432"/>
        <w:rPr>
          <w:lang w:val="sk-SK"/>
        </w:rPr>
      </w:pPr>
      <w:bookmarkStart w:id="7" w:name="_Toc509993366"/>
      <w:bookmarkStart w:id="8" w:name="_Toc510359966"/>
      <w:r w:rsidRPr="002B725D">
        <w:rPr>
          <w:lang w:val="sk-SK"/>
        </w:rPr>
        <w:lastRenderedPageBreak/>
        <w:t>ABSTRACT</w:t>
      </w:r>
      <w:bookmarkEnd w:id="7"/>
      <w:bookmarkEnd w:id="8"/>
    </w:p>
    <w:p w14:paraId="03D2A7A3" w14:textId="77777777" w:rsidR="00685414" w:rsidRPr="002B725D" w:rsidRDefault="00685414" w:rsidP="00685414">
      <w:pPr>
        <w:pStyle w:val="Nadpis1"/>
        <w:numPr>
          <w:ilvl w:val="0"/>
          <w:numId w:val="0"/>
        </w:numPr>
        <w:ind w:left="432"/>
        <w:rPr>
          <w:lang w:val="sk-SK"/>
        </w:rPr>
      </w:pPr>
      <w:bookmarkStart w:id="9" w:name="_Toc509993367"/>
      <w:bookmarkStart w:id="10" w:name="_Toc510359967"/>
      <w:r w:rsidRPr="002B725D">
        <w:rPr>
          <w:lang w:val="sk-SK"/>
        </w:rPr>
        <w:t>KEYWORDS</w:t>
      </w:r>
      <w:bookmarkEnd w:id="9"/>
      <w:bookmarkEnd w:id="10"/>
    </w:p>
    <w:p w14:paraId="4375C3C0" w14:textId="77777777" w:rsidR="00685414" w:rsidRPr="002B725D" w:rsidRDefault="00685414" w:rsidP="00685414">
      <w:pPr>
        <w:rPr>
          <w:lang w:val="sk-SK"/>
        </w:rPr>
      </w:pPr>
    </w:p>
    <w:p w14:paraId="17E364AF" w14:textId="77777777" w:rsidR="00685414" w:rsidRPr="002B725D" w:rsidRDefault="00685414" w:rsidP="00685414">
      <w:pPr>
        <w:overflowPunct/>
        <w:autoSpaceDE/>
        <w:autoSpaceDN/>
        <w:adjustRightInd/>
        <w:spacing w:line="240" w:lineRule="auto"/>
        <w:textAlignment w:val="auto"/>
        <w:rPr>
          <w:lang w:val="sk-SK"/>
        </w:rPr>
      </w:pPr>
      <w:r w:rsidRPr="002B725D">
        <w:rPr>
          <w:lang w:val="sk-SK"/>
        </w:rPr>
        <w:br w:type="page"/>
      </w:r>
    </w:p>
    <w:p w14:paraId="099A4F71" w14:textId="77777777" w:rsidR="00685414" w:rsidRPr="002B725D" w:rsidRDefault="00685414" w:rsidP="00685414">
      <w:pPr>
        <w:rPr>
          <w:rFonts w:ascii="Cambria" w:hAnsi="Cambria" w:cstheme="minorHAnsi"/>
          <w:sz w:val="20"/>
          <w:szCs w:val="18"/>
          <w:lang w:val="sk-SK"/>
        </w:rPr>
      </w:pPr>
    </w:p>
    <w:p w14:paraId="7FE6488F" w14:textId="77777777" w:rsidR="00685414" w:rsidRPr="002B725D" w:rsidRDefault="00685414" w:rsidP="00685414">
      <w:pPr>
        <w:rPr>
          <w:rFonts w:ascii="Cambria" w:hAnsi="Cambria" w:cstheme="minorHAnsi"/>
          <w:sz w:val="20"/>
          <w:szCs w:val="18"/>
          <w:lang w:val="sk-SK"/>
        </w:rPr>
      </w:pPr>
    </w:p>
    <w:p w14:paraId="407AA417" w14:textId="77777777" w:rsidR="00685414" w:rsidRPr="002B725D" w:rsidRDefault="00685414" w:rsidP="00685414">
      <w:pPr>
        <w:rPr>
          <w:rFonts w:ascii="Cambria" w:hAnsi="Cambria" w:cstheme="minorHAnsi"/>
          <w:sz w:val="20"/>
          <w:szCs w:val="18"/>
          <w:lang w:val="sk-SK"/>
        </w:rPr>
      </w:pPr>
    </w:p>
    <w:p w14:paraId="3BF5CFDC" w14:textId="77777777" w:rsidR="00685414" w:rsidRPr="002B725D" w:rsidRDefault="00685414" w:rsidP="00685414">
      <w:pPr>
        <w:rPr>
          <w:rFonts w:ascii="Cambria" w:hAnsi="Cambria" w:cstheme="minorHAnsi"/>
          <w:sz w:val="20"/>
          <w:szCs w:val="18"/>
          <w:lang w:val="sk-SK"/>
        </w:rPr>
      </w:pPr>
    </w:p>
    <w:p w14:paraId="60340C07" w14:textId="77777777" w:rsidR="00685414" w:rsidRPr="002B725D" w:rsidRDefault="00685414" w:rsidP="00685414">
      <w:pPr>
        <w:rPr>
          <w:rFonts w:ascii="Cambria" w:hAnsi="Cambria" w:cstheme="minorHAnsi"/>
          <w:sz w:val="20"/>
          <w:szCs w:val="18"/>
          <w:lang w:val="sk-SK"/>
        </w:rPr>
      </w:pPr>
    </w:p>
    <w:p w14:paraId="47BE51F8" w14:textId="77777777" w:rsidR="00685414" w:rsidRPr="002B725D" w:rsidRDefault="00685414" w:rsidP="00685414">
      <w:pPr>
        <w:rPr>
          <w:rFonts w:ascii="Cambria" w:hAnsi="Cambria" w:cstheme="minorHAnsi"/>
          <w:sz w:val="20"/>
          <w:szCs w:val="18"/>
          <w:lang w:val="sk-SK"/>
        </w:rPr>
      </w:pPr>
    </w:p>
    <w:p w14:paraId="6B5B605F" w14:textId="77777777" w:rsidR="00685414" w:rsidRPr="002B725D" w:rsidRDefault="00685414" w:rsidP="00685414">
      <w:pPr>
        <w:rPr>
          <w:rFonts w:ascii="Cambria" w:hAnsi="Cambria" w:cstheme="minorHAnsi"/>
          <w:sz w:val="20"/>
          <w:szCs w:val="18"/>
          <w:lang w:val="sk-SK"/>
        </w:rPr>
      </w:pPr>
    </w:p>
    <w:p w14:paraId="2B8D0F14" w14:textId="77777777" w:rsidR="00685414" w:rsidRPr="002B725D" w:rsidRDefault="00685414" w:rsidP="00685414">
      <w:pPr>
        <w:rPr>
          <w:rFonts w:ascii="Cambria" w:hAnsi="Cambria" w:cstheme="minorHAnsi"/>
          <w:sz w:val="20"/>
          <w:szCs w:val="18"/>
          <w:lang w:val="sk-SK"/>
        </w:rPr>
      </w:pPr>
    </w:p>
    <w:p w14:paraId="5D8841C3" w14:textId="77777777" w:rsidR="00685414" w:rsidRPr="002B725D" w:rsidRDefault="00685414" w:rsidP="00685414">
      <w:pPr>
        <w:rPr>
          <w:rFonts w:ascii="Cambria" w:hAnsi="Cambria" w:cstheme="minorHAnsi"/>
          <w:sz w:val="20"/>
          <w:szCs w:val="18"/>
          <w:lang w:val="sk-SK"/>
        </w:rPr>
      </w:pPr>
    </w:p>
    <w:p w14:paraId="4F4FCB54" w14:textId="77777777" w:rsidR="00685414" w:rsidRPr="002B725D" w:rsidRDefault="00685414" w:rsidP="00685414">
      <w:pPr>
        <w:rPr>
          <w:rFonts w:ascii="Cambria" w:hAnsi="Cambria" w:cstheme="minorHAnsi"/>
          <w:sz w:val="20"/>
          <w:szCs w:val="18"/>
          <w:lang w:val="sk-SK"/>
        </w:rPr>
      </w:pPr>
    </w:p>
    <w:p w14:paraId="43382829" w14:textId="77777777" w:rsidR="00685414" w:rsidRPr="002B725D" w:rsidRDefault="00685414" w:rsidP="00685414">
      <w:pPr>
        <w:rPr>
          <w:rFonts w:ascii="Cambria" w:hAnsi="Cambria" w:cstheme="minorHAnsi"/>
          <w:sz w:val="20"/>
          <w:szCs w:val="18"/>
          <w:lang w:val="sk-SK"/>
        </w:rPr>
      </w:pPr>
    </w:p>
    <w:p w14:paraId="5C699425" w14:textId="77777777" w:rsidR="00685414" w:rsidRPr="002B725D" w:rsidRDefault="00685414" w:rsidP="00685414">
      <w:pPr>
        <w:rPr>
          <w:rFonts w:ascii="Cambria" w:hAnsi="Cambria" w:cstheme="minorHAnsi"/>
          <w:sz w:val="20"/>
          <w:szCs w:val="18"/>
          <w:lang w:val="sk-SK"/>
        </w:rPr>
      </w:pPr>
    </w:p>
    <w:p w14:paraId="596534D1" w14:textId="77777777" w:rsidR="00685414" w:rsidRPr="002B725D" w:rsidRDefault="00685414" w:rsidP="00685414">
      <w:pPr>
        <w:rPr>
          <w:rFonts w:ascii="Cambria" w:hAnsi="Cambria" w:cstheme="minorHAnsi"/>
          <w:sz w:val="20"/>
          <w:szCs w:val="18"/>
          <w:lang w:val="sk-SK"/>
        </w:rPr>
      </w:pPr>
    </w:p>
    <w:p w14:paraId="1AA82CEA" w14:textId="77777777" w:rsidR="00685414" w:rsidRPr="002B725D" w:rsidRDefault="00685414" w:rsidP="00685414">
      <w:pPr>
        <w:rPr>
          <w:rFonts w:ascii="Cambria" w:hAnsi="Cambria" w:cstheme="minorHAnsi"/>
          <w:sz w:val="20"/>
          <w:szCs w:val="18"/>
          <w:lang w:val="sk-SK"/>
        </w:rPr>
      </w:pPr>
    </w:p>
    <w:p w14:paraId="40CFD191" w14:textId="77777777" w:rsidR="00685414" w:rsidRPr="002B725D" w:rsidRDefault="00685414" w:rsidP="00685414">
      <w:pPr>
        <w:rPr>
          <w:rFonts w:ascii="Cambria" w:hAnsi="Cambria" w:cstheme="minorHAnsi"/>
          <w:sz w:val="20"/>
          <w:szCs w:val="18"/>
          <w:lang w:val="sk-SK"/>
        </w:rPr>
      </w:pPr>
    </w:p>
    <w:p w14:paraId="7FA7893B" w14:textId="77777777" w:rsidR="00685414" w:rsidRPr="002B725D" w:rsidRDefault="00685414" w:rsidP="00685414">
      <w:pPr>
        <w:rPr>
          <w:rFonts w:ascii="Cambria" w:hAnsi="Cambria" w:cstheme="minorHAnsi"/>
          <w:sz w:val="20"/>
          <w:szCs w:val="18"/>
          <w:lang w:val="sk-SK"/>
        </w:rPr>
      </w:pPr>
    </w:p>
    <w:p w14:paraId="5948894E" w14:textId="77777777" w:rsidR="00685414" w:rsidRPr="002B725D" w:rsidRDefault="00685414" w:rsidP="00685414">
      <w:pPr>
        <w:rPr>
          <w:rFonts w:ascii="Cambria" w:hAnsi="Cambria" w:cstheme="minorHAnsi"/>
          <w:sz w:val="20"/>
          <w:szCs w:val="18"/>
          <w:lang w:val="sk-SK"/>
        </w:rPr>
      </w:pPr>
    </w:p>
    <w:p w14:paraId="4EC84C54" w14:textId="77777777" w:rsidR="00685414" w:rsidRPr="002B725D" w:rsidRDefault="00685414" w:rsidP="00685414">
      <w:pPr>
        <w:rPr>
          <w:rFonts w:ascii="Cambria" w:hAnsi="Cambria" w:cstheme="minorHAnsi"/>
          <w:sz w:val="20"/>
          <w:szCs w:val="18"/>
          <w:lang w:val="sk-SK"/>
        </w:rPr>
      </w:pPr>
    </w:p>
    <w:p w14:paraId="752507EE" w14:textId="77777777" w:rsidR="00685414" w:rsidRPr="002B725D" w:rsidRDefault="00685414" w:rsidP="00685414">
      <w:pPr>
        <w:rPr>
          <w:rFonts w:ascii="Cambria" w:hAnsi="Cambria" w:cstheme="minorHAnsi"/>
          <w:sz w:val="20"/>
          <w:szCs w:val="18"/>
          <w:lang w:val="sk-SK"/>
        </w:rPr>
      </w:pPr>
    </w:p>
    <w:p w14:paraId="28AE385D" w14:textId="77777777" w:rsidR="00685414" w:rsidRPr="002B725D" w:rsidRDefault="00685414" w:rsidP="00685414">
      <w:pPr>
        <w:rPr>
          <w:rFonts w:ascii="Cambria" w:hAnsi="Cambria" w:cstheme="minorHAnsi"/>
          <w:sz w:val="20"/>
          <w:szCs w:val="18"/>
          <w:lang w:val="sk-SK"/>
        </w:rPr>
      </w:pPr>
    </w:p>
    <w:p w14:paraId="3EB507D9" w14:textId="77777777" w:rsidR="00685414" w:rsidRPr="002B725D" w:rsidRDefault="00685414" w:rsidP="00685414">
      <w:pPr>
        <w:rPr>
          <w:rFonts w:ascii="Cambria" w:hAnsi="Cambria" w:cstheme="minorHAnsi"/>
          <w:sz w:val="20"/>
          <w:szCs w:val="18"/>
          <w:lang w:val="sk-SK"/>
        </w:rPr>
      </w:pPr>
    </w:p>
    <w:p w14:paraId="41FAF549" w14:textId="77777777" w:rsidR="00685414" w:rsidRPr="002B725D" w:rsidRDefault="00685414" w:rsidP="00685414">
      <w:pPr>
        <w:rPr>
          <w:rFonts w:ascii="Cambria" w:hAnsi="Cambria" w:cstheme="minorHAnsi"/>
          <w:sz w:val="20"/>
          <w:szCs w:val="18"/>
          <w:lang w:val="sk-SK"/>
        </w:rPr>
      </w:pPr>
    </w:p>
    <w:p w14:paraId="53A0C91C" w14:textId="77777777" w:rsidR="00685414" w:rsidRPr="002B725D" w:rsidRDefault="00685414" w:rsidP="00685414">
      <w:pPr>
        <w:rPr>
          <w:rFonts w:ascii="Cambria" w:hAnsi="Cambria" w:cstheme="minorHAnsi"/>
          <w:sz w:val="20"/>
          <w:szCs w:val="18"/>
          <w:lang w:val="sk-SK"/>
        </w:rPr>
      </w:pPr>
    </w:p>
    <w:p w14:paraId="5A501DF9" w14:textId="77777777" w:rsidR="00685414" w:rsidRPr="002B725D" w:rsidRDefault="00685414" w:rsidP="00685414">
      <w:pPr>
        <w:rPr>
          <w:rFonts w:ascii="Cambria" w:hAnsi="Cambria" w:cstheme="minorHAnsi"/>
          <w:sz w:val="20"/>
          <w:szCs w:val="18"/>
          <w:lang w:val="sk-SK"/>
        </w:rPr>
      </w:pPr>
    </w:p>
    <w:p w14:paraId="4E9ABB63" w14:textId="77777777" w:rsidR="00685414" w:rsidRPr="002B725D" w:rsidRDefault="00685414" w:rsidP="00685414">
      <w:pPr>
        <w:rPr>
          <w:rFonts w:ascii="Cambria" w:hAnsi="Cambria" w:cstheme="minorHAnsi"/>
          <w:sz w:val="20"/>
          <w:szCs w:val="18"/>
          <w:lang w:val="sk-SK"/>
        </w:rPr>
      </w:pPr>
    </w:p>
    <w:p w14:paraId="2113AE51" w14:textId="77777777" w:rsidR="00685414" w:rsidRPr="002B725D" w:rsidRDefault="00685414" w:rsidP="00685414">
      <w:pPr>
        <w:rPr>
          <w:rFonts w:ascii="Cambria" w:hAnsi="Cambria" w:cstheme="minorHAnsi"/>
          <w:sz w:val="20"/>
          <w:szCs w:val="18"/>
          <w:lang w:val="sk-SK"/>
        </w:rPr>
      </w:pPr>
    </w:p>
    <w:p w14:paraId="0B131BBE" w14:textId="77777777" w:rsidR="00685414" w:rsidRPr="002B725D" w:rsidRDefault="00685414" w:rsidP="00685414">
      <w:pPr>
        <w:rPr>
          <w:rFonts w:ascii="Cambria" w:hAnsi="Cambria" w:cstheme="minorHAnsi"/>
          <w:sz w:val="20"/>
          <w:szCs w:val="18"/>
          <w:lang w:val="sk-SK"/>
        </w:rPr>
      </w:pPr>
    </w:p>
    <w:p w14:paraId="771BF1FB" w14:textId="77777777" w:rsidR="00685414" w:rsidRPr="002B725D" w:rsidRDefault="00685414" w:rsidP="00685414">
      <w:pPr>
        <w:rPr>
          <w:rFonts w:ascii="Cambria" w:hAnsi="Cambria" w:cstheme="minorHAnsi"/>
          <w:sz w:val="20"/>
          <w:szCs w:val="18"/>
          <w:lang w:val="sk-SK"/>
        </w:rPr>
      </w:pPr>
    </w:p>
    <w:p w14:paraId="061F1F9A" w14:textId="77777777" w:rsidR="00685414" w:rsidRPr="002B725D" w:rsidRDefault="00685414" w:rsidP="00685414">
      <w:pPr>
        <w:rPr>
          <w:rFonts w:ascii="Cambria" w:hAnsi="Cambria" w:cstheme="minorHAnsi"/>
          <w:sz w:val="20"/>
          <w:szCs w:val="18"/>
          <w:lang w:val="sk-SK"/>
        </w:rPr>
      </w:pPr>
    </w:p>
    <w:p w14:paraId="730BFC55" w14:textId="77777777" w:rsidR="00685414" w:rsidRPr="002B725D" w:rsidRDefault="00685414" w:rsidP="00685414">
      <w:pPr>
        <w:rPr>
          <w:rFonts w:ascii="Cambria" w:hAnsi="Cambria" w:cstheme="minorHAnsi"/>
          <w:sz w:val="20"/>
          <w:szCs w:val="18"/>
          <w:lang w:val="sk-SK"/>
        </w:rPr>
      </w:pPr>
    </w:p>
    <w:p w14:paraId="2DDC3B39" w14:textId="77777777" w:rsidR="00685414" w:rsidRPr="002B725D" w:rsidRDefault="00685414" w:rsidP="00685414">
      <w:pPr>
        <w:rPr>
          <w:rFonts w:ascii="Cambria" w:hAnsi="Cambria" w:cstheme="minorHAnsi"/>
          <w:sz w:val="20"/>
          <w:szCs w:val="18"/>
          <w:lang w:val="sk-SK"/>
        </w:rPr>
      </w:pPr>
    </w:p>
    <w:p w14:paraId="74D8B45F" w14:textId="77777777" w:rsidR="00685414" w:rsidRPr="002B725D" w:rsidRDefault="00685414" w:rsidP="00685414">
      <w:pPr>
        <w:rPr>
          <w:rFonts w:ascii="Cambria" w:hAnsi="Cambria" w:cstheme="minorHAnsi"/>
          <w:sz w:val="20"/>
          <w:szCs w:val="18"/>
          <w:lang w:val="sk-SK"/>
        </w:rPr>
      </w:pPr>
    </w:p>
    <w:p w14:paraId="388CA955" w14:textId="77777777" w:rsidR="00685414" w:rsidRPr="002B725D" w:rsidRDefault="00685414" w:rsidP="00685414">
      <w:pPr>
        <w:rPr>
          <w:rFonts w:ascii="Cambria" w:hAnsi="Cambria" w:cstheme="minorHAnsi"/>
          <w:sz w:val="20"/>
          <w:szCs w:val="18"/>
          <w:lang w:val="sk-SK"/>
        </w:rPr>
      </w:pPr>
    </w:p>
    <w:p w14:paraId="0748EF6F" w14:textId="77777777" w:rsidR="00685414" w:rsidRPr="002B725D" w:rsidRDefault="00685414" w:rsidP="00685414">
      <w:pPr>
        <w:rPr>
          <w:rFonts w:ascii="Cambria" w:hAnsi="Cambria" w:cstheme="minorHAnsi"/>
          <w:sz w:val="20"/>
          <w:szCs w:val="18"/>
          <w:lang w:val="sk-SK"/>
        </w:rPr>
      </w:pPr>
    </w:p>
    <w:p w14:paraId="141628BA" w14:textId="77777777" w:rsidR="00685414" w:rsidRPr="002B725D" w:rsidRDefault="00685414" w:rsidP="00685414">
      <w:pPr>
        <w:rPr>
          <w:rFonts w:ascii="Cambria" w:hAnsi="Cambria" w:cstheme="minorHAnsi"/>
          <w:sz w:val="20"/>
          <w:szCs w:val="18"/>
          <w:lang w:val="sk-SK"/>
        </w:rPr>
      </w:pPr>
    </w:p>
    <w:p w14:paraId="31253246" w14:textId="77777777" w:rsidR="00685414" w:rsidRPr="002B725D" w:rsidRDefault="00685414" w:rsidP="00685414">
      <w:pPr>
        <w:rPr>
          <w:rFonts w:ascii="Cambria" w:hAnsi="Cambria" w:cstheme="minorHAnsi"/>
          <w:sz w:val="20"/>
          <w:szCs w:val="18"/>
          <w:lang w:val="sk-SK"/>
        </w:rPr>
      </w:pPr>
      <w:r w:rsidRPr="002B725D">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14:paraId="7B0684F0" w14:textId="77777777" w:rsidR="00685414" w:rsidRPr="002B725D" w:rsidRDefault="00685414" w:rsidP="00685414">
      <w:pPr>
        <w:rPr>
          <w:lang w:val="sk-SK"/>
        </w:rPr>
      </w:pPr>
      <w:r w:rsidRPr="002B725D">
        <w:rPr>
          <w:lang w:val="sk-SK"/>
        </w:rPr>
        <w:br w:type="page"/>
      </w:r>
    </w:p>
    <w:p w14:paraId="4426DF67" w14:textId="77777777" w:rsidR="00685414" w:rsidRPr="002B725D" w:rsidRDefault="00685414" w:rsidP="00685414">
      <w:pPr>
        <w:pStyle w:val="Nadpis1"/>
        <w:numPr>
          <w:ilvl w:val="0"/>
          <w:numId w:val="0"/>
        </w:numPr>
        <w:ind w:left="432" w:hanging="432"/>
        <w:rPr>
          <w:lang w:val="sk-SK"/>
        </w:rPr>
      </w:pPr>
      <w:bookmarkStart w:id="11" w:name="_Toc509993368"/>
      <w:bookmarkStart w:id="12" w:name="_Toc510359968"/>
      <w:r w:rsidRPr="002B725D">
        <w:rPr>
          <w:lang w:val="sk-SK"/>
        </w:rPr>
        <w:lastRenderedPageBreak/>
        <w:t>PREHLÁSENIE</w:t>
      </w:r>
      <w:bookmarkEnd w:id="11"/>
      <w:bookmarkEnd w:id="12"/>
    </w:p>
    <w:p w14:paraId="225541C5" w14:textId="77777777" w:rsidR="00685414" w:rsidRPr="002B725D" w:rsidRDefault="00685414" w:rsidP="00685414">
      <w:pPr>
        <w:rPr>
          <w:lang w:val="sk-SK"/>
        </w:rPr>
      </w:pPr>
      <w:r w:rsidRPr="002B725D">
        <w:rPr>
          <w:lang w:val="sk-SK"/>
        </w:rPr>
        <w:t xml:space="preserve">Prehlasujem, že túto prácu na tému </w:t>
      </w:r>
      <w:r w:rsidRPr="002B725D">
        <w:rPr>
          <w:i/>
          <w:szCs w:val="18"/>
          <w:lang w:val="sk-SK"/>
        </w:rPr>
        <w:t>Stanovení parametrů pro výpočet srdečního výdeje z dat celotělové bioimpedance</w:t>
      </w:r>
      <w:r w:rsidRPr="002B725D">
        <w:rPr>
          <w:lang w:val="sk-SK"/>
        </w:rPr>
        <w:t xml:space="preserve"> som vypracoval samostatne pod vedením vedúceho práce a s použitím odbornej literatúry a ďalších informačných zdrojov, ktoré sú všetky citované v práci a uvedené v zozname literatúry na konci práce.</w:t>
      </w:r>
    </w:p>
    <w:p w14:paraId="3BC8E3C1" w14:textId="77777777" w:rsidR="00685414" w:rsidRPr="002B725D" w:rsidRDefault="00685414" w:rsidP="00685414">
      <w:pPr>
        <w:rPr>
          <w:rFonts w:ascii="Cambria" w:hAnsi="Cambria" w:cstheme="minorHAnsi"/>
          <w:lang w:val="sk-SK"/>
        </w:rPr>
      </w:pPr>
      <w:r w:rsidRPr="002B725D">
        <w:rPr>
          <w:rFonts w:ascii="Cambria" w:hAnsi="Cambria" w:cstheme="minorHAnsi"/>
          <w:lang w:val="sk-SK"/>
        </w:rPr>
        <w:t>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Sb.,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Sb.</w:t>
      </w:r>
    </w:p>
    <w:p w14:paraId="24D63E01" w14:textId="77777777" w:rsidR="00685414" w:rsidRPr="002B725D" w:rsidRDefault="00685414" w:rsidP="00685414">
      <w:pPr>
        <w:rPr>
          <w:rFonts w:ascii="Cambria" w:hAnsi="Cambria" w:cstheme="minorHAnsi"/>
          <w:lang w:val="sk-SK"/>
        </w:rPr>
      </w:pPr>
    </w:p>
    <w:p w14:paraId="4A156C80" w14:textId="77777777" w:rsidR="00685414" w:rsidRPr="002B725D" w:rsidRDefault="00685414" w:rsidP="00685414">
      <w:pPr>
        <w:pStyle w:val="Pokraovn"/>
        <w:tabs>
          <w:tab w:val="left" w:pos="5580"/>
        </w:tabs>
        <w:spacing w:line="360" w:lineRule="auto"/>
        <w:ind w:firstLine="450"/>
        <w:rPr>
          <w:rFonts w:ascii="Cambria" w:hAnsi="Cambria" w:cstheme="minorHAnsi"/>
          <w:lang w:val="sk-SK"/>
        </w:rPr>
      </w:pPr>
      <w:r w:rsidRPr="002B725D">
        <w:rPr>
          <w:rFonts w:ascii="Cambria" w:hAnsi="Cambria" w:cstheme="minorHAnsi"/>
          <w:lang w:val="sk-SK"/>
        </w:rPr>
        <w:t>V Brne dňa ..............................</w:t>
      </w:r>
      <w:r w:rsidRPr="002B725D">
        <w:rPr>
          <w:rFonts w:ascii="Cambria" w:hAnsi="Cambria" w:cstheme="minorHAnsi"/>
          <w:lang w:val="sk-SK"/>
        </w:rPr>
        <w:tab/>
        <w:t>...................................</w:t>
      </w:r>
    </w:p>
    <w:p w14:paraId="32F056EC" w14:textId="77777777" w:rsidR="00685414" w:rsidRPr="002B725D" w:rsidRDefault="00685414" w:rsidP="00685414">
      <w:pPr>
        <w:tabs>
          <w:tab w:val="left" w:pos="5670"/>
          <w:tab w:val="left" w:pos="5940"/>
        </w:tabs>
        <w:rPr>
          <w:rFonts w:ascii="Cambria" w:hAnsi="Cambria" w:cstheme="minorHAnsi"/>
          <w:lang w:val="sk-SK"/>
        </w:rPr>
      </w:pPr>
      <w:r w:rsidRPr="002B725D">
        <w:rPr>
          <w:rFonts w:ascii="Cambria" w:hAnsi="Cambria" w:cstheme="minorHAnsi"/>
          <w:lang w:val="sk-SK"/>
        </w:rPr>
        <w:tab/>
        <w:t>(podpis autora)</w:t>
      </w:r>
    </w:p>
    <w:p w14:paraId="49436F34" w14:textId="77777777" w:rsidR="00685414" w:rsidRPr="002B725D" w:rsidRDefault="00685414" w:rsidP="00685414">
      <w:pPr>
        <w:overflowPunct/>
        <w:autoSpaceDE/>
        <w:autoSpaceDN/>
        <w:adjustRightInd/>
        <w:spacing w:line="240" w:lineRule="auto"/>
        <w:textAlignment w:val="auto"/>
        <w:rPr>
          <w:lang w:val="sk-SK"/>
        </w:rPr>
      </w:pPr>
      <w:r w:rsidRPr="002B725D">
        <w:rPr>
          <w:lang w:val="sk-SK"/>
        </w:rPr>
        <w:br w:type="page"/>
      </w:r>
    </w:p>
    <w:p w14:paraId="3B0E0511" w14:textId="77777777" w:rsidR="00685414" w:rsidRPr="002B725D" w:rsidRDefault="00685414" w:rsidP="00685414">
      <w:pPr>
        <w:pStyle w:val="AbstraktKlicovaslova"/>
        <w:spacing w:line="360" w:lineRule="auto"/>
        <w:rPr>
          <w:rFonts w:ascii="Cambria" w:hAnsi="Cambria" w:cstheme="minorHAnsi"/>
          <w:color w:val="auto"/>
          <w:lang w:val="sk-SK"/>
        </w:rPr>
      </w:pPr>
      <w:r w:rsidRPr="002B725D">
        <w:rPr>
          <w:rFonts w:ascii="Cambria" w:hAnsi="Cambria" w:cstheme="minorHAnsi"/>
          <w:color w:val="auto"/>
          <w:lang w:val="sk-SK"/>
        </w:rPr>
        <w:lastRenderedPageBreak/>
        <w:t>PoĎAkovAnIE</w:t>
      </w:r>
    </w:p>
    <w:p w14:paraId="23E53B96" w14:textId="77777777" w:rsidR="00685414" w:rsidRPr="002B725D" w:rsidRDefault="00685414" w:rsidP="00685414">
      <w:pPr>
        <w:pStyle w:val="Pokraovn"/>
        <w:spacing w:line="360" w:lineRule="auto"/>
        <w:ind w:firstLine="450"/>
        <w:rPr>
          <w:rFonts w:ascii="Cambria" w:hAnsi="Cambria" w:cstheme="minorHAnsi"/>
          <w:color w:val="auto"/>
          <w:lang w:val="sk-SK"/>
        </w:rPr>
      </w:pPr>
      <w:r w:rsidRPr="002B725D">
        <w:rPr>
          <w:rFonts w:ascii="Cambria" w:hAnsi="Cambria" w:cstheme="minorHAnsi"/>
          <w:color w:val="auto"/>
          <w:lang w:val="sk-SK"/>
        </w:rPr>
        <w:t>Ďakujem vedúcemu práce Ing. Pavlovi Jurákovi, CSc. za účinnú metodickú, pedagogickú a odbornú pomoc pri spracovaní tejto práce.</w:t>
      </w:r>
      <w:r w:rsidR="00655E14" w:rsidRPr="002B725D">
        <w:rPr>
          <w:rFonts w:ascii="Cambria" w:hAnsi="Cambria" w:cstheme="minorHAnsi"/>
          <w:color w:val="auto"/>
          <w:lang w:val="sk-SK"/>
        </w:rPr>
        <w:t xml:space="preserve"> Ďalej ďakujem Ing. Vlastimilovi Vondrovi, CSc a Ing. Josefovi Halámkovi, CSc za cenné rady a inšpiráciu.</w:t>
      </w:r>
    </w:p>
    <w:p w14:paraId="2C2BBE3D" w14:textId="77777777" w:rsidR="00685414" w:rsidRPr="002B725D" w:rsidRDefault="00685414" w:rsidP="00685414">
      <w:pPr>
        <w:rPr>
          <w:rFonts w:ascii="Cambria" w:hAnsi="Cambria" w:cstheme="minorHAnsi"/>
          <w:lang w:val="sk-SK"/>
        </w:rPr>
      </w:pPr>
    </w:p>
    <w:p w14:paraId="252DEE59" w14:textId="77777777" w:rsidR="00685414" w:rsidRPr="002B725D" w:rsidRDefault="00685414" w:rsidP="00685414">
      <w:pPr>
        <w:pStyle w:val="Pokraovn"/>
        <w:tabs>
          <w:tab w:val="left" w:pos="5580"/>
        </w:tabs>
        <w:spacing w:line="360" w:lineRule="auto"/>
        <w:ind w:firstLine="450"/>
        <w:rPr>
          <w:rFonts w:ascii="Cambria" w:hAnsi="Cambria" w:cstheme="minorHAnsi"/>
          <w:lang w:val="sk-SK"/>
        </w:rPr>
      </w:pPr>
      <w:r w:rsidRPr="002B725D">
        <w:rPr>
          <w:rFonts w:ascii="Cambria" w:hAnsi="Cambria" w:cstheme="minorHAnsi"/>
          <w:lang w:val="sk-SK"/>
        </w:rPr>
        <w:t>V Brne dňa ..............................</w:t>
      </w:r>
      <w:r w:rsidRPr="002B725D">
        <w:rPr>
          <w:rFonts w:ascii="Cambria" w:hAnsi="Cambria" w:cstheme="minorHAnsi"/>
          <w:lang w:val="sk-SK"/>
        </w:rPr>
        <w:tab/>
        <w:t>...................................</w:t>
      </w:r>
    </w:p>
    <w:p w14:paraId="6E1D8B0B" w14:textId="77777777" w:rsidR="00685414" w:rsidRPr="002B725D" w:rsidRDefault="00685414" w:rsidP="00685414">
      <w:pPr>
        <w:tabs>
          <w:tab w:val="left" w:pos="5670"/>
          <w:tab w:val="left" w:pos="5940"/>
        </w:tabs>
        <w:rPr>
          <w:rFonts w:ascii="Cambria" w:hAnsi="Cambria" w:cstheme="minorHAnsi"/>
          <w:lang w:val="sk-SK"/>
        </w:rPr>
      </w:pPr>
      <w:r w:rsidRPr="002B725D">
        <w:rPr>
          <w:rFonts w:ascii="Cambria" w:hAnsi="Cambria" w:cstheme="minorHAnsi"/>
          <w:lang w:val="sk-SK"/>
        </w:rPr>
        <w:tab/>
        <w:t>(podpis autora)</w:t>
      </w:r>
    </w:p>
    <w:p w14:paraId="7E6C2678" w14:textId="77777777" w:rsidR="00685414" w:rsidRPr="002B725D" w:rsidRDefault="00685414" w:rsidP="00685414">
      <w:pPr>
        <w:overflowPunct/>
        <w:autoSpaceDE/>
        <w:autoSpaceDN/>
        <w:adjustRightInd/>
        <w:spacing w:line="240" w:lineRule="auto"/>
        <w:textAlignment w:val="auto"/>
        <w:rPr>
          <w:lang w:val="sk-SK"/>
        </w:rPr>
      </w:pPr>
      <w:r w:rsidRPr="002B725D">
        <w:rPr>
          <w:lang w:val="sk-SK"/>
        </w:rPr>
        <w:br w:type="page"/>
      </w:r>
    </w:p>
    <w:p w14:paraId="160CC501" w14:textId="77777777" w:rsidR="003D20F8" w:rsidRPr="002B725D" w:rsidRDefault="00685414" w:rsidP="003D20F8">
      <w:pPr>
        <w:rPr>
          <w:rFonts w:asciiTheme="minorHAnsi" w:eastAsiaTheme="minorEastAsia" w:hAnsiTheme="minorHAnsi" w:cstheme="minorBidi"/>
          <w:b/>
          <w:bCs/>
          <w:noProof/>
          <w:sz w:val="22"/>
          <w:szCs w:val="22"/>
          <w:lang w:val="sk-SK"/>
        </w:rPr>
      </w:pPr>
      <w:r w:rsidRPr="002B725D">
        <w:rPr>
          <w:rFonts w:ascii="Arial" w:hAnsi="Arial" w:cs="Arial"/>
          <w:b/>
          <w:sz w:val="36"/>
          <w:szCs w:val="36"/>
          <w:lang w:val="sk-SK"/>
        </w:rPr>
        <w:lastRenderedPageBreak/>
        <w:t>Obsah</w:t>
      </w:r>
      <w:r w:rsidRPr="002B725D">
        <w:rPr>
          <w:rFonts w:ascii="Arial" w:hAnsi="Arial" w:cs="Arial"/>
          <w:b/>
          <w:bCs/>
          <w:lang w:val="sk-SK"/>
        </w:rPr>
        <w:fldChar w:fldCharType="begin"/>
      </w:r>
      <w:r w:rsidRPr="002B725D">
        <w:rPr>
          <w:rFonts w:ascii="Arial" w:hAnsi="Arial" w:cs="Arial"/>
          <w:b/>
          <w:bCs/>
          <w:lang w:val="sk-SK"/>
        </w:rPr>
        <w:instrText xml:space="preserve"> TOC \o "1-3" \h \z \u </w:instrText>
      </w:r>
      <w:r w:rsidRPr="002B725D">
        <w:rPr>
          <w:rFonts w:ascii="Arial" w:hAnsi="Arial" w:cs="Arial"/>
          <w:b/>
          <w:bCs/>
          <w:lang w:val="sk-SK"/>
        </w:rPr>
        <w:fldChar w:fldCharType="separate"/>
      </w:r>
    </w:p>
    <w:p w14:paraId="02EE7123" w14:textId="77777777" w:rsidR="003D20F8" w:rsidRPr="002B725D" w:rsidRDefault="00941A71">
      <w:pPr>
        <w:pStyle w:val="Obsah1"/>
        <w:rPr>
          <w:rFonts w:asciiTheme="minorHAnsi" w:eastAsiaTheme="minorEastAsia" w:hAnsiTheme="minorHAnsi" w:cstheme="minorBidi"/>
          <w:b w:val="0"/>
          <w:bCs w:val="0"/>
          <w:sz w:val="22"/>
          <w:szCs w:val="22"/>
          <w:lang w:val="sk-SK"/>
        </w:rPr>
      </w:pPr>
      <w:hyperlink w:anchor="_Toc510359969" w:history="1">
        <w:r w:rsidR="003D20F8" w:rsidRPr="002B725D">
          <w:rPr>
            <w:rStyle w:val="Hypertextovodkaz"/>
            <w:lang w:val="sk-SK"/>
          </w:rPr>
          <w:t>ZOZNAM OBRÁZKOV</w:t>
        </w:r>
        <w:r w:rsidR="003D20F8" w:rsidRPr="002B725D">
          <w:rPr>
            <w:webHidden/>
            <w:lang w:val="sk-SK"/>
          </w:rPr>
          <w:tab/>
        </w:r>
        <w:r w:rsidR="003D20F8" w:rsidRPr="002B725D">
          <w:rPr>
            <w:webHidden/>
            <w:lang w:val="sk-SK"/>
          </w:rPr>
          <w:fldChar w:fldCharType="begin"/>
        </w:r>
        <w:r w:rsidR="003D20F8" w:rsidRPr="002B725D">
          <w:rPr>
            <w:webHidden/>
            <w:lang w:val="sk-SK"/>
          </w:rPr>
          <w:instrText xml:space="preserve"> PAGEREF _Toc510359969 \h </w:instrText>
        </w:r>
        <w:r w:rsidR="003D20F8" w:rsidRPr="002B725D">
          <w:rPr>
            <w:webHidden/>
            <w:lang w:val="sk-SK"/>
          </w:rPr>
        </w:r>
        <w:r w:rsidR="003D20F8" w:rsidRPr="002B725D">
          <w:rPr>
            <w:webHidden/>
            <w:lang w:val="sk-SK"/>
          </w:rPr>
          <w:fldChar w:fldCharType="separate"/>
        </w:r>
        <w:r w:rsidR="003D20F8" w:rsidRPr="002B725D">
          <w:rPr>
            <w:webHidden/>
            <w:lang w:val="sk-SK"/>
          </w:rPr>
          <w:t>IX</w:t>
        </w:r>
        <w:r w:rsidR="003D20F8" w:rsidRPr="002B725D">
          <w:rPr>
            <w:webHidden/>
            <w:lang w:val="sk-SK"/>
          </w:rPr>
          <w:fldChar w:fldCharType="end"/>
        </w:r>
      </w:hyperlink>
    </w:p>
    <w:p w14:paraId="107700EB" w14:textId="77777777" w:rsidR="003D20F8" w:rsidRPr="002B725D" w:rsidRDefault="00941A71">
      <w:pPr>
        <w:pStyle w:val="Obsah1"/>
        <w:rPr>
          <w:rFonts w:asciiTheme="minorHAnsi" w:eastAsiaTheme="minorEastAsia" w:hAnsiTheme="minorHAnsi" w:cstheme="minorBidi"/>
          <w:b w:val="0"/>
          <w:bCs w:val="0"/>
          <w:sz w:val="22"/>
          <w:szCs w:val="22"/>
          <w:lang w:val="sk-SK"/>
        </w:rPr>
      </w:pPr>
      <w:hyperlink w:anchor="_Toc510359970" w:history="1">
        <w:r w:rsidR="003D20F8" w:rsidRPr="002B725D">
          <w:rPr>
            <w:rStyle w:val="Hypertextovodkaz"/>
            <w:lang w:val="sk-SK"/>
          </w:rPr>
          <w:t>ZOZNAM TABULIEK</w:t>
        </w:r>
        <w:r w:rsidR="003D20F8" w:rsidRPr="002B725D">
          <w:rPr>
            <w:webHidden/>
            <w:lang w:val="sk-SK"/>
          </w:rPr>
          <w:tab/>
        </w:r>
        <w:r w:rsidR="003D20F8" w:rsidRPr="002B725D">
          <w:rPr>
            <w:webHidden/>
            <w:lang w:val="sk-SK"/>
          </w:rPr>
          <w:fldChar w:fldCharType="begin"/>
        </w:r>
        <w:r w:rsidR="003D20F8" w:rsidRPr="002B725D">
          <w:rPr>
            <w:webHidden/>
            <w:lang w:val="sk-SK"/>
          </w:rPr>
          <w:instrText xml:space="preserve"> PAGEREF _Toc510359970 \h </w:instrText>
        </w:r>
        <w:r w:rsidR="003D20F8" w:rsidRPr="002B725D">
          <w:rPr>
            <w:webHidden/>
            <w:lang w:val="sk-SK"/>
          </w:rPr>
        </w:r>
        <w:r w:rsidR="003D20F8" w:rsidRPr="002B725D">
          <w:rPr>
            <w:webHidden/>
            <w:lang w:val="sk-SK"/>
          </w:rPr>
          <w:fldChar w:fldCharType="separate"/>
        </w:r>
        <w:r w:rsidR="003D20F8" w:rsidRPr="002B725D">
          <w:rPr>
            <w:webHidden/>
            <w:lang w:val="sk-SK"/>
          </w:rPr>
          <w:t>X</w:t>
        </w:r>
        <w:r w:rsidR="003D20F8" w:rsidRPr="002B725D">
          <w:rPr>
            <w:webHidden/>
            <w:lang w:val="sk-SK"/>
          </w:rPr>
          <w:fldChar w:fldCharType="end"/>
        </w:r>
      </w:hyperlink>
    </w:p>
    <w:p w14:paraId="406AE980" w14:textId="77777777" w:rsidR="003D20F8" w:rsidRPr="002B725D" w:rsidRDefault="00941A71">
      <w:pPr>
        <w:pStyle w:val="Obsah1"/>
        <w:rPr>
          <w:rFonts w:asciiTheme="minorHAnsi" w:eastAsiaTheme="minorEastAsia" w:hAnsiTheme="minorHAnsi" w:cstheme="minorBidi"/>
          <w:b w:val="0"/>
          <w:bCs w:val="0"/>
          <w:sz w:val="22"/>
          <w:szCs w:val="22"/>
          <w:lang w:val="sk-SK"/>
        </w:rPr>
      </w:pPr>
      <w:hyperlink w:anchor="_Toc510359971" w:history="1">
        <w:r w:rsidR="003D20F8" w:rsidRPr="002B725D">
          <w:rPr>
            <w:rStyle w:val="Hypertextovodkaz"/>
            <w:lang w:val="sk-SK"/>
          </w:rPr>
          <w:t>Úvod</w:t>
        </w:r>
        <w:r w:rsidR="003D20F8" w:rsidRPr="002B725D">
          <w:rPr>
            <w:webHidden/>
            <w:lang w:val="sk-SK"/>
          </w:rPr>
          <w:tab/>
        </w:r>
        <w:r w:rsidR="003D20F8" w:rsidRPr="002B725D">
          <w:rPr>
            <w:webHidden/>
            <w:lang w:val="sk-SK"/>
          </w:rPr>
          <w:fldChar w:fldCharType="begin"/>
        </w:r>
        <w:r w:rsidR="003D20F8" w:rsidRPr="002B725D">
          <w:rPr>
            <w:webHidden/>
            <w:lang w:val="sk-SK"/>
          </w:rPr>
          <w:instrText xml:space="preserve"> PAGEREF _Toc510359971 \h </w:instrText>
        </w:r>
        <w:r w:rsidR="003D20F8" w:rsidRPr="002B725D">
          <w:rPr>
            <w:webHidden/>
            <w:lang w:val="sk-SK"/>
          </w:rPr>
        </w:r>
        <w:r w:rsidR="003D20F8" w:rsidRPr="002B725D">
          <w:rPr>
            <w:webHidden/>
            <w:lang w:val="sk-SK"/>
          </w:rPr>
          <w:fldChar w:fldCharType="separate"/>
        </w:r>
        <w:r w:rsidR="003D20F8" w:rsidRPr="002B725D">
          <w:rPr>
            <w:webHidden/>
            <w:lang w:val="sk-SK"/>
          </w:rPr>
          <w:t>1</w:t>
        </w:r>
        <w:r w:rsidR="003D20F8" w:rsidRPr="002B725D">
          <w:rPr>
            <w:webHidden/>
            <w:lang w:val="sk-SK"/>
          </w:rPr>
          <w:fldChar w:fldCharType="end"/>
        </w:r>
      </w:hyperlink>
    </w:p>
    <w:p w14:paraId="608CB1D5" w14:textId="77777777" w:rsidR="003D20F8" w:rsidRPr="002B725D" w:rsidRDefault="00941A71">
      <w:pPr>
        <w:pStyle w:val="Obsah1"/>
        <w:rPr>
          <w:rFonts w:asciiTheme="minorHAnsi" w:eastAsiaTheme="minorEastAsia" w:hAnsiTheme="minorHAnsi" w:cstheme="minorBidi"/>
          <w:b w:val="0"/>
          <w:bCs w:val="0"/>
          <w:sz w:val="22"/>
          <w:szCs w:val="22"/>
          <w:lang w:val="sk-SK"/>
        </w:rPr>
      </w:pPr>
      <w:hyperlink w:anchor="_Toc510359972" w:history="1">
        <w:r w:rsidR="003D20F8" w:rsidRPr="002B725D">
          <w:rPr>
            <w:rStyle w:val="Hypertextovodkaz"/>
            <w:lang w:val="sk-SK"/>
          </w:rPr>
          <w:t>1</w:t>
        </w:r>
        <w:r w:rsidR="003D20F8" w:rsidRPr="002B725D">
          <w:rPr>
            <w:rFonts w:asciiTheme="minorHAnsi" w:eastAsiaTheme="minorEastAsia" w:hAnsiTheme="minorHAnsi" w:cstheme="minorBidi"/>
            <w:b w:val="0"/>
            <w:bCs w:val="0"/>
            <w:sz w:val="22"/>
            <w:szCs w:val="22"/>
            <w:lang w:val="sk-SK"/>
          </w:rPr>
          <w:tab/>
        </w:r>
        <w:r w:rsidR="003D20F8" w:rsidRPr="002B725D">
          <w:rPr>
            <w:rStyle w:val="Hypertextovodkaz"/>
            <w:lang w:val="sk-SK"/>
          </w:rPr>
          <w:t>Teoretická časť</w:t>
        </w:r>
        <w:r w:rsidR="003D20F8" w:rsidRPr="002B725D">
          <w:rPr>
            <w:webHidden/>
            <w:lang w:val="sk-SK"/>
          </w:rPr>
          <w:tab/>
        </w:r>
        <w:r w:rsidR="003D20F8" w:rsidRPr="002B725D">
          <w:rPr>
            <w:webHidden/>
            <w:lang w:val="sk-SK"/>
          </w:rPr>
          <w:fldChar w:fldCharType="begin"/>
        </w:r>
        <w:r w:rsidR="003D20F8" w:rsidRPr="002B725D">
          <w:rPr>
            <w:webHidden/>
            <w:lang w:val="sk-SK"/>
          </w:rPr>
          <w:instrText xml:space="preserve"> PAGEREF _Toc510359972 \h </w:instrText>
        </w:r>
        <w:r w:rsidR="003D20F8" w:rsidRPr="002B725D">
          <w:rPr>
            <w:webHidden/>
            <w:lang w:val="sk-SK"/>
          </w:rPr>
        </w:r>
        <w:r w:rsidR="003D20F8" w:rsidRPr="002B725D">
          <w:rPr>
            <w:webHidden/>
            <w:lang w:val="sk-SK"/>
          </w:rPr>
          <w:fldChar w:fldCharType="separate"/>
        </w:r>
        <w:r w:rsidR="003D20F8" w:rsidRPr="002B725D">
          <w:rPr>
            <w:webHidden/>
            <w:lang w:val="sk-SK"/>
          </w:rPr>
          <w:t>4</w:t>
        </w:r>
        <w:r w:rsidR="003D20F8" w:rsidRPr="002B725D">
          <w:rPr>
            <w:webHidden/>
            <w:lang w:val="sk-SK"/>
          </w:rPr>
          <w:fldChar w:fldCharType="end"/>
        </w:r>
      </w:hyperlink>
    </w:p>
    <w:p w14:paraId="108F2C85" w14:textId="77777777" w:rsidR="003D20F8" w:rsidRPr="002B725D" w:rsidRDefault="00941A71">
      <w:pPr>
        <w:pStyle w:val="Obsah2"/>
        <w:rPr>
          <w:rFonts w:asciiTheme="minorHAnsi" w:eastAsiaTheme="minorEastAsia" w:hAnsiTheme="minorHAnsi" w:cstheme="minorBidi"/>
          <w:noProof/>
          <w:sz w:val="22"/>
          <w:szCs w:val="22"/>
          <w:lang w:val="sk-SK"/>
        </w:rPr>
      </w:pPr>
      <w:hyperlink w:anchor="_Toc510359973" w:history="1">
        <w:r w:rsidR="003D20F8" w:rsidRPr="002B725D">
          <w:rPr>
            <w:rStyle w:val="Hypertextovodkaz"/>
            <w:noProof/>
            <w:lang w:val="sk-SK"/>
          </w:rPr>
          <w:t>1.1</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Kardiovaskulárne parametre</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_Toc510359973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6</w:t>
        </w:r>
        <w:r w:rsidR="003D20F8" w:rsidRPr="002B725D">
          <w:rPr>
            <w:noProof/>
            <w:webHidden/>
            <w:lang w:val="sk-SK"/>
          </w:rPr>
          <w:fldChar w:fldCharType="end"/>
        </w:r>
      </w:hyperlink>
    </w:p>
    <w:p w14:paraId="5FABB29F"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59974" w:history="1">
        <w:r w:rsidR="003D20F8" w:rsidRPr="002B725D">
          <w:rPr>
            <w:rStyle w:val="Hypertextovodkaz"/>
            <w:noProof/>
            <w:lang w:val="sk-SK"/>
          </w:rPr>
          <w:t>1.1.1</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Rozťažnosť artérií</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_Toc510359974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6</w:t>
        </w:r>
        <w:r w:rsidR="003D20F8" w:rsidRPr="002B725D">
          <w:rPr>
            <w:noProof/>
            <w:webHidden/>
            <w:lang w:val="sk-SK"/>
          </w:rPr>
          <w:fldChar w:fldCharType="end"/>
        </w:r>
      </w:hyperlink>
    </w:p>
    <w:p w14:paraId="58F06277"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59975" w:history="1">
        <w:r w:rsidR="003D20F8" w:rsidRPr="002B725D">
          <w:rPr>
            <w:rStyle w:val="Hypertextovodkaz"/>
            <w:rFonts w:ascii="Times New Roman" w:hAnsi="Times New Roman"/>
            <w:noProof/>
            <w:lang w:val="sk-SK"/>
          </w:rPr>
          <w:t>1.1.2</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Periférny odb</w:t>
        </w:r>
        <w:r w:rsidR="003D20F8" w:rsidRPr="002B725D">
          <w:rPr>
            <w:rStyle w:val="Hypertextovodkaz"/>
            <w:rFonts w:ascii="Times New Roman" w:hAnsi="Times New Roman"/>
            <w:noProof/>
            <w:lang w:val="sk-SK"/>
          </w:rPr>
          <w:t>or</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_Toc510359975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6</w:t>
        </w:r>
        <w:r w:rsidR="003D20F8" w:rsidRPr="002B725D">
          <w:rPr>
            <w:noProof/>
            <w:webHidden/>
            <w:lang w:val="sk-SK"/>
          </w:rPr>
          <w:fldChar w:fldCharType="end"/>
        </w:r>
      </w:hyperlink>
    </w:p>
    <w:p w14:paraId="18FE4DDE"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59976" w:history="1">
        <w:r w:rsidR="003D20F8" w:rsidRPr="002B725D">
          <w:rPr>
            <w:rStyle w:val="Hypertextovodkaz"/>
            <w:noProof/>
            <w:lang w:val="sk-SK"/>
          </w:rPr>
          <w:t>1.1.3</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Intertancia krvi</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_Toc510359976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w:t>
        </w:r>
        <w:r w:rsidR="003D20F8" w:rsidRPr="002B725D">
          <w:rPr>
            <w:noProof/>
            <w:webHidden/>
            <w:lang w:val="sk-SK"/>
          </w:rPr>
          <w:fldChar w:fldCharType="end"/>
        </w:r>
      </w:hyperlink>
    </w:p>
    <w:p w14:paraId="6EFE00EE" w14:textId="77777777" w:rsidR="003D20F8" w:rsidRPr="002B725D" w:rsidRDefault="00941A71">
      <w:pPr>
        <w:pStyle w:val="Obsah2"/>
        <w:rPr>
          <w:rFonts w:asciiTheme="minorHAnsi" w:eastAsiaTheme="minorEastAsia" w:hAnsiTheme="minorHAnsi" w:cstheme="minorBidi"/>
          <w:noProof/>
          <w:sz w:val="22"/>
          <w:szCs w:val="22"/>
          <w:lang w:val="sk-SK"/>
        </w:rPr>
      </w:pPr>
      <w:hyperlink w:anchor="_Toc510359977" w:history="1">
        <w:r w:rsidR="003D20F8" w:rsidRPr="002B725D">
          <w:rPr>
            <w:rStyle w:val="Hypertextovodkaz"/>
            <w:noProof/>
            <w:lang w:val="sk-SK"/>
          </w:rPr>
          <w:t>1.2</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Dvojprvkový Windeksselov hemodynamický model</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_Toc510359977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w:t>
        </w:r>
        <w:r w:rsidR="003D20F8" w:rsidRPr="002B725D">
          <w:rPr>
            <w:noProof/>
            <w:webHidden/>
            <w:lang w:val="sk-SK"/>
          </w:rPr>
          <w:fldChar w:fldCharType="end"/>
        </w:r>
      </w:hyperlink>
    </w:p>
    <w:p w14:paraId="2176AF03" w14:textId="77777777" w:rsidR="003D20F8" w:rsidRPr="002B725D" w:rsidRDefault="00941A71">
      <w:pPr>
        <w:pStyle w:val="Obsah2"/>
        <w:rPr>
          <w:rFonts w:asciiTheme="minorHAnsi" w:eastAsiaTheme="minorEastAsia" w:hAnsiTheme="minorHAnsi" w:cstheme="minorBidi"/>
          <w:noProof/>
          <w:sz w:val="22"/>
          <w:szCs w:val="22"/>
          <w:lang w:val="sk-SK"/>
        </w:rPr>
      </w:pPr>
      <w:hyperlink w:anchor="_Toc510359978" w:history="1">
        <w:r w:rsidR="003D20F8" w:rsidRPr="002B725D">
          <w:rPr>
            <w:rStyle w:val="Hypertextovodkaz"/>
            <w:noProof/>
            <w:lang w:val="sk-SK"/>
          </w:rPr>
          <w:t>1.3</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Trojprvkový Windeksselov hemodynamický model</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_Toc510359978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9</w:t>
        </w:r>
        <w:r w:rsidR="003D20F8" w:rsidRPr="002B725D">
          <w:rPr>
            <w:noProof/>
            <w:webHidden/>
            <w:lang w:val="sk-SK"/>
          </w:rPr>
          <w:fldChar w:fldCharType="end"/>
        </w:r>
      </w:hyperlink>
    </w:p>
    <w:p w14:paraId="6124C601" w14:textId="77777777" w:rsidR="003D20F8" w:rsidRPr="002B725D" w:rsidRDefault="00941A71">
      <w:pPr>
        <w:pStyle w:val="Obsah2"/>
        <w:rPr>
          <w:rFonts w:asciiTheme="minorHAnsi" w:eastAsiaTheme="minorEastAsia" w:hAnsiTheme="minorHAnsi" w:cstheme="minorBidi"/>
          <w:noProof/>
          <w:sz w:val="22"/>
          <w:szCs w:val="22"/>
          <w:lang w:val="sk-SK"/>
        </w:rPr>
      </w:pPr>
      <w:hyperlink w:anchor="_Toc510359979" w:history="1">
        <w:r w:rsidR="003D20F8" w:rsidRPr="002B725D">
          <w:rPr>
            <w:rStyle w:val="Hypertextovodkaz"/>
            <w:noProof/>
            <w:lang w:val="sk-SK"/>
          </w:rPr>
          <w:t>1.4</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Štvordielny Windeksselov hemodynamický model</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_Toc510359979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11</w:t>
        </w:r>
        <w:r w:rsidR="003D20F8" w:rsidRPr="002B725D">
          <w:rPr>
            <w:noProof/>
            <w:webHidden/>
            <w:lang w:val="sk-SK"/>
          </w:rPr>
          <w:fldChar w:fldCharType="end"/>
        </w:r>
      </w:hyperlink>
    </w:p>
    <w:p w14:paraId="5ACCEBE1" w14:textId="77777777" w:rsidR="003D20F8" w:rsidRPr="002B725D" w:rsidRDefault="00941A71">
      <w:pPr>
        <w:pStyle w:val="Obsah2"/>
        <w:rPr>
          <w:rFonts w:asciiTheme="minorHAnsi" w:eastAsiaTheme="minorEastAsia" w:hAnsiTheme="minorHAnsi" w:cstheme="minorBidi"/>
          <w:noProof/>
          <w:sz w:val="22"/>
          <w:szCs w:val="22"/>
          <w:lang w:val="sk-SK"/>
        </w:rPr>
      </w:pPr>
      <w:hyperlink w:anchor="_Toc510359980" w:history="1">
        <w:r w:rsidR="003D20F8" w:rsidRPr="002B725D">
          <w:rPr>
            <w:rStyle w:val="Hypertextovodkaz"/>
            <w:noProof/>
            <w:lang w:val="sk-SK"/>
          </w:rPr>
          <w:t>1.5</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Spôsoby merania srdcového výdaja – SV</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_Toc510359980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11</w:t>
        </w:r>
        <w:r w:rsidR="003D20F8" w:rsidRPr="002B725D">
          <w:rPr>
            <w:noProof/>
            <w:webHidden/>
            <w:lang w:val="sk-SK"/>
          </w:rPr>
          <w:fldChar w:fldCharType="end"/>
        </w:r>
      </w:hyperlink>
    </w:p>
    <w:p w14:paraId="0281F693"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59981" w:history="1">
        <w:r w:rsidR="003D20F8" w:rsidRPr="002B725D">
          <w:rPr>
            <w:rStyle w:val="Hypertextovodkaz"/>
            <w:noProof/>
            <w:lang w:val="sk-SK"/>
          </w:rPr>
          <w:t>1.5.1</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Invazívne</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_Toc510359981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11</w:t>
        </w:r>
        <w:r w:rsidR="003D20F8" w:rsidRPr="002B725D">
          <w:rPr>
            <w:noProof/>
            <w:webHidden/>
            <w:lang w:val="sk-SK"/>
          </w:rPr>
          <w:fldChar w:fldCharType="end"/>
        </w:r>
      </w:hyperlink>
    </w:p>
    <w:p w14:paraId="4EDD2517"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59982" w:history="1">
        <w:r w:rsidR="003D20F8" w:rsidRPr="002B725D">
          <w:rPr>
            <w:rStyle w:val="Hypertextovodkaz"/>
            <w:noProof/>
            <w:lang w:val="sk-SK"/>
          </w:rPr>
          <w:t>1.5.2</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Neinvazívne</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_Toc510359982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12</w:t>
        </w:r>
        <w:r w:rsidR="003D20F8" w:rsidRPr="002B725D">
          <w:rPr>
            <w:noProof/>
            <w:webHidden/>
            <w:lang w:val="sk-SK"/>
          </w:rPr>
          <w:fldChar w:fldCharType="end"/>
        </w:r>
      </w:hyperlink>
    </w:p>
    <w:p w14:paraId="14E4CC56" w14:textId="77777777" w:rsidR="003D20F8" w:rsidRPr="002B725D" w:rsidRDefault="00941A71">
      <w:pPr>
        <w:pStyle w:val="Obsah2"/>
        <w:rPr>
          <w:rFonts w:asciiTheme="minorHAnsi" w:eastAsiaTheme="minorEastAsia" w:hAnsiTheme="minorHAnsi" w:cstheme="minorBidi"/>
          <w:noProof/>
          <w:sz w:val="22"/>
          <w:szCs w:val="22"/>
          <w:lang w:val="sk-SK"/>
        </w:rPr>
      </w:pPr>
      <w:hyperlink w:anchor="_Toc510359983" w:history="1">
        <w:r w:rsidR="003D20F8" w:rsidRPr="002B725D">
          <w:rPr>
            <w:rStyle w:val="Hypertextovodkaz"/>
            <w:noProof/>
            <w:lang w:val="sk-SK"/>
          </w:rPr>
          <w:t>1.6</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Impedančná kardiografia</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_Toc510359983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13</w:t>
        </w:r>
        <w:r w:rsidR="003D20F8" w:rsidRPr="002B725D">
          <w:rPr>
            <w:noProof/>
            <w:webHidden/>
            <w:lang w:val="sk-SK"/>
          </w:rPr>
          <w:fldChar w:fldCharType="end"/>
        </w:r>
      </w:hyperlink>
    </w:p>
    <w:p w14:paraId="287FB5B8" w14:textId="77777777" w:rsidR="003D20F8" w:rsidRPr="002B725D" w:rsidRDefault="00941A71">
      <w:pPr>
        <w:pStyle w:val="Obsah2"/>
        <w:rPr>
          <w:rFonts w:asciiTheme="minorHAnsi" w:eastAsiaTheme="minorEastAsia" w:hAnsiTheme="minorHAnsi" w:cstheme="minorBidi"/>
          <w:noProof/>
          <w:sz w:val="22"/>
          <w:szCs w:val="22"/>
          <w:lang w:val="sk-SK"/>
        </w:rPr>
      </w:pPr>
      <w:hyperlink w:anchor="_Toc510359984" w:history="1">
        <w:r w:rsidR="003D20F8" w:rsidRPr="002B725D">
          <w:rPr>
            <w:rStyle w:val="Hypertextovodkaz"/>
            <w:noProof/>
            <w:lang w:val="sk-SK"/>
          </w:rPr>
          <w:t>1.7</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Výpočet SV</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_Toc510359984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18</w:t>
        </w:r>
        <w:r w:rsidR="003D20F8" w:rsidRPr="002B725D">
          <w:rPr>
            <w:noProof/>
            <w:webHidden/>
            <w:lang w:val="sk-SK"/>
          </w:rPr>
          <w:fldChar w:fldCharType="end"/>
        </w:r>
      </w:hyperlink>
    </w:p>
    <w:p w14:paraId="466B0958"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59985" w:history="1">
        <w:r w:rsidR="003D20F8" w:rsidRPr="002B725D">
          <w:rPr>
            <w:rStyle w:val="Hypertextovodkaz"/>
            <w:noProof/>
            <w:lang w:val="sk-SK"/>
          </w:rPr>
          <w:t>1.7.1</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Metódy výpočtu SV na základe zmeny objemu krvi</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_Toc510359985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19</w:t>
        </w:r>
        <w:r w:rsidR="003D20F8" w:rsidRPr="002B725D">
          <w:rPr>
            <w:noProof/>
            <w:webHidden/>
            <w:lang w:val="sk-SK"/>
          </w:rPr>
          <w:fldChar w:fldCharType="end"/>
        </w:r>
      </w:hyperlink>
    </w:p>
    <w:p w14:paraId="135242F9"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59986" w:history="1">
        <w:r w:rsidR="003D20F8" w:rsidRPr="002B725D">
          <w:rPr>
            <w:rStyle w:val="Hypertextovodkaz"/>
            <w:noProof/>
            <w:lang w:val="sk-SK"/>
          </w:rPr>
          <w:t>1.7.2</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Metódy výpočtu SV na základe zmeny vodivosti krvi</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_Toc510359986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22</w:t>
        </w:r>
        <w:r w:rsidR="003D20F8" w:rsidRPr="002B725D">
          <w:rPr>
            <w:noProof/>
            <w:webHidden/>
            <w:lang w:val="sk-SK"/>
          </w:rPr>
          <w:fldChar w:fldCharType="end"/>
        </w:r>
      </w:hyperlink>
    </w:p>
    <w:p w14:paraId="55E0014E"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59987" w:history="1">
        <w:r w:rsidR="003D20F8" w:rsidRPr="002B725D">
          <w:rPr>
            <w:rStyle w:val="Hypertextovodkaz"/>
            <w:noProof/>
            <w:lang w:val="sk-SK"/>
          </w:rPr>
          <w:t>1.7.3</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Meranie SV z brachiálnej artérie</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_Toc510359987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26</w:t>
        </w:r>
        <w:r w:rsidR="003D20F8" w:rsidRPr="002B725D">
          <w:rPr>
            <w:noProof/>
            <w:webHidden/>
            <w:lang w:val="sk-SK"/>
          </w:rPr>
          <w:fldChar w:fldCharType="end"/>
        </w:r>
      </w:hyperlink>
    </w:p>
    <w:p w14:paraId="0D9EE5AE" w14:textId="77777777" w:rsidR="003D20F8" w:rsidRPr="002B725D" w:rsidRDefault="00941A71">
      <w:pPr>
        <w:pStyle w:val="Obsah2"/>
        <w:rPr>
          <w:rFonts w:asciiTheme="minorHAnsi" w:eastAsiaTheme="minorEastAsia" w:hAnsiTheme="minorHAnsi" w:cstheme="minorBidi"/>
          <w:noProof/>
          <w:sz w:val="22"/>
          <w:szCs w:val="22"/>
          <w:lang w:val="sk-SK"/>
        </w:rPr>
      </w:pPr>
      <w:hyperlink w:anchor="_Toc510359988" w:history="1">
        <w:r w:rsidR="003D20F8" w:rsidRPr="002B725D">
          <w:rPr>
            <w:rStyle w:val="Hypertextovodkaz"/>
            <w:noProof/>
            <w:lang w:val="sk-SK"/>
          </w:rPr>
          <w:t>1.8</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Parametre výpočtu SV</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_Toc510359988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27</w:t>
        </w:r>
        <w:r w:rsidR="003D20F8" w:rsidRPr="002B725D">
          <w:rPr>
            <w:noProof/>
            <w:webHidden/>
            <w:lang w:val="sk-SK"/>
          </w:rPr>
          <w:fldChar w:fldCharType="end"/>
        </w:r>
      </w:hyperlink>
    </w:p>
    <w:p w14:paraId="23DDFD9C"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59989" w:history="1">
        <w:r w:rsidR="003D20F8" w:rsidRPr="002B725D">
          <w:rPr>
            <w:rStyle w:val="Hypertextovodkaz"/>
            <w:noProof/>
            <w:lang w:val="sk-SK"/>
          </w:rPr>
          <w:t>1.8.2</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LVET interval  - určenie konca systoly</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_Toc510359989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28</w:t>
        </w:r>
        <w:r w:rsidR="003D20F8" w:rsidRPr="002B725D">
          <w:rPr>
            <w:noProof/>
            <w:webHidden/>
            <w:lang w:val="sk-SK"/>
          </w:rPr>
          <w:fldChar w:fldCharType="end"/>
        </w:r>
      </w:hyperlink>
    </w:p>
    <w:p w14:paraId="16570265"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59990" w:history="1">
        <w:r w:rsidR="003D20F8" w:rsidRPr="002B725D">
          <w:rPr>
            <w:rStyle w:val="Hypertextovodkaz"/>
            <w:noProof/>
            <w:lang w:val="sk-SK"/>
          </w:rPr>
          <w:t>1.8.3</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Určenie maxima derivovaného signálu –dZ/dtmax</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_Toc510359990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29</w:t>
        </w:r>
        <w:r w:rsidR="003D20F8" w:rsidRPr="002B725D">
          <w:rPr>
            <w:noProof/>
            <w:webHidden/>
            <w:lang w:val="sk-SK"/>
          </w:rPr>
          <w:fldChar w:fldCharType="end"/>
        </w:r>
      </w:hyperlink>
    </w:p>
    <w:p w14:paraId="2303A36D" w14:textId="77777777" w:rsidR="003D20F8" w:rsidRPr="002B725D" w:rsidRDefault="00941A71">
      <w:pPr>
        <w:pStyle w:val="Obsah2"/>
        <w:rPr>
          <w:rFonts w:asciiTheme="minorHAnsi" w:eastAsiaTheme="minorEastAsia" w:hAnsiTheme="minorHAnsi" w:cstheme="minorBidi"/>
          <w:noProof/>
          <w:sz w:val="22"/>
          <w:szCs w:val="22"/>
          <w:lang w:val="sk-SK"/>
        </w:rPr>
      </w:pPr>
      <w:hyperlink w:anchor="_Toc510359991" w:history="1">
        <w:r w:rsidR="003D20F8" w:rsidRPr="002B725D">
          <w:rPr>
            <w:rStyle w:val="Hypertextovodkaz"/>
            <w:noProof/>
            <w:lang w:val="sk-SK"/>
          </w:rPr>
          <w:t>1.9</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Stanovenie parametrov z HS</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_Toc510359991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29</w:t>
        </w:r>
        <w:r w:rsidR="003D20F8" w:rsidRPr="002B725D">
          <w:rPr>
            <w:noProof/>
            <w:webHidden/>
            <w:lang w:val="sk-SK"/>
          </w:rPr>
          <w:fldChar w:fldCharType="end"/>
        </w:r>
      </w:hyperlink>
    </w:p>
    <w:p w14:paraId="5DA1520E"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59992" w:history="1">
        <w:r w:rsidR="003D20F8" w:rsidRPr="002B725D">
          <w:rPr>
            <w:rStyle w:val="Hypertextovodkaz"/>
            <w:noProof/>
            <w:lang w:val="sk-SK"/>
          </w:rPr>
          <w:t>1.9.1</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LVET interval</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_Toc510359992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30</w:t>
        </w:r>
        <w:r w:rsidR="003D20F8" w:rsidRPr="002B725D">
          <w:rPr>
            <w:noProof/>
            <w:webHidden/>
            <w:lang w:val="sk-SK"/>
          </w:rPr>
          <w:fldChar w:fldCharType="end"/>
        </w:r>
      </w:hyperlink>
    </w:p>
    <w:p w14:paraId="10D5CB8A"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59993" w:history="1">
        <w:r w:rsidR="003D20F8" w:rsidRPr="002B725D">
          <w:rPr>
            <w:rStyle w:val="Hypertextovodkaz"/>
            <w:noProof/>
            <w:lang w:val="sk-SK"/>
          </w:rPr>
          <w:t>1.9.2</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Spracovanie HS</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_Toc510359993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31</w:t>
        </w:r>
        <w:r w:rsidR="003D20F8" w:rsidRPr="002B725D">
          <w:rPr>
            <w:noProof/>
            <w:webHidden/>
            <w:lang w:val="sk-SK"/>
          </w:rPr>
          <w:fldChar w:fldCharType="end"/>
        </w:r>
      </w:hyperlink>
    </w:p>
    <w:p w14:paraId="74EE288C"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59994" w:history="1">
        <w:r w:rsidR="003D20F8" w:rsidRPr="002B725D">
          <w:rPr>
            <w:rStyle w:val="Hypertextovodkaz"/>
            <w:noProof/>
            <w:lang w:val="sk-SK"/>
          </w:rPr>
          <w:t>1.9.3</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Komplikácie pri spracovaní HS</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_Toc510359994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32</w:t>
        </w:r>
        <w:r w:rsidR="003D20F8" w:rsidRPr="002B725D">
          <w:rPr>
            <w:noProof/>
            <w:webHidden/>
            <w:lang w:val="sk-SK"/>
          </w:rPr>
          <w:fldChar w:fldCharType="end"/>
        </w:r>
      </w:hyperlink>
    </w:p>
    <w:p w14:paraId="6F9684A2"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59995" w:history="1">
        <w:r w:rsidR="003D20F8" w:rsidRPr="002B725D">
          <w:rPr>
            <w:rStyle w:val="Hypertextovodkaz"/>
            <w:noProof/>
            <w:lang w:val="sk-SK"/>
          </w:rPr>
          <w:t>1.9.4</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Multikanálový bioimpedančný monitor</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_Toc510359995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32</w:t>
        </w:r>
        <w:r w:rsidR="003D20F8" w:rsidRPr="002B725D">
          <w:rPr>
            <w:noProof/>
            <w:webHidden/>
            <w:lang w:val="sk-SK"/>
          </w:rPr>
          <w:fldChar w:fldCharType="end"/>
        </w:r>
      </w:hyperlink>
    </w:p>
    <w:p w14:paraId="7C6B2BC4" w14:textId="77777777" w:rsidR="003D20F8" w:rsidRPr="002B725D" w:rsidRDefault="00941A71">
      <w:pPr>
        <w:pStyle w:val="Obsah1"/>
        <w:rPr>
          <w:rFonts w:asciiTheme="minorHAnsi" w:eastAsiaTheme="minorEastAsia" w:hAnsiTheme="minorHAnsi" w:cstheme="minorBidi"/>
          <w:b w:val="0"/>
          <w:bCs w:val="0"/>
          <w:sz w:val="22"/>
          <w:szCs w:val="22"/>
          <w:lang w:val="sk-SK"/>
        </w:rPr>
      </w:pPr>
      <w:hyperlink w:anchor="_Toc510359996" w:history="1">
        <w:r w:rsidR="003D20F8" w:rsidRPr="002B725D">
          <w:rPr>
            <w:rStyle w:val="Hypertextovodkaz"/>
            <w:lang w:val="sk-SK"/>
          </w:rPr>
          <w:t>2</w:t>
        </w:r>
        <w:r w:rsidR="003D20F8" w:rsidRPr="002B725D">
          <w:rPr>
            <w:rFonts w:asciiTheme="minorHAnsi" w:eastAsiaTheme="minorEastAsia" w:hAnsiTheme="minorHAnsi" w:cstheme="minorBidi"/>
            <w:b w:val="0"/>
            <w:bCs w:val="0"/>
            <w:sz w:val="22"/>
            <w:szCs w:val="22"/>
            <w:lang w:val="sk-SK"/>
          </w:rPr>
          <w:tab/>
        </w:r>
        <w:r w:rsidR="003D20F8" w:rsidRPr="002B725D">
          <w:rPr>
            <w:rStyle w:val="Hypertextovodkaz"/>
            <w:lang w:val="sk-SK"/>
          </w:rPr>
          <w:t>Ciele dizertácie</w:t>
        </w:r>
        <w:r w:rsidR="003D20F8" w:rsidRPr="002B725D">
          <w:rPr>
            <w:webHidden/>
            <w:lang w:val="sk-SK"/>
          </w:rPr>
          <w:tab/>
        </w:r>
        <w:r w:rsidR="003D20F8" w:rsidRPr="002B725D">
          <w:rPr>
            <w:webHidden/>
            <w:lang w:val="sk-SK"/>
          </w:rPr>
          <w:fldChar w:fldCharType="begin"/>
        </w:r>
        <w:r w:rsidR="003D20F8" w:rsidRPr="002B725D">
          <w:rPr>
            <w:webHidden/>
            <w:lang w:val="sk-SK"/>
          </w:rPr>
          <w:instrText xml:space="preserve"> PAGEREF _Toc510359996 \h </w:instrText>
        </w:r>
        <w:r w:rsidR="003D20F8" w:rsidRPr="002B725D">
          <w:rPr>
            <w:webHidden/>
            <w:lang w:val="sk-SK"/>
          </w:rPr>
        </w:r>
        <w:r w:rsidR="003D20F8" w:rsidRPr="002B725D">
          <w:rPr>
            <w:webHidden/>
            <w:lang w:val="sk-SK"/>
          </w:rPr>
          <w:fldChar w:fldCharType="separate"/>
        </w:r>
        <w:r w:rsidR="003D20F8" w:rsidRPr="002B725D">
          <w:rPr>
            <w:webHidden/>
            <w:lang w:val="sk-SK"/>
          </w:rPr>
          <w:t>38</w:t>
        </w:r>
        <w:r w:rsidR="003D20F8" w:rsidRPr="002B725D">
          <w:rPr>
            <w:webHidden/>
            <w:lang w:val="sk-SK"/>
          </w:rPr>
          <w:fldChar w:fldCharType="end"/>
        </w:r>
      </w:hyperlink>
    </w:p>
    <w:p w14:paraId="367AF437" w14:textId="77777777" w:rsidR="003D20F8" w:rsidRPr="002B725D" w:rsidRDefault="00941A71">
      <w:pPr>
        <w:pStyle w:val="Obsah1"/>
        <w:rPr>
          <w:rFonts w:asciiTheme="minorHAnsi" w:eastAsiaTheme="minorEastAsia" w:hAnsiTheme="minorHAnsi" w:cstheme="minorBidi"/>
          <w:b w:val="0"/>
          <w:bCs w:val="0"/>
          <w:sz w:val="22"/>
          <w:szCs w:val="22"/>
          <w:lang w:val="sk-SK"/>
        </w:rPr>
      </w:pPr>
      <w:hyperlink w:anchor="_Toc510359997" w:history="1">
        <w:r w:rsidR="003D20F8" w:rsidRPr="002B725D">
          <w:rPr>
            <w:rStyle w:val="Hypertextovodkaz"/>
            <w:lang w:val="sk-SK"/>
          </w:rPr>
          <w:t>3</w:t>
        </w:r>
        <w:r w:rsidR="003D20F8" w:rsidRPr="002B725D">
          <w:rPr>
            <w:rFonts w:asciiTheme="minorHAnsi" w:eastAsiaTheme="minorEastAsia" w:hAnsiTheme="minorHAnsi" w:cstheme="minorBidi"/>
            <w:b w:val="0"/>
            <w:bCs w:val="0"/>
            <w:sz w:val="22"/>
            <w:szCs w:val="22"/>
            <w:lang w:val="sk-SK"/>
          </w:rPr>
          <w:tab/>
        </w:r>
        <w:r w:rsidR="003D20F8" w:rsidRPr="002B725D">
          <w:rPr>
            <w:rStyle w:val="Hypertextovodkaz"/>
            <w:lang w:val="sk-SK"/>
          </w:rPr>
          <w:t>Dosiahnuté vedecké poznatky</w:t>
        </w:r>
        <w:r w:rsidR="003D20F8" w:rsidRPr="002B725D">
          <w:rPr>
            <w:webHidden/>
            <w:lang w:val="sk-SK"/>
          </w:rPr>
          <w:tab/>
        </w:r>
        <w:r w:rsidR="003D20F8" w:rsidRPr="002B725D">
          <w:rPr>
            <w:webHidden/>
            <w:lang w:val="sk-SK"/>
          </w:rPr>
          <w:fldChar w:fldCharType="begin"/>
        </w:r>
        <w:r w:rsidR="003D20F8" w:rsidRPr="002B725D">
          <w:rPr>
            <w:webHidden/>
            <w:lang w:val="sk-SK"/>
          </w:rPr>
          <w:instrText xml:space="preserve"> PAGEREF _Toc510359997 \h </w:instrText>
        </w:r>
        <w:r w:rsidR="003D20F8" w:rsidRPr="002B725D">
          <w:rPr>
            <w:webHidden/>
            <w:lang w:val="sk-SK"/>
          </w:rPr>
        </w:r>
        <w:r w:rsidR="003D20F8" w:rsidRPr="002B725D">
          <w:rPr>
            <w:webHidden/>
            <w:lang w:val="sk-SK"/>
          </w:rPr>
          <w:fldChar w:fldCharType="separate"/>
        </w:r>
        <w:r w:rsidR="003D20F8" w:rsidRPr="002B725D">
          <w:rPr>
            <w:webHidden/>
            <w:lang w:val="sk-SK"/>
          </w:rPr>
          <w:t>39</w:t>
        </w:r>
        <w:r w:rsidR="003D20F8" w:rsidRPr="002B725D">
          <w:rPr>
            <w:webHidden/>
            <w:lang w:val="sk-SK"/>
          </w:rPr>
          <w:fldChar w:fldCharType="end"/>
        </w:r>
      </w:hyperlink>
    </w:p>
    <w:p w14:paraId="25F7BF1E" w14:textId="77777777" w:rsidR="003D20F8" w:rsidRPr="002B725D" w:rsidRDefault="00941A71">
      <w:pPr>
        <w:pStyle w:val="Obsah2"/>
        <w:rPr>
          <w:rFonts w:asciiTheme="minorHAnsi" w:eastAsiaTheme="minorEastAsia" w:hAnsiTheme="minorHAnsi" w:cstheme="minorBidi"/>
          <w:noProof/>
          <w:sz w:val="22"/>
          <w:szCs w:val="22"/>
          <w:lang w:val="sk-SK"/>
        </w:rPr>
      </w:pPr>
      <w:hyperlink w:anchor="_Toc510359998" w:history="1">
        <w:r w:rsidR="003D20F8" w:rsidRPr="002B725D">
          <w:rPr>
            <w:rStyle w:val="Hypertextovodkaz"/>
            <w:noProof/>
            <w:lang w:val="sk-SK"/>
          </w:rPr>
          <w:t>3.1</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Detekcia bioimpedančných parametrov</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_Toc510359998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39</w:t>
        </w:r>
        <w:r w:rsidR="003D20F8" w:rsidRPr="002B725D">
          <w:rPr>
            <w:noProof/>
            <w:webHidden/>
            <w:lang w:val="sk-SK"/>
          </w:rPr>
          <w:fldChar w:fldCharType="end"/>
        </w:r>
      </w:hyperlink>
    </w:p>
    <w:p w14:paraId="2C6BB346"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59999" w:history="1">
        <w:r w:rsidR="003D20F8" w:rsidRPr="002B725D">
          <w:rPr>
            <w:rStyle w:val="Hypertextovodkaz"/>
            <w:noProof/>
            <w:lang w:val="sk-SK"/>
          </w:rPr>
          <w:t>3.1.1</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Detekcia S1</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_Toc510359999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39</w:t>
        </w:r>
        <w:r w:rsidR="003D20F8" w:rsidRPr="002B725D">
          <w:rPr>
            <w:noProof/>
            <w:webHidden/>
            <w:lang w:val="sk-SK"/>
          </w:rPr>
          <w:fldChar w:fldCharType="end"/>
        </w:r>
      </w:hyperlink>
    </w:p>
    <w:p w14:paraId="3AC941F2"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60000" w:history="1">
        <w:r w:rsidR="003D20F8" w:rsidRPr="002B725D">
          <w:rPr>
            <w:rStyle w:val="Hypertextovodkaz"/>
            <w:noProof/>
            <w:lang w:val="sk-SK"/>
          </w:rPr>
          <w:t>3.1.2</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Detekcia srdečného zvuku S2</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_Toc510360000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48</w:t>
        </w:r>
        <w:r w:rsidR="003D20F8" w:rsidRPr="002B725D">
          <w:rPr>
            <w:noProof/>
            <w:webHidden/>
            <w:lang w:val="sk-SK"/>
          </w:rPr>
          <w:fldChar w:fldCharType="end"/>
        </w:r>
      </w:hyperlink>
    </w:p>
    <w:p w14:paraId="55F3BF9F" w14:textId="77777777" w:rsidR="003D20F8" w:rsidRPr="002B725D" w:rsidRDefault="00941A71">
      <w:pPr>
        <w:pStyle w:val="Obsah2"/>
        <w:rPr>
          <w:rFonts w:asciiTheme="minorHAnsi" w:eastAsiaTheme="minorEastAsia" w:hAnsiTheme="minorHAnsi" w:cstheme="minorBidi"/>
          <w:noProof/>
          <w:sz w:val="22"/>
          <w:szCs w:val="22"/>
          <w:lang w:val="sk-SK"/>
        </w:rPr>
      </w:pPr>
      <w:hyperlink w:anchor="_Toc510360001" w:history="1">
        <w:r w:rsidR="003D20F8" w:rsidRPr="002B725D">
          <w:rPr>
            <w:rStyle w:val="Hypertextovodkaz"/>
            <w:noProof/>
            <w:lang w:val="sk-SK"/>
          </w:rPr>
          <w:t>3.2</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Detekcia bioimpedančných parametrov</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_Toc510360001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49</w:t>
        </w:r>
        <w:r w:rsidR="003D20F8" w:rsidRPr="002B725D">
          <w:rPr>
            <w:noProof/>
            <w:webHidden/>
            <w:lang w:val="sk-SK"/>
          </w:rPr>
          <w:fldChar w:fldCharType="end"/>
        </w:r>
      </w:hyperlink>
    </w:p>
    <w:p w14:paraId="030B2762"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60002" w:history="1">
        <w:r w:rsidR="003D20F8" w:rsidRPr="002B725D">
          <w:rPr>
            <w:rStyle w:val="Hypertextovodkaz"/>
            <w:noProof/>
            <w:lang w:val="sk-SK"/>
          </w:rPr>
          <w:t>3.2.1</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Meraní dobrovoľníci</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_Toc510360002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49</w:t>
        </w:r>
        <w:r w:rsidR="003D20F8" w:rsidRPr="002B725D">
          <w:rPr>
            <w:noProof/>
            <w:webHidden/>
            <w:lang w:val="sk-SK"/>
          </w:rPr>
          <w:fldChar w:fldCharType="end"/>
        </w:r>
      </w:hyperlink>
    </w:p>
    <w:p w14:paraId="5DF28E4D"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60003" w:history="1">
        <w:r w:rsidR="003D20F8" w:rsidRPr="002B725D">
          <w:rPr>
            <w:rStyle w:val="Hypertextovodkaz"/>
            <w:noProof/>
            <w:lang w:val="sk-SK"/>
          </w:rPr>
          <w:t>3.2.2</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Merací protokol</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_Toc510360003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50</w:t>
        </w:r>
        <w:r w:rsidR="003D20F8" w:rsidRPr="002B725D">
          <w:rPr>
            <w:noProof/>
            <w:webHidden/>
            <w:lang w:val="sk-SK"/>
          </w:rPr>
          <w:fldChar w:fldCharType="end"/>
        </w:r>
      </w:hyperlink>
    </w:p>
    <w:p w14:paraId="3D4A068D"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60004" w:history="1">
        <w:r w:rsidR="003D20F8" w:rsidRPr="002B725D">
          <w:rPr>
            <w:rStyle w:val="Hypertextovodkaz"/>
            <w:noProof/>
            <w:lang w:val="sk-SK"/>
          </w:rPr>
          <w:t>3.2.3</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Spracovanie dát</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_Toc510360004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51</w:t>
        </w:r>
        <w:r w:rsidR="003D20F8" w:rsidRPr="002B725D">
          <w:rPr>
            <w:noProof/>
            <w:webHidden/>
            <w:lang w:val="sk-SK"/>
          </w:rPr>
          <w:fldChar w:fldCharType="end"/>
        </w:r>
      </w:hyperlink>
    </w:p>
    <w:p w14:paraId="5BEA3340"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60005" w:history="1">
        <w:r w:rsidR="003D20F8" w:rsidRPr="002B725D">
          <w:rPr>
            <w:rStyle w:val="Hypertextovodkaz"/>
            <w:noProof/>
            <w:lang w:val="sk-SK"/>
          </w:rPr>
          <w:t>3.2.4</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Úvod do navrhnutej metodiky</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_Toc510360005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54</w:t>
        </w:r>
        <w:r w:rsidR="003D20F8" w:rsidRPr="002B725D">
          <w:rPr>
            <w:noProof/>
            <w:webHidden/>
            <w:lang w:val="sk-SK"/>
          </w:rPr>
          <w:fldChar w:fldCharType="end"/>
        </w:r>
      </w:hyperlink>
    </w:p>
    <w:p w14:paraId="42BD0AE5"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60006" w:history="1">
        <w:r w:rsidR="003D20F8" w:rsidRPr="002B725D">
          <w:rPr>
            <w:rStyle w:val="Hypertextovodkaz"/>
            <w:noProof/>
            <w:lang w:val="sk-SK"/>
          </w:rPr>
          <w:t>3.2.5</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Popisná štatistika - spontánne dýchanie</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_Toc510360006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57</w:t>
        </w:r>
        <w:r w:rsidR="003D20F8" w:rsidRPr="002B725D">
          <w:rPr>
            <w:noProof/>
            <w:webHidden/>
            <w:lang w:val="sk-SK"/>
          </w:rPr>
          <w:fldChar w:fldCharType="end"/>
        </w:r>
      </w:hyperlink>
    </w:p>
    <w:p w14:paraId="6957DB90"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60007" w:history="1">
        <w:r w:rsidR="003D20F8" w:rsidRPr="002B725D">
          <w:rPr>
            <w:rStyle w:val="Hypertextovodkaz"/>
            <w:noProof/>
            <w:lang w:val="sk-SK"/>
          </w:rPr>
          <w:t>3.2.6</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Popisná štatistika - Hlboké dýchanie</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_Toc510360007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60</w:t>
        </w:r>
        <w:r w:rsidR="003D20F8" w:rsidRPr="002B725D">
          <w:rPr>
            <w:noProof/>
            <w:webHidden/>
            <w:lang w:val="sk-SK"/>
          </w:rPr>
          <w:fldChar w:fldCharType="end"/>
        </w:r>
      </w:hyperlink>
    </w:p>
    <w:p w14:paraId="6A8F247D"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60008" w:history="1">
        <w:r w:rsidR="003D20F8" w:rsidRPr="002B725D">
          <w:rPr>
            <w:rStyle w:val="Hypertextovodkaz"/>
            <w:noProof/>
            <w:lang w:val="sk-SK"/>
          </w:rPr>
          <w:t>3.2.7</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Porovnanie výsledkov meraní s meraniami z literatúry</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_Toc510360008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61</w:t>
        </w:r>
        <w:r w:rsidR="003D20F8" w:rsidRPr="002B725D">
          <w:rPr>
            <w:noProof/>
            <w:webHidden/>
            <w:lang w:val="sk-SK"/>
          </w:rPr>
          <w:fldChar w:fldCharType="end"/>
        </w:r>
      </w:hyperlink>
    </w:p>
    <w:p w14:paraId="1077AEF2"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60009" w:history="1">
        <w:r w:rsidR="003D20F8" w:rsidRPr="002B725D">
          <w:rPr>
            <w:rStyle w:val="Hypertextovodkaz"/>
            <w:noProof/>
            <w:lang w:val="sk-SK"/>
          </w:rPr>
          <w:t>3.2.8</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Reakcia hemodynamických parametrov na dýchanie</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_Toc510360009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62</w:t>
        </w:r>
        <w:r w:rsidR="003D20F8" w:rsidRPr="002B725D">
          <w:rPr>
            <w:noProof/>
            <w:webHidden/>
            <w:lang w:val="sk-SK"/>
          </w:rPr>
          <w:fldChar w:fldCharType="end"/>
        </w:r>
      </w:hyperlink>
    </w:p>
    <w:p w14:paraId="5A7F4417"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60010" w:history="1">
        <w:r w:rsidR="003D20F8" w:rsidRPr="002B725D">
          <w:rPr>
            <w:rStyle w:val="Hypertextovodkaz"/>
            <w:noProof/>
            <w:lang w:val="sk-SK"/>
          </w:rPr>
          <w:t>3.2.9</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 xml:space="preserve">Parameter rozloženia </w:t>
        </w:r>
        <w:r w:rsidR="00D84684">
          <w:rPr>
            <w:rStyle w:val="Hypertextovodkaz"/>
            <w:noProof/>
            <w:lang w:val="sk-SK"/>
          </w:rPr>
          <w:t>krvi</w:t>
        </w:r>
        <w:r w:rsidR="003D20F8" w:rsidRPr="002B725D">
          <w:rPr>
            <w:rStyle w:val="Hypertextovodkaz"/>
            <w:noProof/>
            <w:lang w:val="sk-SK"/>
          </w:rPr>
          <w:t xml:space="preserve">: </w:t>
        </w:r>
        <m:oMath>
          <m:r>
            <m:rPr>
              <m:sty m:val="bi"/>
            </m:rPr>
            <w:rPr>
              <w:rStyle w:val="Hypertextovodkaz"/>
              <w:rFonts w:ascii="Cambria Math" w:hAnsi="Cambria Math"/>
              <w:noProof/>
              <w:lang w:val="sk-SK"/>
            </w:rPr>
            <m:t>Z</m:t>
          </m:r>
          <m:r>
            <m:rPr>
              <m:sty m:val="bi"/>
            </m:rPr>
            <w:rPr>
              <w:rStyle w:val="Hypertextovodkaz"/>
              <w:rFonts w:ascii="Cambria Math" w:hAnsi="Cambria Math"/>
              <w:noProof/>
              <w:lang w:val="sk-SK"/>
            </w:rPr>
            <m:t>0</m:t>
          </m:r>
          <m:r>
            <m:rPr>
              <m:sty m:val="bi"/>
            </m:rPr>
            <w:rPr>
              <w:rStyle w:val="Hypertextovodkaz"/>
              <w:rFonts w:ascii="Cambria Math" w:hAnsi="Cambria Math"/>
              <w:noProof/>
              <w:lang w:val="sk-SK"/>
            </w:rPr>
            <m:t>i</m:t>
          </m:r>
        </m:oMath>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_Toc510360010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68</w:t>
        </w:r>
        <w:r w:rsidR="003D20F8" w:rsidRPr="002B725D">
          <w:rPr>
            <w:noProof/>
            <w:webHidden/>
            <w:lang w:val="sk-SK"/>
          </w:rPr>
          <w:fldChar w:fldCharType="end"/>
        </w:r>
      </w:hyperlink>
    </w:p>
    <w:p w14:paraId="5F641FD0"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60011" w:history="1">
        <w:r w:rsidR="003D20F8" w:rsidRPr="002B725D">
          <w:rPr>
            <w:rStyle w:val="Hypertextovodkaz"/>
            <w:noProof/>
            <w:lang w:val="sk-SK"/>
          </w:rPr>
          <w:t>3.2.10</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 xml:space="preserve">Parameter toku </w:t>
        </w:r>
        <w:r w:rsidR="00D84684">
          <w:rPr>
            <w:rStyle w:val="Hypertextovodkaz"/>
            <w:noProof/>
            <w:lang w:val="sk-SK"/>
          </w:rPr>
          <w:t>krvi</w:t>
        </w:r>
        <w:r w:rsidR="003D20F8" w:rsidRPr="002B725D">
          <w:rPr>
            <w:rStyle w:val="Hypertextovodkaz"/>
            <w:noProof/>
            <w:lang w:val="sk-SK"/>
          </w:rPr>
          <w:t xml:space="preserve">: </w:t>
        </w:r>
        <m:oMath>
          <m:r>
            <m:rPr>
              <m:sty m:val="p"/>
            </m:rPr>
            <w:rPr>
              <w:rStyle w:val="Hypertextovodkaz"/>
              <w:rFonts w:ascii="Cambria Math" w:hAnsi="Cambria Math"/>
              <w:noProof/>
              <w:lang w:val="sk-SK"/>
            </w:rPr>
            <m:t>-</m:t>
          </m:r>
          <m:r>
            <m:rPr>
              <m:sty m:val="bi"/>
            </m:rPr>
            <w:rPr>
              <w:rStyle w:val="Hypertextovodkaz"/>
              <w:rFonts w:ascii="Cambria Math" w:hAnsi="Cambria Math"/>
              <w:noProof/>
              <w:lang w:val="sk-SK"/>
            </w:rPr>
            <m:t>dZi</m:t>
          </m:r>
          <m:r>
            <m:rPr>
              <m:sty m:val="p"/>
            </m:rPr>
            <w:rPr>
              <w:rStyle w:val="Hypertextovodkaz"/>
              <w:rFonts w:ascii="Cambria Math" w:hAnsi="Cambria Math"/>
              <w:noProof/>
              <w:lang w:val="sk-SK"/>
            </w:rPr>
            <m:t>(</m:t>
          </m:r>
          <m:r>
            <m:rPr>
              <m:sty m:val="bi"/>
            </m:rPr>
            <w:rPr>
              <w:rStyle w:val="Hypertextovodkaz"/>
              <w:rFonts w:ascii="Cambria Math" w:hAnsi="Cambria Math"/>
              <w:noProof/>
              <w:lang w:val="sk-SK"/>
            </w:rPr>
            <m:t>t</m:t>
          </m:r>
          <m:r>
            <m:rPr>
              <m:sty m:val="p"/>
            </m:rPr>
            <w:rPr>
              <w:rStyle w:val="Hypertextovodkaz"/>
              <w:rFonts w:ascii="Cambria Math" w:hAnsi="Cambria Math"/>
              <w:noProof/>
              <w:lang w:val="sk-SK"/>
            </w:rPr>
            <m:t>)</m:t>
          </m:r>
          <m:r>
            <m:rPr>
              <m:sty m:val="bi"/>
            </m:rPr>
            <w:rPr>
              <w:rStyle w:val="Hypertextovodkaz"/>
              <w:rFonts w:ascii="Cambria Math" w:hAnsi="Cambria Math"/>
              <w:noProof/>
              <w:lang w:val="sk-SK"/>
            </w:rPr>
            <m:t>dtmax</m:t>
          </m:r>
        </m:oMath>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_Toc510360011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69</w:t>
        </w:r>
        <w:r w:rsidR="003D20F8" w:rsidRPr="002B725D">
          <w:rPr>
            <w:noProof/>
            <w:webHidden/>
            <w:lang w:val="sk-SK"/>
          </w:rPr>
          <w:fldChar w:fldCharType="end"/>
        </w:r>
      </w:hyperlink>
    </w:p>
    <w:p w14:paraId="1F255943"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60012" w:history="1">
        <w:r w:rsidR="003D20F8" w:rsidRPr="002B725D">
          <w:rPr>
            <w:rStyle w:val="Hypertextovodkaz"/>
            <w:noProof/>
            <w:lang w:val="sk-SK"/>
          </w:rPr>
          <w:t>3.2.11</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Rýchlosť pulznej vlny: PVW</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_Toc510360012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69</w:t>
        </w:r>
        <w:r w:rsidR="003D20F8" w:rsidRPr="002B725D">
          <w:rPr>
            <w:noProof/>
            <w:webHidden/>
            <w:lang w:val="sk-SK"/>
          </w:rPr>
          <w:fldChar w:fldCharType="end"/>
        </w:r>
      </w:hyperlink>
    </w:p>
    <w:p w14:paraId="76DE2BFD"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60013" w:history="1">
        <w:r w:rsidR="003D20F8" w:rsidRPr="002B725D">
          <w:rPr>
            <w:rStyle w:val="Hypertextovodkaz"/>
            <w:noProof/>
            <w:lang w:val="sk-SK"/>
          </w:rPr>
          <w:t>3.2.12</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Srdečné zvuky</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_Toc510360013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71</w:t>
        </w:r>
        <w:r w:rsidR="003D20F8" w:rsidRPr="002B725D">
          <w:rPr>
            <w:noProof/>
            <w:webHidden/>
            <w:lang w:val="sk-SK"/>
          </w:rPr>
          <w:fldChar w:fldCharType="end"/>
        </w:r>
      </w:hyperlink>
    </w:p>
    <w:p w14:paraId="444A8225"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60014" w:history="1">
        <w:r w:rsidR="003D20F8" w:rsidRPr="002B725D">
          <w:rPr>
            <w:rStyle w:val="Hypertextovodkaz"/>
            <w:noProof/>
            <w:lang w:val="sk-SK"/>
          </w:rPr>
          <w:t>3.2.13</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RR intervaly</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_Toc510360014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71</w:t>
        </w:r>
        <w:r w:rsidR="003D20F8" w:rsidRPr="002B725D">
          <w:rPr>
            <w:noProof/>
            <w:webHidden/>
            <w:lang w:val="sk-SK"/>
          </w:rPr>
          <w:fldChar w:fldCharType="end"/>
        </w:r>
      </w:hyperlink>
    </w:p>
    <w:p w14:paraId="796F9B62"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60015" w:history="1">
        <w:r w:rsidR="003D20F8" w:rsidRPr="002B725D">
          <w:rPr>
            <w:rStyle w:val="Hypertextovodkaz"/>
            <w:noProof/>
            <w:lang w:val="sk-SK"/>
          </w:rPr>
          <w:t>3.2.14</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Nová metóda na výpočet srdečného výdaja z impedancie krku</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_Toc510360015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71</w:t>
        </w:r>
        <w:r w:rsidR="003D20F8" w:rsidRPr="002B725D">
          <w:rPr>
            <w:noProof/>
            <w:webHidden/>
            <w:lang w:val="sk-SK"/>
          </w:rPr>
          <w:fldChar w:fldCharType="end"/>
        </w:r>
      </w:hyperlink>
    </w:p>
    <w:p w14:paraId="49A8E58E"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60016" w:history="1">
        <w:r w:rsidR="003D20F8" w:rsidRPr="002B725D">
          <w:rPr>
            <w:rStyle w:val="Hypertextovodkaz"/>
            <w:noProof/>
            <w:lang w:val="sk-SK"/>
          </w:rPr>
          <w:t>3.2.15</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Meraný pacienti</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_Toc510360016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72</w:t>
        </w:r>
        <w:r w:rsidR="003D20F8" w:rsidRPr="002B725D">
          <w:rPr>
            <w:noProof/>
            <w:webHidden/>
            <w:lang w:val="sk-SK"/>
          </w:rPr>
          <w:fldChar w:fldCharType="end"/>
        </w:r>
      </w:hyperlink>
    </w:p>
    <w:p w14:paraId="6F7B423D"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60017" w:history="1">
        <w:r w:rsidR="003D20F8" w:rsidRPr="002B725D">
          <w:rPr>
            <w:rStyle w:val="Hypertextovodkaz"/>
            <w:noProof/>
            <w:lang w:val="sk-SK"/>
          </w:rPr>
          <w:t>3.2.16</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Štatistické vyhodnotenie simultánneho merania</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_Toc510360017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73</w:t>
        </w:r>
        <w:r w:rsidR="003D20F8" w:rsidRPr="002B725D">
          <w:rPr>
            <w:noProof/>
            <w:webHidden/>
            <w:lang w:val="sk-SK"/>
          </w:rPr>
          <w:fldChar w:fldCharType="end"/>
        </w:r>
      </w:hyperlink>
    </w:p>
    <w:p w14:paraId="66A90D34"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60018" w:history="1">
        <w:r w:rsidR="003D20F8" w:rsidRPr="002B725D">
          <w:rPr>
            <w:rStyle w:val="Hypertextovodkaz"/>
            <w:noProof/>
            <w:lang w:val="sk-SK"/>
          </w:rPr>
          <w:t>3.2.17</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Bland Altmanova štatistická analýza</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_Toc510360018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73</w:t>
        </w:r>
        <w:r w:rsidR="003D20F8" w:rsidRPr="002B725D">
          <w:rPr>
            <w:noProof/>
            <w:webHidden/>
            <w:lang w:val="sk-SK"/>
          </w:rPr>
          <w:fldChar w:fldCharType="end"/>
        </w:r>
      </w:hyperlink>
    </w:p>
    <w:p w14:paraId="7E6C6538"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60019" w:history="1">
        <w:r w:rsidR="003D20F8" w:rsidRPr="002B725D">
          <w:rPr>
            <w:rStyle w:val="Hypertextovodkaz"/>
            <w:noProof/>
            <w:lang w:val="sk-SK"/>
          </w:rPr>
          <w:t>3.2.18</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 xml:space="preserve">Plocha pod krivkou </w:t>
        </w:r>
        <m:oMath>
          <m:r>
            <m:rPr>
              <m:sty m:val="p"/>
            </m:rPr>
            <w:rPr>
              <w:rStyle w:val="Hypertextovodkaz"/>
              <w:rFonts w:ascii="Cambria Math" w:hAnsi="Cambria Math"/>
              <w:noProof/>
              <w:lang w:val="sk-SK"/>
            </w:rPr>
            <m:t>-</m:t>
          </m:r>
          <m:r>
            <m:rPr>
              <m:sty m:val="bi"/>
            </m:rPr>
            <w:rPr>
              <w:rStyle w:val="Hypertextovodkaz"/>
              <w:rFonts w:ascii="Cambria Math" w:hAnsi="Cambria Math"/>
              <w:noProof/>
              <w:lang w:val="sk-SK"/>
            </w:rPr>
            <m:t>dZi</m:t>
          </m:r>
          <m:r>
            <m:rPr>
              <m:sty m:val="p"/>
            </m:rPr>
            <w:rPr>
              <w:rStyle w:val="Hypertextovodkaz"/>
              <w:rFonts w:ascii="Cambria Math" w:hAnsi="Cambria Math"/>
              <w:noProof/>
              <w:lang w:val="sk-SK"/>
            </w:rPr>
            <m:t>(</m:t>
          </m:r>
          <m:r>
            <m:rPr>
              <m:sty m:val="bi"/>
            </m:rPr>
            <w:rPr>
              <w:rStyle w:val="Hypertextovodkaz"/>
              <w:rFonts w:ascii="Cambria Math" w:hAnsi="Cambria Math"/>
              <w:noProof/>
              <w:lang w:val="sk-SK"/>
            </w:rPr>
            <m:t>t</m:t>
          </m:r>
          <m:r>
            <m:rPr>
              <m:sty m:val="p"/>
            </m:rPr>
            <w:rPr>
              <w:rStyle w:val="Hypertextovodkaz"/>
              <w:rFonts w:ascii="Cambria Math" w:hAnsi="Cambria Math"/>
              <w:noProof/>
              <w:lang w:val="sk-SK"/>
            </w:rPr>
            <m:t>)</m:t>
          </m:r>
          <m:r>
            <m:rPr>
              <m:sty m:val="bi"/>
            </m:rPr>
            <w:rPr>
              <w:rStyle w:val="Hypertextovodkaz"/>
              <w:rFonts w:ascii="Cambria Math" w:hAnsi="Cambria Math"/>
              <w:noProof/>
              <w:lang w:val="sk-SK"/>
            </w:rPr>
            <m:t>dt</m:t>
          </m:r>
        </m:oMath>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_Toc510360019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75</w:t>
        </w:r>
        <w:r w:rsidR="003D20F8" w:rsidRPr="002B725D">
          <w:rPr>
            <w:noProof/>
            <w:webHidden/>
            <w:lang w:val="sk-SK"/>
          </w:rPr>
          <w:fldChar w:fldCharType="end"/>
        </w:r>
      </w:hyperlink>
    </w:p>
    <w:p w14:paraId="1F7413AD" w14:textId="77777777" w:rsidR="003D20F8" w:rsidRPr="002B725D" w:rsidRDefault="00941A71">
      <w:pPr>
        <w:pStyle w:val="Obsah3"/>
        <w:rPr>
          <w:rFonts w:asciiTheme="minorHAnsi" w:eastAsiaTheme="minorEastAsia" w:hAnsiTheme="minorHAnsi" w:cstheme="minorBidi"/>
          <w:noProof/>
          <w:sz w:val="22"/>
          <w:szCs w:val="22"/>
          <w:lang w:val="sk-SK"/>
        </w:rPr>
      </w:pPr>
      <w:hyperlink w:anchor="_Toc510360020" w:history="1">
        <w:r w:rsidR="003D20F8" w:rsidRPr="002B725D">
          <w:rPr>
            <w:rStyle w:val="Hypertextovodkaz"/>
            <w:noProof/>
            <w:lang w:val="sk-SK"/>
          </w:rPr>
          <w:t>3.2.19</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 xml:space="preserve">Plocha nad krivkou </w:t>
        </w:r>
        <m:oMath>
          <m:r>
            <m:rPr>
              <m:sty m:val="bi"/>
            </m:rPr>
            <w:rPr>
              <w:rStyle w:val="Hypertextovodkaz"/>
              <w:rFonts w:ascii="Cambria Math" w:hAnsi="Cambria Math"/>
              <w:noProof/>
              <w:lang w:val="sk-SK"/>
            </w:rPr>
            <m:t>Zi</m:t>
          </m:r>
          <m:r>
            <w:rPr>
              <w:rStyle w:val="Hypertextovodkaz"/>
              <w:rFonts w:ascii="Cambria Math" w:hAnsi="Cambria Math"/>
              <w:noProof/>
              <w:lang w:val="sk-SK"/>
            </w:rPr>
            <m:t>(</m:t>
          </m:r>
          <m:r>
            <m:rPr>
              <m:sty m:val="bi"/>
            </m:rPr>
            <w:rPr>
              <w:rStyle w:val="Hypertextovodkaz"/>
              <w:rFonts w:ascii="Cambria Math" w:hAnsi="Cambria Math"/>
              <w:noProof/>
              <w:lang w:val="sk-SK"/>
            </w:rPr>
            <m:t>t</m:t>
          </m:r>
          <m:r>
            <w:rPr>
              <w:rStyle w:val="Hypertextovodkaz"/>
              <w:rFonts w:ascii="Cambria Math" w:hAnsi="Cambria Math"/>
              <w:noProof/>
              <w:lang w:val="sk-SK"/>
            </w:rPr>
            <m:t>)</m:t>
          </m:r>
        </m:oMath>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_Toc510360020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75</w:t>
        </w:r>
        <w:r w:rsidR="003D20F8" w:rsidRPr="002B725D">
          <w:rPr>
            <w:noProof/>
            <w:webHidden/>
            <w:lang w:val="sk-SK"/>
          </w:rPr>
          <w:fldChar w:fldCharType="end"/>
        </w:r>
      </w:hyperlink>
    </w:p>
    <w:p w14:paraId="432390EA" w14:textId="77777777" w:rsidR="003D20F8" w:rsidRPr="002B725D" w:rsidRDefault="00941A71">
      <w:pPr>
        <w:pStyle w:val="Obsah2"/>
        <w:rPr>
          <w:rFonts w:asciiTheme="minorHAnsi" w:eastAsiaTheme="minorEastAsia" w:hAnsiTheme="minorHAnsi" w:cstheme="minorBidi"/>
          <w:noProof/>
          <w:sz w:val="22"/>
          <w:szCs w:val="22"/>
          <w:lang w:val="sk-SK"/>
        </w:rPr>
      </w:pPr>
      <w:hyperlink w:anchor="_Toc510360021" w:history="1">
        <w:r w:rsidR="003D20F8" w:rsidRPr="002B725D">
          <w:rPr>
            <w:rStyle w:val="Hypertextovodkaz"/>
            <w:noProof/>
            <w:lang w:val="sk-SK"/>
          </w:rPr>
          <w:t>3.3</w:t>
        </w:r>
        <w:r w:rsidR="003D20F8" w:rsidRPr="002B725D">
          <w:rPr>
            <w:rFonts w:asciiTheme="minorHAnsi" w:eastAsiaTheme="minorEastAsia" w:hAnsiTheme="minorHAnsi" w:cstheme="minorBidi"/>
            <w:noProof/>
            <w:sz w:val="22"/>
            <w:szCs w:val="22"/>
            <w:lang w:val="sk-SK"/>
          </w:rPr>
          <w:tab/>
        </w:r>
        <w:r w:rsidR="003D20F8" w:rsidRPr="002B725D">
          <w:rPr>
            <w:rStyle w:val="Hypertextovodkaz"/>
            <w:noProof/>
            <w:lang w:val="sk-SK"/>
          </w:rPr>
          <w:t>Počítanie SV u subjektu po transplantácií srdca</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_Toc510360021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76</w:t>
        </w:r>
        <w:r w:rsidR="003D20F8" w:rsidRPr="002B725D">
          <w:rPr>
            <w:noProof/>
            <w:webHidden/>
            <w:lang w:val="sk-SK"/>
          </w:rPr>
          <w:fldChar w:fldCharType="end"/>
        </w:r>
      </w:hyperlink>
    </w:p>
    <w:p w14:paraId="467B3C45" w14:textId="77777777" w:rsidR="003D20F8" w:rsidRPr="002B725D" w:rsidRDefault="00941A71">
      <w:pPr>
        <w:pStyle w:val="Obsah1"/>
        <w:rPr>
          <w:rFonts w:asciiTheme="minorHAnsi" w:eastAsiaTheme="minorEastAsia" w:hAnsiTheme="minorHAnsi" w:cstheme="minorBidi"/>
          <w:b w:val="0"/>
          <w:bCs w:val="0"/>
          <w:sz w:val="22"/>
          <w:szCs w:val="22"/>
          <w:lang w:val="sk-SK"/>
        </w:rPr>
      </w:pPr>
      <w:hyperlink w:anchor="_Toc510360022" w:history="1">
        <w:r w:rsidR="003D20F8" w:rsidRPr="002B725D">
          <w:rPr>
            <w:rStyle w:val="Hypertextovodkaz"/>
            <w:lang w:val="sk-SK"/>
          </w:rPr>
          <w:t>4</w:t>
        </w:r>
        <w:r w:rsidR="003D20F8" w:rsidRPr="002B725D">
          <w:rPr>
            <w:rFonts w:asciiTheme="minorHAnsi" w:eastAsiaTheme="minorEastAsia" w:hAnsiTheme="minorHAnsi" w:cstheme="minorBidi"/>
            <w:b w:val="0"/>
            <w:bCs w:val="0"/>
            <w:sz w:val="22"/>
            <w:szCs w:val="22"/>
            <w:lang w:val="sk-SK"/>
          </w:rPr>
          <w:tab/>
        </w:r>
        <w:r w:rsidR="003D20F8" w:rsidRPr="002B725D">
          <w:rPr>
            <w:rStyle w:val="Hypertextovodkaz"/>
            <w:lang w:val="sk-SK"/>
          </w:rPr>
          <w:t>Záver</w:t>
        </w:r>
        <w:r w:rsidR="003D20F8" w:rsidRPr="002B725D">
          <w:rPr>
            <w:webHidden/>
            <w:lang w:val="sk-SK"/>
          </w:rPr>
          <w:tab/>
        </w:r>
        <w:r w:rsidR="003D20F8" w:rsidRPr="002B725D">
          <w:rPr>
            <w:webHidden/>
            <w:lang w:val="sk-SK"/>
          </w:rPr>
          <w:fldChar w:fldCharType="begin"/>
        </w:r>
        <w:r w:rsidR="003D20F8" w:rsidRPr="002B725D">
          <w:rPr>
            <w:webHidden/>
            <w:lang w:val="sk-SK"/>
          </w:rPr>
          <w:instrText xml:space="preserve"> PAGEREF _Toc510360022 \h </w:instrText>
        </w:r>
        <w:r w:rsidR="003D20F8" w:rsidRPr="002B725D">
          <w:rPr>
            <w:webHidden/>
            <w:lang w:val="sk-SK"/>
          </w:rPr>
        </w:r>
        <w:r w:rsidR="003D20F8" w:rsidRPr="002B725D">
          <w:rPr>
            <w:webHidden/>
            <w:lang w:val="sk-SK"/>
          </w:rPr>
          <w:fldChar w:fldCharType="separate"/>
        </w:r>
        <w:r w:rsidR="003D20F8" w:rsidRPr="002B725D">
          <w:rPr>
            <w:webHidden/>
            <w:lang w:val="sk-SK"/>
          </w:rPr>
          <w:t>79</w:t>
        </w:r>
        <w:r w:rsidR="003D20F8" w:rsidRPr="002B725D">
          <w:rPr>
            <w:webHidden/>
            <w:lang w:val="sk-SK"/>
          </w:rPr>
          <w:fldChar w:fldCharType="end"/>
        </w:r>
      </w:hyperlink>
    </w:p>
    <w:p w14:paraId="00C4060D" w14:textId="77777777" w:rsidR="003D20F8" w:rsidRPr="002B725D" w:rsidRDefault="00941A71">
      <w:pPr>
        <w:pStyle w:val="Obsah1"/>
        <w:rPr>
          <w:rFonts w:asciiTheme="minorHAnsi" w:eastAsiaTheme="minorEastAsia" w:hAnsiTheme="minorHAnsi" w:cstheme="minorBidi"/>
          <w:b w:val="0"/>
          <w:bCs w:val="0"/>
          <w:sz w:val="22"/>
          <w:szCs w:val="22"/>
          <w:lang w:val="sk-SK"/>
        </w:rPr>
      </w:pPr>
      <w:hyperlink w:anchor="_Toc510360023" w:history="1">
        <w:r w:rsidR="003D20F8" w:rsidRPr="002B725D">
          <w:rPr>
            <w:rStyle w:val="Hypertextovodkaz"/>
            <w:lang w:val="sk-SK"/>
          </w:rPr>
          <w:t>Literatúra</w:t>
        </w:r>
        <w:r w:rsidR="003D20F8" w:rsidRPr="002B725D">
          <w:rPr>
            <w:webHidden/>
            <w:lang w:val="sk-SK"/>
          </w:rPr>
          <w:tab/>
        </w:r>
        <w:r w:rsidR="003D20F8" w:rsidRPr="002B725D">
          <w:rPr>
            <w:webHidden/>
            <w:lang w:val="sk-SK"/>
          </w:rPr>
          <w:fldChar w:fldCharType="begin"/>
        </w:r>
        <w:r w:rsidR="003D20F8" w:rsidRPr="002B725D">
          <w:rPr>
            <w:webHidden/>
            <w:lang w:val="sk-SK"/>
          </w:rPr>
          <w:instrText xml:space="preserve"> PAGEREF _Toc510360023 \h </w:instrText>
        </w:r>
        <w:r w:rsidR="003D20F8" w:rsidRPr="002B725D">
          <w:rPr>
            <w:webHidden/>
            <w:lang w:val="sk-SK"/>
          </w:rPr>
        </w:r>
        <w:r w:rsidR="003D20F8" w:rsidRPr="002B725D">
          <w:rPr>
            <w:webHidden/>
            <w:lang w:val="sk-SK"/>
          </w:rPr>
          <w:fldChar w:fldCharType="separate"/>
        </w:r>
        <w:r w:rsidR="003D20F8" w:rsidRPr="002B725D">
          <w:rPr>
            <w:webHidden/>
            <w:lang w:val="sk-SK"/>
          </w:rPr>
          <w:t>81</w:t>
        </w:r>
        <w:r w:rsidR="003D20F8" w:rsidRPr="002B725D">
          <w:rPr>
            <w:webHidden/>
            <w:lang w:val="sk-SK"/>
          </w:rPr>
          <w:fldChar w:fldCharType="end"/>
        </w:r>
      </w:hyperlink>
    </w:p>
    <w:p w14:paraId="7B28D22C" w14:textId="77777777" w:rsidR="003D20F8" w:rsidRPr="002B725D" w:rsidRDefault="00941A71">
      <w:pPr>
        <w:pStyle w:val="Obsah1"/>
        <w:rPr>
          <w:rFonts w:asciiTheme="minorHAnsi" w:eastAsiaTheme="minorEastAsia" w:hAnsiTheme="minorHAnsi" w:cstheme="minorBidi"/>
          <w:b w:val="0"/>
          <w:bCs w:val="0"/>
          <w:sz w:val="22"/>
          <w:szCs w:val="22"/>
          <w:lang w:val="sk-SK"/>
        </w:rPr>
      </w:pPr>
      <w:hyperlink w:anchor="_Toc510360024" w:history="1">
        <w:r w:rsidR="003D20F8" w:rsidRPr="002B725D">
          <w:rPr>
            <w:rStyle w:val="Hypertextovodkaz"/>
            <w:lang w:val="sk-SK"/>
          </w:rPr>
          <w:t>ZOZNAM SYMBOLOV, VELIČÍN A SKRATIEK</w:t>
        </w:r>
        <w:r w:rsidR="003D20F8" w:rsidRPr="002B725D">
          <w:rPr>
            <w:webHidden/>
            <w:lang w:val="sk-SK"/>
          </w:rPr>
          <w:tab/>
        </w:r>
        <w:r w:rsidR="003D20F8" w:rsidRPr="002B725D">
          <w:rPr>
            <w:webHidden/>
            <w:lang w:val="sk-SK"/>
          </w:rPr>
          <w:fldChar w:fldCharType="begin"/>
        </w:r>
        <w:r w:rsidR="003D20F8" w:rsidRPr="002B725D">
          <w:rPr>
            <w:webHidden/>
            <w:lang w:val="sk-SK"/>
          </w:rPr>
          <w:instrText xml:space="preserve"> PAGEREF _Toc510360024 \h </w:instrText>
        </w:r>
        <w:r w:rsidR="003D20F8" w:rsidRPr="002B725D">
          <w:rPr>
            <w:webHidden/>
            <w:lang w:val="sk-SK"/>
          </w:rPr>
        </w:r>
        <w:r w:rsidR="003D20F8" w:rsidRPr="002B725D">
          <w:rPr>
            <w:webHidden/>
            <w:lang w:val="sk-SK"/>
          </w:rPr>
          <w:fldChar w:fldCharType="separate"/>
        </w:r>
        <w:r w:rsidR="003D20F8" w:rsidRPr="002B725D">
          <w:rPr>
            <w:webHidden/>
            <w:lang w:val="sk-SK"/>
          </w:rPr>
          <w:t>85</w:t>
        </w:r>
        <w:r w:rsidR="003D20F8" w:rsidRPr="002B725D">
          <w:rPr>
            <w:webHidden/>
            <w:lang w:val="sk-SK"/>
          </w:rPr>
          <w:fldChar w:fldCharType="end"/>
        </w:r>
      </w:hyperlink>
    </w:p>
    <w:p w14:paraId="6813DDB1" w14:textId="77777777" w:rsidR="00685414" w:rsidRPr="002B725D" w:rsidRDefault="00685414" w:rsidP="00911AF5">
      <w:pPr>
        <w:pStyle w:val="Obsah1"/>
        <w:rPr>
          <w:b w:val="0"/>
          <w:bCs w:val="0"/>
          <w:lang w:val="sk-SK"/>
        </w:rPr>
      </w:pPr>
      <w:r w:rsidRPr="002B725D">
        <w:rPr>
          <w:b w:val="0"/>
          <w:bCs w:val="0"/>
          <w:lang w:val="sk-SK"/>
        </w:rPr>
        <w:fldChar w:fldCharType="end"/>
      </w:r>
      <w:r w:rsidRPr="002B725D">
        <w:rPr>
          <w:b w:val="0"/>
          <w:bCs w:val="0"/>
          <w:lang w:val="sk-SK"/>
        </w:rPr>
        <w:br w:type="page"/>
      </w:r>
    </w:p>
    <w:p w14:paraId="5D2CB07B" w14:textId="77777777" w:rsidR="00685414" w:rsidRPr="002B725D" w:rsidRDefault="00685414" w:rsidP="00911AF5">
      <w:pPr>
        <w:pStyle w:val="Nadpis1"/>
        <w:numPr>
          <w:ilvl w:val="0"/>
          <w:numId w:val="0"/>
        </w:numPr>
        <w:ind w:left="432" w:hanging="432"/>
        <w:rPr>
          <w:lang w:val="sk-SK"/>
        </w:rPr>
      </w:pPr>
      <w:bookmarkStart w:id="13" w:name="_Toc510359969"/>
      <w:r w:rsidRPr="002B725D">
        <w:rPr>
          <w:lang w:val="sk-SK"/>
        </w:rPr>
        <w:lastRenderedPageBreak/>
        <w:t>ZOZNAM OBRÁZKOV</w:t>
      </w:r>
      <w:bookmarkEnd w:id="13"/>
    </w:p>
    <w:p w14:paraId="167B4F14" w14:textId="77777777" w:rsidR="00911AF5" w:rsidRPr="002B725D" w:rsidRDefault="00911AF5" w:rsidP="00685414">
      <w:pPr>
        <w:rPr>
          <w:lang w:val="sk-SK"/>
        </w:rPr>
      </w:pPr>
    </w:p>
    <w:p w14:paraId="1395776D" w14:textId="77777777" w:rsidR="00911AF5" w:rsidRPr="002B725D" w:rsidRDefault="00685414">
      <w:pPr>
        <w:pStyle w:val="Seznamobrzk"/>
        <w:tabs>
          <w:tab w:val="right" w:leader="dot" w:pos="8494"/>
        </w:tabs>
        <w:rPr>
          <w:rFonts w:eastAsiaTheme="minorEastAsia" w:cstheme="minorBidi"/>
          <w:smallCaps w:val="0"/>
          <w:noProof/>
          <w:sz w:val="22"/>
          <w:szCs w:val="22"/>
          <w:lang w:val="sk-SK"/>
        </w:rPr>
      </w:pPr>
      <w:r w:rsidRPr="002B725D">
        <w:rPr>
          <w:lang w:val="sk-SK"/>
        </w:rPr>
        <w:fldChar w:fldCharType="begin"/>
      </w:r>
      <w:r w:rsidRPr="002B725D">
        <w:rPr>
          <w:lang w:val="sk-SK"/>
        </w:rPr>
        <w:instrText xml:space="preserve"> TOC \h \z \c "Obrázok" </w:instrText>
      </w:r>
      <w:r w:rsidRPr="002B725D">
        <w:rPr>
          <w:lang w:val="sk-SK"/>
        </w:rPr>
        <w:fldChar w:fldCharType="separate"/>
      </w:r>
      <w:hyperlink w:anchor="_Toc510358858" w:history="1">
        <w:r w:rsidR="00911AF5" w:rsidRPr="002B725D">
          <w:rPr>
            <w:rStyle w:val="Hypertextovodkaz"/>
            <w:noProof/>
            <w:lang w:val="sk-SK" w:bidi="en-US"/>
          </w:rPr>
          <w:t>Obrázok 1.1:Mechanická analógia2-prvkového Windkesselovho modelu</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_Toc510358858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7</w:t>
        </w:r>
        <w:r w:rsidR="00911AF5" w:rsidRPr="002B725D">
          <w:rPr>
            <w:noProof/>
            <w:webHidden/>
            <w:lang w:val="sk-SK"/>
          </w:rPr>
          <w:fldChar w:fldCharType="end"/>
        </w:r>
      </w:hyperlink>
    </w:p>
    <w:p w14:paraId="68135D2C"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59" w:history="1">
        <w:r w:rsidR="00911AF5" w:rsidRPr="002B725D">
          <w:rPr>
            <w:rStyle w:val="Hypertextovodkaz"/>
            <w:noProof/>
            <w:lang w:val="sk-SK" w:bidi="en-US"/>
          </w:rPr>
          <w:t>Obrázok 1.2:Náhradná el. schéma 2-dielneho Windkesselovho modelu</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_Toc510358859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8</w:t>
        </w:r>
        <w:r w:rsidR="00911AF5" w:rsidRPr="002B725D">
          <w:rPr>
            <w:noProof/>
            <w:webHidden/>
            <w:lang w:val="sk-SK"/>
          </w:rPr>
          <w:fldChar w:fldCharType="end"/>
        </w:r>
      </w:hyperlink>
    </w:p>
    <w:p w14:paraId="49EA5340"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60" w:history="1">
        <w:r w:rsidR="00911AF5" w:rsidRPr="002B725D">
          <w:rPr>
            <w:rStyle w:val="Hypertextovodkaz"/>
            <w:noProof/>
            <w:lang w:val="sk-SK" w:bidi="en-US"/>
          </w:rPr>
          <w:t>Obrázok 1.3: Tvar krivky arteriálneho krvného tlaku v rôznych artériách</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_Toc510358860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9</w:t>
        </w:r>
        <w:r w:rsidR="00911AF5" w:rsidRPr="002B725D">
          <w:rPr>
            <w:noProof/>
            <w:webHidden/>
            <w:lang w:val="sk-SK"/>
          </w:rPr>
          <w:fldChar w:fldCharType="end"/>
        </w:r>
      </w:hyperlink>
    </w:p>
    <w:p w14:paraId="3D88982A"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61" w:history="1">
        <w:r w:rsidR="00911AF5" w:rsidRPr="002B725D">
          <w:rPr>
            <w:rStyle w:val="Hypertextovodkaz"/>
            <w:noProof/>
            <w:lang w:val="sk-SK" w:bidi="en-US"/>
          </w:rPr>
          <w:t>Obrázok 1.4: Mechanická a elektrická analógia 2,3 a 4 dielneho Windkesselovho modelu</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_Toc510358861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10</w:t>
        </w:r>
        <w:r w:rsidR="00911AF5" w:rsidRPr="002B725D">
          <w:rPr>
            <w:noProof/>
            <w:webHidden/>
            <w:lang w:val="sk-SK"/>
          </w:rPr>
          <w:fldChar w:fldCharType="end"/>
        </w:r>
      </w:hyperlink>
    </w:p>
    <w:p w14:paraId="3C425BE6"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62" w:history="1">
        <w:r w:rsidR="00911AF5" w:rsidRPr="002B725D">
          <w:rPr>
            <w:rStyle w:val="Hypertextovodkaz"/>
            <w:noProof/>
            <w:lang w:val="sk-SK" w:bidi="en-US"/>
          </w:rPr>
          <w:t>Obrázok 1.5: Elektrická schéma paralelne zapojených odporov hrudníka.</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_Toc510358862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15</w:t>
        </w:r>
        <w:r w:rsidR="00911AF5" w:rsidRPr="002B725D">
          <w:rPr>
            <w:noProof/>
            <w:webHidden/>
            <w:lang w:val="sk-SK"/>
          </w:rPr>
          <w:fldChar w:fldCharType="end"/>
        </w:r>
      </w:hyperlink>
    </w:p>
    <w:p w14:paraId="58CC5BD2"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63" w:history="1">
        <w:r w:rsidR="00911AF5" w:rsidRPr="002B725D">
          <w:rPr>
            <w:rStyle w:val="Hypertextovodkaz"/>
            <w:noProof/>
            <w:lang w:val="sk-SK" w:bidi="en-US"/>
          </w:rPr>
          <w:t>Obrázok 1.6:Princíp zmeny vodivosti krvi</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_Toc510358863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16</w:t>
        </w:r>
        <w:r w:rsidR="00911AF5" w:rsidRPr="002B725D">
          <w:rPr>
            <w:noProof/>
            <w:webHidden/>
            <w:lang w:val="sk-SK"/>
          </w:rPr>
          <w:fldChar w:fldCharType="end"/>
        </w:r>
      </w:hyperlink>
    </w:p>
    <w:p w14:paraId="32EB7C41"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64" w:history="1">
        <w:r w:rsidR="00911AF5" w:rsidRPr="002B725D">
          <w:rPr>
            <w:rStyle w:val="Hypertextovodkaz"/>
            <w:noProof/>
            <w:lang w:val="sk-SK" w:bidi="en-US"/>
          </w:rPr>
          <w:t>Obrázok 1.7: Vzťah zmeny rýchlosti krvi a vodivosti krvi</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_Toc510358864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18</w:t>
        </w:r>
        <w:r w:rsidR="00911AF5" w:rsidRPr="002B725D">
          <w:rPr>
            <w:noProof/>
            <w:webHidden/>
            <w:lang w:val="sk-SK"/>
          </w:rPr>
          <w:fldChar w:fldCharType="end"/>
        </w:r>
      </w:hyperlink>
    </w:p>
    <w:p w14:paraId="0F0A91D9"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65" w:history="1">
        <w:r w:rsidR="00911AF5" w:rsidRPr="002B725D">
          <w:rPr>
            <w:rStyle w:val="Hypertextovodkaz"/>
            <w:noProof/>
            <w:lang w:val="sk-SK" w:bidi="en-US"/>
          </w:rPr>
          <w:t xml:space="preserve">Obrázok 1.8: Spätná extrapolácia </w:t>
        </w:r>
        <m:oMath>
          <m:r>
            <w:rPr>
              <w:rStyle w:val="Hypertextovodkaz"/>
              <w:rFonts w:ascii="Cambria Math" w:hAnsi="Cambria Math"/>
              <w:noProof/>
              <w:lang w:val="sk-SK" w:bidi="en-US"/>
            </w:rPr>
            <m:t>∆Z</m:t>
          </m:r>
          <m:r>
            <m:rPr>
              <m:sty m:val="p"/>
            </m:rPr>
            <w:rPr>
              <w:rStyle w:val="Hypertextovodkaz"/>
              <w:rFonts w:ascii="Cambria Math" w:hAnsi="Cambria Math"/>
              <w:noProof/>
              <w:lang w:val="sk-SK" w:bidi="en-US"/>
            </w:rPr>
            <m:t>max⁡</m:t>
          </m:r>
        </m:oMath>
        <w:r w:rsidR="00911AF5" w:rsidRPr="002B725D">
          <w:rPr>
            <w:rStyle w:val="Hypertextovodkaz"/>
            <w:noProof/>
            <w:lang w:val="sk-SK" w:bidi="en-US"/>
          </w:rPr>
          <w:t xml:space="preserve"> a dopredná extrapolácia </w:t>
        </w:r>
        <m:oMath>
          <m:r>
            <w:rPr>
              <w:rStyle w:val="Hypertextovodkaz"/>
              <w:rFonts w:ascii="Cambria Math" w:hAnsi="Cambria Math"/>
              <w:noProof/>
              <w:lang w:val="sk-SK" w:bidi="en-US"/>
            </w:rPr>
            <m:t>-dZ/dtmax</m:t>
          </m:r>
        </m:oMath>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_Toc510358865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20</w:t>
        </w:r>
        <w:r w:rsidR="00911AF5" w:rsidRPr="002B725D">
          <w:rPr>
            <w:noProof/>
            <w:webHidden/>
            <w:lang w:val="sk-SK"/>
          </w:rPr>
          <w:fldChar w:fldCharType="end"/>
        </w:r>
      </w:hyperlink>
    </w:p>
    <w:p w14:paraId="2389E935"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66" w:history="1">
        <w:r w:rsidR="00911AF5" w:rsidRPr="002B725D">
          <w:rPr>
            <w:rStyle w:val="Hypertextovodkaz"/>
            <w:noProof/>
            <w:lang w:val="sk-SK" w:bidi="en-US"/>
          </w:rPr>
          <w:t>Obrázok 1.9: Vzťah maximálneho toku krvi a </w:t>
        </w:r>
        <m:oMath>
          <m:r>
            <w:rPr>
              <w:rStyle w:val="Hypertextovodkaz"/>
              <w:rFonts w:ascii="Cambria Math" w:hAnsi="Cambria Math"/>
              <w:noProof/>
              <w:lang w:val="sk-SK" w:bidi="en-US"/>
            </w:rPr>
            <m:t>-dZ/dtmax</m:t>
          </m:r>
        </m:oMath>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_Toc510358866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23</w:t>
        </w:r>
        <w:r w:rsidR="00911AF5" w:rsidRPr="002B725D">
          <w:rPr>
            <w:noProof/>
            <w:webHidden/>
            <w:lang w:val="sk-SK"/>
          </w:rPr>
          <w:fldChar w:fldCharType="end"/>
        </w:r>
      </w:hyperlink>
    </w:p>
    <w:p w14:paraId="7CC452A5"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67" w:history="1">
        <w:r w:rsidR="00911AF5" w:rsidRPr="002B725D">
          <w:rPr>
            <w:rStyle w:val="Hypertextovodkaz"/>
            <w:noProof/>
            <w:lang w:val="sk-SK" w:bidi="en-US"/>
          </w:rPr>
          <w:t>Obrázok 1.10: Identifikovanie povodu -dZ/dtmax z krivky dP/dt</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_Toc510358867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24</w:t>
        </w:r>
        <w:r w:rsidR="00911AF5" w:rsidRPr="002B725D">
          <w:rPr>
            <w:noProof/>
            <w:webHidden/>
            <w:lang w:val="sk-SK"/>
          </w:rPr>
          <w:fldChar w:fldCharType="end"/>
        </w:r>
      </w:hyperlink>
    </w:p>
    <w:p w14:paraId="12A36D38"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68" w:history="1">
        <w:r w:rsidR="00911AF5" w:rsidRPr="002B725D">
          <w:rPr>
            <w:rStyle w:val="Hypertextovodkaz"/>
            <w:noProof/>
            <w:lang w:val="sk-SK" w:bidi="en-US"/>
          </w:rPr>
          <w:t>Obrázok 1.11: Rôzne tvary krivky -dZ/dt; počiatok systoly – B bod a koniec systoly – X bod</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_Toc510358868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29</w:t>
        </w:r>
        <w:r w:rsidR="00911AF5" w:rsidRPr="002B725D">
          <w:rPr>
            <w:noProof/>
            <w:webHidden/>
            <w:lang w:val="sk-SK"/>
          </w:rPr>
          <w:fldChar w:fldCharType="end"/>
        </w:r>
      </w:hyperlink>
    </w:p>
    <w:p w14:paraId="22A1B8C4"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69" w:history="1">
        <w:r w:rsidR="00911AF5" w:rsidRPr="002B725D">
          <w:rPr>
            <w:rStyle w:val="Hypertextovodkaz"/>
            <w:noProof/>
            <w:lang w:val="sk-SK" w:bidi="en-US"/>
          </w:rPr>
          <w:t>Obrázok 1.12: Spektrum S1 s komponentami M1 a T1</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_Toc510358869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31</w:t>
        </w:r>
        <w:r w:rsidR="00911AF5" w:rsidRPr="002B725D">
          <w:rPr>
            <w:noProof/>
            <w:webHidden/>
            <w:lang w:val="sk-SK"/>
          </w:rPr>
          <w:fldChar w:fldCharType="end"/>
        </w:r>
      </w:hyperlink>
    </w:p>
    <w:p w14:paraId="3139EC41"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70" w:history="1">
        <w:r w:rsidR="00911AF5" w:rsidRPr="002B725D">
          <w:rPr>
            <w:rStyle w:val="Hypertextovodkaz"/>
            <w:noProof/>
            <w:lang w:val="sk-SK" w:bidi="en-US"/>
          </w:rPr>
          <w:t>Obrázok 1.13: Poloha meraných hemodynamických signálov na ľudskom tele.</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_Toc510358870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34</w:t>
        </w:r>
        <w:r w:rsidR="00911AF5" w:rsidRPr="002B725D">
          <w:rPr>
            <w:noProof/>
            <w:webHidden/>
            <w:lang w:val="sk-SK"/>
          </w:rPr>
          <w:fldChar w:fldCharType="end"/>
        </w:r>
      </w:hyperlink>
    </w:p>
    <w:p w14:paraId="1629442B"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71" w:history="1">
        <w:r w:rsidR="00911AF5" w:rsidRPr="002B725D">
          <w:rPr>
            <w:rStyle w:val="Hypertextovodkaz"/>
            <w:noProof/>
            <w:lang w:val="sk-SK" w:bidi="en-US"/>
          </w:rPr>
          <w:t>Obrázok 1.14: Frekvenčné oddelenie zdrojov prúdu a kanály impedancie naladené na zdroje prúdu.</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_Toc510358871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36</w:t>
        </w:r>
        <w:r w:rsidR="00911AF5" w:rsidRPr="002B725D">
          <w:rPr>
            <w:noProof/>
            <w:webHidden/>
            <w:lang w:val="sk-SK"/>
          </w:rPr>
          <w:fldChar w:fldCharType="end"/>
        </w:r>
      </w:hyperlink>
    </w:p>
    <w:p w14:paraId="4828F532"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72" w:history="1">
        <w:r w:rsidR="00911AF5" w:rsidRPr="002B725D">
          <w:rPr>
            <w:rStyle w:val="Hypertextovodkaz"/>
            <w:noProof/>
            <w:lang w:val="sk-SK" w:bidi="en-US"/>
          </w:rPr>
          <w:t>Obrázok 1.15: Bloková schéma bioimpedančného monitora MBM</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_Toc510358872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36</w:t>
        </w:r>
        <w:r w:rsidR="00911AF5" w:rsidRPr="002B725D">
          <w:rPr>
            <w:noProof/>
            <w:webHidden/>
            <w:lang w:val="sk-SK"/>
          </w:rPr>
          <w:fldChar w:fldCharType="end"/>
        </w:r>
      </w:hyperlink>
    </w:p>
    <w:p w14:paraId="66535541"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73" w:history="1">
        <w:r w:rsidR="00911AF5" w:rsidRPr="002B725D">
          <w:rPr>
            <w:rStyle w:val="Hypertextovodkaz"/>
            <w:noProof/>
            <w:lang w:val="sk-SK" w:bidi="en-US"/>
          </w:rPr>
          <w:t>Obrázok 1.16: Dobrovoľník počas merania bioimpedančným monitorom MBM.</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_Toc510358873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37</w:t>
        </w:r>
        <w:r w:rsidR="00911AF5" w:rsidRPr="002B725D">
          <w:rPr>
            <w:noProof/>
            <w:webHidden/>
            <w:lang w:val="sk-SK"/>
          </w:rPr>
          <w:fldChar w:fldCharType="end"/>
        </w:r>
      </w:hyperlink>
    </w:p>
    <w:p w14:paraId="25FA9381"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74" w:history="1">
        <w:r w:rsidR="00911AF5" w:rsidRPr="002B725D">
          <w:rPr>
            <w:rStyle w:val="Hypertextovodkaz"/>
            <w:noProof/>
            <w:lang w:val="sk-SK" w:bidi="en-US"/>
          </w:rPr>
          <w:t>Obrázok 3.1: Detekcia prvého srdečného zvuku – S1</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_Toc510358874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44</w:t>
        </w:r>
        <w:r w:rsidR="00911AF5" w:rsidRPr="002B725D">
          <w:rPr>
            <w:noProof/>
            <w:webHidden/>
            <w:lang w:val="sk-SK"/>
          </w:rPr>
          <w:fldChar w:fldCharType="end"/>
        </w:r>
      </w:hyperlink>
    </w:p>
    <w:p w14:paraId="18F97D21"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75" w:history="1">
        <w:r w:rsidR="00911AF5" w:rsidRPr="002B725D">
          <w:rPr>
            <w:rStyle w:val="Hypertextovodkaz"/>
            <w:noProof/>
            <w:lang w:val="sk-SK" w:bidi="en-US"/>
          </w:rPr>
          <w:t>Obrázok 3.2: Korelačne koeficienty respiračnej krivky a 10 oneskorených R-S1 kriviek.</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_Toc510358875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45</w:t>
        </w:r>
        <w:r w:rsidR="00911AF5" w:rsidRPr="002B725D">
          <w:rPr>
            <w:noProof/>
            <w:webHidden/>
            <w:lang w:val="sk-SK"/>
          </w:rPr>
          <w:fldChar w:fldCharType="end"/>
        </w:r>
      </w:hyperlink>
    </w:p>
    <w:p w14:paraId="3642167B"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76" w:history="1">
        <w:r w:rsidR="00911AF5" w:rsidRPr="002B725D">
          <w:rPr>
            <w:rStyle w:val="Hypertextovodkaz"/>
            <w:noProof/>
            <w:lang w:val="sk-SK" w:bidi="en-US"/>
          </w:rPr>
          <w:t>Obrázok 3.3: Problémový tvar signálu -dZ/dt max. Nízky pomer signál-šum</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_Toc510358876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52</w:t>
        </w:r>
        <w:r w:rsidR="00911AF5" w:rsidRPr="002B725D">
          <w:rPr>
            <w:noProof/>
            <w:webHidden/>
            <w:lang w:val="sk-SK"/>
          </w:rPr>
          <w:fldChar w:fldCharType="end"/>
        </w:r>
      </w:hyperlink>
    </w:p>
    <w:p w14:paraId="20654F11"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77" w:history="1">
        <w:r w:rsidR="00911AF5" w:rsidRPr="002B725D">
          <w:rPr>
            <w:rStyle w:val="Hypertextovodkaz"/>
            <w:noProof/>
            <w:lang w:val="sk-SK" w:bidi="en-US"/>
          </w:rPr>
          <w:t xml:space="preserve">Obrázok 3.4: Problémový tvar signálu </w:t>
        </w:r>
        <w:r w:rsidR="00911AF5" w:rsidRPr="002B725D">
          <w:rPr>
            <w:rStyle w:val="Hypertextovodkaz"/>
            <w:i/>
            <w:noProof/>
            <w:lang w:val="sk-SK" w:bidi="en-US"/>
          </w:rPr>
          <w:t>-dZ/dt</w:t>
        </w:r>
        <w:r w:rsidR="00911AF5" w:rsidRPr="002B725D">
          <w:rPr>
            <w:rStyle w:val="Hypertextovodkaz"/>
            <w:noProof/>
            <w:lang w:val="sk-SK" w:bidi="en-US"/>
          </w:rPr>
          <w:t>. V signály prítomný druhý vrchol -dZ/dt max</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_Toc510358877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52</w:t>
        </w:r>
        <w:r w:rsidR="00911AF5" w:rsidRPr="002B725D">
          <w:rPr>
            <w:noProof/>
            <w:webHidden/>
            <w:lang w:val="sk-SK"/>
          </w:rPr>
          <w:fldChar w:fldCharType="end"/>
        </w:r>
      </w:hyperlink>
    </w:p>
    <w:p w14:paraId="6997059B"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78" w:history="1">
        <w:r w:rsidR="00911AF5" w:rsidRPr="002B725D">
          <w:rPr>
            <w:rStyle w:val="Hypertextovodkaz"/>
            <w:noProof/>
            <w:lang w:val="sk-SK" w:bidi="en-US"/>
          </w:rPr>
          <w:t xml:space="preserve">Obrázok 3.5: Problémový tvar signálu </w:t>
        </w:r>
        <w:r w:rsidR="00911AF5" w:rsidRPr="002B725D">
          <w:rPr>
            <w:rStyle w:val="Hypertextovodkaz"/>
            <w:i/>
            <w:noProof/>
            <w:lang w:val="sk-SK" w:bidi="en-US"/>
          </w:rPr>
          <w:t>-dZ/dt</w:t>
        </w:r>
        <w:r w:rsidR="00911AF5" w:rsidRPr="002B725D">
          <w:rPr>
            <w:rStyle w:val="Hypertextovodkaz"/>
            <w:noProof/>
            <w:lang w:val="sk-SK" w:bidi="en-US"/>
          </w:rPr>
          <w:t>. Vrchol -dZ/dt max je rozdvojený</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_Toc510358878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53</w:t>
        </w:r>
        <w:r w:rsidR="00911AF5" w:rsidRPr="002B725D">
          <w:rPr>
            <w:noProof/>
            <w:webHidden/>
            <w:lang w:val="sk-SK"/>
          </w:rPr>
          <w:fldChar w:fldCharType="end"/>
        </w:r>
      </w:hyperlink>
    </w:p>
    <w:p w14:paraId="61BF019E"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79" w:history="1">
        <w:r w:rsidR="00911AF5" w:rsidRPr="002B725D">
          <w:rPr>
            <w:rStyle w:val="Hypertextovodkaz"/>
            <w:noProof/>
            <w:lang w:val="sk-SK" w:bidi="en-US"/>
          </w:rPr>
          <w:t xml:space="preserve">Obrázok 3.6: Problémový tvar signálu </w:t>
        </w:r>
        <w:r w:rsidR="00911AF5" w:rsidRPr="002B725D">
          <w:rPr>
            <w:rStyle w:val="Hypertextovodkaz"/>
            <w:i/>
            <w:noProof/>
            <w:lang w:val="sk-SK" w:bidi="en-US"/>
          </w:rPr>
          <w:t xml:space="preserve">-dZ/dt. </w:t>
        </w:r>
        <w:r w:rsidR="00911AF5" w:rsidRPr="002B725D">
          <w:rPr>
            <w:rStyle w:val="Hypertextovodkaz"/>
            <w:noProof/>
            <w:lang w:val="sk-SK" w:bidi="en-US"/>
          </w:rPr>
          <w:t xml:space="preserve">Pravdepodobne nefyziologické rozdiely v po sebe nasledujúcich hodnotách </w:t>
        </w:r>
        <w:r w:rsidR="00911AF5" w:rsidRPr="002B725D">
          <w:rPr>
            <w:rStyle w:val="Hypertextovodkaz"/>
            <w:i/>
            <w:noProof/>
            <w:lang w:val="sk-SK" w:bidi="en-US"/>
          </w:rPr>
          <w:t>-dZ/dt max</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_Toc510358879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53</w:t>
        </w:r>
        <w:r w:rsidR="00911AF5" w:rsidRPr="002B725D">
          <w:rPr>
            <w:noProof/>
            <w:webHidden/>
            <w:lang w:val="sk-SK"/>
          </w:rPr>
          <w:fldChar w:fldCharType="end"/>
        </w:r>
      </w:hyperlink>
    </w:p>
    <w:p w14:paraId="77AE0354"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80" w:history="1">
        <w:r w:rsidR="00911AF5" w:rsidRPr="002B725D">
          <w:rPr>
            <w:rStyle w:val="Hypertextovodkaz"/>
            <w:noProof/>
            <w:lang w:val="sk-SK" w:bidi="en-US"/>
          </w:rPr>
          <w:t>Obrázok 3.7: Detekcia parametrov obehovej sústavy</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_Toc510358880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55</w:t>
        </w:r>
        <w:r w:rsidR="00911AF5" w:rsidRPr="002B725D">
          <w:rPr>
            <w:noProof/>
            <w:webHidden/>
            <w:lang w:val="sk-SK"/>
          </w:rPr>
          <w:fldChar w:fldCharType="end"/>
        </w:r>
      </w:hyperlink>
    </w:p>
    <w:p w14:paraId="69C2B429"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81" w:history="1">
        <w:r w:rsidR="00911AF5" w:rsidRPr="002B725D">
          <w:rPr>
            <w:rStyle w:val="Hypertextovodkaz"/>
            <w:noProof/>
            <w:lang w:val="sk-SK"/>
          </w:rPr>
          <w:t>Obrázok 3.8: Vytvorenie lineárne interpolovanej krivky parametra</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_Toc510358881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64</w:t>
        </w:r>
        <w:r w:rsidR="00911AF5" w:rsidRPr="002B725D">
          <w:rPr>
            <w:noProof/>
            <w:webHidden/>
            <w:lang w:val="sk-SK"/>
          </w:rPr>
          <w:fldChar w:fldCharType="end"/>
        </w:r>
      </w:hyperlink>
    </w:p>
    <w:p w14:paraId="6D867277"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82" w:history="1">
        <w:r w:rsidR="00911AF5" w:rsidRPr="002B725D">
          <w:rPr>
            <w:rStyle w:val="Hypertextovodkaz"/>
            <w:noProof/>
            <w:lang w:val="sk-SK" w:bidi="en-US"/>
          </w:rPr>
          <w:t>Obrázok 3.9: LI postupnosti hemodynamických parametrov.</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_Toc510358882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65</w:t>
        </w:r>
        <w:r w:rsidR="00911AF5" w:rsidRPr="002B725D">
          <w:rPr>
            <w:noProof/>
            <w:webHidden/>
            <w:lang w:val="sk-SK"/>
          </w:rPr>
          <w:fldChar w:fldCharType="end"/>
        </w:r>
      </w:hyperlink>
    </w:p>
    <w:p w14:paraId="59E23CCF"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83" w:history="1">
        <w:r w:rsidR="00911AF5" w:rsidRPr="002B725D">
          <w:rPr>
            <w:rStyle w:val="Hypertextovodkaz"/>
            <w:noProof/>
            <w:lang w:val="sk-SK" w:bidi="en-US"/>
          </w:rPr>
          <w:t>Obrázok 3.10: Sila a vazby a oneskorenie reakcie parametrov na dýchanie.</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_Toc510358883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68</w:t>
        </w:r>
        <w:r w:rsidR="00911AF5" w:rsidRPr="002B725D">
          <w:rPr>
            <w:noProof/>
            <w:webHidden/>
            <w:lang w:val="sk-SK"/>
          </w:rPr>
          <w:fldChar w:fldCharType="end"/>
        </w:r>
      </w:hyperlink>
    </w:p>
    <w:p w14:paraId="5743BB85"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84" w:history="1">
        <w:r w:rsidR="00911AF5" w:rsidRPr="002B725D">
          <w:rPr>
            <w:rStyle w:val="Hypertextovodkaz"/>
            <w:noProof/>
            <w:lang w:val="sk-SK" w:bidi="en-US"/>
          </w:rPr>
          <w:t>Obrázok 3.11: Výpočet SV z impedancie krku a jeho porovnanie s meraním SV echokardiografiou.</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_Toc510358884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73</w:t>
        </w:r>
        <w:r w:rsidR="00911AF5" w:rsidRPr="002B725D">
          <w:rPr>
            <w:noProof/>
            <w:webHidden/>
            <w:lang w:val="sk-SK"/>
          </w:rPr>
          <w:fldChar w:fldCharType="end"/>
        </w:r>
      </w:hyperlink>
    </w:p>
    <w:p w14:paraId="5C7DD3DA"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85" w:history="1">
        <w:r w:rsidR="00911AF5" w:rsidRPr="002B725D">
          <w:rPr>
            <w:rStyle w:val="Hypertextovodkaz"/>
            <w:noProof/>
            <w:lang w:val="sk-SK" w:bidi="en-US"/>
          </w:rPr>
          <w:t>Obrázok 3.12: Bland Altmanova analýza zhody medzi meraním SV z impedancie krku a echokardiografiou.</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_Toc510358885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74</w:t>
        </w:r>
        <w:r w:rsidR="00911AF5" w:rsidRPr="002B725D">
          <w:rPr>
            <w:noProof/>
            <w:webHidden/>
            <w:lang w:val="sk-SK"/>
          </w:rPr>
          <w:fldChar w:fldCharType="end"/>
        </w:r>
      </w:hyperlink>
    </w:p>
    <w:p w14:paraId="623539AB"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86" w:history="1">
        <w:r w:rsidR="00911AF5" w:rsidRPr="002B725D">
          <w:rPr>
            <w:rStyle w:val="Hypertextovodkaz"/>
            <w:noProof/>
            <w:lang w:val="sk-SK" w:bidi="en-US"/>
          </w:rPr>
          <w:t>Obrázok 3.13: Relatívne zmeny SV subjektu 53 pri záťaži.</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_Toc510358886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77</w:t>
        </w:r>
        <w:r w:rsidR="00911AF5" w:rsidRPr="002B725D">
          <w:rPr>
            <w:noProof/>
            <w:webHidden/>
            <w:lang w:val="sk-SK"/>
          </w:rPr>
          <w:fldChar w:fldCharType="end"/>
        </w:r>
      </w:hyperlink>
    </w:p>
    <w:p w14:paraId="2EF24F68"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87" w:history="1">
        <w:r w:rsidR="00911AF5" w:rsidRPr="002B725D">
          <w:rPr>
            <w:rStyle w:val="Hypertextovodkaz"/>
            <w:noProof/>
            <w:lang w:val="sk-SK" w:bidi="en-US"/>
          </w:rPr>
          <w:t>Obrázok 3.14: Relatívne zmeny SV subjektu 49 pri záťaži.</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_Toc510358887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77</w:t>
        </w:r>
        <w:r w:rsidR="00911AF5" w:rsidRPr="002B725D">
          <w:rPr>
            <w:noProof/>
            <w:webHidden/>
            <w:lang w:val="sk-SK"/>
          </w:rPr>
          <w:fldChar w:fldCharType="end"/>
        </w:r>
      </w:hyperlink>
    </w:p>
    <w:p w14:paraId="20DD0D0B" w14:textId="77777777" w:rsidR="00685414" w:rsidRPr="002B725D" w:rsidRDefault="00685414" w:rsidP="00685414">
      <w:pPr>
        <w:rPr>
          <w:lang w:val="sk-SK"/>
        </w:rPr>
      </w:pPr>
      <w:r w:rsidRPr="002B725D">
        <w:rPr>
          <w:lang w:val="sk-SK"/>
        </w:rPr>
        <w:fldChar w:fldCharType="end"/>
      </w:r>
    </w:p>
    <w:p w14:paraId="5B4A24AE" w14:textId="77777777" w:rsidR="00685414" w:rsidRPr="002B725D" w:rsidRDefault="00685414" w:rsidP="00685414">
      <w:pPr>
        <w:overflowPunct/>
        <w:autoSpaceDE/>
        <w:autoSpaceDN/>
        <w:adjustRightInd/>
        <w:spacing w:line="240" w:lineRule="auto"/>
        <w:textAlignment w:val="auto"/>
        <w:rPr>
          <w:lang w:val="sk-SK"/>
        </w:rPr>
      </w:pPr>
      <w:r w:rsidRPr="002B725D">
        <w:rPr>
          <w:lang w:val="sk-SK"/>
        </w:rPr>
        <w:br w:type="page"/>
      </w:r>
    </w:p>
    <w:p w14:paraId="466DFE34" w14:textId="77777777" w:rsidR="00685414" w:rsidRPr="002B725D" w:rsidRDefault="00685414" w:rsidP="00911AF5">
      <w:pPr>
        <w:pStyle w:val="Nadpis1"/>
        <w:numPr>
          <w:ilvl w:val="0"/>
          <w:numId w:val="0"/>
        </w:numPr>
        <w:ind w:left="432" w:hanging="432"/>
        <w:rPr>
          <w:lang w:val="sk-SK"/>
        </w:rPr>
      </w:pPr>
      <w:bookmarkStart w:id="14" w:name="_Toc510359970"/>
      <w:r w:rsidRPr="002B725D">
        <w:rPr>
          <w:lang w:val="sk-SK"/>
        </w:rPr>
        <w:lastRenderedPageBreak/>
        <w:t>ZOZNAM TABULIEK</w:t>
      </w:r>
      <w:bookmarkEnd w:id="14"/>
    </w:p>
    <w:p w14:paraId="04BDE650" w14:textId="77777777" w:rsidR="00911AF5" w:rsidRPr="002B725D" w:rsidRDefault="00685414">
      <w:pPr>
        <w:pStyle w:val="Seznamobrzk"/>
        <w:tabs>
          <w:tab w:val="right" w:leader="dot" w:pos="8494"/>
        </w:tabs>
        <w:rPr>
          <w:rFonts w:eastAsiaTheme="minorEastAsia" w:cstheme="minorBidi"/>
          <w:smallCaps w:val="0"/>
          <w:noProof/>
          <w:sz w:val="22"/>
          <w:szCs w:val="22"/>
          <w:lang w:val="sk-SK"/>
        </w:rPr>
      </w:pPr>
      <w:r w:rsidRPr="002B725D">
        <w:rPr>
          <w:b/>
          <w:bCs/>
          <w:smallCaps w:val="0"/>
          <w:lang w:val="sk-SK"/>
        </w:rPr>
        <w:fldChar w:fldCharType="begin"/>
      </w:r>
      <w:r w:rsidRPr="002B725D">
        <w:rPr>
          <w:b/>
          <w:bCs/>
          <w:smallCaps w:val="0"/>
          <w:lang w:val="sk-SK"/>
        </w:rPr>
        <w:instrText xml:space="preserve"> TOC \h \z \c "Tabuľka" </w:instrText>
      </w:r>
      <w:r w:rsidRPr="002B725D">
        <w:rPr>
          <w:b/>
          <w:bCs/>
          <w:smallCaps w:val="0"/>
          <w:lang w:val="sk-SK"/>
        </w:rPr>
        <w:fldChar w:fldCharType="separate"/>
      </w:r>
      <w:hyperlink w:anchor="_Toc510358888" w:history="1">
        <w:r w:rsidR="00911AF5" w:rsidRPr="002B725D">
          <w:rPr>
            <w:rStyle w:val="Hypertextovodkaz"/>
            <w:noProof/>
            <w:lang w:val="sk-SK" w:bidi="en-US"/>
          </w:rPr>
          <w:t>Tabuľka 1: Komponenty obehovej sústavy.</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_Toc510358888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6</w:t>
        </w:r>
        <w:r w:rsidR="00911AF5" w:rsidRPr="002B725D">
          <w:rPr>
            <w:noProof/>
            <w:webHidden/>
            <w:lang w:val="sk-SK"/>
          </w:rPr>
          <w:fldChar w:fldCharType="end"/>
        </w:r>
      </w:hyperlink>
    </w:p>
    <w:p w14:paraId="0439413D"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89" w:history="1">
        <w:r w:rsidR="00911AF5" w:rsidRPr="002B725D">
          <w:rPr>
            <w:rStyle w:val="Hypertextovodkaz"/>
            <w:noProof/>
            <w:lang w:val="sk-SK" w:bidi="en-US"/>
          </w:rPr>
          <w:t>Tabuľka 2: Ttabuľka pásmových filtrov so spodnými a hornými hraničnými frekvenciami.</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_Toc510358889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41</w:t>
        </w:r>
        <w:r w:rsidR="00911AF5" w:rsidRPr="002B725D">
          <w:rPr>
            <w:noProof/>
            <w:webHidden/>
            <w:lang w:val="sk-SK"/>
          </w:rPr>
          <w:fldChar w:fldCharType="end"/>
        </w:r>
      </w:hyperlink>
    </w:p>
    <w:p w14:paraId="23888127"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90" w:history="1">
        <w:r w:rsidR="00911AF5" w:rsidRPr="002B725D">
          <w:rPr>
            <w:rStyle w:val="Hypertextovodkaz"/>
            <w:noProof/>
            <w:lang w:val="sk-SK" w:bidi="en-US"/>
          </w:rPr>
          <w:t>Tabuľka 3: Stupne rozkladu DWT a im prislúchajúce frekvenčné pásma.</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_Toc510358890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42</w:t>
        </w:r>
        <w:r w:rsidR="00911AF5" w:rsidRPr="002B725D">
          <w:rPr>
            <w:noProof/>
            <w:webHidden/>
            <w:lang w:val="sk-SK"/>
          </w:rPr>
          <w:fldChar w:fldCharType="end"/>
        </w:r>
      </w:hyperlink>
    </w:p>
    <w:p w14:paraId="46CF6D4A"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91" w:history="1">
        <w:r w:rsidR="00911AF5" w:rsidRPr="002B725D">
          <w:rPr>
            <w:rStyle w:val="Hypertextovodkaz"/>
            <w:noProof/>
            <w:lang w:val="sk-SK" w:bidi="en-US"/>
          </w:rPr>
          <w:t>Tabuľka 4: Tabuľka filtrov DWT s najnižším (pravý stĺpec) a najvyšším (prvý riadok) stupňom rozkladu.</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_Toc510358891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43</w:t>
        </w:r>
        <w:r w:rsidR="00911AF5" w:rsidRPr="002B725D">
          <w:rPr>
            <w:noProof/>
            <w:webHidden/>
            <w:lang w:val="sk-SK"/>
          </w:rPr>
          <w:fldChar w:fldCharType="end"/>
        </w:r>
      </w:hyperlink>
    </w:p>
    <w:p w14:paraId="1EA08B99"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92" w:history="1">
        <w:r w:rsidR="00911AF5" w:rsidRPr="002B725D">
          <w:rPr>
            <w:rStyle w:val="Hypertextovodkaz"/>
            <w:noProof/>
            <w:lang w:val="sk-SK"/>
          </w:rPr>
          <w:t>Tabuľka 5: Korelácia medzi respiráciou a S1 po filtrácií rôznymi pásmovými filtrami</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_Toc510358892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46</w:t>
        </w:r>
        <w:r w:rsidR="00911AF5" w:rsidRPr="002B725D">
          <w:rPr>
            <w:noProof/>
            <w:webHidden/>
            <w:lang w:val="sk-SK"/>
          </w:rPr>
          <w:fldChar w:fldCharType="end"/>
        </w:r>
      </w:hyperlink>
    </w:p>
    <w:p w14:paraId="10182CA6"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93" w:history="1">
        <w:r w:rsidR="00911AF5" w:rsidRPr="002B725D">
          <w:rPr>
            <w:rStyle w:val="Hypertextovodkaz"/>
            <w:noProof/>
            <w:lang w:val="sk-SK" w:bidi="en-US"/>
          </w:rPr>
          <w:t>Tabuľka 6: Mediány korelácií medzi R-S1 krivkou a respiráciou 30 dobrovoľníkov.</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_Toc510358893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48</w:t>
        </w:r>
        <w:r w:rsidR="00911AF5" w:rsidRPr="002B725D">
          <w:rPr>
            <w:noProof/>
            <w:webHidden/>
            <w:lang w:val="sk-SK"/>
          </w:rPr>
          <w:fldChar w:fldCharType="end"/>
        </w:r>
      </w:hyperlink>
    </w:p>
    <w:p w14:paraId="0A759B66"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94" w:history="1">
        <w:r w:rsidR="00911AF5" w:rsidRPr="002B725D">
          <w:rPr>
            <w:rStyle w:val="Hypertextovodkaz"/>
            <w:noProof/>
            <w:lang w:val="sk-SK" w:bidi="en-US"/>
          </w:rPr>
          <w:t>Tabuľka 7: Charakteristiky meraných dobrovoľníkov.</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_Toc510358894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50</w:t>
        </w:r>
        <w:r w:rsidR="00911AF5" w:rsidRPr="002B725D">
          <w:rPr>
            <w:noProof/>
            <w:webHidden/>
            <w:lang w:val="sk-SK"/>
          </w:rPr>
          <w:fldChar w:fldCharType="end"/>
        </w:r>
      </w:hyperlink>
    </w:p>
    <w:p w14:paraId="5CD74948"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95" w:history="1">
        <w:r w:rsidR="00911AF5" w:rsidRPr="002B725D">
          <w:rPr>
            <w:rStyle w:val="Hypertextovodkaz"/>
            <w:noProof/>
            <w:lang w:val="sk-SK" w:bidi="en-US"/>
          </w:rPr>
          <w:t>Tabuľka 8: Priemerné hodnoty bioimpedančných parametrov naprieč dobrovoľníkmi, spontánne dýchanie</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_Toc510358895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58</w:t>
        </w:r>
        <w:r w:rsidR="00911AF5" w:rsidRPr="002B725D">
          <w:rPr>
            <w:noProof/>
            <w:webHidden/>
            <w:lang w:val="sk-SK"/>
          </w:rPr>
          <w:fldChar w:fldCharType="end"/>
        </w:r>
      </w:hyperlink>
    </w:p>
    <w:p w14:paraId="4A2335F5"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96" w:history="1">
        <w:r w:rsidR="00911AF5" w:rsidRPr="002B725D">
          <w:rPr>
            <w:rStyle w:val="Hypertextovodkaz"/>
            <w:noProof/>
            <w:lang w:val="sk-SK" w:bidi="en-US"/>
          </w:rPr>
          <w:t>Tabuľka 9: Výchylka hodnôt parametrov počas 5 minútového spontnánneho dýchania</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_Toc510358896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59</w:t>
        </w:r>
        <w:r w:rsidR="00911AF5" w:rsidRPr="002B725D">
          <w:rPr>
            <w:noProof/>
            <w:webHidden/>
            <w:lang w:val="sk-SK"/>
          </w:rPr>
          <w:fldChar w:fldCharType="end"/>
        </w:r>
      </w:hyperlink>
    </w:p>
    <w:p w14:paraId="43D9D9EF"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97" w:history="1">
        <w:r w:rsidR="00911AF5" w:rsidRPr="002B725D">
          <w:rPr>
            <w:rStyle w:val="Hypertextovodkaz"/>
            <w:noProof/>
            <w:lang w:val="sk-SK" w:bidi="en-US"/>
          </w:rPr>
          <w:t>Tabuľka 10: Priemerné hodnoty bioimpedančných parametrov naprieč dobrovoľníkmi, hlboké dýchanie</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_Toc510358897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61</w:t>
        </w:r>
        <w:r w:rsidR="00911AF5" w:rsidRPr="002B725D">
          <w:rPr>
            <w:noProof/>
            <w:webHidden/>
            <w:lang w:val="sk-SK"/>
          </w:rPr>
          <w:fldChar w:fldCharType="end"/>
        </w:r>
      </w:hyperlink>
    </w:p>
    <w:p w14:paraId="178A8F2D"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98" w:history="1">
        <w:r w:rsidR="00911AF5" w:rsidRPr="002B725D">
          <w:rPr>
            <w:rStyle w:val="Hypertextovodkaz"/>
            <w:noProof/>
            <w:lang w:val="sk-SK" w:bidi="en-US"/>
          </w:rPr>
          <w:t>Tabuľka 11: Výchylka hodnôt parametrov počas 5 minútového spontnánneho dýchania</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_Toc510358898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61</w:t>
        </w:r>
        <w:r w:rsidR="00911AF5" w:rsidRPr="002B725D">
          <w:rPr>
            <w:noProof/>
            <w:webHidden/>
            <w:lang w:val="sk-SK"/>
          </w:rPr>
          <w:fldChar w:fldCharType="end"/>
        </w:r>
      </w:hyperlink>
    </w:p>
    <w:p w14:paraId="39A373A9"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899" w:history="1">
        <w:r w:rsidR="00911AF5" w:rsidRPr="002B725D">
          <w:rPr>
            <w:rStyle w:val="Hypertextovodkaz"/>
            <w:noProof/>
            <w:lang w:val="sk-SK" w:bidi="en-US"/>
          </w:rPr>
          <w:t>Tabuľka 12: Hodnota bioimpedančných parametov z literatúry.</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_Toc510358899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62</w:t>
        </w:r>
        <w:r w:rsidR="00911AF5" w:rsidRPr="002B725D">
          <w:rPr>
            <w:noProof/>
            <w:webHidden/>
            <w:lang w:val="sk-SK"/>
          </w:rPr>
          <w:fldChar w:fldCharType="end"/>
        </w:r>
      </w:hyperlink>
    </w:p>
    <w:p w14:paraId="4E98EAB8"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900" w:history="1">
        <w:r w:rsidR="00911AF5" w:rsidRPr="002B725D">
          <w:rPr>
            <w:rStyle w:val="Hypertextovodkaz"/>
            <w:noProof/>
            <w:lang w:val="sk-SK" w:bidi="en-US"/>
          </w:rPr>
          <w:t>Tabuľka 13: Sila väzba (C) parametrov na dýchanie a ich oneskorenie reakcie (PS) na dýchanie.</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_Toc510358900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67</w:t>
        </w:r>
        <w:r w:rsidR="00911AF5" w:rsidRPr="002B725D">
          <w:rPr>
            <w:noProof/>
            <w:webHidden/>
            <w:lang w:val="sk-SK"/>
          </w:rPr>
          <w:fldChar w:fldCharType="end"/>
        </w:r>
      </w:hyperlink>
    </w:p>
    <w:p w14:paraId="5B7163E4"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901" w:history="1">
        <w:r w:rsidR="00911AF5" w:rsidRPr="002B725D">
          <w:rPr>
            <w:rStyle w:val="Hypertextovodkaz"/>
            <w:noProof/>
            <w:lang w:val="sk-SK" w:bidi="en-US"/>
          </w:rPr>
          <w:t>Tabuľka 14: priemerné hodnoty a výchylky hemodynamických parametrov</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_Toc510358901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70</w:t>
        </w:r>
        <w:r w:rsidR="00911AF5" w:rsidRPr="002B725D">
          <w:rPr>
            <w:noProof/>
            <w:webHidden/>
            <w:lang w:val="sk-SK"/>
          </w:rPr>
          <w:fldChar w:fldCharType="end"/>
        </w:r>
      </w:hyperlink>
    </w:p>
    <w:p w14:paraId="281213DF" w14:textId="77777777" w:rsidR="00911AF5" w:rsidRPr="002B725D" w:rsidRDefault="00941A71">
      <w:pPr>
        <w:pStyle w:val="Seznamobrzk"/>
        <w:tabs>
          <w:tab w:val="right" w:leader="dot" w:pos="8494"/>
        </w:tabs>
        <w:rPr>
          <w:rFonts w:eastAsiaTheme="minorEastAsia" w:cstheme="minorBidi"/>
          <w:smallCaps w:val="0"/>
          <w:noProof/>
          <w:sz w:val="22"/>
          <w:szCs w:val="22"/>
          <w:lang w:val="sk-SK"/>
        </w:rPr>
      </w:pPr>
      <w:hyperlink w:anchor="_Toc510358902" w:history="1">
        <w:r w:rsidR="00911AF5" w:rsidRPr="002B725D">
          <w:rPr>
            <w:rStyle w:val="Hypertextovodkaz"/>
            <w:noProof/>
            <w:lang w:val="sk-SK" w:bidi="en-US"/>
          </w:rPr>
          <w:t>Tabuľka 15: Legenda pre Obrázok 3.13 a Obrázok 3.14.</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_Toc510358902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78</w:t>
        </w:r>
        <w:r w:rsidR="00911AF5" w:rsidRPr="002B725D">
          <w:rPr>
            <w:noProof/>
            <w:webHidden/>
            <w:lang w:val="sk-SK"/>
          </w:rPr>
          <w:fldChar w:fldCharType="end"/>
        </w:r>
      </w:hyperlink>
    </w:p>
    <w:p w14:paraId="58911705" w14:textId="77777777" w:rsidR="00685414" w:rsidRPr="002B725D" w:rsidRDefault="00685414" w:rsidP="00685414">
      <w:pPr>
        <w:pStyle w:val="Nadpis1"/>
        <w:numPr>
          <w:ilvl w:val="0"/>
          <w:numId w:val="0"/>
        </w:numPr>
        <w:tabs>
          <w:tab w:val="num" w:pos="1070"/>
        </w:tabs>
        <w:ind w:left="432" w:hanging="432"/>
        <w:rPr>
          <w:rFonts w:asciiTheme="minorHAnsi" w:hAnsiTheme="minorHAnsi" w:cstheme="minorHAnsi"/>
          <w:b w:val="0"/>
          <w:bCs w:val="0"/>
          <w:smallCaps/>
          <w:sz w:val="20"/>
          <w:szCs w:val="20"/>
          <w:lang w:val="sk-SK"/>
        </w:rPr>
      </w:pPr>
      <w:r w:rsidRPr="002B725D">
        <w:rPr>
          <w:rFonts w:asciiTheme="minorHAnsi" w:hAnsiTheme="minorHAnsi" w:cstheme="minorHAnsi"/>
          <w:b w:val="0"/>
          <w:bCs w:val="0"/>
          <w:smallCaps/>
          <w:sz w:val="20"/>
          <w:szCs w:val="20"/>
          <w:lang w:val="sk-SK"/>
        </w:rPr>
        <w:fldChar w:fldCharType="end"/>
      </w:r>
    </w:p>
    <w:p w14:paraId="512CFFD2" w14:textId="77777777" w:rsidR="00685414" w:rsidRPr="002B725D" w:rsidRDefault="00685414" w:rsidP="00685414">
      <w:pPr>
        <w:overflowPunct/>
        <w:autoSpaceDE/>
        <w:autoSpaceDN/>
        <w:adjustRightInd/>
        <w:spacing w:line="240" w:lineRule="auto"/>
        <w:jc w:val="left"/>
        <w:textAlignment w:val="auto"/>
        <w:rPr>
          <w:rFonts w:asciiTheme="minorHAnsi" w:hAnsiTheme="minorHAnsi" w:cstheme="minorHAnsi"/>
          <w:b/>
          <w:bCs/>
          <w:smallCaps/>
          <w:sz w:val="20"/>
          <w:lang w:val="sk-SK"/>
        </w:rPr>
        <w:sectPr w:rsidR="00685414" w:rsidRPr="002B725D" w:rsidSect="007A7236">
          <w:headerReference w:type="default" r:id="rId14"/>
          <w:footerReference w:type="default" r:id="rId15"/>
          <w:headerReference w:type="first" r:id="rId16"/>
          <w:footerReference w:type="first" r:id="rId17"/>
          <w:pgSz w:w="11907" w:h="16840" w:code="9"/>
          <w:pgMar w:top="1418" w:right="1418" w:bottom="1418" w:left="1985" w:header="737" w:footer="737" w:gutter="0"/>
          <w:pgNumType w:fmt="upperRoman" w:start="1"/>
          <w:cols w:space="708"/>
          <w:noEndnote/>
          <w:titlePg/>
        </w:sectPr>
      </w:pPr>
      <w:r w:rsidRPr="002B725D">
        <w:rPr>
          <w:rFonts w:asciiTheme="minorHAnsi" w:hAnsiTheme="minorHAnsi" w:cstheme="minorHAnsi"/>
          <w:b/>
          <w:bCs/>
          <w:smallCaps/>
          <w:sz w:val="20"/>
          <w:lang w:val="sk-SK"/>
        </w:rPr>
        <w:br w:type="page"/>
      </w:r>
    </w:p>
    <w:p w14:paraId="465EEF6F" w14:textId="77777777" w:rsidR="00685414" w:rsidRPr="002B725D" w:rsidRDefault="00685414" w:rsidP="00685414">
      <w:pPr>
        <w:pStyle w:val="Nadpis1"/>
        <w:numPr>
          <w:ilvl w:val="0"/>
          <w:numId w:val="0"/>
        </w:numPr>
        <w:tabs>
          <w:tab w:val="num" w:pos="1070"/>
        </w:tabs>
        <w:ind w:left="432" w:hanging="432"/>
        <w:rPr>
          <w:lang w:val="sk-SK"/>
        </w:rPr>
      </w:pPr>
      <w:bookmarkStart w:id="15" w:name="_Toc510359971"/>
      <w:r w:rsidRPr="002B725D">
        <w:rPr>
          <w:lang w:val="sk-SK"/>
        </w:rPr>
        <w:lastRenderedPageBreak/>
        <w:t>Úvod</w:t>
      </w:r>
      <w:bookmarkEnd w:id="4"/>
      <w:bookmarkEnd w:id="15"/>
    </w:p>
    <w:p w14:paraId="43144E7D" w14:textId="77777777" w:rsidR="00685414" w:rsidRPr="002B725D" w:rsidRDefault="00685414" w:rsidP="00685414">
      <w:pPr>
        <w:rPr>
          <w:lang w:val="sk-SK"/>
        </w:rPr>
      </w:pPr>
      <w:r w:rsidRPr="002B725D">
        <w:rPr>
          <w:lang w:val="sk-SK"/>
        </w:rPr>
        <w:t xml:space="preserve">Srdcovocievne ochorenia sú v súčasnosti celosvetovo najčastejšou príčinou smrti </w:t>
      </w:r>
      <w:r w:rsidRPr="002B725D">
        <w:rPr>
          <w:lang w:val="sk-SK"/>
        </w:rPr>
        <w:fldChar w:fldCharType="begin"/>
      </w:r>
      <w:r w:rsidRPr="002B725D">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2B725D">
        <w:rPr>
          <w:lang w:val="sk-SK"/>
        </w:rPr>
        <w:fldChar w:fldCharType="separate"/>
      </w:r>
      <w:r w:rsidRPr="002B725D">
        <w:rPr>
          <w:noProof/>
          <w:lang w:val="sk-SK"/>
        </w:rPr>
        <w:t>[1]</w:t>
      </w:r>
      <w:r w:rsidRPr="002B725D">
        <w:rPr>
          <w:lang w:val="sk-SK"/>
        </w:rPr>
        <w:fldChar w:fldCharType="end"/>
      </w:r>
      <w:r w:rsidRPr="002B725D">
        <w:rPr>
          <w:lang w:val="sk-SK"/>
        </w:rPr>
        <w:t xml:space="preserve">. Predpokladá sa že v roku 2015 až 17.7 milióna ľudí zomrelo v dôsledku srdcovocievnych ochorení, čo predstavuje 31% zo všetkých úmrtí na svete </w:t>
      </w:r>
      <w:r w:rsidRPr="002B725D">
        <w:rPr>
          <w:lang w:val="sk-SK"/>
        </w:rPr>
        <w:fldChar w:fldCharType="begin"/>
      </w:r>
      <w:r w:rsidRPr="002B725D">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2B725D">
        <w:rPr>
          <w:lang w:val="sk-SK"/>
        </w:rPr>
        <w:fldChar w:fldCharType="separate"/>
      </w:r>
      <w:r w:rsidRPr="002B725D">
        <w:rPr>
          <w:noProof/>
          <w:lang w:val="sk-SK"/>
        </w:rPr>
        <w:t>[1]</w:t>
      </w:r>
      <w:r w:rsidRPr="002B725D">
        <w:rPr>
          <w:lang w:val="sk-SK"/>
        </w:rPr>
        <w:fldChar w:fldCharType="end"/>
      </w:r>
      <w:r w:rsidRPr="002B725D">
        <w:rPr>
          <w:lang w:val="sk-SK"/>
        </w:rPr>
        <w:t xml:space="preserve">. Ischemická choroba srdca z toho tvorila 7,4 milióna úmrtí a srdcový infarkt 6,7 milióna úmrtí </w:t>
      </w:r>
      <w:r w:rsidRPr="002B725D">
        <w:rPr>
          <w:lang w:val="sk-SK"/>
        </w:rPr>
        <w:fldChar w:fldCharType="begin"/>
      </w:r>
      <w:r w:rsidRPr="002B725D">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2B725D">
        <w:rPr>
          <w:lang w:val="sk-SK"/>
        </w:rPr>
        <w:fldChar w:fldCharType="separate"/>
      </w:r>
      <w:r w:rsidRPr="002B725D">
        <w:rPr>
          <w:noProof/>
          <w:lang w:val="sk-SK"/>
        </w:rPr>
        <w:t>[1]</w:t>
      </w:r>
      <w:r w:rsidRPr="002B725D">
        <w:rPr>
          <w:lang w:val="sk-SK"/>
        </w:rPr>
        <w:fldChar w:fldCharType="end"/>
      </w:r>
      <w:r w:rsidRPr="002B725D">
        <w:rPr>
          <w:lang w:val="sk-SK"/>
        </w:rPr>
        <w:t xml:space="preserve">. Väčšina týchto ochorení je spojená so životným štýlom. Hlavnými rizikovými faktormi sú nezdravé stravovanie a obezita, nízka fyzická aktivita, užívanie tabaku a alkohol </w:t>
      </w:r>
      <w:r w:rsidRPr="002B725D">
        <w:rPr>
          <w:lang w:val="sk-SK"/>
        </w:rPr>
        <w:fldChar w:fldCharType="begin"/>
      </w:r>
      <w:r w:rsidRPr="002B725D">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2B725D">
        <w:rPr>
          <w:lang w:val="sk-SK"/>
        </w:rPr>
        <w:fldChar w:fldCharType="separate"/>
      </w:r>
      <w:r w:rsidRPr="002B725D">
        <w:rPr>
          <w:noProof/>
          <w:lang w:val="sk-SK"/>
        </w:rPr>
        <w:t>[1]</w:t>
      </w:r>
      <w:r w:rsidRPr="002B725D">
        <w:rPr>
          <w:lang w:val="sk-SK"/>
        </w:rPr>
        <w:fldChar w:fldCharType="end"/>
      </w:r>
      <w:r w:rsidRPr="002B725D">
        <w:rPr>
          <w:lang w:val="sk-SK"/>
        </w:rPr>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14:paraId="7D13F117" w14:textId="77777777" w:rsidR="00685414" w:rsidRPr="002B725D" w:rsidRDefault="00685414" w:rsidP="00685414">
      <w:pPr>
        <w:rPr>
          <w:lang w:val="sk-SK"/>
        </w:rPr>
      </w:pPr>
    </w:p>
    <w:p w14:paraId="0114FDD7" w14:textId="77777777" w:rsidR="00685414" w:rsidRPr="002B725D" w:rsidRDefault="00685414" w:rsidP="00685414">
      <w:pPr>
        <w:rPr>
          <w:lang w:val="sk-SK"/>
        </w:rPr>
      </w:pPr>
      <w:r w:rsidRPr="002B725D">
        <w:rPr>
          <w:lang w:val="sk-SK"/>
        </w:rPr>
        <w:t xml:space="preserve">Činnosť srdcovocievneho systému je popísaná hemodynamickými parametrami, medzi ktoré patria: </w:t>
      </w:r>
    </w:p>
    <w:p w14:paraId="1D5AC599" w14:textId="77777777" w:rsidR="00685414" w:rsidRPr="002B725D" w:rsidRDefault="00685414" w:rsidP="00685414">
      <w:pPr>
        <w:pStyle w:val="Odstavecseseznamem"/>
        <w:numPr>
          <w:ilvl w:val="0"/>
          <w:numId w:val="21"/>
        </w:numPr>
        <w:rPr>
          <w:lang w:val="sk-SK"/>
        </w:rPr>
      </w:pPr>
      <w:r w:rsidRPr="002B725D">
        <w:rPr>
          <w:lang w:val="sk-SK"/>
        </w:rPr>
        <w:t xml:space="preserve">tep </w:t>
      </w:r>
    </w:p>
    <w:p w14:paraId="3E5B43AB" w14:textId="77777777" w:rsidR="00685414" w:rsidRPr="002B725D" w:rsidRDefault="00685414" w:rsidP="00685414">
      <w:pPr>
        <w:pStyle w:val="Odstavecseseznamem"/>
        <w:numPr>
          <w:ilvl w:val="0"/>
          <w:numId w:val="21"/>
        </w:numPr>
        <w:rPr>
          <w:lang w:val="sk-SK"/>
        </w:rPr>
      </w:pPr>
      <w:r w:rsidRPr="002B725D">
        <w:rPr>
          <w:lang w:val="sk-SK"/>
        </w:rPr>
        <w:t xml:space="preserve">tepový objem, </w:t>
      </w:r>
    </w:p>
    <w:p w14:paraId="4E3FC83B" w14:textId="77777777" w:rsidR="00685414" w:rsidRPr="002B725D" w:rsidRDefault="00685414" w:rsidP="00685414">
      <w:pPr>
        <w:pStyle w:val="Odstavecseseznamem"/>
        <w:numPr>
          <w:ilvl w:val="0"/>
          <w:numId w:val="21"/>
        </w:numPr>
        <w:rPr>
          <w:lang w:val="sk-SK"/>
        </w:rPr>
      </w:pPr>
      <w:r w:rsidRPr="002B725D">
        <w:rPr>
          <w:lang w:val="sk-SK"/>
        </w:rPr>
        <w:t>srdcový výdaj</w:t>
      </w:r>
    </w:p>
    <w:p w14:paraId="7FF15E24" w14:textId="77777777" w:rsidR="00685414" w:rsidRPr="002B725D" w:rsidRDefault="00685414" w:rsidP="00685414">
      <w:pPr>
        <w:pStyle w:val="Odstavecseseznamem"/>
        <w:numPr>
          <w:ilvl w:val="0"/>
          <w:numId w:val="21"/>
        </w:numPr>
        <w:rPr>
          <w:lang w:val="sk-SK"/>
        </w:rPr>
      </w:pPr>
      <w:r w:rsidRPr="002B725D">
        <w:rPr>
          <w:lang w:val="sk-SK"/>
        </w:rPr>
        <w:t>krvný tlak</w:t>
      </w:r>
    </w:p>
    <w:p w14:paraId="69B57BB1" w14:textId="77777777" w:rsidR="00685414" w:rsidRPr="002B725D" w:rsidRDefault="00685414" w:rsidP="00685414">
      <w:pPr>
        <w:pStyle w:val="Odstavecseseznamem"/>
        <w:numPr>
          <w:ilvl w:val="0"/>
          <w:numId w:val="21"/>
        </w:numPr>
        <w:rPr>
          <w:lang w:val="sk-SK"/>
        </w:rPr>
      </w:pPr>
      <w:r w:rsidRPr="002B725D">
        <w:rPr>
          <w:lang w:val="sk-SK"/>
        </w:rPr>
        <w:t xml:space="preserve">tok krvi </w:t>
      </w:r>
    </w:p>
    <w:p w14:paraId="725735CD" w14:textId="77777777" w:rsidR="00685414" w:rsidRPr="002B725D" w:rsidRDefault="00685414" w:rsidP="00685414">
      <w:pPr>
        <w:pStyle w:val="Odstavecseseznamem"/>
        <w:ind w:left="720"/>
        <w:rPr>
          <w:lang w:val="sk-SK"/>
        </w:rPr>
      </w:pPr>
    </w:p>
    <w:p w14:paraId="16B7E705" w14:textId="77777777" w:rsidR="00685414" w:rsidRPr="002B725D" w:rsidRDefault="00685414" w:rsidP="00685414">
      <w:pPr>
        <w:rPr>
          <w:lang w:val="sk-SK"/>
        </w:rPr>
      </w:pPr>
      <w:r w:rsidRPr="002B725D">
        <w:rPr>
          <w:lang w:val="sk-SK"/>
        </w:rPr>
        <w:t>Srdcový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komorou jediným srdcovým sťahom.</w:t>
      </w:r>
    </w:p>
    <w:p w14:paraId="282673E0" w14:textId="77777777" w:rsidR="00685414" w:rsidRPr="002B725D" w:rsidRDefault="00685414" w:rsidP="00685414">
      <w:pPr>
        <w:rPr>
          <w:lang w:val="sk-SK"/>
        </w:rPr>
      </w:pPr>
    </w:p>
    <w:p w14:paraId="66380FAC" w14:textId="77777777" w:rsidR="00685414" w:rsidRPr="002B725D" w:rsidRDefault="00685414" w:rsidP="00685414">
      <w:pPr>
        <w:rPr>
          <w:lang w:val="sk-SK"/>
        </w:rPr>
      </w:pPr>
      <w:r w:rsidRPr="002B725D">
        <w:rPr>
          <w:lang w:val="sk-SK"/>
        </w:rPr>
        <w:lastRenderedPageBreak/>
        <w:t>Táto práca sa zaoberá stanovením parametrov potrebných pre výpočet SV. Tieto parametre sa detekujú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w:t>
      </w:r>
      <w:r w:rsidRPr="002B725D">
        <w:rPr>
          <w:lang w:val="sk-SK"/>
        </w:rPr>
        <w:fldChar w:fldCharType="begin"/>
      </w:r>
      <w:r w:rsidRPr="002B725D">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2B725D">
        <w:rPr>
          <w:lang w:val="sk-SK"/>
        </w:rPr>
        <w:fldChar w:fldCharType="separate"/>
      </w:r>
      <w:r w:rsidRPr="002B725D">
        <w:rPr>
          <w:noProof/>
          <w:lang w:val="sk-SK"/>
        </w:rPr>
        <w:t>[2]</w:t>
      </w:r>
      <w:r w:rsidRPr="002B725D">
        <w:rPr>
          <w:lang w:val="sk-SK"/>
        </w:rPr>
        <w:fldChar w:fldCharType="end"/>
      </w:r>
      <w:r w:rsidRPr="002B725D">
        <w:rPr>
          <w:lang w:val="sk-SK"/>
        </w:rPr>
        <w:t xml:space="preserve">. Meranie kardiovaskulárnych parametrov pomocou bioimpedancie v súčasnosti púta pozornosť ako nádejná metóda pre jej neinvazívnosť a nenáročnosť na obsluhu </w:t>
      </w:r>
      <w:r w:rsidRPr="002B725D">
        <w:rPr>
          <w:lang w:val="sk-SK"/>
        </w:rPr>
        <w:fldChar w:fldCharType="begin"/>
      </w:r>
      <w:r w:rsidRPr="002B725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 xml:space="preserve">. SV slúži na diagnostikovanie srdca. Pri niektorých ochoreniach ako napríklad ischemickej chorobe srdca, chybách na chlopniach a zápaloch dochádza k poklesu CO. </w:t>
      </w:r>
    </w:p>
    <w:p w14:paraId="0FBE1546" w14:textId="77777777" w:rsidR="00685414" w:rsidRPr="002B725D" w:rsidDel="006E41DC" w:rsidRDefault="00685414" w:rsidP="00685414">
      <w:pPr>
        <w:rPr>
          <w:del w:id="16" w:author="Pavel Jurak" w:date="2018-04-16T09:33:00Z"/>
          <w:lang w:val="sk-SK"/>
        </w:rPr>
      </w:pPr>
    </w:p>
    <w:p w14:paraId="0A42E577" w14:textId="77777777" w:rsidR="00685414" w:rsidRPr="002B725D" w:rsidRDefault="00685414" w:rsidP="00685414">
      <w:pPr>
        <w:rPr>
          <w:lang w:val="sk-SK"/>
        </w:rPr>
      </w:pPr>
      <w:commentRangeStart w:id="17"/>
      <w:r w:rsidRPr="002B725D">
        <w:rPr>
          <w:lang w:val="sk-SK"/>
        </w:rPr>
        <w:t xml:space="preserve">Impedančná kardiografia nemá dobrú reputáciu </w:t>
      </w:r>
      <w:commentRangeEnd w:id="17"/>
      <w:r w:rsidR="006E41DC">
        <w:rPr>
          <w:rStyle w:val="Odkaznakoment"/>
        </w:rPr>
        <w:commentReference w:id="17"/>
      </w:r>
      <w:r w:rsidRPr="002B725D">
        <w:rPr>
          <w:lang w:val="sk-SK"/>
        </w:rPr>
        <w:t>pre slabú presnosť vo vypočítaných absolútnych hodnotách parametrov SV  a CO</w:t>
      </w:r>
      <w:r w:rsidRPr="002B725D">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2B725D">
        <w:rPr>
          <w:lang w:val="sk-SK"/>
        </w:rPr>
        <w:instrText xml:space="preserve"> ADDIN EN.CITE </w:instrText>
      </w:r>
      <w:r w:rsidRPr="002B725D">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[4]</w:t>
      </w:r>
      <w:r w:rsidRPr="002B725D">
        <w:rPr>
          <w:lang w:val="sk-SK"/>
        </w:rPr>
        <w:fldChar w:fldCharType="end"/>
      </w:r>
      <w:r w:rsidRPr="002B725D">
        <w:rPr>
          <w:lang w:val="sk-SK"/>
        </w:rPr>
        <w:t xml:space="preserve">. Táto nepresnosť má dva hlavné zdroje. Prvým je </w:t>
      </w:r>
      <w:del w:id="18" w:author="Pavel Jurak" w:date="2018-04-16T09:34:00Z">
        <w:r w:rsidRPr="002B725D" w:rsidDel="006E41DC">
          <w:rPr>
            <w:lang w:val="sk-SK"/>
          </w:rPr>
          <w:delText xml:space="preserve">zlá </w:delText>
        </w:r>
      </w:del>
      <w:ins w:id="19" w:author="Pavel Jurak" w:date="2018-04-16T09:34:00Z">
        <w:r w:rsidR="006E41DC">
          <w:rPr>
            <w:lang w:val="sk-SK"/>
          </w:rPr>
          <w:t>omezená</w:t>
        </w:r>
        <w:r w:rsidR="006E41DC" w:rsidRPr="002B725D">
          <w:rPr>
            <w:lang w:val="sk-SK"/>
          </w:rPr>
          <w:t xml:space="preserve"> </w:t>
        </w:r>
      </w:ins>
      <w:r w:rsidRPr="002B725D">
        <w:rPr>
          <w:lang w:val="sk-SK"/>
        </w:rPr>
        <w:t xml:space="preserve">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2B725D">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2B725D">
        <w:rPr>
          <w:lang w:val="sk-SK"/>
        </w:rPr>
        <w:instrText xml:space="preserve"> ADDIN EN.CITE </w:instrText>
      </w:r>
      <w:r w:rsidRPr="002B725D">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[5]</w:t>
      </w:r>
      <w:r w:rsidRPr="002B725D">
        <w:rPr>
          <w:lang w:val="sk-SK"/>
        </w:rPr>
        <w:fldChar w:fldCharType="end"/>
      </w:r>
      <w:r w:rsidRPr="002B725D">
        <w:rPr>
          <w:lang w:val="sk-SK"/>
        </w:rPr>
        <w:t>.</w:t>
      </w:r>
    </w:p>
    <w:p w14:paraId="4369C133" w14:textId="77777777" w:rsidR="00685414" w:rsidRPr="002B725D" w:rsidRDefault="00685414" w:rsidP="00685414">
      <w:pPr>
        <w:rPr>
          <w:lang w:val="sk-SK"/>
        </w:rPr>
      </w:pPr>
    </w:p>
    <w:p w14:paraId="4B25997E" w14:textId="77777777" w:rsidR="00685414" w:rsidRPr="002B725D" w:rsidRDefault="00685414" w:rsidP="00685414">
      <w:pPr>
        <w:rPr>
          <w:lang w:val="sk-SK"/>
        </w:rPr>
      </w:pPr>
      <w:r w:rsidRPr="002B725D">
        <w:rPr>
          <w:lang w:val="sk-SK"/>
        </w:rPr>
        <w:t>Druhým dôvodom je nejasný pôvodu bioimpedančného signálu</w:t>
      </w:r>
      <w:r w:rsidRPr="002B725D">
        <w:rPr>
          <w:lang w:val="sk-SK"/>
        </w:rPr>
        <w:fldChar w:fldCharType="begin"/>
      </w:r>
      <w:r w:rsidRPr="002B725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 Impedanciu hrudníka totiž ovplyvňuje nielen krv vyvrhnutá srdcom počas systoly. Je to takisto dýchanie, kontrakcia svalov, žilný návrat, pľúcny obeh a zmeny v smere toku krvi v aorte počas systoly.</w:t>
      </w:r>
    </w:p>
    <w:p w14:paraId="7C7E5A0D" w14:textId="77777777" w:rsidR="00685414" w:rsidRPr="002B725D" w:rsidRDefault="00685414" w:rsidP="00685414">
      <w:pPr>
        <w:rPr>
          <w:lang w:val="sk-SK"/>
        </w:rPr>
      </w:pPr>
    </w:p>
    <w:p w14:paraId="1651986A" w14:textId="77777777" w:rsidR="00685414" w:rsidRPr="002B725D" w:rsidRDefault="00685414" w:rsidP="00685414">
      <w:pPr>
        <w:overflowPunct/>
        <w:autoSpaceDE/>
        <w:autoSpaceDN/>
        <w:adjustRightInd/>
        <w:textAlignment w:val="auto"/>
        <w:rPr>
          <w:lang w:val="sk-SK"/>
        </w:rPr>
      </w:pPr>
      <w:r w:rsidRPr="002B725D">
        <w:rPr>
          <w:lang w:val="sk-SK"/>
        </w:rPr>
        <w:t xml:space="preserve">Pokrok v hardwari používanom na spracovanie signálov však prináša nové možnosti  na zlepšenie kvality signálu a na štúdium pôvodu signálu </w:t>
      </w:r>
      <w:r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2B725D">
        <w:rPr>
          <w:lang w:val="sk-SK"/>
        </w:rPr>
        <w:instrText xml:space="preserve"> ADDIN EN.CITE </w:instrText>
      </w:r>
      <w:r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[6]</w:t>
      </w:r>
      <w:r w:rsidRPr="002B725D">
        <w:rPr>
          <w:lang w:val="sk-SK"/>
        </w:rPr>
        <w:fldChar w:fldCharType="end"/>
      </w:r>
      <w:r w:rsidRPr="002B725D">
        <w:rPr>
          <w:lang w:val="sk-SK"/>
        </w:rPr>
        <w:t xml:space="preserve">. Zvýšenie výpočtového výkonu počítačov umožňuje spracovať bioimpedančný signál súčasne z viacerých zdrojov na ľudskom tele v kratšom čase. Spolu s ďalšími signálmi ako EKG, srdcové zvuky a tlak krvi tak môžeme detailnejšie popísať zmeny na bioimpedančnom signáli. Väčšina štúdií, ktoré sa zaoberajú vlastnosťami hemodynamiky sa obmedzujú na vyšetrenie lokálnych charakteristík vybranej časti tela, alebo sa zaoberajú iba niektorými hemodynamickými parametrami. Toto obmedzuje detailné poznanie fyziologického mechanizmu, ktorý spôsobuje </w:t>
      </w:r>
      <w:r w:rsidRPr="002B725D">
        <w:rPr>
          <w:lang w:val="sk-SK"/>
        </w:rPr>
        <w:lastRenderedPageBreak/>
        <w:t>dynamické zmeny rozloženia a toku krvi v tele. V tejto práci predstavujeme novú metodiku na simultánne meranie toku krvi a rozloženia krvi v rôznych častiach tela založenom na paralelnom kontinuálnom viackanálovom meraní bioimpedancie spolu s neinvazívnym meraním krvného tlaku, EKG a srdcových zvukov.</w:t>
      </w:r>
    </w:p>
    <w:p w14:paraId="5350DF5E" w14:textId="77777777" w:rsidR="00685414" w:rsidRPr="002B725D" w:rsidRDefault="00685414" w:rsidP="00685414">
      <w:pPr>
        <w:rPr>
          <w:lang w:val="sk-SK"/>
        </w:rPr>
      </w:pPr>
      <w:r w:rsidRPr="002B725D">
        <w:rPr>
          <w:lang w:val="sk-SK"/>
        </w:rPr>
        <w:br w:type="page"/>
      </w:r>
    </w:p>
    <w:p w14:paraId="6095F037" w14:textId="77777777" w:rsidR="00685414" w:rsidRPr="002B725D" w:rsidRDefault="00685414" w:rsidP="00685414">
      <w:pPr>
        <w:pStyle w:val="Nadpis1"/>
        <w:numPr>
          <w:ilvl w:val="0"/>
          <w:numId w:val="38"/>
        </w:numPr>
        <w:spacing w:line="240" w:lineRule="auto"/>
        <w:rPr>
          <w:lang w:val="sk-SK"/>
        </w:rPr>
      </w:pPr>
      <w:bookmarkStart w:id="20" w:name="_Toc510359972"/>
      <w:r w:rsidRPr="002B725D">
        <w:rPr>
          <w:lang w:val="sk-SK"/>
        </w:rPr>
        <w:lastRenderedPageBreak/>
        <w:t>Teoretická časť</w:t>
      </w:r>
      <w:bookmarkEnd w:id="20"/>
    </w:p>
    <w:p w14:paraId="732D4A5D" w14:textId="77777777" w:rsidR="00685414" w:rsidRPr="002B725D" w:rsidRDefault="00685414" w:rsidP="00685414">
      <w:pPr>
        <w:rPr>
          <w:lang w:val="sk-SK"/>
        </w:rPr>
      </w:pPr>
      <w:r w:rsidRPr="002B725D">
        <w:rPr>
          <w:color w:val="000000"/>
          <w:lang w:val="sk-SK"/>
        </w:rPr>
        <w:t xml:space="preserve">Srdce svojou pumpovacou činnosťou vytvára zmeny tlaku krvi v artériách, čo má za následok tok krvi od srdca smerom do periférií. </w:t>
      </w:r>
      <w:r w:rsidRPr="002B725D">
        <w:rPr>
          <w:lang w:val="sk-SK"/>
        </w:rPr>
        <w:t xml:space="preserve">Srdce sa skladá z dvoch predsiení a dvoch komôr. Predsiene zachytávajú krv pred vstupom do komôr. Komory potom krv vypudzujú do obehu </w:t>
      </w:r>
      <w:r w:rsidRPr="002B725D">
        <w:rPr>
          <w:lang w:val="sk-SK"/>
        </w:rPr>
        <w:fldChar w:fldCharType="begin"/>
      </w:r>
      <w:r w:rsidRPr="002B725D">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lang w:val="sk-SK"/>
        </w:rPr>
        <w:fldChar w:fldCharType="separate"/>
      </w:r>
      <w:r w:rsidRPr="002B725D">
        <w:rPr>
          <w:noProof/>
          <w:lang w:val="sk-SK"/>
        </w:rPr>
        <w:t>[7]</w:t>
      </w:r>
      <w:r w:rsidRPr="002B725D">
        <w:rPr>
          <w:lang w:val="sk-SK"/>
        </w:rPr>
        <w:fldChar w:fldCharType="end"/>
      </w:r>
      <w:r w:rsidRPr="002B725D">
        <w:rPr>
          <w:lang w:val="sk-SK"/>
        </w:rPr>
        <w:t xml:space="preserve"> . Množstvo krvi vypudené jediným sťahom (tepový objem - Stroke Volume-SV) je v pokoji asi 70ml. Pri tepovej frekvencii 60 tepov za minútu, vypudí srdce za jednu minútu (minútový objem – Cardiac Output – CO) asi 4,2 l krvi:</w:t>
      </w:r>
    </w:p>
    <w:p w14:paraId="2B8AD091" w14:textId="77777777" w:rsidR="00685414" w:rsidRPr="002B725D" w:rsidRDefault="00685414" w:rsidP="00685414">
      <w:pPr>
        <w:pStyle w:val="Titulek"/>
        <w:rPr>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7F568D4F" w14:textId="77777777" w:rsidTr="00C95C2E">
        <w:tc>
          <w:tcPr>
            <w:tcW w:w="704" w:type="dxa"/>
          </w:tcPr>
          <w:p w14:paraId="07700B0B" w14:textId="77777777" w:rsidR="00685414" w:rsidRPr="002B725D" w:rsidRDefault="00685414" w:rsidP="00C95C2E">
            <w:pPr>
              <w:jc w:val="center"/>
              <w:rPr>
                <w:color w:val="000000"/>
                <w:lang w:val="sk-SK"/>
              </w:rPr>
            </w:pPr>
          </w:p>
        </w:tc>
        <w:tc>
          <w:tcPr>
            <w:tcW w:w="7088" w:type="dxa"/>
            <w:vAlign w:val="center"/>
          </w:tcPr>
          <w:p w14:paraId="70645998" w14:textId="77777777" w:rsidR="00685414" w:rsidRPr="002B725D" w:rsidRDefault="00685414" w:rsidP="00C95C2E">
            <w:pPr>
              <w:jc w:val="center"/>
              <w:rPr>
                <w:i/>
                <w:color w:val="000000"/>
                <w:lang w:val="sk-SK"/>
              </w:rPr>
            </w:pPr>
            <m:oMathPara>
              <m:oMath>
                <m:r>
                  <w:rPr>
                    <w:rFonts w:ascii="Cambria Math" w:hAnsi="Cambria Math"/>
                    <w:color w:val="000000"/>
                    <w:lang w:val="sk-SK"/>
                  </w:rPr>
                  <m:t xml:space="preserve">CO=SV*HR=70 ml*60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14:paraId="54CE09B0"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1</w:t>
            </w:r>
            <w:r w:rsidRPr="002B725D">
              <w:rPr>
                <w:noProof/>
                <w:color w:val="000000"/>
                <w:lang w:val="sk-SK"/>
              </w:rPr>
              <w:fldChar w:fldCharType="end"/>
            </w:r>
            <w:r w:rsidRPr="002B725D">
              <w:rPr>
                <w:color w:val="000000"/>
                <w:lang w:val="sk-SK"/>
              </w:rPr>
              <w:t>)</w:t>
            </w:r>
          </w:p>
        </w:tc>
      </w:tr>
    </w:tbl>
    <w:p w14:paraId="367810E0" w14:textId="77777777" w:rsidR="00685414" w:rsidRPr="002B725D" w:rsidRDefault="00685414" w:rsidP="00685414">
      <w:pPr>
        <w:rPr>
          <w:lang w:val="sk-SK"/>
        </w:rPr>
      </w:pPr>
    </w:p>
    <w:p w14:paraId="372C40E9" w14:textId="77777777" w:rsidR="00685414" w:rsidRPr="002B725D" w:rsidRDefault="00685414" w:rsidP="00685414">
      <w:pPr>
        <w:rPr>
          <w:lang w:val="sk-SK"/>
        </w:rPr>
      </w:pPr>
      <w:r w:rsidRPr="002B725D">
        <w:rPr>
          <w:lang w:val="sk-SK"/>
        </w:rPr>
        <w:t xml:space="preserve">Pri normálnom SV a tlaku je mechanická práca srdca 1,12 J </w:t>
      </w:r>
      <w:r w:rsidRPr="002B725D">
        <w:rPr>
          <w:lang w:val="sk-SK"/>
        </w:rPr>
        <w:fldChar w:fldCharType="begin"/>
      </w:r>
      <w:r w:rsidRPr="002B725D">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2B725D">
        <w:rPr>
          <w:lang w:val="sk-SK"/>
        </w:rPr>
        <w:fldChar w:fldCharType="separate"/>
      </w:r>
      <w:r w:rsidRPr="002B725D">
        <w:rPr>
          <w:noProof/>
          <w:lang w:val="sk-SK"/>
        </w:rPr>
        <w:t>[8]</w:t>
      </w:r>
      <w:r w:rsidRPr="002B725D">
        <w:rPr>
          <w:lang w:val="sk-SK"/>
        </w:rPr>
        <w:fldChar w:fldCharType="end"/>
      </w:r>
      <w:r w:rsidRPr="002B725D">
        <w:rPr>
          <w:lang w:val="sk-SK"/>
        </w:rPr>
        <w:t xml:space="preserve">.  80% tejto práce vykonáva ľavá komora, 20% vykonáva pravá komora </w:t>
      </w:r>
      <w:r w:rsidRPr="002B725D">
        <w:rPr>
          <w:lang w:val="sk-SK"/>
        </w:rPr>
        <w:fldChar w:fldCharType="begin"/>
      </w:r>
      <w:r w:rsidRPr="002B725D">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2B725D">
        <w:rPr>
          <w:lang w:val="sk-SK"/>
        </w:rPr>
        <w:fldChar w:fldCharType="separate"/>
      </w:r>
      <w:r w:rsidRPr="002B725D">
        <w:rPr>
          <w:noProof/>
          <w:lang w:val="sk-SK"/>
        </w:rPr>
        <w:t>[8]</w:t>
      </w:r>
      <w:r w:rsidRPr="002B725D">
        <w:rPr>
          <w:lang w:val="sk-SK"/>
        </w:rPr>
        <w:fldChar w:fldCharType="end"/>
      </w:r>
      <w:r w:rsidRPr="002B725D">
        <w:rPr>
          <w:lang w:val="sk-SK"/>
        </w:rPr>
        <w:t xml:space="preserve">. Pri hodnote tepu 70 sťahov srdca za minútu, dosahuje srdce výkon 13 W. Z celkového výkonu srdca sa 90% použije na udržanie tonu hladkej svaloviny a na samotný mechanický výkon sa použije len zvyšných 1,3W </w:t>
      </w:r>
      <w:r w:rsidRPr="002B725D">
        <w:rPr>
          <w:lang w:val="sk-SK"/>
        </w:rPr>
        <w:fldChar w:fldCharType="begin"/>
      </w:r>
      <w:r w:rsidRPr="002B725D">
        <w:rPr>
          <w:lang w:val="sk-SK"/>
        </w:rPr>
        <w:instrText xml:space="preserve"> ADDIN EN.CITE &lt;EndNote&gt;&lt;Cite&gt;&lt;Author&gt;Hrazdira&lt;/Author&gt;&lt;Year&gt;2001&lt;/Year&gt;&lt;IDText&gt;Lékaøská biofyzika a pøístrojová technika&lt;/IDText&gt;&lt;DisplayText&gt;[7, 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lang w:val="sk-SK"/>
        </w:rPr>
        <w:fldChar w:fldCharType="separate"/>
      </w:r>
      <w:r w:rsidRPr="002B725D">
        <w:rPr>
          <w:noProof/>
          <w:lang w:val="sk-SK"/>
        </w:rPr>
        <w:t>[7, 8]</w:t>
      </w:r>
      <w:r w:rsidRPr="002B725D">
        <w:rPr>
          <w:lang w:val="sk-SK"/>
        </w:rPr>
        <w:fldChar w:fldCharType="end"/>
      </w:r>
      <w:r w:rsidRPr="002B725D">
        <w:rPr>
          <w:lang w:val="sk-SK"/>
        </w:rPr>
        <w:t xml:space="preserve">. </w:t>
      </w:r>
    </w:p>
    <w:p w14:paraId="37C2F4D3" w14:textId="77777777" w:rsidR="00685414" w:rsidRPr="002B725D" w:rsidRDefault="00685414" w:rsidP="00685414">
      <w:pPr>
        <w:rPr>
          <w:lang w:val="sk-SK"/>
        </w:rPr>
      </w:pPr>
    </w:p>
    <w:p w14:paraId="4D3715BF" w14:textId="77777777" w:rsidR="00685414" w:rsidRPr="002B725D" w:rsidRDefault="00685414" w:rsidP="00685414">
      <w:pPr>
        <w:rPr>
          <w:lang w:val="sk-SK"/>
        </w:rPr>
      </w:pPr>
      <w:r w:rsidRPr="002B725D">
        <w:rPr>
          <w:lang w:val="sk-SK"/>
        </w:rPr>
        <w: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t>
      </w:r>
      <w:r w:rsidRPr="002B725D">
        <w:rPr>
          <w:lang w:val="sk-SK"/>
        </w:rPr>
        <w:fldChar w:fldCharType="begin"/>
      </w:r>
      <w:r w:rsidRPr="002B725D">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lang w:val="sk-SK"/>
        </w:rPr>
        <w:fldChar w:fldCharType="separate"/>
      </w:r>
      <w:r w:rsidRPr="002B725D">
        <w:rPr>
          <w:noProof/>
          <w:lang w:val="sk-SK"/>
        </w:rPr>
        <w:t>[7]</w:t>
      </w:r>
      <w:r w:rsidRPr="002B725D">
        <w:rPr>
          <w:lang w:val="sk-SK"/>
        </w:rPr>
        <w:fldChar w:fldCharType="end"/>
      </w:r>
      <w:r w:rsidRPr="002B725D">
        <w:rPr>
          <w:lang w:val="sk-SK"/>
        </w:rPr>
        <w: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t>
      </w:r>
      <w:r w:rsidRPr="002B725D">
        <w:rPr>
          <w:lang w:val="sk-SK"/>
        </w:rPr>
        <w:fldChar w:fldCharType="begin"/>
      </w:r>
      <w:r w:rsidRPr="002B725D">
        <w:rPr>
          <w:lang w:val="sk-SK"/>
        </w:rPr>
        <w:instrText xml:space="preserve"> ADDIN EN.CITE &lt;EndNote&gt;&lt;Cite&gt;&lt;Author&gt;BOROVANSKÝ&lt;/Author&gt;&lt;Year&gt;1955&lt;/Year&gt;&lt;IDText&gt;Soustavná anatomie člověka .&lt;/IDText&gt;&lt;DisplayText&gt;[7, 9]&lt;/DisplayText&gt;&lt;record&gt;&lt;titles&gt;&lt;title&gt;&lt;style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lang w:val="sk-SK"/>
        </w:rPr>
        <w:fldChar w:fldCharType="separate"/>
      </w:r>
      <w:r w:rsidRPr="002B725D">
        <w:rPr>
          <w:noProof/>
          <w:lang w:val="sk-SK"/>
        </w:rPr>
        <w:t>[7, 9]</w:t>
      </w:r>
      <w:r w:rsidRPr="002B725D">
        <w:rPr>
          <w:lang w:val="sk-SK"/>
        </w:rPr>
        <w:fldChar w:fldCharType="end"/>
      </w:r>
      <w:r w:rsidRPr="002B725D">
        <w:rPr>
          <w:lang w:val="sk-SK"/>
        </w:rPr>
        <w:t>.</w:t>
      </w:r>
    </w:p>
    <w:p w14:paraId="554A2B15" w14:textId="77777777" w:rsidR="00685414" w:rsidRPr="002B725D" w:rsidRDefault="00685414" w:rsidP="00685414">
      <w:pPr>
        <w:rPr>
          <w:lang w:val="sk-SK"/>
        </w:rPr>
      </w:pPr>
    </w:p>
    <w:p w14:paraId="1963B7A6" w14:textId="77777777" w:rsidR="00685414" w:rsidRPr="002B725D" w:rsidRDefault="00685414" w:rsidP="00685414">
      <w:pPr>
        <w:rPr>
          <w:lang w:val="sk-SK"/>
        </w:rPr>
      </w:pPr>
      <w:r w:rsidRPr="002B725D">
        <w:rPr>
          <w:lang w:val="sk-SK"/>
        </w:rPr>
        <w:t>Cievy sa delia z hľadiska ich funkčnosti na 4 typy:</w:t>
      </w:r>
    </w:p>
    <w:p w14:paraId="218907D0" w14:textId="77777777" w:rsidR="00685414" w:rsidRPr="002B725D" w:rsidRDefault="00685414" w:rsidP="00685414">
      <w:pPr>
        <w:rPr>
          <w:lang w:val="sk-SK"/>
        </w:rPr>
      </w:pPr>
    </w:p>
    <w:p w14:paraId="20FD8C5C" w14:textId="77777777" w:rsidR="00685414" w:rsidRPr="002B725D" w:rsidRDefault="00685414" w:rsidP="00685414">
      <w:pPr>
        <w:pStyle w:val="Odstavecseseznamem"/>
        <w:numPr>
          <w:ilvl w:val="0"/>
          <w:numId w:val="37"/>
        </w:numPr>
        <w:rPr>
          <w:b/>
          <w:lang w:val="sk-SK"/>
        </w:rPr>
      </w:pPr>
      <w:r w:rsidRPr="002B725D">
        <w:rPr>
          <w:b/>
          <w:lang w:val="sk-SK"/>
        </w:rPr>
        <w:t xml:space="preserve">Pružníkové cievy: </w:t>
      </w:r>
      <w:r w:rsidRPr="002B725D">
        <w:rPr>
          <w:lang w:val="sk-SK"/>
        </w:rPr>
        <w:t xml:space="preserve">veľké cievy, ktoré zaisťujú rýchly a plynulejší transport krvi do periférií. Patrí tu hlavne aorta. Vyznačujú sa elastickou stenou, </w:t>
      </w:r>
      <w:r w:rsidRPr="002B725D">
        <w:rPr>
          <w:lang w:val="sk-SK"/>
        </w:rPr>
        <w:lastRenderedPageBreak/>
        <w:t>v ktorej uchovajú časť kinetickej energie krvi pri systole ako potenciálnu energiu. Potenciálna energia sa mení spať na kinetickú pri poklese tlaku krvi v priebehu diastoly</w:t>
      </w:r>
      <w:r w:rsidRPr="002B725D">
        <w:rPr>
          <w:lang w:val="sk-SK"/>
        </w:rPr>
        <w:fldChar w:fldCharType="begin"/>
      </w:r>
      <w:r w:rsidRPr="002B725D">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lang w:val="sk-SK"/>
        </w:rPr>
        <w:fldChar w:fldCharType="separate"/>
      </w:r>
      <w:r w:rsidRPr="002B725D">
        <w:rPr>
          <w:noProof/>
          <w:lang w:val="sk-SK"/>
        </w:rPr>
        <w:t>[7]</w:t>
      </w:r>
      <w:r w:rsidRPr="002B725D">
        <w:rPr>
          <w:lang w:val="sk-SK"/>
        </w:rPr>
        <w:fldChar w:fldCharType="end"/>
      </w:r>
      <w:r w:rsidRPr="002B725D">
        <w:rPr>
          <w:lang w:val="sk-SK"/>
        </w:rPr>
        <w:t>.</w:t>
      </w:r>
    </w:p>
    <w:p w14:paraId="39FE5813" w14:textId="77777777" w:rsidR="00685414" w:rsidRPr="002B725D" w:rsidRDefault="00685414" w:rsidP="00685414">
      <w:pPr>
        <w:pStyle w:val="Odstavecseseznamem"/>
        <w:numPr>
          <w:ilvl w:val="0"/>
          <w:numId w:val="37"/>
        </w:numPr>
        <w:rPr>
          <w:b/>
          <w:lang w:val="sk-SK"/>
        </w:rPr>
      </w:pPr>
      <w:r w:rsidRPr="002B725D">
        <w:rPr>
          <w:b/>
          <w:lang w:val="sk-SK"/>
        </w:rPr>
        <w:t xml:space="preserve">Rezistentné cievy: </w:t>
      </w:r>
      <w:r w:rsidRPr="002B725D">
        <w:rPr>
          <w:lang w:val="sk-SK"/>
        </w:rPr>
        <w:t>malé tepny a tepničky, ktoré regulujú prítok krvi k orgánom a tkanivám. Majú vo svojej stene pomerne veľké množstvo svaloviny. Sťahom a uvoľnením svaloviny tieto cievy regulujú prietok krvi cievou. Príkladom ich činnosti je zmena prekrvenia svalov pri svalovej záťaži. Uvoľnením hladkej svaloviny sa zväčší priesvit cievy a tým sa zvýši prítok krvi do svalu. Svojou činnosťou rezistentné cievy ovplyvňujú periférny odpor krvného riečiska</w:t>
      </w:r>
      <w:r w:rsidRPr="002B725D">
        <w:rPr>
          <w:lang w:val="sk-SK"/>
        </w:rPr>
        <w:fldChar w:fldCharType="begin"/>
      </w:r>
      <w:r w:rsidRPr="002B725D">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lang w:val="sk-SK"/>
        </w:rPr>
        <w:fldChar w:fldCharType="separate"/>
      </w:r>
      <w:r w:rsidRPr="002B725D">
        <w:rPr>
          <w:noProof/>
          <w:lang w:val="sk-SK"/>
        </w:rPr>
        <w:t>[7]</w:t>
      </w:r>
      <w:r w:rsidRPr="002B725D">
        <w:rPr>
          <w:lang w:val="sk-SK"/>
        </w:rPr>
        <w:fldChar w:fldCharType="end"/>
      </w:r>
      <w:r w:rsidRPr="002B725D">
        <w:rPr>
          <w:lang w:val="sk-SK"/>
        </w:rPr>
        <w:t>.</w:t>
      </w:r>
    </w:p>
    <w:p w14:paraId="6D85A2A6" w14:textId="77777777" w:rsidR="00685414" w:rsidRPr="002B725D" w:rsidRDefault="00685414" w:rsidP="00685414">
      <w:pPr>
        <w:pStyle w:val="Odstavecseseznamem"/>
        <w:numPr>
          <w:ilvl w:val="0"/>
          <w:numId w:val="37"/>
        </w:numPr>
        <w:rPr>
          <w:lang w:val="sk-SK"/>
        </w:rPr>
      </w:pPr>
      <w:r w:rsidRPr="002B725D">
        <w:rPr>
          <w:b/>
          <w:lang w:val="sk-SK"/>
        </w:rPr>
        <w:t xml:space="preserve">Kapacitné cievy: </w:t>
      </w:r>
      <w:r w:rsidRPr="002B725D">
        <w:rPr>
          <w:lang w:val="sk-SK"/>
        </w:rPr>
        <w:t xml:space="preserve">predovšetkým žily, vďaka svojej rozťažnosti pojmú väčší objem krvi. Slúžia ako rezervoár krvi a zabezpečujú žilný návrat </w:t>
      </w:r>
      <w:r w:rsidRPr="002B725D">
        <w:rPr>
          <w:lang w:val="sk-SK"/>
        </w:rPr>
        <w:fldChar w:fldCharType="begin"/>
      </w:r>
      <w:r w:rsidRPr="002B725D">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lang w:val="sk-SK"/>
        </w:rPr>
        <w:fldChar w:fldCharType="separate"/>
      </w:r>
      <w:r w:rsidRPr="002B725D">
        <w:rPr>
          <w:noProof/>
          <w:lang w:val="sk-SK"/>
        </w:rPr>
        <w:t>[7]</w:t>
      </w:r>
      <w:r w:rsidRPr="002B725D">
        <w:rPr>
          <w:lang w:val="sk-SK"/>
        </w:rPr>
        <w:fldChar w:fldCharType="end"/>
      </w:r>
      <w:r w:rsidRPr="002B725D">
        <w:rPr>
          <w:lang w:val="sk-SK"/>
        </w:rPr>
        <w:t xml:space="preserve">. </w:t>
      </w:r>
    </w:p>
    <w:p w14:paraId="3ABD9AAA" w14:textId="77777777" w:rsidR="00685414" w:rsidRPr="002B725D" w:rsidRDefault="00685414" w:rsidP="00685414">
      <w:pPr>
        <w:pStyle w:val="Odstavecseseznamem"/>
        <w:numPr>
          <w:ilvl w:val="0"/>
          <w:numId w:val="37"/>
        </w:numPr>
        <w:rPr>
          <w:lang w:val="sk-SK"/>
        </w:rPr>
      </w:pPr>
      <w:r w:rsidRPr="002B725D">
        <w:rPr>
          <w:b/>
          <w:lang w:val="sk-SK"/>
        </w:rPr>
        <w:t xml:space="preserve">Kapiláry: </w:t>
      </w:r>
      <w:r w:rsidRPr="002B725D">
        <w:rPr>
          <w:lang w:val="sk-SK"/>
        </w:rPr>
        <w:t xml:space="preserve">tvoria styčnú plochu medzi krvou a tkanivom. Nemajú schopnosť kontrakcie a ich priesvit sa mení pasívne ako výsledok aktivity prekapilárnych a postkapilárnych ciev </w:t>
      </w:r>
      <w:r w:rsidRPr="002B725D">
        <w:rPr>
          <w:lang w:val="sk-SK"/>
        </w:rPr>
        <w:fldChar w:fldCharType="begin"/>
      </w:r>
      <w:r w:rsidRPr="002B725D">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lang w:val="sk-SK"/>
        </w:rPr>
        <w:fldChar w:fldCharType="separate"/>
      </w:r>
      <w:r w:rsidRPr="002B725D">
        <w:rPr>
          <w:noProof/>
          <w:lang w:val="sk-SK"/>
        </w:rPr>
        <w:t>[7]</w:t>
      </w:r>
      <w:r w:rsidRPr="002B725D">
        <w:rPr>
          <w:lang w:val="sk-SK"/>
        </w:rPr>
        <w:fldChar w:fldCharType="end"/>
      </w:r>
      <w:r w:rsidRPr="002B725D">
        <w:rPr>
          <w:lang w:val="sk-SK"/>
        </w:rPr>
        <w:t xml:space="preserve">. </w:t>
      </w:r>
    </w:p>
    <w:p w14:paraId="16E33604" w14:textId="77777777" w:rsidR="00685414" w:rsidRPr="002B725D" w:rsidRDefault="00685414" w:rsidP="00685414">
      <w:pPr>
        <w:rPr>
          <w:color w:val="000000"/>
          <w:lang w:val="sk-SK"/>
        </w:rPr>
      </w:pPr>
    </w:p>
    <w:p w14:paraId="259BEB28" w14:textId="77777777" w:rsidR="00685414" w:rsidRPr="002B725D" w:rsidRDefault="00685414" w:rsidP="00685414">
      <w:pPr>
        <w:rPr>
          <w:color w:val="000000"/>
          <w:lang w:val="sk-SK"/>
        </w:rPr>
      </w:pPr>
      <w:r w:rsidRPr="002B725D">
        <w:rPr>
          <w:color w:val="000000"/>
          <w:lang w:val="sk-SK"/>
        </w:rPr>
        <w:t>Na popis toku krvi bolo spracovaných niekoľko modelov</w:t>
      </w:r>
      <w:r w:rsidRPr="002B725D">
        <w:rPr>
          <w:color w:val="000000"/>
          <w:lang w:val="sk-SK"/>
        </w:rPr>
        <w:fldChar w:fldCharType="begin"/>
      </w:r>
      <w:r w:rsidRPr="002B725D">
        <w:rPr>
          <w:color w:val="000000"/>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2B725D">
        <w:rPr>
          <w:color w:val="000000"/>
          <w:lang w:val="sk-SK"/>
        </w:rPr>
        <w:fldChar w:fldCharType="separate"/>
      </w:r>
      <w:r w:rsidRPr="002B725D">
        <w:rPr>
          <w:noProof/>
          <w:color w:val="000000"/>
          <w:lang w:val="sk-SK"/>
        </w:rPr>
        <w:t>[10]</w:t>
      </w:r>
      <w:r w:rsidRPr="002B725D">
        <w:rPr>
          <w:color w:val="000000"/>
          <w:lang w:val="sk-SK"/>
        </w:rPr>
        <w:fldChar w:fldCharType="end"/>
      </w:r>
      <w:r w:rsidRPr="002B725D">
        <w:rPr>
          <w:color w:val="000000"/>
          <w:lang w:val="sk-SK"/>
        </w:rPr>
        <w:t>, ktoré popisujú vzťah hemodynamických premenných ako tok, tlak a objem. Tieto modely umožňujú odhadnúť parametre obehovej sústavy, ktoré by sa inak len ťažko merali</w:t>
      </w:r>
      <w:r w:rsidRPr="002B725D">
        <w:rPr>
          <w:color w:val="000000"/>
          <w:lang w:val="sk-SK"/>
        </w:rPr>
        <w:fldChar w:fldCharType="begin"/>
      </w:r>
      <w:r w:rsidRPr="002B725D">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color w:val="000000"/>
          <w:lang w:val="sk-SK"/>
        </w:rPr>
        <w:fldChar w:fldCharType="separate"/>
      </w:r>
      <w:r w:rsidRPr="002B725D">
        <w:rPr>
          <w:noProof/>
          <w:color w:val="000000"/>
          <w:lang w:val="sk-SK"/>
        </w:rPr>
        <w:t>[7]</w:t>
      </w:r>
      <w:r w:rsidRPr="002B725D">
        <w:rPr>
          <w:color w:val="000000"/>
          <w:lang w:val="sk-SK"/>
        </w:rPr>
        <w:fldChar w:fldCharType="end"/>
      </w:r>
      <w:r w:rsidRPr="002B725D">
        <w:rPr>
          <w:color w:val="000000"/>
          <w:lang w:val="sk-SK"/>
        </w:rPr>
        <w:t xml:space="preserve">. Otázka, ktorý model najvernejšie popisuje hemodynamiku je stále otvorená. Ako elektrická analógia hemodynamických modelov boli spracované náhradné elektrické schémy hemodynamických modelov. Vzťah mechanických komponent obehovej sústavy a elektrických komponentov náhradnej elektrickej schémy ukazuje </w:t>
      </w:r>
      <w:r w:rsidRPr="002B725D">
        <w:rPr>
          <w:color w:val="000000"/>
          <w:lang w:val="sk-SK"/>
        </w:rPr>
        <w:fldChar w:fldCharType="begin"/>
      </w:r>
      <w:r w:rsidRPr="002B725D">
        <w:rPr>
          <w:color w:val="000000"/>
          <w:lang w:val="sk-SK"/>
        </w:rPr>
        <w:instrText xml:space="preserve"> REF _Ref510004507 \h </w:instrText>
      </w:r>
      <w:r w:rsidRPr="002B725D">
        <w:rPr>
          <w:color w:val="000000"/>
          <w:lang w:val="sk-SK"/>
        </w:rPr>
      </w:r>
      <w:r w:rsidRPr="002B725D">
        <w:rPr>
          <w:color w:val="000000"/>
          <w:lang w:val="sk-SK"/>
        </w:rPr>
        <w:fldChar w:fldCharType="separate"/>
      </w:r>
      <w:r w:rsidR="00911AF5" w:rsidRPr="002B725D">
        <w:rPr>
          <w:lang w:val="sk-SK"/>
        </w:rPr>
        <w:t xml:space="preserve">Tabuľka </w:t>
      </w:r>
      <w:r w:rsidR="00911AF5" w:rsidRPr="002B725D">
        <w:rPr>
          <w:noProof/>
          <w:lang w:val="sk-SK"/>
        </w:rPr>
        <w:t>1</w:t>
      </w:r>
      <w:r w:rsidRPr="002B725D">
        <w:rPr>
          <w:color w:val="000000"/>
          <w:lang w:val="sk-SK"/>
        </w:rPr>
        <w:fldChar w:fldCharType="end"/>
      </w:r>
      <w:r w:rsidRPr="002B725D">
        <w:rPr>
          <w:color w:val="000000"/>
          <w:lang w:val="sk-SK"/>
        </w:rPr>
        <w:t xml:space="preserve">. </w:t>
      </w:r>
    </w:p>
    <w:p w14:paraId="69991DBE" w14:textId="77777777" w:rsidR="00685414" w:rsidRPr="002B725D" w:rsidRDefault="00685414" w:rsidP="00685414">
      <w:pPr>
        <w:rPr>
          <w:color w:val="000000"/>
          <w:lang w:val="sk-SK"/>
        </w:rPr>
      </w:pPr>
    </w:p>
    <w:tbl>
      <w:tblPr>
        <w:tblStyle w:val="Mkatabulky"/>
        <w:tblW w:w="0" w:type="auto"/>
        <w:jc w:val="center"/>
        <w:tblLook w:val="04A0" w:firstRow="1" w:lastRow="0" w:firstColumn="1" w:lastColumn="0" w:noHBand="0" w:noVBand="1"/>
      </w:tblPr>
      <w:tblGrid>
        <w:gridCol w:w="3489"/>
        <w:gridCol w:w="3489"/>
      </w:tblGrid>
      <w:tr w:rsidR="00685414" w:rsidRPr="002B725D" w14:paraId="48C7631C" w14:textId="77777777" w:rsidTr="00C95C2E">
        <w:trPr>
          <w:trHeight w:val="375"/>
          <w:jc w:val="center"/>
        </w:trPr>
        <w:tc>
          <w:tcPr>
            <w:tcW w:w="3489" w:type="dxa"/>
          </w:tcPr>
          <w:p w14:paraId="3216F56A" w14:textId="77777777" w:rsidR="00685414" w:rsidRPr="002B725D" w:rsidRDefault="00685414" w:rsidP="00C95C2E">
            <w:pPr>
              <w:rPr>
                <w:color w:val="000000"/>
                <w:lang w:val="sk-SK"/>
              </w:rPr>
            </w:pPr>
            <w:r w:rsidRPr="002B725D">
              <w:rPr>
                <w:color w:val="000000"/>
                <w:lang w:val="sk-SK"/>
              </w:rPr>
              <w:t>Kardiovaskulárny parameter</w:t>
            </w:r>
          </w:p>
        </w:tc>
        <w:tc>
          <w:tcPr>
            <w:tcW w:w="3489" w:type="dxa"/>
          </w:tcPr>
          <w:p w14:paraId="35D1B2DC" w14:textId="77777777" w:rsidR="00685414" w:rsidRPr="002B725D" w:rsidRDefault="00685414" w:rsidP="00C95C2E">
            <w:pPr>
              <w:rPr>
                <w:color w:val="000000"/>
                <w:lang w:val="sk-SK"/>
              </w:rPr>
            </w:pPr>
            <w:r w:rsidRPr="002B725D">
              <w:rPr>
                <w:color w:val="000000"/>
                <w:lang w:val="sk-SK"/>
              </w:rPr>
              <w:t>Elektrická komponenta</w:t>
            </w:r>
          </w:p>
        </w:tc>
      </w:tr>
      <w:tr w:rsidR="00685414" w:rsidRPr="002B725D" w14:paraId="0368EBB4" w14:textId="77777777" w:rsidTr="00C95C2E">
        <w:trPr>
          <w:trHeight w:val="388"/>
          <w:jc w:val="center"/>
        </w:trPr>
        <w:tc>
          <w:tcPr>
            <w:tcW w:w="3489" w:type="dxa"/>
          </w:tcPr>
          <w:p w14:paraId="24320410" w14:textId="77777777" w:rsidR="00685414" w:rsidRPr="002B725D" w:rsidRDefault="00685414" w:rsidP="00C95C2E">
            <w:pPr>
              <w:rPr>
                <w:color w:val="000000"/>
                <w:lang w:val="sk-SK"/>
              </w:rPr>
            </w:pPr>
            <w:r w:rsidRPr="002B725D">
              <w:rPr>
                <w:color w:val="000000"/>
                <w:lang w:val="sk-SK"/>
              </w:rPr>
              <w:t>Tok krvi, Q (ml/s)</w:t>
            </w:r>
          </w:p>
        </w:tc>
        <w:tc>
          <w:tcPr>
            <w:tcW w:w="3489" w:type="dxa"/>
          </w:tcPr>
          <w:p w14:paraId="2DD299F4" w14:textId="77777777" w:rsidR="00685414" w:rsidRPr="002B725D" w:rsidRDefault="00685414" w:rsidP="00C95C2E">
            <w:pPr>
              <w:rPr>
                <w:color w:val="000000"/>
                <w:lang w:val="sk-SK"/>
              </w:rPr>
            </w:pPr>
            <w:r w:rsidRPr="002B725D">
              <w:rPr>
                <w:color w:val="000000"/>
                <w:lang w:val="sk-SK"/>
              </w:rPr>
              <w:t>Elektrický prúd I (A)</w:t>
            </w:r>
          </w:p>
        </w:tc>
      </w:tr>
      <w:tr w:rsidR="00685414" w:rsidRPr="002B725D" w14:paraId="5E809B8C" w14:textId="77777777" w:rsidTr="00C95C2E">
        <w:trPr>
          <w:trHeight w:val="375"/>
          <w:jc w:val="center"/>
        </w:trPr>
        <w:tc>
          <w:tcPr>
            <w:tcW w:w="3489" w:type="dxa"/>
          </w:tcPr>
          <w:p w14:paraId="6B27057F" w14:textId="77777777" w:rsidR="00685414" w:rsidRPr="002B725D" w:rsidRDefault="00685414" w:rsidP="00C95C2E">
            <w:pPr>
              <w:rPr>
                <w:color w:val="000000"/>
                <w:lang w:val="sk-SK"/>
              </w:rPr>
            </w:pPr>
            <w:r w:rsidRPr="002B725D">
              <w:rPr>
                <w:color w:val="000000"/>
                <w:lang w:val="sk-SK"/>
              </w:rPr>
              <w:t>Arteriálny krvný tlak, P (mmHg)</w:t>
            </w:r>
          </w:p>
        </w:tc>
        <w:tc>
          <w:tcPr>
            <w:tcW w:w="3489" w:type="dxa"/>
          </w:tcPr>
          <w:p w14:paraId="530AC050" w14:textId="77777777" w:rsidR="00685414" w:rsidRPr="002B725D" w:rsidRDefault="00685414" w:rsidP="00C95C2E">
            <w:pPr>
              <w:rPr>
                <w:color w:val="000000"/>
                <w:lang w:val="sk-SK"/>
              </w:rPr>
            </w:pPr>
            <w:r w:rsidRPr="002B725D">
              <w:rPr>
                <w:color w:val="000000"/>
                <w:lang w:val="sk-SK"/>
              </w:rPr>
              <w:t>Elektrické napätie U (V)</w:t>
            </w:r>
          </w:p>
        </w:tc>
      </w:tr>
      <w:tr w:rsidR="00685414" w:rsidRPr="002B725D" w14:paraId="257512AF" w14:textId="77777777" w:rsidTr="00C95C2E">
        <w:trPr>
          <w:trHeight w:val="375"/>
          <w:jc w:val="center"/>
        </w:trPr>
        <w:tc>
          <w:tcPr>
            <w:tcW w:w="3489" w:type="dxa"/>
          </w:tcPr>
          <w:p w14:paraId="06DC2593" w14:textId="77777777" w:rsidR="00685414" w:rsidRPr="002B725D" w:rsidRDefault="00685414" w:rsidP="00C95C2E">
            <w:pPr>
              <w:jc w:val="left"/>
              <w:rPr>
                <w:color w:val="000000"/>
                <w:lang w:val="sk-SK"/>
              </w:rPr>
            </w:pPr>
            <w:r w:rsidRPr="002B725D">
              <w:rPr>
                <w:color w:val="000000"/>
                <w:lang w:val="sk-SK"/>
              </w:rPr>
              <w:t>Rozťažnosť artérií, C (ml/mmHg)</w:t>
            </w:r>
          </w:p>
        </w:tc>
        <w:tc>
          <w:tcPr>
            <w:tcW w:w="3489" w:type="dxa"/>
          </w:tcPr>
          <w:p w14:paraId="469A3877" w14:textId="77777777" w:rsidR="00685414" w:rsidRPr="002B725D" w:rsidRDefault="00685414" w:rsidP="00C95C2E">
            <w:pPr>
              <w:rPr>
                <w:color w:val="000000"/>
                <w:lang w:val="sk-SK"/>
              </w:rPr>
            </w:pPr>
            <w:r w:rsidRPr="002B725D">
              <w:rPr>
                <w:color w:val="000000"/>
                <w:lang w:val="sk-SK"/>
              </w:rPr>
              <w:t>Kapacita C (F)</w:t>
            </w:r>
          </w:p>
        </w:tc>
      </w:tr>
      <w:tr w:rsidR="00685414" w:rsidRPr="002B725D" w14:paraId="2A06FE62" w14:textId="77777777" w:rsidTr="00C95C2E">
        <w:trPr>
          <w:trHeight w:val="375"/>
          <w:jc w:val="center"/>
        </w:trPr>
        <w:tc>
          <w:tcPr>
            <w:tcW w:w="3489" w:type="dxa"/>
          </w:tcPr>
          <w:p w14:paraId="175A9B2B" w14:textId="77777777" w:rsidR="00685414" w:rsidRPr="002B725D" w:rsidRDefault="00685414" w:rsidP="00C95C2E">
            <w:pPr>
              <w:rPr>
                <w:color w:val="000000"/>
                <w:lang w:val="sk-SK"/>
              </w:rPr>
            </w:pPr>
            <w:r w:rsidRPr="002B725D">
              <w:rPr>
                <w:color w:val="000000"/>
                <w:lang w:val="sk-SK"/>
              </w:rPr>
              <w:t>Cievny odpor R (mmHg.s/ml)</w:t>
            </w:r>
          </w:p>
        </w:tc>
        <w:tc>
          <w:tcPr>
            <w:tcW w:w="3489" w:type="dxa"/>
          </w:tcPr>
          <w:p w14:paraId="09FF8110" w14:textId="77777777" w:rsidR="00685414" w:rsidRPr="002B725D" w:rsidRDefault="00685414" w:rsidP="00C95C2E">
            <w:pPr>
              <w:rPr>
                <w:color w:val="000000"/>
                <w:lang w:val="sk-SK"/>
              </w:rPr>
            </w:pPr>
            <w:r w:rsidRPr="002B725D">
              <w:rPr>
                <w:color w:val="000000"/>
                <w:lang w:val="sk-SK"/>
              </w:rPr>
              <w:t>Rezistor R (Ω)</w:t>
            </w:r>
          </w:p>
        </w:tc>
      </w:tr>
      <w:tr w:rsidR="00685414" w:rsidRPr="002B725D" w14:paraId="73E9B0F1" w14:textId="77777777" w:rsidTr="00C95C2E">
        <w:trPr>
          <w:trHeight w:val="388"/>
          <w:jc w:val="center"/>
        </w:trPr>
        <w:tc>
          <w:tcPr>
            <w:tcW w:w="3489" w:type="dxa"/>
          </w:tcPr>
          <w:p w14:paraId="6959B896" w14:textId="77777777" w:rsidR="00685414" w:rsidRPr="002B725D" w:rsidRDefault="00685414" w:rsidP="00C95C2E">
            <w:pPr>
              <w:jc w:val="left"/>
              <w:rPr>
                <w:color w:val="000000"/>
                <w:lang w:val="sk-SK"/>
              </w:rPr>
            </w:pPr>
            <w:r w:rsidRPr="002B725D">
              <w:rPr>
                <w:color w:val="000000"/>
                <w:lang w:val="sk-SK"/>
              </w:rPr>
              <w:t>Inertancia krvi, L (mmHg/(ml.s))</w:t>
            </w:r>
          </w:p>
        </w:tc>
        <w:tc>
          <w:tcPr>
            <w:tcW w:w="3489" w:type="dxa"/>
          </w:tcPr>
          <w:p w14:paraId="320B3B2B" w14:textId="77777777" w:rsidR="00685414" w:rsidRPr="002B725D" w:rsidRDefault="00685414" w:rsidP="00C95C2E">
            <w:pPr>
              <w:rPr>
                <w:color w:val="000000"/>
                <w:lang w:val="sk-SK"/>
              </w:rPr>
            </w:pPr>
            <w:r w:rsidRPr="002B725D">
              <w:rPr>
                <w:color w:val="000000"/>
                <w:lang w:val="sk-SK"/>
              </w:rPr>
              <w:t>Induktancia (L)</w:t>
            </w:r>
          </w:p>
        </w:tc>
      </w:tr>
      <w:tr w:rsidR="00685414" w:rsidRPr="002B725D" w14:paraId="47D32606" w14:textId="77777777" w:rsidTr="00C95C2E">
        <w:trPr>
          <w:trHeight w:val="375"/>
          <w:jc w:val="center"/>
        </w:trPr>
        <w:tc>
          <w:tcPr>
            <w:tcW w:w="3489" w:type="dxa"/>
          </w:tcPr>
          <w:p w14:paraId="673602F6" w14:textId="77777777" w:rsidR="00685414" w:rsidRPr="002B725D" w:rsidRDefault="00685414" w:rsidP="00C95C2E">
            <w:pPr>
              <w:rPr>
                <w:color w:val="000000"/>
                <w:lang w:val="sk-SK"/>
              </w:rPr>
            </w:pPr>
            <w:r w:rsidRPr="002B725D">
              <w:rPr>
                <w:color w:val="000000"/>
                <w:lang w:val="sk-SK"/>
              </w:rPr>
              <w:lastRenderedPageBreak/>
              <w:t>Náboj (C)</w:t>
            </w:r>
          </w:p>
        </w:tc>
        <w:tc>
          <w:tcPr>
            <w:tcW w:w="3489" w:type="dxa"/>
          </w:tcPr>
          <w:p w14:paraId="1E1C897C" w14:textId="77777777" w:rsidR="00685414" w:rsidRPr="002B725D" w:rsidRDefault="00685414" w:rsidP="00C95C2E">
            <w:pPr>
              <w:rPr>
                <w:color w:val="000000"/>
                <w:lang w:val="sk-SK"/>
              </w:rPr>
            </w:pPr>
            <w:r w:rsidRPr="002B725D">
              <w:rPr>
                <w:color w:val="000000"/>
                <w:lang w:val="sk-SK"/>
              </w:rPr>
              <w:t>Objem, V (ml)</w:t>
            </w:r>
          </w:p>
        </w:tc>
      </w:tr>
    </w:tbl>
    <w:p w14:paraId="0A669511" w14:textId="77777777" w:rsidR="00685414" w:rsidRPr="002B725D" w:rsidRDefault="00685414" w:rsidP="00685414">
      <w:pPr>
        <w:pStyle w:val="Titulek"/>
        <w:spacing w:before="120" w:after="0"/>
        <w:rPr>
          <w:vanish/>
          <w:color w:val="000000"/>
          <w:lang w:val="sk-SK"/>
          <w:specVanish/>
        </w:rPr>
      </w:pPr>
      <w:bookmarkStart w:id="21" w:name="_Ref510004507"/>
      <w:bookmarkStart w:id="22" w:name="_Toc510358888"/>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1</w:t>
      </w:r>
      <w:r w:rsidRPr="002B725D">
        <w:rPr>
          <w:lang w:val="sk-SK"/>
        </w:rPr>
        <w:fldChar w:fldCharType="end"/>
      </w:r>
      <w:bookmarkEnd w:id="21"/>
      <w:r w:rsidRPr="002B725D">
        <w:rPr>
          <w:lang w:val="sk-SK"/>
        </w:rPr>
        <w:t>: Komponenty obehovej sústavy.</w:t>
      </w:r>
      <w:bookmarkEnd w:id="22"/>
      <w:r w:rsidRPr="002B725D">
        <w:rPr>
          <w:lang w:val="sk-SK"/>
        </w:rPr>
        <w:t xml:space="preserve"> </w:t>
      </w:r>
    </w:p>
    <w:p w14:paraId="1C715B56" w14:textId="77777777" w:rsidR="00685414" w:rsidRPr="002B725D" w:rsidRDefault="00685414" w:rsidP="00685414">
      <w:pPr>
        <w:spacing w:after="240"/>
        <w:jc w:val="center"/>
        <w:rPr>
          <w:color w:val="000000"/>
          <w:lang w:val="sk-SK"/>
        </w:rPr>
      </w:pPr>
      <w:r w:rsidRPr="002B725D">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2B725D">
        <w:rPr>
          <w:rFonts w:eastAsiaTheme="majorEastAsia" w:cstheme="majorBidi"/>
          <w:spacing w:val="10"/>
          <w:sz w:val="22"/>
          <w:szCs w:val="18"/>
          <w:lang w:val="sk-SK" w:eastAsia="en-US" w:bidi="en-US"/>
        </w:rPr>
        <w:fldChar w:fldCharType="begin"/>
      </w:r>
      <w:r w:rsidRPr="002B725D">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2B725D">
        <w:rPr>
          <w:rFonts w:eastAsiaTheme="majorEastAsia" w:cstheme="majorBidi"/>
          <w:spacing w:val="10"/>
          <w:sz w:val="22"/>
          <w:szCs w:val="18"/>
          <w:lang w:val="sk-SK" w:eastAsia="en-US" w:bidi="en-US"/>
        </w:rPr>
        <w:fldChar w:fldCharType="separate"/>
      </w:r>
      <w:r w:rsidRPr="002B725D">
        <w:rPr>
          <w:rFonts w:eastAsiaTheme="majorEastAsia" w:cstheme="majorBidi"/>
          <w:noProof/>
          <w:spacing w:val="10"/>
          <w:sz w:val="22"/>
          <w:szCs w:val="18"/>
          <w:lang w:val="sk-SK" w:eastAsia="en-US" w:bidi="en-US"/>
        </w:rPr>
        <w:t>[11]</w:t>
      </w:r>
      <w:r w:rsidRPr="002B725D">
        <w:rPr>
          <w:rFonts w:eastAsiaTheme="majorEastAsia" w:cstheme="majorBidi"/>
          <w:spacing w:val="10"/>
          <w:sz w:val="22"/>
          <w:szCs w:val="18"/>
          <w:lang w:val="sk-SK" w:eastAsia="en-US" w:bidi="en-US"/>
        </w:rPr>
        <w:fldChar w:fldCharType="end"/>
      </w:r>
      <w:r w:rsidRPr="002B725D">
        <w:rPr>
          <w:color w:val="000000"/>
          <w:lang w:val="sk-SK"/>
        </w:rPr>
        <w:t>.</w:t>
      </w:r>
    </w:p>
    <w:p w14:paraId="43C9A186" w14:textId="77777777" w:rsidR="00685414" w:rsidRPr="002B725D" w:rsidRDefault="00685414" w:rsidP="00685414">
      <w:pPr>
        <w:rPr>
          <w:color w:val="000000"/>
          <w:lang w:val="sk-SK"/>
        </w:rPr>
      </w:pPr>
      <w:r w:rsidRPr="002B725D">
        <w:rPr>
          <w:color w:val="000000"/>
          <w:lang w:val="sk-SK"/>
        </w:rPr>
        <w:t>Tok krvi v artériách je charakterizovaný troma základnými hemodynamickými parametrami ktoré zachytávajú elastické a odporové vlastnosti artérií a vlastnosti kvapaliny (krvi): rozťažnosť artérií, celkový periférny odpor a </w:t>
      </w:r>
      <w:commentRangeStart w:id="23"/>
      <w:r w:rsidRPr="002B725D">
        <w:rPr>
          <w:color w:val="000000"/>
          <w:lang w:val="sk-SK"/>
        </w:rPr>
        <w:t>intertanciu</w:t>
      </w:r>
      <w:commentRangeEnd w:id="23"/>
      <w:r w:rsidR="0095307B">
        <w:rPr>
          <w:rStyle w:val="Odkaznakoment"/>
        </w:rPr>
        <w:commentReference w:id="23"/>
      </w:r>
      <w:r w:rsidRPr="002B725D">
        <w:rPr>
          <w:color w:val="000000"/>
          <w:lang w:val="sk-SK"/>
        </w:rPr>
        <w:t xml:space="preserve"> krvi </w:t>
      </w:r>
      <w:r w:rsidRPr="002B725D">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2B725D">
        <w:rPr>
          <w:color w:val="000000"/>
          <w:lang w:val="sk-SK"/>
        </w:rPr>
        <w:instrText xml:space="preserve"> ADDIN EN.CITE </w:instrText>
      </w:r>
      <w:r w:rsidRPr="002B725D">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2B725D">
        <w:rPr>
          <w:color w:val="000000"/>
          <w:lang w:val="sk-SK"/>
        </w:rPr>
        <w:instrText xml:space="preserve"> ADDIN EN.CITE.DATA </w:instrText>
      </w:r>
      <w:r w:rsidRPr="002B725D">
        <w:rPr>
          <w:color w:val="000000"/>
          <w:lang w:val="sk-SK"/>
        </w:rPr>
      </w:r>
      <w:r w:rsidRPr="002B725D">
        <w:rPr>
          <w:color w:val="000000"/>
          <w:lang w:val="sk-SK"/>
        </w:rPr>
        <w:fldChar w:fldCharType="end"/>
      </w:r>
      <w:r w:rsidRPr="002B725D">
        <w:rPr>
          <w:color w:val="000000"/>
          <w:lang w:val="sk-SK"/>
        </w:rPr>
      </w:r>
      <w:r w:rsidRPr="002B725D">
        <w:rPr>
          <w:color w:val="000000"/>
          <w:lang w:val="sk-SK"/>
        </w:rPr>
        <w:fldChar w:fldCharType="separate"/>
      </w:r>
      <w:r w:rsidRPr="002B725D">
        <w:rPr>
          <w:noProof/>
          <w:color w:val="000000"/>
          <w:lang w:val="sk-SK"/>
        </w:rPr>
        <w:t>[12]</w:t>
      </w:r>
      <w:r w:rsidRPr="002B725D">
        <w:rPr>
          <w:color w:val="000000"/>
          <w:lang w:val="sk-SK"/>
        </w:rPr>
        <w:fldChar w:fldCharType="end"/>
      </w:r>
      <w:r w:rsidRPr="002B725D">
        <w:rPr>
          <w:color w:val="000000"/>
          <w:lang w:val="sk-SK"/>
        </w:rPr>
        <w:t>.</w:t>
      </w:r>
    </w:p>
    <w:p w14:paraId="29465CC2" w14:textId="77777777" w:rsidR="00685414" w:rsidRPr="002B725D" w:rsidRDefault="00685414" w:rsidP="00685414">
      <w:pPr>
        <w:rPr>
          <w:color w:val="000000"/>
          <w:lang w:val="sk-SK"/>
        </w:rPr>
      </w:pPr>
    </w:p>
    <w:p w14:paraId="0B615878" w14:textId="77777777" w:rsidR="00685414" w:rsidRPr="002B725D" w:rsidRDefault="00685414" w:rsidP="00685414">
      <w:pPr>
        <w:pStyle w:val="Nadpis2"/>
        <w:rPr>
          <w:lang w:val="sk-SK"/>
        </w:rPr>
      </w:pPr>
      <w:bookmarkStart w:id="24" w:name="_Toc510359973"/>
      <w:r w:rsidRPr="002B725D">
        <w:rPr>
          <w:lang w:val="sk-SK"/>
        </w:rPr>
        <w:t>Kardiovaskulárne parametre</w:t>
      </w:r>
      <w:bookmarkEnd w:id="24"/>
    </w:p>
    <w:p w14:paraId="308BACD7" w14:textId="77777777" w:rsidR="00685414" w:rsidRPr="002B725D" w:rsidRDefault="00685414" w:rsidP="00685414">
      <w:pPr>
        <w:rPr>
          <w:lang w:val="sk-SK"/>
        </w:rPr>
      </w:pPr>
    </w:p>
    <w:p w14:paraId="79728540" w14:textId="77777777" w:rsidR="00685414" w:rsidRPr="002B725D" w:rsidRDefault="00685414" w:rsidP="00685414">
      <w:pPr>
        <w:pStyle w:val="Nadpis3"/>
        <w:rPr>
          <w:lang w:val="sk-SK"/>
        </w:rPr>
      </w:pPr>
      <w:bookmarkStart w:id="25" w:name="_Toc510359974"/>
      <w:r w:rsidRPr="002B725D">
        <w:rPr>
          <w:lang w:val="sk-SK"/>
        </w:rPr>
        <w:t>Rozťažnosť artérií</w:t>
      </w:r>
      <w:bookmarkEnd w:id="25"/>
    </w:p>
    <w:p w14:paraId="396EDD97" w14:textId="77777777" w:rsidR="00685414" w:rsidRPr="002B725D" w:rsidRDefault="00685414" w:rsidP="00685414">
      <w:pPr>
        <w:rPr>
          <w:color w:val="000000"/>
          <w:lang w:val="sk-SK"/>
        </w:rPr>
      </w:pPr>
      <w:r w:rsidRPr="002B725D">
        <w:rPr>
          <w:color w:val="000000"/>
          <w:lang w:val="sk-SK"/>
        </w:rPr>
        <w:t xml:space="preserve">Vďaka elasticite hlavne veľkých tepien, zvýšenie arteriálneho krvného tlaku spôsobí roztiahnutie veľkých tepien. Takmer 65% rozťažnosti artérií sa nachádza v proximálnej aorte, hlave v horných končatinách </w:t>
      </w:r>
      <w:r w:rsidRPr="002B725D">
        <w:rPr>
          <w:color w:val="000000"/>
          <w:lang w:val="sk-SK"/>
        </w:rPr>
        <w:fldChar w:fldCharType="begin"/>
      </w:r>
      <w:r w:rsidRPr="002B725D">
        <w:rPr>
          <w:color w:val="000000"/>
          <w:lang w:val="sk-SK"/>
        </w:rPr>
        <w:instrText xml:space="preserve"> ADDIN EN.CITE &lt;EndNote&gt;&lt;Cite&gt;&lt;Author&gt;Segers&lt;/Author&gt;&lt;Year&gt;1997&lt;/Year&gt;&lt;IDText&gt;A non-invasive pulse pressure method for the estimation of total arterial compliance&lt;/IDText&gt;&lt;DisplayText&gt;[13]&lt;/DisplayText&gt;&lt;record&gt;&lt;keywords&gt;&lt;keyword&gt;Cardiovascular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2B725D">
        <w:rPr>
          <w:color w:val="000000"/>
          <w:lang w:val="sk-SK"/>
        </w:rPr>
        <w:fldChar w:fldCharType="separate"/>
      </w:r>
      <w:r w:rsidRPr="002B725D">
        <w:rPr>
          <w:noProof/>
          <w:color w:val="000000"/>
          <w:lang w:val="sk-SK"/>
        </w:rPr>
        <w:t>[13]</w:t>
      </w:r>
      <w:r w:rsidRPr="002B725D">
        <w:rPr>
          <w:color w:val="000000"/>
          <w:lang w:val="sk-SK"/>
        </w:rPr>
        <w:fldChar w:fldCharType="end"/>
      </w:r>
      <w:r w:rsidRPr="002B725D">
        <w:rPr>
          <w:color w:val="000000"/>
          <w:lang w:val="sk-SK"/>
        </w:rPr>
        <w:t>. Malé tepny majú menšiu rozťažnosť. Rozťažnosť je nelineárnou funkciou arteriálneho krvného tlaku (</w:t>
      </w:r>
      <w:r w:rsidRPr="002B725D">
        <w:rPr>
          <w:color w:val="000000"/>
          <w:lang w:val="sk-SK"/>
        </w:rPr>
        <w:fldChar w:fldCharType="begin"/>
      </w:r>
      <w:r w:rsidRPr="002B725D">
        <w:rPr>
          <w:color w:val="000000"/>
          <w:lang w:val="sk-SK"/>
        </w:rPr>
        <w:instrText xml:space="preserve"> REF roztaznost \h </w:instrText>
      </w:r>
      <w:r w:rsidRPr="002B725D">
        <w:rPr>
          <w:color w:val="000000"/>
          <w:lang w:val="sk-SK"/>
        </w:rPr>
      </w:r>
      <w:r w:rsidRPr="002B725D">
        <w:rPr>
          <w:color w:val="000000"/>
          <w:lang w:val="sk-SK"/>
        </w:rPr>
        <w:fldChar w:fldCharType="separate"/>
      </w:r>
      <w:r w:rsidR="00911AF5" w:rsidRPr="002B725D">
        <w:rPr>
          <w:noProof/>
          <w:color w:val="000000"/>
          <w:lang w:val="sk-SK"/>
        </w:rPr>
        <w:t>2</w:t>
      </w:r>
      <w:r w:rsidRPr="002B725D">
        <w:rPr>
          <w:color w:val="000000"/>
          <w:lang w:val="sk-SK"/>
        </w:rPr>
        <w:fldChar w:fldCharType="end"/>
      </w:r>
      <w:r w:rsidRPr="002B725D">
        <w:rPr>
          <w:color w:val="000000"/>
          <w:lang w:val="sk-SK"/>
        </w:rPr>
        <w:t>)</w:t>
      </w:r>
    </w:p>
    <w:p w14:paraId="6D37AEB6" w14:textId="77777777" w:rsidR="00685414" w:rsidRPr="002B725D" w:rsidRDefault="00685414" w:rsidP="00685414">
      <w:pPr>
        <w:pStyle w:val="Titulek"/>
        <w:rPr>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5678F57B" w14:textId="77777777" w:rsidTr="00C95C2E">
        <w:tc>
          <w:tcPr>
            <w:tcW w:w="704" w:type="dxa"/>
          </w:tcPr>
          <w:p w14:paraId="0C36798D" w14:textId="77777777" w:rsidR="00685414" w:rsidRPr="002B725D" w:rsidRDefault="00685414" w:rsidP="00C95C2E">
            <w:pPr>
              <w:jc w:val="center"/>
              <w:rPr>
                <w:color w:val="000000"/>
                <w:lang w:val="sk-SK"/>
              </w:rPr>
            </w:pPr>
          </w:p>
        </w:tc>
        <w:tc>
          <w:tcPr>
            <w:tcW w:w="7088" w:type="dxa"/>
            <w:vAlign w:val="center"/>
          </w:tcPr>
          <w:p w14:paraId="20E1CC66" w14:textId="77777777" w:rsidR="00685414" w:rsidRPr="002B725D" w:rsidRDefault="00685414" w:rsidP="00C95C2E">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14:paraId="116B250C" w14:textId="77777777" w:rsidR="00685414" w:rsidRPr="002B725D" w:rsidRDefault="00685414" w:rsidP="00C95C2E">
            <w:pPr>
              <w:jc w:val="center"/>
              <w:rPr>
                <w:color w:val="000000"/>
                <w:lang w:val="sk-SK"/>
              </w:rPr>
            </w:pPr>
            <w:r w:rsidRPr="002B725D">
              <w:rPr>
                <w:color w:val="000000"/>
                <w:lang w:val="sk-SK"/>
              </w:rPr>
              <w:t>(</w:t>
            </w:r>
            <w:bookmarkStart w:id="26" w:name="roztaznost"/>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2</w:t>
            </w:r>
            <w:r w:rsidRPr="002B725D">
              <w:rPr>
                <w:color w:val="000000"/>
                <w:lang w:val="sk-SK"/>
              </w:rPr>
              <w:fldChar w:fldCharType="end"/>
            </w:r>
            <w:bookmarkEnd w:id="26"/>
            <w:r w:rsidRPr="002B725D">
              <w:rPr>
                <w:color w:val="000000"/>
                <w:lang w:val="sk-SK"/>
              </w:rPr>
              <w:t>)</w:t>
            </w:r>
          </w:p>
        </w:tc>
      </w:tr>
    </w:tbl>
    <w:p w14:paraId="796E4B65" w14:textId="77777777" w:rsidR="00685414" w:rsidRPr="002B725D" w:rsidRDefault="00685414" w:rsidP="00685414">
      <w:pPr>
        <w:pStyle w:val="Nadpis3"/>
        <w:rPr>
          <w:rStyle w:val="Nadpis3Char"/>
          <w:lang w:val="sk-SK"/>
        </w:rPr>
      </w:pPr>
      <w:bookmarkStart w:id="27" w:name="_Toc510359975"/>
      <w:r w:rsidRPr="002B725D">
        <w:rPr>
          <w:lang w:val="sk-SK"/>
        </w:rPr>
        <w:t>Periférny odb</w:t>
      </w:r>
      <w:r w:rsidRPr="002B725D">
        <w:rPr>
          <w:rStyle w:val="Nadpis3Char"/>
          <w:b/>
          <w:lang w:val="sk-SK"/>
        </w:rPr>
        <w:t>or</w:t>
      </w:r>
      <w:bookmarkEnd w:id="27"/>
    </w:p>
    <w:p w14:paraId="174F481F" w14:textId="77777777" w:rsidR="00685414" w:rsidRPr="002B725D" w:rsidRDefault="00685414" w:rsidP="00685414">
      <w:pPr>
        <w:rPr>
          <w:lang w:val="sk-SK"/>
        </w:rPr>
      </w:pPr>
    </w:p>
    <w:p w14:paraId="578E8C6D" w14:textId="77777777" w:rsidR="00685414" w:rsidRPr="002B725D" w:rsidRDefault="00685414" w:rsidP="00685414">
      <w:pPr>
        <w:rPr>
          <w:color w:val="000000"/>
          <w:lang w:val="sk-SK"/>
        </w:rPr>
      </w:pPr>
      <w:r w:rsidRPr="002B725D">
        <w:rPr>
          <w:color w:val="000000"/>
          <w:lang w:val="sk-SK"/>
        </w:rPr>
        <w:t xml:space="preserve">Periférny odpor predstavuje odpor kladený toku krvi malými tepnami. Zachytáva pomer medzi poklesom arteriálneho tlaku v artérií a tokom krvi cez ňu. Vzťah geometrie tepny a periférneho odporu </w:t>
      </w:r>
      <w:r w:rsidRPr="002B725D">
        <w:rPr>
          <w:i/>
          <w:color w:val="000000"/>
          <w:lang w:val="sk-SK"/>
        </w:rPr>
        <w:t xml:space="preserve">R </w:t>
      </w:r>
      <w:r w:rsidRPr="002B725D">
        <w:rPr>
          <w:color w:val="000000"/>
          <w:lang w:val="sk-SK"/>
        </w:rPr>
        <w:t>vyjadruje Poiseuillov zákonom (</w:t>
      </w:r>
      <w:r w:rsidRPr="002B725D">
        <w:rPr>
          <w:color w:val="000000"/>
          <w:lang w:val="sk-SK"/>
        </w:rPr>
        <w:fldChar w:fldCharType="begin"/>
      </w:r>
      <w:r w:rsidRPr="002B725D">
        <w:rPr>
          <w:color w:val="000000"/>
          <w:lang w:val="sk-SK"/>
        </w:rPr>
        <w:instrText xml:space="preserve"> REF odpor \h </w:instrText>
      </w:r>
      <w:r w:rsidRPr="002B725D">
        <w:rPr>
          <w:color w:val="000000"/>
          <w:lang w:val="sk-SK"/>
        </w:rPr>
      </w:r>
      <w:r w:rsidRPr="002B725D">
        <w:rPr>
          <w:color w:val="000000"/>
          <w:lang w:val="sk-SK"/>
        </w:rPr>
        <w:fldChar w:fldCharType="separate"/>
      </w:r>
      <w:r w:rsidR="00911AF5" w:rsidRPr="002B725D">
        <w:rPr>
          <w:noProof/>
          <w:color w:val="000000"/>
          <w:lang w:val="sk-SK"/>
        </w:rPr>
        <w:t>3</w:t>
      </w:r>
      <w:r w:rsidRPr="002B725D">
        <w:rPr>
          <w:color w:val="000000"/>
          <w:lang w:val="sk-SK"/>
        </w:rPr>
        <w:fldChar w:fldCharType="end"/>
      </w:r>
      <w:r w:rsidRPr="002B725D">
        <w:rPr>
          <w:color w:val="000000"/>
          <w:lang w:val="sk-SK"/>
        </w:rPr>
        <w:t>), za predpokladu laminárneho toku a tuhej uniformnej tepny:</w:t>
      </w:r>
    </w:p>
    <w:p w14:paraId="12AE1029" w14:textId="77777777" w:rsidR="00685414" w:rsidRPr="002B725D" w:rsidRDefault="00685414" w:rsidP="00685414">
      <w:pPr>
        <w:rPr>
          <w:color w:val="000000"/>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002D42CD" w14:textId="77777777" w:rsidTr="00C95C2E">
        <w:tc>
          <w:tcPr>
            <w:tcW w:w="704" w:type="dxa"/>
          </w:tcPr>
          <w:p w14:paraId="3AAEB136" w14:textId="77777777" w:rsidR="00685414" w:rsidRPr="002B725D" w:rsidRDefault="00685414" w:rsidP="00C95C2E">
            <w:pPr>
              <w:jc w:val="center"/>
              <w:rPr>
                <w:color w:val="000000"/>
                <w:lang w:val="sk-SK"/>
              </w:rPr>
            </w:pPr>
          </w:p>
        </w:tc>
        <w:tc>
          <w:tcPr>
            <w:tcW w:w="7088" w:type="dxa"/>
            <w:vAlign w:val="center"/>
          </w:tcPr>
          <w:p w14:paraId="5AD146EC" w14:textId="77777777" w:rsidR="00685414" w:rsidRPr="002B725D" w:rsidRDefault="00685414" w:rsidP="00C95C2E">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oMath>
            </m:oMathPara>
          </w:p>
          <w:p w14:paraId="299AB190" w14:textId="77777777" w:rsidR="00685414" w:rsidRPr="002B725D" w:rsidRDefault="00685414" w:rsidP="00C95C2E">
            <w:pPr>
              <w:jc w:val="center"/>
              <w:rPr>
                <w:color w:val="000000"/>
                <w:lang w:val="sk-SK"/>
              </w:rPr>
            </w:pPr>
          </w:p>
        </w:tc>
        <w:tc>
          <w:tcPr>
            <w:tcW w:w="702" w:type="dxa"/>
            <w:vAlign w:val="center"/>
          </w:tcPr>
          <w:p w14:paraId="2E9AB562" w14:textId="77777777" w:rsidR="00685414" w:rsidRPr="002B725D" w:rsidRDefault="00685414" w:rsidP="00C95C2E">
            <w:pPr>
              <w:jc w:val="center"/>
              <w:rPr>
                <w:color w:val="000000"/>
                <w:lang w:val="sk-SK"/>
              </w:rPr>
            </w:pPr>
            <w:r w:rsidRPr="002B725D">
              <w:rPr>
                <w:color w:val="000000"/>
                <w:lang w:val="sk-SK"/>
              </w:rPr>
              <w:t>(</w:t>
            </w:r>
            <w:bookmarkStart w:id="28" w:name="odpor"/>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3</w:t>
            </w:r>
            <w:r w:rsidRPr="002B725D">
              <w:rPr>
                <w:color w:val="000000"/>
                <w:lang w:val="sk-SK"/>
              </w:rPr>
              <w:fldChar w:fldCharType="end"/>
            </w:r>
            <w:bookmarkEnd w:id="28"/>
            <w:r w:rsidRPr="002B725D">
              <w:rPr>
                <w:color w:val="000000"/>
                <w:lang w:val="sk-SK"/>
              </w:rPr>
              <w:t>)</w:t>
            </w:r>
          </w:p>
        </w:tc>
      </w:tr>
    </w:tbl>
    <w:p w14:paraId="63686FE9" w14:textId="77777777" w:rsidR="00685414" w:rsidRPr="002B725D" w:rsidRDefault="00685414" w:rsidP="00685414">
      <w:pPr>
        <w:rPr>
          <w:color w:val="000000"/>
          <w:lang w:val="sk-SK"/>
        </w:rPr>
      </w:pPr>
      <w:r w:rsidRPr="002B725D">
        <w:rPr>
          <w:color w:val="000000"/>
          <w:lang w:val="sk-SK"/>
        </w:rPr>
        <w:t xml:space="preserve">, kde n je viskozita krvi, </w:t>
      </w:r>
      <w:r w:rsidRPr="002B725D">
        <w:rPr>
          <w:i/>
          <w:color w:val="000000"/>
          <w:lang w:val="sk-SK"/>
        </w:rPr>
        <w:t>l</w:t>
      </w:r>
      <w:r w:rsidRPr="002B725D">
        <w:rPr>
          <w:color w:val="000000"/>
          <w:lang w:val="sk-SK"/>
        </w:rPr>
        <w:t xml:space="preserve"> je dĺžka tuhej tepny a r je polomer tepny. Pre veľký počet neuniformných ciev sa však používa makroskopický odhad periférneho odporu </w:t>
      </w:r>
      <w:r w:rsidRPr="002B725D">
        <w:rPr>
          <w:i/>
          <w:color w:val="000000"/>
          <w:lang w:val="sk-SK"/>
        </w:rPr>
        <w:t xml:space="preserve">R </w:t>
      </w:r>
      <w:r w:rsidRPr="002B725D">
        <w:rPr>
          <w:color w:val="000000"/>
          <w:lang w:val="sk-SK"/>
        </w:rPr>
        <w:t xml:space="preserve">ako tlakového arteriálneho gradientu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oMath>
      <w:r w:rsidRPr="002B725D">
        <w:rPr>
          <w:color w:val="000000"/>
          <w:lang w:val="sk-SK"/>
        </w:rPr>
        <w:t xml:space="preserve">a minútového objemového toku </w:t>
      </w:r>
      <w:r w:rsidRPr="002B725D">
        <w:rPr>
          <w:i/>
          <w:color w:val="000000"/>
          <w:lang w:val="sk-SK"/>
        </w:rPr>
        <w:t xml:space="preserve">CO. </w:t>
      </w:r>
      <w:r w:rsidRPr="002B725D">
        <w:rPr>
          <w:color w:val="000000"/>
          <w:lang w:val="sk-SK"/>
        </w:rPr>
        <w:t>Rovnica (</w:t>
      </w:r>
      <w:r w:rsidRPr="002B725D">
        <w:rPr>
          <w:color w:val="000000"/>
          <w:lang w:val="sk-SK"/>
        </w:rPr>
        <w:fldChar w:fldCharType="begin"/>
      </w:r>
      <w:r w:rsidRPr="002B725D">
        <w:rPr>
          <w:color w:val="000000"/>
          <w:lang w:val="sk-SK"/>
        </w:rPr>
        <w:instrText xml:space="preserve"> REF odpor2 \h </w:instrText>
      </w:r>
      <w:r w:rsidRPr="002B725D">
        <w:rPr>
          <w:color w:val="000000"/>
          <w:lang w:val="sk-SK"/>
        </w:rPr>
      </w:r>
      <w:r w:rsidRPr="002B725D">
        <w:rPr>
          <w:color w:val="000000"/>
          <w:lang w:val="sk-SK"/>
        </w:rPr>
        <w:fldChar w:fldCharType="separate"/>
      </w:r>
      <w:r w:rsidR="00911AF5" w:rsidRPr="002B725D">
        <w:rPr>
          <w:noProof/>
          <w:color w:val="000000"/>
          <w:lang w:val="sk-SK"/>
        </w:rPr>
        <w:t>4</w:t>
      </w:r>
      <w:r w:rsidRPr="002B725D">
        <w:rPr>
          <w:color w:val="000000"/>
          <w:lang w:val="sk-SK"/>
        </w:rPr>
        <w:fldChar w:fldCharType="end"/>
      </w:r>
      <w:r w:rsidRPr="002B725D">
        <w:rPr>
          <w:color w:val="000000"/>
          <w:lang w:val="sk-SK"/>
        </w:rPr>
        <w:t>) udáva makroskopický odhad periférneho odporu</w:t>
      </w:r>
      <w:r w:rsidRPr="002B725D">
        <w:rPr>
          <w:color w:val="000000"/>
          <w:lang w:val="sk-SK"/>
        </w:rPr>
        <w:fldChar w:fldCharType="begin"/>
      </w:r>
      <w:r w:rsidRPr="002B725D">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color w:val="000000"/>
          <w:lang w:val="sk-SK"/>
        </w:rPr>
        <w:fldChar w:fldCharType="separate"/>
      </w:r>
      <w:r w:rsidRPr="002B725D">
        <w:rPr>
          <w:noProof/>
          <w:color w:val="000000"/>
          <w:lang w:val="sk-SK"/>
        </w:rPr>
        <w:t>[7]</w:t>
      </w:r>
      <w:r w:rsidRPr="002B725D">
        <w:rPr>
          <w:color w:val="000000"/>
          <w:lang w:val="sk-SK"/>
        </w:rPr>
        <w:fldChar w:fldCharType="end"/>
      </w:r>
      <w:r w:rsidRPr="002B725D">
        <w:rPr>
          <w:color w:val="000000"/>
          <w:lang w:val="sk-SK"/>
        </w:rPr>
        <w:t>.</w:t>
      </w:r>
    </w:p>
    <w:p w14:paraId="389A3BC0" w14:textId="77777777" w:rsidR="00685414" w:rsidRPr="002B725D" w:rsidRDefault="00685414" w:rsidP="00685414">
      <w:pPr>
        <w:rPr>
          <w:color w:val="000000"/>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2467B476" w14:textId="77777777" w:rsidTr="00C95C2E">
        <w:tc>
          <w:tcPr>
            <w:tcW w:w="704" w:type="dxa"/>
          </w:tcPr>
          <w:p w14:paraId="0FF31184" w14:textId="77777777" w:rsidR="00685414" w:rsidRPr="002B725D" w:rsidRDefault="00685414" w:rsidP="00C95C2E">
            <w:pPr>
              <w:jc w:val="center"/>
              <w:rPr>
                <w:color w:val="000000"/>
                <w:lang w:val="sk-SK"/>
              </w:rPr>
            </w:pPr>
          </w:p>
        </w:tc>
        <w:tc>
          <w:tcPr>
            <w:tcW w:w="7088" w:type="dxa"/>
            <w:vAlign w:val="center"/>
          </w:tcPr>
          <w:p w14:paraId="7AF3A37B" w14:textId="77777777" w:rsidR="00685414" w:rsidRPr="002B725D" w:rsidRDefault="00685414" w:rsidP="00C95C2E">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14:paraId="6FD39E2A" w14:textId="77777777" w:rsidR="00685414" w:rsidRPr="002B725D" w:rsidRDefault="00685414" w:rsidP="00C95C2E">
            <w:pPr>
              <w:jc w:val="center"/>
              <w:rPr>
                <w:color w:val="000000"/>
                <w:lang w:val="sk-SK"/>
              </w:rPr>
            </w:pPr>
            <w:r w:rsidRPr="002B725D">
              <w:rPr>
                <w:color w:val="000000"/>
                <w:lang w:val="sk-SK"/>
              </w:rPr>
              <w:t>(</w:t>
            </w:r>
            <w:bookmarkStart w:id="29" w:name="odpor2"/>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4</w:t>
            </w:r>
            <w:r w:rsidRPr="002B725D">
              <w:rPr>
                <w:color w:val="000000"/>
                <w:lang w:val="sk-SK"/>
              </w:rPr>
              <w:fldChar w:fldCharType="end"/>
            </w:r>
            <w:bookmarkEnd w:id="29"/>
            <w:r w:rsidRPr="002B725D">
              <w:rPr>
                <w:color w:val="000000"/>
                <w:lang w:val="sk-SK"/>
              </w:rPr>
              <w:t>)</w:t>
            </w:r>
          </w:p>
        </w:tc>
      </w:tr>
    </w:tbl>
    <w:p w14:paraId="3982C871" w14:textId="77777777" w:rsidR="00685414" w:rsidRPr="002B725D" w:rsidRDefault="00685414" w:rsidP="00685414">
      <w:pPr>
        <w:pStyle w:val="Nadpis3"/>
        <w:rPr>
          <w:lang w:val="sk-SK"/>
        </w:rPr>
      </w:pPr>
      <w:bookmarkStart w:id="30" w:name="_Toc510359976"/>
      <w:r w:rsidRPr="002B725D">
        <w:rPr>
          <w:lang w:val="sk-SK"/>
        </w:rPr>
        <w:t>Intertancia krvi</w:t>
      </w:r>
      <w:bookmarkEnd w:id="30"/>
    </w:p>
    <w:p w14:paraId="69506C04" w14:textId="77777777" w:rsidR="00685414" w:rsidRPr="002B725D" w:rsidRDefault="00685414" w:rsidP="00685414">
      <w:pPr>
        <w:rPr>
          <w:lang w:val="sk-SK"/>
        </w:rPr>
      </w:pPr>
      <w:r w:rsidRPr="002B725D">
        <w:rPr>
          <w:lang w:val="sk-SK"/>
        </w:rPr>
        <w:t xml:space="preserve">Intertancia </w:t>
      </w:r>
      <w:r w:rsidRPr="002B725D">
        <w:rPr>
          <w:i/>
          <w:lang w:val="sk-SK"/>
        </w:rPr>
        <w:t xml:space="preserve">L </w:t>
      </w:r>
      <w:r w:rsidRPr="002B725D">
        <w:rPr>
          <w:lang w:val="sk-SK"/>
        </w:rPr>
        <w:t>popisuje zotrvačnosť toku krvi v cievach. Zachytáva pokles tlaku v tepne na základe veľkosti zmeny toku krvi, ako ukazuje rovnica (</w:t>
      </w:r>
      <w:r w:rsidRPr="002B725D">
        <w:rPr>
          <w:lang w:val="sk-SK"/>
        </w:rPr>
        <w:fldChar w:fldCharType="begin"/>
      </w:r>
      <w:r w:rsidRPr="002B725D">
        <w:rPr>
          <w:lang w:val="sk-SK"/>
        </w:rPr>
        <w:instrText xml:space="preserve"> REF intertancia \h </w:instrText>
      </w:r>
      <w:r w:rsidRPr="002B725D">
        <w:rPr>
          <w:lang w:val="sk-SK"/>
        </w:rPr>
      </w:r>
      <w:r w:rsidRPr="002B725D">
        <w:rPr>
          <w:lang w:val="sk-SK"/>
        </w:rPr>
        <w:fldChar w:fldCharType="separate"/>
      </w:r>
      <w:r w:rsidR="00911AF5" w:rsidRPr="002B725D">
        <w:rPr>
          <w:noProof/>
          <w:color w:val="000000"/>
          <w:lang w:val="sk-SK"/>
        </w:rPr>
        <w:t>5</w:t>
      </w:r>
      <w:r w:rsidRPr="002B725D">
        <w:rPr>
          <w:lang w:val="sk-SK"/>
        </w:rPr>
        <w:fldChar w:fldCharType="end"/>
      </w:r>
      <w:r w:rsidRPr="002B725D">
        <w:rPr>
          <w:lang w:val="sk-SK"/>
        </w:rPr>
        <w:t>).</w:t>
      </w:r>
    </w:p>
    <w:p w14:paraId="4D4CD4E8" w14:textId="77777777" w:rsidR="00685414" w:rsidRPr="002B725D" w:rsidRDefault="00685414" w:rsidP="00685414">
      <w:pPr>
        <w:rPr>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66968478" w14:textId="77777777" w:rsidTr="00C95C2E">
        <w:tc>
          <w:tcPr>
            <w:tcW w:w="704" w:type="dxa"/>
          </w:tcPr>
          <w:p w14:paraId="1790A100" w14:textId="77777777" w:rsidR="00685414" w:rsidRPr="002B725D" w:rsidRDefault="00685414" w:rsidP="00C95C2E">
            <w:pPr>
              <w:jc w:val="center"/>
              <w:rPr>
                <w:color w:val="000000"/>
                <w:lang w:val="sk-SK"/>
              </w:rPr>
            </w:pPr>
          </w:p>
        </w:tc>
        <w:tc>
          <w:tcPr>
            <w:tcW w:w="7088" w:type="dxa"/>
            <w:vAlign w:val="center"/>
          </w:tcPr>
          <w:p w14:paraId="227D32E0" w14:textId="77777777" w:rsidR="00685414" w:rsidRPr="002B725D" w:rsidRDefault="00685414" w:rsidP="00C95C2E">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oMath>
            </m:oMathPara>
          </w:p>
          <w:p w14:paraId="381585DB" w14:textId="77777777" w:rsidR="00685414" w:rsidRPr="002B725D" w:rsidRDefault="00685414" w:rsidP="00C95C2E">
            <w:pPr>
              <w:jc w:val="center"/>
              <w:rPr>
                <w:color w:val="000000"/>
                <w:lang w:val="sk-SK"/>
              </w:rPr>
            </w:pPr>
          </w:p>
        </w:tc>
        <w:tc>
          <w:tcPr>
            <w:tcW w:w="702" w:type="dxa"/>
            <w:vAlign w:val="center"/>
          </w:tcPr>
          <w:p w14:paraId="2CBCEB2A" w14:textId="77777777" w:rsidR="00685414" w:rsidRPr="002B725D" w:rsidRDefault="00685414" w:rsidP="00C95C2E">
            <w:pPr>
              <w:jc w:val="center"/>
              <w:rPr>
                <w:color w:val="000000"/>
                <w:lang w:val="sk-SK"/>
              </w:rPr>
            </w:pPr>
            <w:r w:rsidRPr="002B725D">
              <w:rPr>
                <w:color w:val="000000"/>
                <w:lang w:val="sk-SK"/>
              </w:rPr>
              <w:t>(</w:t>
            </w:r>
            <w:bookmarkStart w:id="31" w:name="intertancia"/>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5</w:t>
            </w:r>
            <w:r w:rsidRPr="002B725D">
              <w:rPr>
                <w:color w:val="000000"/>
                <w:lang w:val="sk-SK"/>
              </w:rPr>
              <w:fldChar w:fldCharType="end"/>
            </w:r>
            <w:bookmarkEnd w:id="31"/>
            <w:r w:rsidRPr="002B725D">
              <w:rPr>
                <w:color w:val="000000"/>
                <w:lang w:val="sk-SK"/>
              </w:rPr>
              <w:t>)</w:t>
            </w:r>
          </w:p>
        </w:tc>
      </w:tr>
    </w:tbl>
    <w:p w14:paraId="3764E41C" w14:textId="77777777" w:rsidR="00685414" w:rsidRPr="002B725D" w:rsidRDefault="00685414" w:rsidP="00685414">
      <w:pPr>
        <w:rPr>
          <w:color w:val="000000"/>
          <w:lang w:val="sk-SK"/>
        </w:rPr>
      </w:pPr>
      <w:r w:rsidRPr="002B725D">
        <w:rPr>
          <w:color w:val="000000"/>
          <w:lang w:val="sk-SK"/>
        </w:rPr>
        <w:t xml:space="preserve">Kde </w:t>
      </w:r>
      <m:oMath>
        <m:r>
          <w:rPr>
            <w:rFonts w:ascii="Cambria Math" w:hAnsi="Cambria Math"/>
            <w:color w:val="000000"/>
            <w:lang w:val="sk-SK"/>
          </w:rPr>
          <m:t>Q(t)</m:t>
        </m:r>
      </m:oMath>
      <w:r w:rsidRPr="002B725D">
        <w:rPr>
          <w:color w:val="000000"/>
          <w:lang w:val="sk-SK"/>
        </w:rPr>
        <w:t xml:space="preserve"> je tok krvi, </w:t>
      </w:r>
      <m:oMath>
        <m:r>
          <w:rPr>
            <w:rFonts w:ascii="Cambria Math" w:hAnsi="Cambria Math"/>
            <w:color w:val="000000"/>
            <w:lang w:val="sk-SK"/>
          </w:rPr>
          <m:t>∆P</m:t>
        </m:r>
      </m:oMath>
      <w:r w:rsidRPr="002B725D">
        <w:rPr>
          <w:color w:val="000000"/>
          <w:lang w:val="sk-SK"/>
        </w:rPr>
        <w:t xml:space="preserve"> je pokles tlaku, r je polomer tepny, </w:t>
      </w:r>
      <w:r w:rsidRPr="002B725D">
        <w:rPr>
          <w:i/>
          <w:color w:val="000000"/>
          <w:lang w:val="sk-SK"/>
        </w:rPr>
        <w:t>l</w:t>
      </w:r>
      <w:r w:rsidRPr="002B725D">
        <w:rPr>
          <w:color w:val="000000"/>
          <w:lang w:val="sk-SK"/>
        </w:rPr>
        <w:t xml:space="preserve"> je dĺžka tepny a </w:t>
      </w:r>
      <m:oMath>
        <m:r>
          <w:rPr>
            <w:rFonts w:ascii="Cambria Math" w:hAnsi="Cambria Math"/>
            <w:color w:val="000000"/>
            <w:lang w:val="sk-SK"/>
          </w:rPr>
          <m:t>⍴</m:t>
        </m:r>
      </m:oMath>
      <w:r w:rsidRPr="002B725D">
        <w:rPr>
          <w:color w:val="000000"/>
          <w:lang w:val="sk-SK"/>
        </w:rPr>
        <w:t xml:space="preserve"> je hustota krvi. Intertancia hrá vo veľkých tepnách najdôležitejšiu úlohu, naopak rezistivita je vo veľkých tepnách málo výrazná</w:t>
      </w:r>
      <w:r w:rsidRPr="002B725D">
        <w:rPr>
          <w:color w:val="000000"/>
          <w:lang w:val="sk-SK"/>
        </w:rPr>
        <w:fldChar w:fldCharType="begin"/>
      </w:r>
      <w:r w:rsidRPr="002B725D">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2B725D">
        <w:rPr>
          <w:color w:val="000000"/>
          <w:lang w:val="sk-SK"/>
        </w:rPr>
        <w:fldChar w:fldCharType="separate"/>
      </w:r>
      <w:r w:rsidRPr="002B725D">
        <w:rPr>
          <w:noProof/>
          <w:color w:val="000000"/>
          <w:lang w:val="sk-SK"/>
        </w:rPr>
        <w:t>[11]</w:t>
      </w:r>
      <w:r w:rsidRPr="002B725D">
        <w:rPr>
          <w:color w:val="000000"/>
          <w:lang w:val="sk-SK"/>
        </w:rPr>
        <w:fldChar w:fldCharType="end"/>
      </w:r>
      <w:r w:rsidRPr="002B725D">
        <w:rPr>
          <w:color w:val="000000"/>
          <w:lang w:val="sk-SK"/>
        </w:rPr>
        <w:t>.</w:t>
      </w:r>
    </w:p>
    <w:p w14:paraId="348FCAF5" w14:textId="77777777" w:rsidR="00685414" w:rsidRPr="002B725D" w:rsidRDefault="00685414" w:rsidP="00685414">
      <w:pPr>
        <w:rPr>
          <w:color w:val="000000"/>
          <w:lang w:val="sk-SK"/>
        </w:rPr>
      </w:pPr>
    </w:p>
    <w:p w14:paraId="0B69E91B" w14:textId="77777777" w:rsidR="00685414" w:rsidRPr="002B725D" w:rsidRDefault="00685414" w:rsidP="00685414">
      <w:pPr>
        <w:pStyle w:val="Nadpis2"/>
        <w:rPr>
          <w:lang w:val="sk-SK"/>
        </w:rPr>
      </w:pPr>
      <w:bookmarkStart w:id="32" w:name="_Toc510359977"/>
      <w:r w:rsidRPr="002B725D">
        <w:rPr>
          <w:lang w:val="sk-SK"/>
        </w:rPr>
        <w:t>Dvojprvkový Windeksselov hemodynamický model</w:t>
      </w:r>
      <w:bookmarkEnd w:id="32"/>
    </w:p>
    <w:p w14:paraId="79206AF3" w14:textId="77777777" w:rsidR="00685414" w:rsidRPr="002B725D" w:rsidRDefault="00685414" w:rsidP="00685414">
      <w:pPr>
        <w:rPr>
          <w:lang w:val="sk-SK"/>
        </w:rPr>
      </w:pPr>
    </w:p>
    <w:p w14:paraId="6BB3EAAE" w14:textId="77777777" w:rsidR="00685414" w:rsidRPr="002B725D" w:rsidRDefault="00685414" w:rsidP="00685414">
      <w:pPr>
        <w:rPr>
          <w:lang w:val="sk-SK"/>
        </w:rPr>
      </w:pPr>
      <w:r w:rsidRPr="002B725D">
        <w:rPr>
          <w:lang w:val="sk-SK"/>
        </w:rPr>
        <w:t xml:space="preserve">Jedným z prvých modelov popisujúcich hemodynamiku bol dvojprvkový Windkesselov model. Srdce je v tomto modeli pumpa, ktorá zvyšuje tlak v aorte, tým rozťahuje aortu a súčasne tlačí krv do periférií </w:t>
      </w:r>
      <w:r w:rsidRPr="002B725D">
        <w:rPr>
          <w:lang w:val="sk-SK"/>
        </w:rPr>
        <w:fldChar w:fldCharType="begin"/>
      </w:r>
      <w:r w:rsidRPr="002B725D">
        <w:rPr>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2B725D">
        <w:rPr>
          <w:lang w:val="sk-SK"/>
        </w:rPr>
        <w:fldChar w:fldCharType="separate"/>
      </w:r>
      <w:r w:rsidRPr="002B725D">
        <w:rPr>
          <w:noProof/>
          <w:lang w:val="sk-SK"/>
        </w:rPr>
        <w:t>[10]</w:t>
      </w:r>
      <w:r w:rsidRPr="002B725D">
        <w:rPr>
          <w:lang w:val="sk-SK"/>
        </w:rPr>
        <w:fldChar w:fldCharType="end"/>
      </w:r>
      <w:r w:rsidRPr="002B725D">
        <w:rPr>
          <w:lang w:val="sk-SK"/>
        </w:rPr>
        <w:t>. V literatúre často uvádzaná mechanická analógia tohto modelu pozostáva z pumpy (</w:t>
      </w:r>
      <w:r w:rsidRPr="002B725D">
        <w:rPr>
          <w:lang w:val="sk-SK"/>
        </w:rPr>
        <w:fldChar w:fldCharType="begin"/>
      </w:r>
      <w:r w:rsidRPr="002B725D">
        <w:rPr>
          <w:lang w:val="sk-SK"/>
        </w:rPr>
        <w:instrText xml:space="preserve"> REF _Ref509995353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w:t>
      </w:r>
      <w:r w:rsidRPr="002B725D">
        <w:rPr>
          <w:lang w:val="sk-SK"/>
        </w:rPr>
        <w:fldChar w:fldCharType="end"/>
      </w:r>
      <w:r w:rsidRPr="002B725D">
        <w:rPr>
          <w:lang w:val="sk-SK"/>
        </w:rPr>
        <w:t>zobrazená vľavo) P, tlakovej nádoby C ktorá modeluje rozťažnosť artérií a hadicu R ktorá modeluje periférny odpor.</w:t>
      </w:r>
    </w:p>
    <w:p w14:paraId="703EFF88" w14:textId="77777777" w:rsidR="00685414" w:rsidRPr="002B725D" w:rsidRDefault="00685414" w:rsidP="00685414">
      <w:pPr>
        <w:rPr>
          <w:lang w:val="sk-SK"/>
        </w:rPr>
      </w:pPr>
    </w:p>
    <w:p w14:paraId="3BDDFB05" w14:textId="77777777" w:rsidR="00685414" w:rsidRPr="002B725D" w:rsidRDefault="00685414" w:rsidP="00685414">
      <w:pPr>
        <w:rPr>
          <w:lang w:val="sk-SK"/>
        </w:rPr>
      </w:pPr>
      <w:r w:rsidRPr="002B725D">
        <w:rPr>
          <w:noProof/>
        </w:rPr>
        <w:drawing>
          <wp:inline distT="0" distB="0" distL="0" distR="0" wp14:anchorId="7A93AACF" wp14:editId="0E0CB400">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20">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14:paraId="4DF3B6F9" w14:textId="77777777" w:rsidR="00685414" w:rsidRPr="002B725D" w:rsidRDefault="00685414" w:rsidP="00685414">
      <w:pPr>
        <w:pStyle w:val="Titulek"/>
        <w:rPr>
          <w:vanish/>
          <w:sz w:val="20"/>
          <w:lang w:val="sk-SK"/>
          <w:specVanish/>
        </w:rPr>
      </w:pPr>
      <w:bookmarkStart w:id="33" w:name="_Ref509995353"/>
      <w:bookmarkStart w:id="34" w:name="_Toc510358858"/>
      <w:bookmarkStart w:id="35" w:name="_Ref509995117"/>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1</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1</w:t>
      </w:r>
      <w:r w:rsidR="00E83A77" w:rsidRPr="002B725D">
        <w:rPr>
          <w:lang w:val="sk-SK"/>
        </w:rPr>
        <w:fldChar w:fldCharType="end"/>
      </w:r>
      <w:bookmarkEnd w:id="33"/>
      <w:r w:rsidRPr="002B725D">
        <w:rPr>
          <w:lang w:val="sk-SK"/>
        </w:rPr>
        <w:t>:Mechanická analógia2-prvkového Windkesselovho modelu</w:t>
      </w:r>
      <w:bookmarkEnd w:id="34"/>
    </w:p>
    <w:bookmarkEnd w:id="35"/>
    <w:p w14:paraId="19BF453A" w14:textId="77777777" w:rsidR="00685414" w:rsidRPr="002B725D" w:rsidRDefault="00685414" w:rsidP="00685414">
      <w:pPr>
        <w:pStyle w:val="Titulek"/>
        <w:rPr>
          <w:lang w:val="sk-SK"/>
        </w:rPr>
      </w:pPr>
      <w:r w:rsidRPr="002B725D">
        <w:rPr>
          <w:lang w:val="sk-SK"/>
        </w:rPr>
        <w:fldChar w:fldCharType="begin"/>
      </w:r>
      <w:r w:rsidRPr="002B725D">
        <w:rPr>
          <w:lang w:val="sk-SK"/>
        </w:rPr>
        <w:instrText xml:space="preserve"> ADDIN EN.CITE &lt;EndNote&gt;&lt;Cite&gt;&lt;Author&gt;Greenwald&lt;/Author&gt;&lt;Year&gt;2002&lt;/Year&gt;&lt;IDText&gt;Pulse pressure and arterial elasticity&lt;/IDText&gt;&lt;DisplayText&gt;[14]&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2B725D">
        <w:rPr>
          <w:lang w:val="sk-SK"/>
        </w:rPr>
        <w:fldChar w:fldCharType="separate"/>
      </w:r>
      <w:r w:rsidRPr="002B725D">
        <w:rPr>
          <w:noProof/>
          <w:lang w:val="sk-SK"/>
        </w:rPr>
        <w:t>[14]</w:t>
      </w:r>
      <w:r w:rsidRPr="002B725D">
        <w:rPr>
          <w:lang w:val="sk-SK"/>
        </w:rPr>
        <w:fldChar w:fldCharType="end"/>
      </w:r>
      <w:r w:rsidRPr="002B725D">
        <w:rPr>
          <w:lang w:val="sk-SK"/>
        </w:rPr>
        <w:t>.</w:t>
      </w:r>
    </w:p>
    <w:p w14:paraId="59CF8295" w14:textId="77777777" w:rsidR="00685414" w:rsidRPr="002B725D" w:rsidRDefault="00685414" w:rsidP="00685414">
      <w:pPr>
        <w:rPr>
          <w:sz w:val="20"/>
          <w:lang w:val="sk-SK"/>
        </w:rPr>
      </w:pPr>
    </w:p>
    <w:p w14:paraId="08D17708" w14:textId="77777777" w:rsidR="00685414" w:rsidRPr="002B725D" w:rsidRDefault="00685414" w:rsidP="00685414">
      <w:pPr>
        <w:rPr>
          <w:lang w:val="sk-SK"/>
        </w:rPr>
      </w:pPr>
      <w:r w:rsidRPr="002B725D">
        <w:rPr>
          <w:lang w:val="sk-SK"/>
        </w:rPr>
        <w:lastRenderedPageBreak/>
        <w:t>Elektrická analógia tohto modelu pozostáva zo zdroju prúdu, ktorý nahrádza srdce Q(t) (</w:t>
      </w:r>
      <w:r w:rsidRPr="002B725D">
        <w:rPr>
          <w:lang w:val="sk-SK"/>
        </w:rPr>
        <w:fldChar w:fldCharType="begin"/>
      </w:r>
      <w:r w:rsidRPr="002B725D">
        <w:rPr>
          <w:lang w:val="sk-SK"/>
        </w:rPr>
        <w:instrText xml:space="preserve"> REF _Ref509470823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2</w:t>
      </w:r>
      <w:r w:rsidRPr="002B725D">
        <w:rPr>
          <w:lang w:val="sk-SK"/>
        </w:rPr>
        <w:fldChar w:fldCharType="end"/>
      </w:r>
      <w:r w:rsidRPr="002B725D">
        <w:rPr>
          <w:lang w:val="sk-SK"/>
        </w:rPr>
        <w:t xml:space="preserve">), jedného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2B725D">
        <w:rPr>
          <w:lang w:val="sk-SK"/>
        </w:rPr>
        <w:t xml:space="preserve"> a jedného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2B725D">
        <w:rPr>
          <w:lang w:val="sk-SK"/>
        </w:rPr>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2B725D">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2B725D">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14:paraId="66D02CC5" w14:textId="77777777" w:rsidR="00685414" w:rsidRPr="002B725D" w:rsidRDefault="00685414" w:rsidP="00685414">
      <w:pPr>
        <w:rPr>
          <w:lang w:val="sk-SK"/>
        </w:rPr>
      </w:pPr>
      <w:r w:rsidRPr="002B725D">
        <w:rPr>
          <w:noProof/>
        </w:rPr>
        <w:drawing>
          <wp:inline distT="0" distB="0" distL="0" distR="0" wp14:anchorId="18620D97" wp14:editId="04B00611">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14:paraId="5B526A9D" w14:textId="77777777" w:rsidR="00685414" w:rsidRPr="002B725D" w:rsidRDefault="00685414" w:rsidP="00685414">
      <w:pPr>
        <w:pStyle w:val="Titulek"/>
        <w:rPr>
          <w:vanish/>
          <w:lang w:val="sk-SK"/>
          <w:specVanish/>
        </w:rPr>
      </w:pPr>
      <w:bookmarkStart w:id="36" w:name="_Ref509470823"/>
      <w:bookmarkStart w:id="37" w:name="_Toc510358859"/>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1</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2</w:t>
      </w:r>
      <w:r w:rsidR="00E83A77" w:rsidRPr="002B725D">
        <w:rPr>
          <w:lang w:val="sk-SK"/>
        </w:rPr>
        <w:fldChar w:fldCharType="end"/>
      </w:r>
      <w:bookmarkEnd w:id="36"/>
      <w:r w:rsidRPr="002B725D">
        <w:rPr>
          <w:lang w:val="sk-SK"/>
        </w:rPr>
        <w:t>:Náhradná el. schéma 2-dielneho Windkesselovho modelu</w:t>
      </w:r>
      <w:bookmarkEnd w:id="37"/>
    </w:p>
    <w:p w14:paraId="03D0FC34" w14:textId="77777777" w:rsidR="00685414" w:rsidRPr="002B725D" w:rsidRDefault="00685414" w:rsidP="00685414">
      <w:pPr>
        <w:pStyle w:val="Titulek"/>
        <w:rPr>
          <w:lang w:val="sk-SK"/>
        </w:rPr>
      </w:pPr>
      <w:r w:rsidRPr="002B725D">
        <w:rPr>
          <w:lang w:val="sk-SK"/>
        </w:rPr>
        <w:fldChar w:fldCharType="begin"/>
      </w:r>
      <w:r w:rsidRPr="002B725D">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2B725D">
        <w:rPr>
          <w:lang w:val="sk-SK"/>
        </w:rPr>
        <w:fldChar w:fldCharType="separate"/>
      </w:r>
      <w:r w:rsidRPr="002B725D">
        <w:rPr>
          <w:noProof/>
          <w:lang w:val="sk-SK"/>
        </w:rPr>
        <w:t>[11]</w:t>
      </w:r>
      <w:r w:rsidRPr="002B725D">
        <w:rPr>
          <w:lang w:val="sk-SK"/>
        </w:rPr>
        <w:fldChar w:fldCharType="end"/>
      </w:r>
      <w:r w:rsidRPr="002B725D">
        <w:rPr>
          <w:lang w:val="sk-SK"/>
        </w:rPr>
        <w:t xml:space="preserve">. </w:t>
      </w:r>
    </w:p>
    <w:p w14:paraId="03681157" w14:textId="77777777" w:rsidR="00685414" w:rsidRPr="002B725D" w:rsidRDefault="00685414" w:rsidP="00685414">
      <w:pPr>
        <w:rPr>
          <w:lang w:val="sk-SK"/>
        </w:rPr>
      </w:pPr>
    </w:p>
    <w:p w14:paraId="4A6DDDCB" w14:textId="77777777" w:rsidR="00685414" w:rsidRPr="002B725D" w:rsidRDefault="00685414" w:rsidP="00685414">
      <w:pPr>
        <w:rPr>
          <w:lang w:val="sk-SK"/>
        </w:rPr>
      </w:pPr>
      <w:r w:rsidRPr="002B725D">
        <w:rPr>
          <w:lang w:val="sk-SK"/>
        </w:rPr>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2B725D">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2B725D">
        <w:rPr>
          <w:lang w:val="sk-SK"/>
        </w:rPr>
        <w:t xml:space="preserve">. Tok krvi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Pr="002B725D">
        <w:rPr>
          <w:lang w:val="sk-SK"/>
        </w:rPr>
        <w:t xml:space="preserve"> reprezentuje tok cez periférie a je priamo úmerný poklesu tlaku</w:t>
      </w:r>
      <m:oMath>
        <m:r>
          <w:rPr>
            <w:rFonts w:ascii="Cambria Math" w:hAnsi="Cambria Math"/>
            <w:lang w:val="sk-SK"/>
          </w:rPr>
          <m:t xml:space="preserve"> P(t) </m:t>
        </m:r>
      </m:oMath>
      <w:r w:rsidRPr="002B725D">
        <w:rPr>
          <w:lang w:val="sk-SK"/>
        </w:rPr>
        <w:t xml:space="preserve">na odpore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2B725D">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2B725D">
        <w:rPr>
          <w:lang w:val="sk-SK"/>
        </w:rPr>
        <w:t xml:space="preserve"> (</w:t>
      </w:r>
      <w:r w:rsidRPr="002B725D">
        <w:rPr>
          <w:lang w:val="sk-SK"/>
        </w:rPr>
        <w:fldChar w:fldCharType="begin"/>
      </w:r>
      <w:r w:rsidRPr="002B725D">
        <w:rPr>
          <w:lang w:val="sk-SK"/>
        </w:rPr>
        <w:instrText xml:space="preserve"> REF windkessel_1 \h </w:instrText>
      </w:r>
      <w:r w:rsidRPr="002B725D">
        <w:rPr>
          <w:lang w:val="sk-SK"/>
        </w:rPr>
      </w:r>
      <w:r w:rsidRPr="002B725D">
        <w:rPr>
          <w:lang w:val="sk-SK"/>
        </w:rPr>
        <w:fldChar w:fldCharType="separate"/>
      </w:r>
      <w:r w:rsidR="00911AF5" w:rsidRPr="002B725D">
        <w:rPr>
          <w:noProof/>
          <w:color w:val="000000"/>
          <w:lang w:val="sk-SK"/>
        </w:rPr>
        <w:t>6</w:t>
      </w:r>
      <w:r w:rsidRPr="002B725D">
        <w:rPr>
          <w:lang w:val="sk-SK"/>
        </w:rPr>
        <w:fldChar w:fldCharType="end"/>
      </w:r>
      <w:r w:rsidRPr="002B725D">
        <w:rPr>
          <w:lang w:val="sk-SK"/>
        </w:rPr>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790EA3AD" w14:textId="77777777" w:rsidTr="00C95C2E">
        <w:tc>
          <w:tcPr>
            <w:tcW w:w="704" w:type="dxa"/>
          </w:tcPr>
          <w:p w14:paraId="73E28E82" w14:textId="77777777" w:rsidR="00685414" w:rsidRPr="002B725D" w:rsidRDefault="00685414" w:rsidP="00C95C2E">
            <w:pPr>
              <w:jc w:val="center"/>
              <w:rPr>
                <w:color w:val="000000"/>
                <w:lang w:val="sk-SK"/>
              </w:rPr>
            </w:pPr>
          </w:p>
        </w:tc>
        <w:tc>
          <w:tcPr>
            <w:tcW w:w="7088" w:type="dxa"/>
            <w:vAlign w:val="center"/>
          </w:tcPr>
          <w:p w14:paraId="5582024B" w14:textId="77777777" w:rsidR="00685414" w:rsidRPr="002B725D" w:rsidRDefault="00941A71" w:rsidP="00C95C2E">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779ED4D4" w14:textId="77777777" w:rsidR="00685414" w:rsidRPr="002B725D" w:rsidRDefault="00685414" w:rsidP="00C95C2E">
            <w:pPr>
              <w:jc w:val="center"/>
              <w:rPr>
                <w:color w:val="000000"/>
                <w:lang w:val="sk-SK"/>
              </w:rPr>
            </w:pPr>
          </w:p>
        </w:tc>
        <w:tc>
          <w:tcPr>
            <w:tcW w:w="702" w:type="dxa"/>
            <w:vAlign w:val="center"/>
          </w:tcPr>
          <w:p w14:paraId="2357C433" w14:textId="77777777" w:rsidR="00685414" w:rsidRPr="002B725D" w:rsidRDefault="00685414" w:rsidP="00C95C2E">
            <w:pPr>
              <w:jc w:val="center"/>
              <w:rPr>
                <w:color w:val="000000"/>
                <w:lang w:val="sk-SK"/>
              </w:rPr>
            </w:pPr>
            <w:r w:rsidRPr="002B725D">
              <w:rPr>
                <w:color w:val="000000"/>
                <w:lang w:val="sk-SK"/>
              </w:rPr>
              <w:t>(</w:t>
            </w:r>
            <w:bookmarkStart w:id="38" w:name="windkessel_1"/>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6</w:t>
            </w:r>
            <w:r w:rsidRPr="002B725D">
              <w:rPr>
                <w:color w:val="000000"/>
                <w:lang w:val="sk-SK"/>
              </w:rPr>
              <w:fldChar w:fldCharType="end"/>
            </w:r>
            <w:bookmarkEnd w:id="38"/>
            <w:r w:rsidRPr="002B725D">
              <w:rPr>
                <w:color w:val="000000"/>
                <w:lang w:val="sk-SK"/>
              </w:rPr>
              <w:t>)</w:t>
            </w:r>
          </w:p>
        </w:tc>
      </w:tr>
    </w:tbl>
    <w:p w14:paraId="41AA2B2B" w14:textId="77777777" w:rsidR="00685414" w:rsidRPr="002B725D" w:rsidRDefault="00685414" w:rsidP="00685414">
      <w:pPr>
        <w:rPr>
          <w:lang w:val="sk-SK"/>
        </w:rPr>
      </w:pPr>
    </w:p>
    <w:p w14:paraId="3846EC42" w14:textId="77777777" w:rsidR="00685414" w:rsidRPr="002B725D" w:rsidRDefault="00685414" w:rsidP="00685414">
      <w:pPr>
        <w:rPr>
          <w:color w:val="000000"/>
          <w:lang w:val="sk-SK"/>
        </w:rPr>
      </w:pPr>
      <w:r w:rsidRPr="002B725D">
        <w:rPr>
          <w:lang w:val="sk-SK"/>
        </w:rPr>
        <w:t xml:space="preserve">Ak uvažujeme lineárnu vzťah tlaku a objemu v rovnici </w:t>
      </w:r>
      <w:r w:rsidRPr="002B725D">
        <w:rPr>
          <w:lang w:val="sk-SK"/>
        </w:rPr>
        <w:fldChar w:fldCharType="begin"/>
      </w:r>
      <w:r w:rsidRPr="002B725D">
        <w:rPr>
          <w:lang w:val="sk-SK"/>
        </w:rPr>
        <w:instrText xml:space="preserve"> REF roztaznost \h </w:instrText>
      </w:r>
      <w:r w:rsidRPr="002B725D">
        <w:rPr>
          <w:lang w:val="sk-SK"/>
        </w:rPr>
      </w:r>
      <w:r w:rsidRPr="002B725D">
        <w:rPr>
          <w:lang w:val="sk-SK"/>
        </w:rPr>
        <w:fldChar w:fldCharType="separate"/>
      </w:r>
      <w:r w:rsidR="00911AF5" w:rsidRPr="002B725D">
        <w:rPr>
          <w:noProof/>
          <w:color w:val="000000"/>
          <w:lang w:val="sk-SK"/>
        </w:rPr>
        <w:t>2</w:t>
      </w:r>
      <w:r w:rsidRPr="002B725D">
        <w:rPr>
          <w:lang w:val="sk-SK"/>
        </w:rPr>
        <w:fldChar w:fldCharType="end"/>
      </w:r>
      <w:r w:rsidRPr="002B725D">
        <w:rPr>
          <w:lang w:val="sk-SK"/>
        </w:rPr>
        <w:fldChar w:fldCharType="begin"/>
      </w:r>
      <w:r w:rsidRPr="002B725D">
        <w:rPr>
          <w:lang w:val="sk-SK"/>
        </w:rPr>
        <w:instrText xml:space="preserve"> REF roztaznost \h </w:instrText>
      </w:r>
      <w:r w:rsidRPr="002B725D">
        <w:rPr>
          <w:lang w:val="sk-SK"/>
        </w:rPr>
      </w:r>
      <w:r w:rsidRPr="002B725D">
        <w:rPr>
          <w:lang w:val="sk-SK"/>
        </w:rPr>
        <w:fldChar w:fldCharType="separate"/>
      </w:r>
      <w:r w:rsidR="00911AF5" w:rsidRPr="002B725D">
        <w:rPr>
          <w:noProof/>
          <w:color w:val="000000"/>
          <w:lang w:val="sk-SK"/>
        </w:rPr>
        <w:t>2</w:t>
      </w:r>
      <w:r w:rsidRPr="002B725D">
        <w:rPr>
          <w:lang w:val="sk-SK"/>
        </w:rPr>
        <w:fldChar w:fldCharType="end"/>
      </w:r>
      <w:r w:rsidRPr="002B725D">
        <w:rPr>
          <w:lang w:val="sk-SK"/>
        </w:rPr>
        <w:t>(</w:t>
      </w:r>
      <w:r w:rsidRPr="002B725D">
        <w:rPr>
          <w:lang w:val="sk-SK"/>
        </w:rPr>
        <w:fldChar w:fldCharType="begin"/>
      </w:r>
      <w:r w:rsidRPr="002B725D">
        <w:rPr>
          <w:lang w:val="sk-SK"/>
        </w:rPr>
        <w:instrText xml:space="preserve"> REF roztaznost \h </w:instrText>
      </w:r>
      <w:r w:rsidRPr="002B725D">
        <w:rPr>
          <w:lang w:val="sk-SK"/>
        </w:rPr>
      </w:r>
      <w:r w:rsidRPr="002B725D">
        <w:rPr>
          <w:lang w:val="sk-SK"/>
        </w:rPr>
        <w:fldChar w:fldCharType="separate"/>
      </w:r>
      <w:r w:rsidR="00911AF5" w:rsidRPr="002B725D">
        <w:rPr>
          <w:noProof/>
          <w:color w:val="000000"/>
          <w:lang w:val="sk-SK"/>
        </w:rPr>
        <w:t>2</w:t>
      </w:r>
      <w:r w:rsidRPr="002B725D">
        <w:rPr>
          <w:lang w:val="sk-SK"/>
        </w:rPr>
        <w:fldChar w:fldCharType="end"/>
      </w:r>
      <w:r w:rsidRPr="002B725D">
        <w:rPr>
          <w:lang w:val="sk-SK"/>
        </w:rPr>
        <w:t>), môžeme rovnicu (</w:t>
      </w:r>
      <w:r w:rsidRPr="002B725D">
        <w:rPr>
          <w:lang w:val="sk-SK"/>
        </w:rPr>
        <w:fldChar w:fldCharType="begin"/>
      </w:r>
      <w:r w:rsidRPr="002B725D">
        <w:rPr>
          <w:lang w:val="sk-SK"/>
        </w:rPr>
        <w:instrText xml:space="preserve"> REF roztaznost \h </w:instrText>
      </w:r>
      <w:r w:rsidRPr="002B725D">
        <w:rPr>
          <w:lang w:val="sk-SK"/>
        </w:rPr>
      </w:r>
      <w:r w:rsidRPr="002B725D">
        <w:rPr>
          <w:lang w:val="sk-SK"/>
        </w:rPr>
        <w:fldChar w:fldCharType="separate"/>
      </w:r>
      <w:r w:rsidR="00911AF5" w:rsidRPr="002B725D">
        <w:rPr>
          <w:noProof/>
          <w:color w:val="000000"/>
          <w:lang w:val="sk-SK"/>
        </w:rPr>
        <w:t>2</w:t>
      </w:r>
      <w:r w:rsidRPr="002B725D">
        <w:rPr>
          <w:lang w:val="sk-SK"/>
        </w:rPr>
        <w:fldChar w:fldCharType="end"/>
      </w:r>
      <w:r w:rsidRPr="002B725D">
        <w:rPr>
          <w:lang w:val="sk-SK"/>
        </w:rPr>
        <w:t xml:space="preserve">) prepísať na tok krvi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2B725D">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Pr="002B725D">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Pr="002B725D">
        <w:rPr>
          <w:color w:val="000000"/>
          <w:lang w:val="sk-SK"/>
        </w:rPr>
        <w:t>(</w:t>
      </w:r>
      <w:r w:rsidRPr="002B725D">
        <w:rPr>
          <w:color w:val="000000"/>
          <w:lang w:val="sk-SK"/>
        </w:rPr>
        <w:fldChar w:fldCharType="begin"/>
      </w:r>
      <w:r w:rsidRPr="002B725D">
        <w:rPr>
          <w:color w:val="000000"/>
          <w:lang w:val="sk-SK"/>
        </w:rPr>
        <w:instrText xml:space="preserve"> REF windkessel_2 \h </w:instrText>
      </w:r>
      <w:r w:rsidRPr="002B725D">
        <w:rPr>
          <w:color w:val="000000"/>
          <w:lang w:val="sk-SK"/>
        </w:rPr>
      </w:r>
      <w:r w:rsidRPr="002B725D">
        <w:rPr>
          <w:color w:val="000000"/>
          <w:lang w:val="sk-SK"/>
        </w:rPr>
        <w:fldChar w:fldCharType="separate"/>
      </w:r>
      <w:r w:rsidR="00911AF5" w:rsidRPr="002B725D">
        <w:rPr>
          <w:noProof/>
          <w:color w:val="000000"/>
          <w:lang w:val="sk-SK"/>
        </w:rPr>
        <w:t>7</w:t>
      </w:r>
      <w:r w:rsidRPr="002B725D">
        <w:rPr>
          <w:color w:val="000000"/>
          <w:lang w:val="sk-SK"/>
        </w:rPr>
        <w:fldChar w:fldCharType="end"/>
      </w:r>
      <w:r w:rsidRPr="002B725D">
        <w:rPr>
          <w:color w:val="000000"/>
          <w:lang w:val="sk-SK"/>
        </w:rPr>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26FBF214" w14:textId="77777777" w:rsidTr="00C95C2E">
        <w:tc>
          <w:tcPr>
            <w:tcW w:w="704" w:type="dxa"/>
          </w:tcPr>
          <w:p w14:paraId="13E27F70" w14:textId="77777777" w:rsidR="00685414" w:rsidRPr="002B725D" w:rsidRDefault="00685414" w:rsidP="00C95C2E">
            <w:pPr>
              <w:jc w:val="center"/>
              <w:rPr>
                <w:color w:val="000000"/>
                <w:lang w:val="sk-SK"/>
              </w:rPr>
            </w:pPr>
          </w:p>
        </w:tc>
        <w:tc>
          <w:tcPr>
            <w:tcW w:w="7088" w:type="dxa"/>
            <w:vAlign w:val="center"/>
          </w:tcPr>
          <w:p w14:paraId="733FAEE5" w14:textId="77777777" w:rsidR="00685414" w:rsidRPr="002B725D" w:rsidRDefault="00941A71" w:rsidP="00C95C2E">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oMath>
            </m:oMathPara>
          </w:p>
          <w:p w14:paraId="6D2584C5" w14:textId="77777777" w:rsidR="00685414" w:rsidRPr="002B725D" w:rsidRDefault="00685414" w:rsidP="00C95C2E">
            <w:pPr>
              <w:jc w:val="center"/>
              <w:rPr>
                <w:color w:val="000000"/>
                <w:lang w:val="sk-SK"/>
              </w:rPr>
            </w:pPr>
          </w:p>
        </w:tc>
        <w:tc>
          <w:tcPr>
            <w:tcW w:w="702" w:type="dxa"/>
            <w:vAlign w:val="center"/>
          </w:tcPr>
          <w:p w14:paraId="536363E4" w14:textId="77777777" w:rsidR="00685414" w:rsidRPr="002B725D" w:rsidRDefault="00685414" w:rsidP="00C95C2E">
            <w:pPr>
              <w:jc w:val="center"/>
              <w:rPr>
                <w:color w:val="000000"/>
                <w:lang w:val="sk-SK"/>
              </w:rPr>
            </w:pPr>
            <w:r w:rsidRPr="002B725D">
              <w:rPr>
                <w:color w:val="000000"/>
                <w:lang w:val="sk-SK"/>
              </w:rPr>
              <w:t>(</w:t>
            </w:r>
            <w:bookmarkStart w:id="39" w:name="windkessel_2"/>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7</w:t>
            </w:r>
            <w:r w:rsidRPr="002B725D">
              <w:rPr>
                <w:color w:val="000000"/>
                <w:lang w:val="sk-SK"/>
              </w:rPr>
              <w:fldChar w:fldCharType="end"/>
            </w:r>
            <w:bookmarkEnd w:id="39"/>
            <w:r w:rsidRPr="002B725D">
              <w:rPr>
                <w:color w:val="000000"/>
                <w:lang w:val="sk-SK"/>
              </w:rPr>
              <w:t>)</w:t>
            </w:r>
          </w:p>
        </w:tc>
      </w:tr>
    </w:tbl>
    <w:p w14:paraId="2A82B159" w14:textId="77777777" w:rsidR="00685414" w:rsidRPr="002B725D" w:rsidRDefault="00685414" w:rsidP="00685414">
      <w:pPr>
        <w:rPr>
          <w:color w:val="000000"/>
          <w:lang w:val="sk-SK"/>
        </w:rPr>
      </w:pPr>
    </w:p>
    <w:p w14:paraId="72DA7321" w14:textId="77777777" w:rsidR="00685414" w:rsidRPr="002B725D" w:rsidRDefault="00685414" w:rsidP="00685414">
      <w:pPr>
        <w:rPr>
          <w:lang w:val="sk-SK"/>
        </w:rPr>
      </w:pPr>
      <w:r w:rsidRPr="002B725D">
        <w:rPr>
          <w:color w:val="000000"/>
          <w:lang w:val="sk-SK"/>
        </w:rPr>
        <w:lastRenderedPageBreak/>
        <w:t xml:space="preserve">Celkový tok krvi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2B725D">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2B725D">
        <w:rPr>
          <w:lang w:val="sk-SK"/>
        </w:rPr>
        <w:t xml:space="preserve"> a tokom krvi do periférií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2B725D">
        <w:rPr>
          <w:lang w:val="sk-SK"/>
        </w:rPr>
        <w:t xml:space="preserve"> (</w:t>
      </w:r>
      <w:r w:rsidRPr="002B725D">
        <w:rPr>
          <w:lang w:val="sk-SK"/>
        </w:rPr>
        <w:fldChar w:fldCharType="begin"/>
      </w:r>
      <w:r w:rsidRPr="002B725D">
        <w:rPr>
          <w:lang w:val="sk-SK"/>
        </w:rPr>
        <w:instrText xml:space="preserve"> REF windkessel_3 \h </w:instrText>
      </w:r>
      <w:r w:rsidRPr="002B725D">
        <w:rPr>
          <w:lang w:val="sk-SK"/>
        </w:rPr>
      </w:r>
      <w:r w:rsidRPr="002B725D">
        <w:rPr>
          <w:lang w:val="sk-SK"/>
        </w:rPr>
        <w:fldChar w:fldCharType="separate"/>
      </w:r>
      <w:r w:rsidR="00911AF5" w:rsidRPr="002B725D">
        <w:rPr>
          <w:noProof/>
          <w:color w:val="000000"/>
          <w:lang w:val="sk-SK"/>
        </w:rPr>
        <w:t>8</w:t>
      </w:r>
      <w:r w:rsidRPr="002B725D">
        <w:rPr>
          <w:lang w:val="sk-SK"/>
        </w:rPr>
        <w:fldChar w:fldCharType="end"/>
      </w:r>
      <w:r w:rsidRPr="002B725D">
        <w:rPr>
          <w:lang w:val="sk-SK"/>
        </w:rPr>
        <w:t>)</w:t>
      </w:r>
    </w:p>
    <w:p w14:paraId="417FA3FC" w14:textId="77777777" w:rsidR="00685414" w:rsidRPr="002B725D" w:rsidRDefault="00685414" w:rsidP="00685414">
      <w:pPr>
        <w:rPr>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13DC6CD9" w14:textId="77777777" w:rsidTr="00C95C2E">
        <w:tc>
          <w:tcPr>
            <w:tcW w:w="704" w:type="dxa"/>
          </w:tcPr>
          <w:p w14:paraId="58C2E312" w14:textId="77777777" w:rsidR="00685414" w:rsidRPr="002B725D" w:rsidRDefault="00685414" w:rsidP="00C95C2E">
            <w:pPr>
              <w:jc w:val="center"/>
              <w:rPr>
                <w:color w:val="000000"/>
                <w:lang w:val="sk-SK"/>
              </w:rPr>
            </w:pPr>
          </w:p>
        </w:tc>
        <w:tc>
          <w:tcPr>
            <w:tcW w:w="7088" w:type="dxa"/>
            <w:vAlign w:val="center"/>
          </w:tcPr>
          <w:p w14:paraId="478E124A" w14:textId="77777777" w:rsidR="00685414" w:rsidRPr="002B725D" w:rsidRDefault="00685414" w:rsidP="00C95C2E">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3060782D" w14:textId="77777777" w:rsidR="00685414" w:rsidRPr="002B725D" w:rsidRDefault="00685414" w:rsidP="00C95C2E">
            <w:pPr>
              <w:jc w:val="center"/>
              <w:rPr>
                <w:color w:val="000000"/>
                <w:lang w:val="sk-SK"/>
              </w:rPr>
            </w:pPr>
          </w:p>
        </w:tc>
        <w:tc>
          <w:tcPr>
            <w:tcW w:w="702" w:type="dxa"/>
            <w:vAlign w:val="center"/>
          </w:tcPr>
          <w:p w14:paraId="7FEF2146" w14:textId="77777777" w:rsidR="00685414" w:rsidRPr="002B725D" w:rsidRDefault="00685414" w:rsidP="00C95C2E">
            <w:pPr>
              <w:jc w:val="center"/>
              <w:rPr>
                <w:color w:val="000000"/>
                <w:lang w:val="sk-SK"/>
              </w:rPr>
            </w:pPr>
            <w:r w:rsidRPr="002B725D">
              <w:rPr>
                <w:color w:val="000000"/>
                <w:lang w:val="sk-SK"/>
              </w:rPr>
              <w:t>(</w:t>
            </w:r>
            <w:bookmarkStart w:id="40" w:name="windkessel_3"/>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8</w:t>
            </w:r>
            <w:r w:rsidRPr="002B725D">
              <w:rPr>
                <w:color w:val="000000"/>
                <w:lang w:val="sk-SK"/>
              </w:rPr>
              <w:fldChar w:fldCharType="end"/>
            </w:r>
            <w:bookmarkEnd w:id="40"/>
            <w:r w:rsidRPr="002B725D">
              <w:rPr>
                <w:color w:val="000000"/>
                <w:lang w:val="sk-SK"/>
              </w:rPr>
              <w:t>)</w:t>
            </w:r>
          </w:p>
        </w:tc>
      </w:tr>
    </w:tbl>
    <w:p w14:paraId="0A488266" w14:textId="77777777" w:rsidR="00685414" w:rsidRPr="002B725D" w:rsidRDefault="00685414" w:rsidP="00685414">
      <w:pPr>
        <w:rPr>
          <w:lang w:val="sk-SK"/>
        </w:rPr>
      </w:pPr>
    </w:p>
    <w:p w14:paraId="1ABF340F" w14:textId="76233A1C" w:rsidR="00685414" w:rsidRPr="002B725D" w:rsidRDefault="00685414" w:rsidP="00685414">
      <w:pPr>
        <w:rPr>
          <w:lang w:val="sk-SK"/>
        </w:rPr>
      </w:pPr>
      <w:r w:rsidRPr="002B725D">
        <w:rPr>
          <w:lang w:val="sk-SK"/>
        </w:rPr>
        <w:t xml:space="preserve">Napriek svojej obľúbenosti sa tento model odchyľuje od skutočnosti. Predpokladá sa totiž súčasný nárast tlaku v celom arteriálnom strome </w:t>
      </w:r>
      <w:r w:rsidRPr="002B725D">
        <w:rPr>
          <w:lang w:val="sk-SK"/>
        </w:rPr>
        <w:fldChar w:fldCharType="begin"/>
      </w:r>
      <w:r w:rsidRPr="002B725D">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PROPERTIES&lt;/IDText&gt;&lt;DisplayText&gt;[15]&lt;/DisplayText&gt;&lt;record&gt;&lt;keywords&gt;&lt;keyword&gt;Engineering&lt;/keyword&gt;&lt;/keywords&gt;&lt;urls&gt;&lt;related-urls&gt;&lt;url&gt;&amp;lt;Go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2B725D">
        <w:rPr>
          <w:lang w:val="sk-SK"/>
        </w:rPr>
        <w:fldChar w:fldCharType="separate"/>
      </w:r>
      <w:r w:rsidRPr="002B725D">
        <w:rPr>
          <w:noProof/>
          <w:lang w:val="sk-SK"/>
        </w:rPr>
        <w:t>[15]</w:t>
      </w:r>
      <w:r w:rsidRPr="002B725D">
        <w:rPr>
          <w:lang w:val="sk-SK"/>
        </w:rPr>
        <w:fldChar w:fldCharType="end"/>
      </w:r>
      <w:r w:rsidRPr="002B725D">
        <w:rPr>
          <w:lang w:val="sk-SK"/>
        </w:rPr>
        <w:t xml:space="preserve">. Vlastnosti periférnych ciev však ovplyvňujú tvar arteriálnej tlakovej krivky. Model zanedbáva vplyv odrazov tlakovej vlny na tvar arteriálnej tlakovej krivky a predpokladá nekonečne rýchle šírenie tlakovej vlny </w:t>
      </w:r>
      <w:r w:rsidRPr="002B725D">
        <w:rPr>
          <w:lang w:val="sk-SK"/>
        </w:rPr>
        <w:fldChar w:fldCharType="begin"/>
      </w:r>
      <w:r w:rsidRPr="002B725D">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2B725D">
        <w:rPr>
          <w:lang w:val="sk-SK"/>
        </w:rPr>
        <w:fldChar w:fldCharType="separate"/>
      </w:r>
      <w:r w:rsidRPr="002B725D">
        <w:rPr>
          <w:noProof/>
          <w:lang w:val="sk-SK"/>
        </w:rPr>
        <w:t>[11]</w:t>
      </w:r>
      <w:r w:rsidRPr="002B725D">
        <w:rPr>
          <w:lang w:val="sk-SK"/>
        </w:rPr>
        <w:fldChar w:fldCharType="end"/>
      </w:r>
      <w:r w:rsidRPr="002B725D">
        <w:rPr>
          <w:lang w:val="sk-SK"/>
        </w:rPr>
        <w:t xml:space="preserve">. Pulzná vlna postupuje smerom od srdca k perifériám z viac elastických veľkých artérií do tuhších artérií. Tlaková krivka počas systoly vo vzdialenejších artériách sa tým zužuje a zvyšuje svoje maximum. Brachiálna artéria môže dosahovať hodnotu systolického krvného tlaku aj o 30 mmHg vyššiu ako centrálna aorta </w:t>
      </w:r>
      <w:r w:rsidRPr="002B725D">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2B725D">
        <w:rPr>
          <w:lang w:val="sk-SK"/>
        </w:rPr>
        <w:instrText xml:space="preserve"> ADDIN EN.CITE </w:instrText>
      </w:r>
      <w:r w:rsidRPr="002B725D">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[16]</w:t>
      </w:r>
      <w:r w:rsidRPr="002B725D">
        <w:rPr>
          <w:lang w:val="sk-SK"/>
        </w:rPr>
        <w:fldChar w:fldCharType="end"/>
      </w:r>
      <w:r w:rsidRPr="002B725D">
        <w:rPr>
          <w:lang w:val="sk-SK"/>
        </w:rPr>
        <w:t xml:space="preserve">. Tvar arteriálneho krvného tlaku na rôznych miestach tela spolu s výškou systolického arteriálneho krvného tlaku </w:t>
      </w:r>
      <w:del w:id="41" w:author="Pavel Jurak" w:date="2018-04-16T10:11:00Z">
        <w:r w:rsidRPr="002B725D" w:rsidDel="00DB4EE8">
          <w:rPr>
            <w:lang w:val="sk-SK"/>
          </w:rPr>
          <w:delText>zachytáva</w:delText>
        </w:r>
      </w:del>
      <w:ins w:id="42" w:author="Pavel Jurak" w:date="2018-04-16T10:11:00Z">
        <w:r w:rsidR="00DB4EE8">
          <w:rPr>
            <w:lang w:val="sk-SK"/>
          </w:rPr>
          <w:t>ukazuje</w:t>
        </w:r>
      </w:ins>
      <w:r w:rsidRPr="002B725D">
        <w:rPr>
          <w:lang w:val="sk-SK"/>
        </w:rPr>
        <w:t xml:space="preserve"> </w:t>
      </w:r>
      <w:r w:rsidRPr="002B725D">
        <w:rPr>
          <w:lang w:val="sk-SK"/>
        </w:rPr>
        <w:fldChar w:fldCharType="begin"/>
      </w:r>
      <w:r w:rsidRPr="002B725D">
        <w:rPr>
          <w:lang w:val="sk-SK"/>
        </w:rPr>
        <w:instrText xml:space="preserve"> REF _Ref510016402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3</w:t>
      </w:r>
      <w:r w:rsidRPr="002B725D">
        <w:rPr>
          <w:lang w:val="sk-SK"/>
        </w:rPr>
        <w:fldChar w:fldCharType="end"/>
      </w:r>
      <w:r w:rsidRPr="002B725D">
        <w:rPr>
          <w:lang w:val="sk-SK"/>
        </w:rPr>
        <w:t>.</w:t>
      </w:r>
    </w:p>
    <w:p w14:paraId="343CF559" w14:textId="77777777" w:rsidR="00685414" w:rsidRPr="002B725D" w:rsidRDefault="00685414" w:rsidP="00685414">
      <w:pPr>
        <w:keepNext/>
        <w:rPr>
          <w:lang w:val="sk-SK"/>
        </w:rPr>
      </w:pPr>
      <w:r w:rsidRPr="002B725D">
        <w:rPr>
          <w:noProof/>
        </w:rPr>
        <w:drawing>
          <wp:inline distT="0" distB="0" distL="0" distR="0" wp14:anchorId="6FE57418" wp14:editId="50A3A638">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14:paraId="219D1F44" w14:textId="77777777" w:rsidR="00685414" w:rsidRPr="002B725D" w:rsidRDefault="00685414" w:rsidP="00685414">
      <w:pPr>
        <w:pStyle w:val="Titulek"/>
        <w:rPr>
          <w:vanish/>
          <w:lang w:val="sk-SK"/>
          <w:specVanish/>
        </w:rPr>
      </w:pPr>
      <w:bookmarkStart w:id="43" w:name="_Ref510016402"/>
      <w:bookmarkStart w:id="44" w:name="_Toc510358860"/>
      <w:bookmarkStart w:id="45" w:name="_Ref510016396"/>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1</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3</w:t>
      </w:r>
      <w:r w:rsidR="00E83A77" w:rsidRPr="002B725D">
        <w:rPr>
          <w:lang w:val="sk-SK"/>
        </w:rPr>
        <w:fldChar w:fldCharType="end"/>
      </w:r>
      <w:bookmarkStart w:id="46" w:name="_Ref509476787"/>
      <w:bookmarkEnd w:id="43"/>
      <w:r w:rsidRPr="002B725D">
        <w:rPr>
          <w:lang w:val="sk-SK"/>
        </w:rPr>
        <w:t>: Tvar krivky arteriálneho krvného tlaku v rôznych artériách</w:t>
      </w:r>
      <w:bookmarkEnd w:id="44"/>
    </w:p>
    <w:p w14:paraId="23C53591" w14:textId="77777777" w:rsidR="00685414" w:rsidRPr="002B725D" w:rsidRDefault="00685414" w:rsidP="00685414">
      <w:pPr>
        <w:pStyle w:val="Titulek"/>
        <w:rPr>
          <w:lang w:val="sk-SK"/>
        </w:rPr>
      </w:pPr>
      <w:r w:rsidRPr="002B725D">
        <w:rPr>
          <w:lang w:val="sk-SK"/>
        </w:rPr>
        <w:t>.</w:t>
      </w:r>
      <w:r w:rsidRPr="002B725D">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2B725D">
        <w:rPr>
          <w:lang w:val="sk-SK"/>
        </w:rPr>
        <w:instrText xml:space="preserve"> ADDIN EN.CITE </w:instrText>
      </w:r>
      <w:r w:rsidRPr="002B725D">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[16]</w:t>
      </w:r>
      <w:r w:rsidRPr="002B725D">
        <w:rPr>
          <w:lang w:val="sk-SK"/>
        </w:rPr>
        <w:fldChar w:fldCharType="end"/>
      </w:r>
      <w:bookmarkEnd w:id="45"/>
      <w:bookmarkEnd w:id="46"/>
      <w:r w:rsidRPr="002B725D">
        <w:rPr>
          <w:lang w:val="sk-SK"/>
        </w:rPr>
        <w:t>.</w:t>
      </w:r>
    </w:p>
    <w:p w14:paraId="5FA4C88D" w14:textId="77777777" w:rsidR="00685414" w:rsidRPr="002B725D" w:rsidRDefault="00685414" w:rsidP="00685414">
      <w:pPr>
        <w:rPr>
          <w:lang w:val="sk-SK"/>
        </w:rPr>
      </w:pPr>
      <w:r w:rsidRPr="002B725D">
        <w:rPr>
          <w:lang w:val="sk-SK"/>
        </w:rPr>
        <w:t>Aj napriek svojim nedostatkom je dvojdielny Windkesselov model je základom pre často používané modely na popis zmien bioimpedancie a výpočtu srdcového výdaja odvodeného od Bernstainovho modelu</w:t>
      </w:r>
      <w:r w:rsidRPr="002B725D">
        <w:rPr>
          <w:lang w:val="sk-SK"/>
        </w:rPr>
        <w:fldChar w:fldCharType="begin"/>
      </w:r>
      <w:r w:rsidRPr="002B725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 xml:space="preserve">. </w:t>
      </w:r>
    </w:p>
    <w:p w14:paraId="4FAEB0FF" w14:textId="77777777" w:rsidR="00685414" w:rsidRPr="002B725D" w:rsidRDefault="00685414" w:rsidP="00685414">
      <w:pPr>
        <w:rPr>
          <w:lang w:val="sk-SK"/>
        </w:rPr>
      </w:pPr>
    </w:p>
    <w:p w14:paraId="7BC9166D" w14:textId="77777777" w:rsidR="00685414" w:rsidRPr="002B725D" w:rsidRDefault="00685414" w:rsidP="00685414">
      <w:pPr>
        <w:pStyle w:val="Nadpis2"/>
        <w:rPr>
          <w:lang w:val="sk-SK"/>
        </w:rPr>
      </w:pPr>
      <w:bookmarkStart w:id="47" w:name="_Toc510359978"/>
      <w:r w:rsidRPr="002B725D">
        <w:rPr>
          <w:lang w:val="sk-SK"/>
        </w:rPr>
        <w:t>Trojprvkový Windeksselov hemodynamický model</w:t>
      </w:r>
      <w:bookmarkEnd w:id="47"/>
    </w:p>
    <w:p w14:paraId="6C6E5419" w14:textId="77777777" w:rsidR="00685414" w:rsidRPr="002B725D" w:rsidRDefault="00685414" w:rsidP="00685414">
      <w:pPr>
        <w:rPr>
          <w:lang w:val="sk-SK"/>
        </w:rPr>
      </w:pPr>
    </w:p>
    <w:p w14:paraId="5F9D30B3" w14:textId="77777777" w:rsidR="00685414" w:rsidRPr="002B725D" w:rsidRDefault="00685414" w:rsidP="00685414">
      <w:pPr>
        <w:rPr>
          <w:lang w:val="sk-SK"/>
        </w:rPr>
      </w:pPr>
      <w:r w:rsidRPr="002B725D">
        <w:rPr>
          <w:lang w:val="sk-SK"/>
        </w:rPr>
        <w:lastRenderedPageBreak/>
        <w:t>Pre nedostatky dvojdielneho Windkesselovho modelu bol zavedený trojdielny Windkesselov model</w:t>
      </w:r>
      <w:r w:rsidRPr="002B725D">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2B725D">
        <w:rPr>
          <w:u w:val="single"/>
          <w:lang w:val="sk-SK"/>
        </w:rPr>
        <w:instrText xml:space="preserve"> ADDIN EN.CITE </w:instrText>
      </w:r>
      <w:r w:rsidRPr="002B725D">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2B725D">
        <w:rPr>
          <w:u w:val="single"/>
          <w:lang w:val="sk-SK"/>
        </w:rPr>
        <w:instrText xml:space="preserve"> ADDIN EN.CITE.DATA </w:instrText>
      </w:r>
      <w:r w:rsidRPr="002B725D">
        <w:rPr>
          <w:u w:val="single"/>
          <w:lang w:val="sk-SK"/>
        </w:rPr>
      </w:r>
      <w:r w:rsidRPr="002B725D">
        <w:rPr>
          <w:u w:val="single"/>
          <w:lang w:val="sk-SK"/>
        </w:rPr>
        <w:fldChar w:fldCharType="end"/>
      </w:r>
      <w:r w:rsidRPr="002B725D">
        <w:rPr>
          <w:u w:val="single"/>
          <w:lang w:val="sk-SK"/>
        </w:rPr>
      </w:r>
      <w:r w:rsidRPr="002B725D">
        <w:rPr>
          <w:u w:val="single"/>
          <w:lang w:val="sk-SK"/>
        </w:rPr>
        <w:fldChar w:fldCharType="separate"/>
      </w:r>
      <w:r w:rsidRPr="002B725D">
        <w:rPr>
          <w:noProof/>
          <w:u w:val="single"/>
          <w:lang w:val="sk-SK"/>
        </w:rPr>
        <w:t>[17]</w:t>
      </w:r>
      <w:r w:rsidRPr="002B725D">
        <w:rPr>
          <w:u w:val="single"/>
          <w:lang w:val="sk-SK"/>
        </w:rPr>
        <w:fldChar w:fldCharType="end"/>
      </w:r>
      <w:r w:rsidRPr="002B725D">
        <w:rPr>
          <w:lang w:val="sk-SK"/>
        </w:rPr>
        <w:t xml:space="preserve">. 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2B725D">
        <w:rPr>
          <w:lang w:val="sk-SK"/>
        </w:rPr>
        <w:t xml:space="preserve"> (</w:t>
      </w:r>
      <w:r w:rsidRPr="002B725D">
        <w:rPr>
          <w:lang w:val="sk-SK"/>
        </w:rPr>
        <w:fldChar w:fldCharType="begin"/>
      </w:r>
      <w:r w:rsidRPr="002B725D">
        <w:rPr>
          <w:lang w:val="sk-SK"/>
        </w:rPr>
        <w:instrText xml:space="preserve"> REF _Ref508526441 \h </w:instrText>
      </w:r>
      <w:r w:rsidRPr="002B725D">
        <w:rPr>
          <w:lang w:val="sk-SK"/>
        </w:rPr>
      </w:r>
      <w:r w:rsidRPr="002B725D">
        <w:rPr>
          <w:lang w:val="sk-SK"/>
        </w:rPr>
        <w:fldChar w:fldCharType="separate"/>
      </w:r>
      <w:r w:rsidR="00911AF5" w:rsidRPr="002B725D">
        <w:rPr>
          <w:b/>
          <w:bCs/>
          <w:lang w:val="sk-SK"/>
        </w:rPr>
        <w:t>Chyba! Nenašiel sa žiaden zdroj odkazov.</w:t>
      </w:r>
      <w:r w:rsidRPr="002B725D">
        <w:rPr>
          <w:lang w:val="sk-SK"/>
        </w:rPr>
        <w:fldChar w:fldCharType="end"/>
      </w:r>
      <w:r w:rsidRPr="002B725D">
        <w:rPr>
          <w:lang w:val="sk-SK"/>
        </w:rPr>
        <w:t>). Dvojdielny Windkesselov model nesprávne odhaduje vstupnú impedanciu</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Pr="002B725D">
        <w:rPr>
          <w:lang w:val="sk-SK"/>
        </w:rPr>
        <w:t xml:space="preserve"> Hlavne při vysokých frekvenciách dochádzalo k veľkej chybe pri odhade skutočnej impedancie aorty. Preto trojdielny Windkesselov model zavádza ďalší člen v náhradnej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Pr="002B725D">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Pr="002B725D">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2B725D">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2B725D">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2B725D">
        <w:rPr>
          <w:lang w:val="sk-SK"/>
        </w:rPr>
        <w:fldChar w:fldCharType="begin"/>
      </w:r>
      <w:r w:rsidRPr="002B725D">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METHOD&lt;/IDText&gt;&lt;DisplayText&gt;[18]&lt;/DisplayText&gt;&lt;record&gt;&lt;dates&gt;&lt;pub-dates&gt;&lt;date&gt;Jul-Aug&lt;/date&gt;&lt;/pub-dates&gt;&lt;year&gt;1994&lt;/year&gt;&lt;/dates&gt;&lt;keywords&gt;&lt;keyword&gt;windkessel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2B725D">
        <w:rPr>
          <w:lang w:val="sk-SK"/>
        </w:rPr>
        <w:fldChar w:fldCharType="separate"/>
      </w:r>
      <w:r w:rsidRPr="002B725D">
        <w:rPr>
          <w:noProof/>
          <w:lang w:val="sk-SK"/>
        </w:rPr>
        <w:t>[18]</w:t>
      </w:r>
      <w:r w:rsidRPr="002B725D">
        <w:rPr>
          <w:lang w:val="sk-SK"/>
        </w:rPr>
        <w:fldChar w:fldCharType="end"/>
      </w:r>
      <w:r w:rsidRPr="002B725D">
        <w:rPr>
          <w:lang w:val="sk-SK"/>
        </w:rPr>
        <w:t xml:space="preserve"> (</w:t>
      </w:r>
      <w:r w:rsidRPr="002B725D">
        <w:rPr>
          <w:lang w:val="sk-SK"/>
        </w:rPr>
        <w:fldChar w:fldCharType="begin"/>
      </w:r>
      <w:r w:rsidRPr="002B725D">
        <w:rPr>
          <w:lang w:val="sk-SK"/>
        </w:rPr>
        <w:instrText xml:space="preserve"> REF windkessel_4 \h </w:instrText>
      </w:r>
      <w:r w:rsidRPr="002B725D">
        <w:rPr>
          <w:lang w:val="sk-SK"/>
        </w:rPr>
      </w:r>
      <w:r w:rsidRPr="002B725D">
        <w:rPr>
          <w:lang w:val="sk-SK"/>
        </w:rPr>
        <w:fldChar w:fldCharType="separate"/>
      </w:r>
      <w:r w:rsidR="00911AF5" w:rsidRPr="002B725D">
        <w:rPr>
          <w:noProof/>
          <w:color w:val="000000"/>
          <w:lang w:val="sk-SK"/>
        </w:rPr>
        <w:t>9</w:t>
      </w:r>
      <w:r w:rsidRPr="002B725D">
        <w:rPr>
          <w:lang w:val="sk-SK"/>
        </w:rPr>
        <w:fldChar w:fldCharType="end"/>
      </w:r>
      <w:r w:rsidRPr="002B725D">
        <w:rPr>
          <w:lang w:val="sk-SK"/>
        </w:rPr>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078AE22A" w14:textId="77777777" w:rsidTr="00C95C2E">
        <w:tc>
          <w:tcPr>
            <w:tcW w:w="704" w:type="dxa"/>
          </w:tcPr>
          <w:p w14:paraId="2C623957" w14:textId="77777777" w:rsidR="00685414" w:rsidRPr="002B725D" w:rsidRDefault="00685414" w:rsidP="00C95C2E">
            <w:pPr>
              <w:jc w:val="center"/>
              <w:rPr>
                <w:color w:val="000000"/>
                <w:lang w:val="sk-SK"/>
              </w:rPr>
            </w:pPr>
          </w:p>
        </w:tc>
        <w:tc>
          <w:tcPr>
            <w:tcW w:w="7088" w:type="dxa"/>
            <w:vAlign w:val="center"/>
          </w:tcPr>
          <w:p w14:paraId="4F3E912D" w14:textId="77777777" w:rsidR="00685414" w:rsidRPr="002B725D" w:rsidRDefault="00941A71" w:rsidP="00C95C2E">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14:paraId="2E544BA2" w14:textId="77777777" w:rsidR="00685414" w:rsidRPr="002B725D" w:rsidRDefault="00685414" w:rsidP="00C95C2E">
            <w:pPr>
              <w:jc w:val="center"/>
              <w:rPr>
                <w:color w:val="000000"/>
                <w:lang w:val="sk-SK"/>
              </w:rPr>
            </w:pPr>
          </w:p>
        </w:tc>
        <w:tc>
          <w:tcPr>
            <w:tcW w:w="702" w:type="dxa"/>
            <w:vAlign w:val="center"/>
          </w:tcPr>
          <w:p w14:paraId="72E648FC" w14:textId="77777777" w:rsidR="00685414" w:rsidRPr="002B725D" w:rsidRDefault="00685414" w:rsidP="00C95C2E">
            <w:pPr>
              <w:jc w:val="center"/>
              <w:rPr>
                <w:color w:val="000000"/>
                <w:lang w:val="sk-SK"/>
              </w:rPr>
            </w:pPr>
            <w:r w:rsidRPr="002B725D">
              <w:rPr>
                <w:color w:val="000000"/>
                <w:lang w:val="sk-SK"/>
              </w:rPr>
              <w:t>(</w:t>
            </w:r>
            <w:bookmarkStart w:id="48" w:name="windkessel_4"/>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9</w:t>
            </w:r>
            <w:r w:rsidRPr="002B725D">
              <w:rPr>
                <w:color w:val="000000"/>
                <w:lang w:val="sk-SK"/>
              </w:rPr>
              <w:fldChar w:fldCharType="end"/>
            </w:r>
            <w:bookmarkEnd w:id="48"/>
            <w:r w:rsidRPr="002B725D">
              <w:rPr>
                <w:color w:val="000000"/>
                <w:lang w:val="sk-SK"/>
              </w:rPr>
              <w:t>)</w:t>
            </w:r>
          </w:p>
        </w:tc>
      </w:tr>
    </w:tbl>
    <w:p w14:paraId="7613070C" w14:textId="77777777" w:rsidR="00685414" w:rsidRPr="002B725D" w:rsidRDefault="00685414" w:rsidP="00685414">
      <w:pPr>
        <w:rPr>
          <w:u w:val="single"/>
          <w:lang w:val="sk-SK"/>
        </w:rPr>
      </w:pPr>
      <w:r w:rsidRPr="002B725D">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2B725D">
        <w:rPr>
          <w:lang w:val="sk-SK"/>
        </w:rPr>
        <w:t xml:space="preserve">.je v náhradnej elektrickej schéme srdcovocievnej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2B725D">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2B725D">
        <w:rPr>
          <w:lang w:val="sk-SK"/>
        </w:rPr>
        <w:t xml:space="preserve"> (</w:t>
      </w:r>
      <w:r w:rsidRPr="002B725D">
        <w:rPr>
          <w:lang w:val="sk-SK"/>
        </w:rPr>
        <w:fldChar w:fldCharType="begin"/>
      </w:r>
      <w:r w:rsidRPr="002B725D">
        <w:rPr>
          <w:lang w:val="sk-SK"/>
        </w:rPr>
        <w:instrText xml:space="preserve"> REF _Ref508524788 \h  \* MERGEFORMAT </w:instrText>
      </w:r>
      <w:r w:rsidRPr="002B725D">
        <w:rPr>
          <w:lang w:val="sk-SK"/>
        </w:rPr>
      </w:r>
      <w:r w:rsidRPr="002B725D">
        <w:rPr>
          <w:lang w:val="sk-SK"/>
        </w:rPr>
        <w:fldChar w:fldCharType="separate"/>
      </w:r>
      <w:r w:rsidR="00911AF5" w:rsidRPr="002B725D">
        <w:rPr>
          <w:lang w:val="sk-SK"/>
        </w:rPr>
        <w:t>Obrázok 1.4</w:t>
      </w:r>
      <w:r w:rsidRPr="002B725D">
        <w:rPr>
          <w:lang w:val="sk-SK"/>
        </w:rPr>
        <w:fldChar w:fldCharType="end"/>
      </w:r>
      <w:r w:rsidRPr="002B725D">
        <w:rPr>
          <w:lang w:val="sk-SK"/>
        </w:rPr>
        <w:t xml:space="preserve"> v strede).</w:t>
      </w:r>
    </w:p>
    <w:p w14:paraId="5302547D" w14:textId="77777777" w:rsidR="00685414" w:rsidRPr="002B725D" w:rsidRDefault="00685414" w:rsidP="00685414">
      <w:pPr>
        <w:rPr>
          <w:lang w:val="sk-SK"/>
        </w:rPr>
      </w:pPr>
    </w:p>
    <w:p w14:paraId="1B702670" w14:textId="77777777" w:rsidR="00685414" w:rsidRPr="002B725D" w:rsidRDefault="00685414" w:rsidP="00685414">
      <w:pPr>
        <w:rPr>
          <w:u w:val="single"/>
          <w:lang w:val="sk-SK"/>
        </w:rPr>
      </w:pPr>
      <w:r w:rsidRPr="002B725D">
        <w:rPr>
          <w:noProof/>
          <w:u w:val="single"/>
        </w:rPr>
        <w:drawing>
          <wp:inline distT="0" distB="0" distL="0" distR="0" wp14:anchorId="312C8298" wp14:editId="139AC94E">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387F6729" w14:textId="77777777" w:rsidR="00685414" w:rsidRPr="002B725D" w:rsidRDefault="00685414" w:rsidP="00685414">
      <w:pPr>
        <w:pStyle w:val="Titulek"/>
        <w:rPr>
          <w:vanish/>
          <w:u w:val="single"/>
          <w:lang w:val="sk-SK"/>
          <w:specVanish/>
        </w:rPr>
      </w:pPr>
      <w:bookmarkStart w:id="49" w:name="_Ref508524788"/>
      <w:bookmarkStart w:id="50" w:name="_Toc510358861"/>
      <w:bookmarkStart w:id="51" w:name="_Ref508529687"/>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1</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4</w:t>
      </w:r>
      <w:r w:rsidR="00E83A77" w:rsidRPr="002B725D">
        <w:rPr>
          <w:lang w:val="sk-SK"/>
        </w:rPr>
        <w:fldChar w:fldCharType="end"/>
      </w:r>
      <w:bookmarkEnd w:id="49"/>
      <w:r w:rsidRPr="002B725D">
        <w:rPr>
          <w:lang w:val="sk-SK"/>
        </w:rPr>
        <w:t>: Mechanická a elektrická analógia 2,3 a 4 dielneho Windkesselovho modelu</w:t>
      </w:r>
      <w:bookmarkEnd w:id="50"/>
    </w:p>
    <w:p w14:paraId="0AA56CE2" w14:textId="77777777" w:rsidR="00685414" w:rsidRPr="002B725D" w:rsidRDefault="00685414" w:rsidP="00685414">
      <w:pPr>
        <w:pStyle w:val="Titulek"/>
        <w:rPr>
          <w:lang w:val="sk-SK"/>
        </w:rPr>
      </w:pPr>
      <w:r w:rsidRPr="002B725D">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2B725D">
        <w:rPr>
          <w:u w:val="single"/>
          <w:lang w:val="sk-SK"/>
        </w:rPr>
        <w:instrText xml:space="preserve"> ADDIN EN.CITE </w:instrText>
      </w:r>
      <w:r w:rsidRPr="002B725D">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2B725D">
        <w:rPr>
          <w:u w:val="single"/>
          <w:lang w:val="sk-SK"/>
        </w:rPr>
        <w:instrText xml:space="preserve"> ADDIN EN.CITE.DATA </w:instrText>
      </w:r>
      <w:r w:rsidRPr="002B725D">
        <w:rPr>
          <w:u w:val="single"/>
          <w:lang w:val="sk-SK"/>
        </w:rPr>
      </w:r>
      <w:r w:rsidRPr="002B725D">
        <w:rPr>
          <w:u w:val="single"/>
          <w:lang w:val="sk-SK"/>
        </w:rPr>
        <w:fldChar w:fldCharType="end"/>
      </w:r>
      <w:r w:rsidRPr="002B725D">
        <w:rPr>
          <w:u w:val="single"/>
          <w:lang w:val="sk-SK"/>
        </w:rPr>
      </w:r>
      <w:r w:rsidRPr="002B725D">
        <w:rPr>
          <w:u w:val="single"/>
          <w:lang w:val="sk-SK"/>
        </w:rPr>
        <w:fldChar w:fldCharType="separate"/>
      </w:r>
      <w:r w:rsidRPr="002B725D">
        <w:rPr>
          <w:noProof/>
          <w:u w:val="single"/>
          <w:lang w:val="sk-SK"/>
        </w:rPr>
        <w:t>[17]</w:t>
      </w:r>
      <w:r w:rsidRPr="002B725D">
        <w:rPr>
          <w:u w:val="single"/>
          <w:lang w:val="sk-SK"/>
        </w:rPr>
        <w:fldChar w:fldCharType="end"/>
      </w:r>
      <w:bookmarkEnd w:id="51"/>
      <w:r w:rsidRPr="002B725D">
        <w:rPr>
          <w:u w:val="single"/>
          <w:lang w:val="sk-SK"/>
        </w:rPr>
        <w:t>.</w:t>
      </w:r>
    </w:p>
    <w:p w14:paraId="074EDD8A" w14:textId="77777777" w:rsidR="00685414" w:rsidRPr="002B725D" w:rsidRDefault="00685414" w:rsidP="00685414">
      <w:pPr>
        <w:rPr>
          <w:lang w:val="sk-SK"/>
        </w:rPr>
      </w:pPr>
      <w:r w:rsidRPr="002B725D">
        <w:rPr>
          <w:lang w:val="sk-SK"/>
        </w:rPr>
        <w:lastRenderedPageBreak/>
        <w:t xml:space="preserve">Vstupná impedancia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2B725D">
        <w:rPr>
          <w:lang w:val="sk-SK"/>
        </w:rPr>
        <w:t xml:space="preserve">má známe vlastnosti. 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2B725D">
        <w:rPr>
          <w:lang w:val="sk-SK"/>
        </w:rPr>
        <w:t xml:space="preserve"> dosahuje vysoké hodnoty pre jednosmernú zložku a prudko klesá pre frekvencie nad 3 Hz </w:t>
      </w:r>
      <w:r w:rsidRPr="002B725D">
        <w:rPr>
          <w:lang w:val="sk-SK"/>
        </w:rPr>
        <w:fldChar w:fldCharType="begin"/>
      </w:r>
      <w:r w:rsidRPr="002B725D">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2B725D">
        <w:rPr>
          <w:lang w:val="sk-SK"/>
        </w:rPr>
        <w:fldChar w:fldCharType="separate"/>
      </w:r>
      <w:r w:rsidRPr="002B725D">
        <w:rPr>
          <w:noProof/>
          <w:lang w:val="sk-SK"/>
        </w:rPr>
        <w:t>[19]</w:t>
      </w:r>
      <w:r w:rsidRPr="002B725D">
        <w:rPr>
          <w:lang w:val="sk-SK"/>
        </w:rPr>
        <w:fldChar w:fldCharType="end"/>
      </w:r>
      <w:r w:rsidRPr="002B725D">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2B725D">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2B725D">
        <w:rPr>
          <w:lang w:val="sk-SK"/>
        </w:rPr>
        <w:t xml:space="preserve"> je pre jednosmernú zložku nulová, záporná pre nízke frekvencie a nulová pre vysoké frekvencie </w:t>
      </w:r>
      <w:r w:rsidRPr="002B725D">
        <w:rPr>
          <w:lang w:val="sk-SK"/>
        </w:rPr>
        <w:fldChar w:fldCharType="begin"/>
      </w:r>
      <w:r w:rsidRPr="002B725D">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2B725D">
        <w:rPr>
          <w:lang w:val="sk-SK"/>
        </w:rPr>
        <w:fldChar w:fldCharType="separate"/>
      </w:r>
      <w:r w:rsidRPr="002B725D">
        <w:rPr>
          <w:noProof/>
          <w:lang w:val="sk-SK"/>
        </w:rPr>
        <w:t>[19]</w:t>
      </w:r>
      <w:r w:rsidRPr="002B725D">
        <w:rPr>
          <w:lang w:val="sk-SK"/>
        </w:rPr>
        <w:fldChar w:fldCharType="end"/>
      </w:r>
      <w:r w:rsidRPr="002B725D">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2B725D">
        <w:rPr>
          <w:lang w:val="sk-SK"/>
        </w:rPr>
        <w:t xml:space="preserve"> modeluje zotrvačnosť krvi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2B725D">
        <w:rPr>
          <w:lang w:val="sk-SK"/>
        </w:rPr>
        <w:t xml:space="preserve"> vyjadrená vzťahom (</w:t>
      </w:r>
      <w:r w:rsidRPr="002B725D">
        <w:rPr>
          <w:lang w:val="sk-SK"/>
        </w:rPr>
        <w:fldChar w:fldCharType="begin"/>
      </w:r>
      <w:r w:rsidRPr="002B725D">
        <w:rPr>
          <w:lang w:val="sk-SK"/>
        </w:rPr>
        <w:instrText xml:space="preserve"> REF windkessel_5 \h </w:instrText>
      </w:r>
      <w:r w:rsidRPr="002B725D">
        <w:rPr>
          <w:lang w:val="sk-SK"/>
        </w:rPr>
      </w:r>
      <w:r w:rsidRPr="002B725D">
        <w:rPr>
          <w:lang w:val="sk-SK"/>
        </w:rPr>
        <w:fldChar w:fldCharType="separate"/>
      </w:r>
      <w:r w:rsidR="00911AF5" w:rsidRPr="002B725D">
        <w:rPr>
          <w:noProof/>
          <w:color w:val="000000"/>
          <w:lang w:val="sk-SK"/>
        </w:rPr>
        <w:t>10</w:t>
      </w:r>
      <w:r w:rsidRPr="002B725D">
        <w:rPr>
          <w:lang w:val="sk-SK"/>
        </w:rPr>
        <w:fldChar w:fldCharType="end"/>
      </w:r>
      <w:r w:rsidRPr="002B725D">
        <w:rPr>
          <w:lang w:val="sk-SK"/>
        </w:rPr>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688375DF" w14:textId="77777777" w:rsidTr="00C95C2E">
        <w:tc>
          <w:tcPr>
            <w:tcW w:w="704" w:type="dxa"/>
          </w:tcPr>
          <w:p w14:paraId="7795BCE3" w14:textId="77777777" w:rsidR="00685414" w:rsidRPr="002B725D" w:rsidRDefault="00685414" w:rsidP="00C95C2E">
            <w:pPr>
              <w:jc w:val="center"/>
              <w:rPr>
                <w:color w:val="000000"/>
                <w:lang w:val="sk-SK"/>
              </w:rPr>
            </w:pPr>
          </w:p>
        </w:tc>
        <w:tc>
          <w:tcPr>
            <w:tcW w:w="7088" w:type="dxa"/>
            <w:vAlign w:val="center"/>
          </w:tcPr>
          <w:p w14:paraId="467C54CA" w14:textId="77777777" w:rsidR="00685414" w:rsidRPr="002B725D" w:rsidRDefault="00941A71" w:rsidP="00C95C2E">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14:paraId="2ACD9AD5" w14:textId="77777777" w:rsidR="00685414" w:rsidRPr="002B725D" w:rsidRDefault="00685414" w:rsidP="00C95C2E">
            <w:pPr>
              <w:jc w:val="center"/>
              <w:rPr>
                <w:color w:val="000000"/>
                <w:lang w:val="sk-SK"/>
              </w:rPr>
            </w:pPr>
          </w:p>
        </w:tc>
        <w:tc>
          <w:tcPr>
            <w:tcW w:w="702" w:type="dxa"/>
            <w:vAlign w:val="center"/>
          </w:tcPr>
          <w:p w14:paraId="2CB9A1DD" w14:textId="77777777" w:rsidR="00685414" w:rsidRPr="002B725D" w:rsidRDefault="00685414" w:rsidP="00C95C2E">
            <w:pPr>
              <w:jc w:val="center"/>
              <w:rPr>
                <w:color w:val="000000"/>
                <w:lang w:val="sk-SK"/>
              </w:rPr>
            </w:pPr>
            <w:r w:rsidRPr="002B725D">
              <w:rPr>
                <w:color w:val="000000"/>
                <w:lang w:val="sk-SK"/>
              </w:rPr>
              <w:t>(</w:t>
            </w:r>
            <w:bookmarkStart w:id="52" w:name="windkessel_5"/>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10</w:t>
            </w:r>
            <w:r w:rsidRPr="002B725D">
              <w:rPr>
                <w:color w:val="000000"/>
                <w:lang w:val="sk-SK"/>
              </w:rPr>
              <w:fldChar w:fldCharType="end"/>
            </w:r>
            <w:bookmarkEnd w:id="52"/>
            <w:r w:rsidRPr="002B725D">
              <w:rPr>
                <w:color w:val="000000"/>
                <w:lang w:val="sk-SK"/>
              </w:rPr>
              <w:t>)</w:t>
            </w:r>
          </w:p>
        </w:tc>
      </w:tr>
    </w:tbl>
    <w:p w14:paraId="164DDD02" w14:textId="77777777" w:rsidR="00685414" w:rsidRPr="002B725D" w:rsidRDefault="00685414" w:rsidP="00685414">
      <w:pPr>
        <w:rPr>
          <w:color w:val="000000"/>
          <w:lang w:val="sk-SK"/>
        </w:rPr>
      </w:pPr>
      <w:r w:rsidRPr="002B725D">
        <w:rPr>
          <w:lang w:val="sk-SK" w:eastAsia="en-US" w:bidi="en-US"/>
        </w:rPr>
        <w:t xml:space="preserve">Kde L je intertancia krvi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2B725D">
        <w:rPr>
          <w:color w:val="000000"/>
          <w:lang w:val="sk-SK"/>
        </w:rPr>
        <w:t xml:space="preserve"> je rozťažnosť proximálnej aorty </w:t>
      </w:r>
      <w:r w:rsidRPr="002B725D">
        <w:rPr>
          <w:color w:val="000000"/>
          <w:lang w:val="sk-SK"/>
        </w:rPr>
        <w:fldChar w:fldCharType="begin"/>
      </w:r>
      <w:r w:rsidRPr="002B725D">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2B725D">
        <w:rPr>
          <w:color w:val="000000"/>
          <w:lang w:val="sk-SK"/>
        </w:rPr>
        <w:fldChar w:fldCharType="separate"/>
      </w:r>
      <w:r w:rsidRPr="002B725D">
        <w:rPr>
          <w:noProof/>
          <w:color w:val="000000"/>
          <w:lang w:val="sk-SK"/>
        </w:rPr>
        <w:t>[11]</w:t>
      </w:r>
      <w:r w:rsidRPr="002B725D">
        <w:rPr>
          <w:color w:val="000000"/>
          <w:lang w:val="sk-SK"/>
        </w:rPr>
        <w:fldChar w:fldCharType="end"/>
      </w:r>
      <w:r w:rsidRPr="002B725D">
        <w:rPr>
          <w:color w:val="000000"/>
          <w:lang w:val="sk-SK"/>
        </w:rPr>
        <w:t>.</w:t>
      </w:r>
    </w:p>
    <w:p w14:paraId="442445E8" w14:textId="77777777" w:rsidR="00685414" w:rsidRPr="002B725D" w:rsidRDefault="00685414" w:rsidP="00685414">
      <w:pPr>
        <w:rPr>
          <w:color w:val="000000"/>
          <w:lang w:val="sk-SK"/>
        </w:rPr>
      </w:pPr>
    </w:p>
    <w:p w14:paraId="3E9AA741" w14:textId="77777777" w:rsidR="00685414" w:rsidRPr="002B725D" w:rsidRDefault="00685414" w:rsidP="00685414">
      <w:pPr>
        <w:pStyle w:val="Nadpis2"/>
        <w:rPr>
          <w:lang w:val="sk-SK"/>
        </w:rPr>
      </w:pPr>
      <w:bookmarkStart w:id="53" w:name="_Toc510359979"/>
      <w:r w:rsidRPr="002B725D">
        <w:rPr>
          <w:lang w:val="sk-SK"/>
        </w:rPr>
        <w:t>Štvordielny Windeksselov hemodynamický model</w:t>
      </w:r>
      <w:bookmarkEnd w:id="53"/>
    </w:p>
    <w:p w14:paraId="4E0F3783" w14:textId="77777777" w:rsidR="00685414" w:rsidRPr="002B725D" w:rsidRDefault="00685414" w:rsidP="00685414">
      <w:pPr>
        <w:rPr>
          <w:lang w:val="sk-SK"/>
        </w:rPr>
      </w:pPr>
    </w:p>
    <w:p w14:paraId="38D180B2" w14:textId="77777777" w:rsidR="00685414" w:rsidRPr="002B725D" w:rsidRDefault="00685414" w:rsidP="00685414">
      <w:pPr>
        <w:rPr>
          <w:color w:val="000000"/>
          <w:lang w:val="sk-SK"/>
        </w:rPr>
      </w:pPr>
      <w:r w:rsidRPr="002B725D">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2B725D">
        <w:rPr>
          <w:color w:val="000000"/>
          <w:lang w:val="sk-SK"/>
        </w:rPr>
        <w:t xml:space="preserve">. Mechanickú a elektrickú analógiu tohto modelu uvádza </w:t>
      </w:r>
      <w:r w:rsidRPr="002B725D">
        <w:rPr>
          <w:color w:val="000000"/>
          <w:lang w:val="sk-SK"/>
        </w:rPr>
        <w:fldChar w:fldCharType="begin"/>
      </w:r>
      <w:r w:rsidRPr="002B725D">
        <w:rPr>
          <w:color w:val="000000"/>
          <w:lang w:val="sk-SK"/>
        </w:rPr>
        <w:instrText xml:space="preserve"> REF _Ref508524788 \h </w:instrText>
      </w:r>
      <w:r w:rsidRPr="002B725D">
        <w:rPr>
          <w:color w:val="000000"/>
          <w:lang w:val="sk-SK"/>
        </w:rPr>
      </w:r>
      <w:r w:rsidRPr="002B725D">
        <w:rPr>
          <w:color w:val="000000"/>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4</w:t>
      </w:r>
      <w:r w:rsidRPr="002B725D">
        <w:rPr>
          <w:color w:val="000000"/>
          <w:lang w:val="sk-SK"/>
        </w:rPr>
        <w:fldChar w:fldCharType="end"/>
      </w:r>
      <w:r w:rsidRPr="002B725D">
        <w:rPr>
          <w:color w:val="000000"/>
          <w:lang w:val="sk-SK"/>
        </w:rPr>
        <w:t xml:space="preserve"> v spodnej časti. Tento model sa snaží potlačiť chybu v nízkych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2B725D">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2B725D">
        <w:rPr>
          <w:color w:val="000000"/>
          <w:lang w:val="sk-SK"/>
        </w:rPr>
        <w:instrText xml:space="preserve"> ADDIN EN.CITE </w:instrText>
      </w:r>
      <w:r w:rsidRPr="002B725D">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2B725D">
        <w:rPr>
          <w:color w:val="000000"/>
          <w:lang w:val="sk-SK"/>
        </w:rPr>
        <w:instrText xml:space="preserve"> ADDIN EN.CITE.DATA </w:instrText>
      </w:r>
      <w:r w:rsidRPr="002B725D">
        <w:rPr>
          <w:color w:val="000000"/>
          <w:lang w:val="sk-SK"/>
        </w:rPr>
      </w:r>
      <w:r w:rsidRPr="002B725D">
        <w:rPr>
          <w:color w:val="000000"/>
          <w:lang w:val="sk-SK"/>
        </w:rPr>
        <w:fldChar w:fldCharType="end"/>
      </w:r>
      <w:r w:rsidRPr="002B725D">
        <w:rPr>
          <w:color w:val="000000"/>
          <w:lang w:val="sk-SK"/>
        </w:rPr>
      </w:r>
      <w:r w:rsidRPr="002B725D">
        <w:rPr>
          <w:color w:val="000000"/>
          <w:lang w:val="sk-SK"/>
        </w:rPr>
        <w:fldChar w:fldCharType="separate"/>
      </w:r>
      <w:r w:rsidRPr="002B725D">
        <w:rPr>
          <w:noProof/>
          <w:color w:val="000000"/>
          <w:lang w:val="sk-SK"/>
        </w:rPr>
        <w:t>[20]</w:t>
      </w:r>
      <w:r w:rsidRPr="002B725D">
        <w:rPr>
          <w:color w:val="000000"/>
          <w:lang w:val="sk-SK"/>
        </w:rPr>
        <w:fldChar w:fldCharType="end"/>
      </w:r>
      <w:r w:rsidRPr="002B725D">
        <w:rPr>
          <w:color w:val="000000"/>
          <w:lang w:val="sk-SK"/>
        </w:rPr>
        <w:t>.</w:t>
      </w:r>
    </w:p>
    <w:p w14:paraId="5842F9EA" w14:textId="77777777" w:rsidR="00685414" w:rsidRPr="002B725D" w:rsidRDefault="00685414" w:rsidP="00685414">
      <w:pPr>
        <w:rPr>
          <w:lang w:val="sk-SK"/>
        </w:rPr>
      </w:pPr>
    </w:p>
    <w:p w14:paraId="1C7A6A44" w14:textId="77777777" w:rsidR="00685414" w:rsidRPr="002B725D" w:rsidRDefault="00685414" w:rsidP="00685414">
      <w:pPr>
        <w:pStyle w:val="Nadpis2"/>
        <w:rPr>
          <w:lang w:val="sk-SK"/>
        </w:rPr>
      </w:pPr>
      <w:bookmarkStart w:id="54" w:name="_Toc510359980"/>
      <w:r w:rsidRPr="002B725D">
        <w:rPr>
          <w:lang w:val="sk-SK"/>
        </w:rPr>
        <w:t>Spôsoby merania srdcového výdaja – SV</w:t>
      </w:r>
      <w:bookmarkEnd w:id="54"/>
    </w:p>
    <w:p w14:paraId="1F4B6788" w14:textId="77777777" w:rsidR="00685414" w:rsidRPr="002B725D" w:rsidRDefault="00685414" w:rsidP="00685414">
      <w:pPr>
        <w:rPr>
          <w:lang w:val="sk-SK"/>
        </w:rPr>
      </w:pPr>
    </w:p>
    <w:p w14:paraId="2ACF820E" w14:textId="77777777" w:rsidR="00685414" w:rsidRPr="002B725D" w:rsidRDefault="00685414" w:rsidP="00685414">
      <w:pPr>
        <w:rPr>
          <w:lang w:val="sk-SK"/>
        </w:rPr>
      </w:pPr>
      <w:r w:rsidRPr="002B725D">
        <w:rPr>
          <w:lang w:val="sk-SK"/>
        </w:rPr>
        <w:t xml:space="preserve">Na meranie SV sa používajú viaceré invazívne aj neinvazívne metódy. </w:t>
      </w:r>
    </w:p>
    <w:p w14:paraId="75BD2F05" w14:textId="77777777" w:rsidR="00685414" w:rsidRPr="002B725D" w:rsidRDefault="00685414" w:rsidP="00685414">
      <w:pPr>
        <w:rPr>
          <w:lang w:val="sk-SK"/>
        </w:rPr>
      </w:pPr>
    </w:p>
    <w:p w14:paraId="75C1CE25" w14:textId="77777777" w:rsidR="00685414" w:rsidRPr="002B725D" w:rsidRDefault="00685414" w:rsidP="00685414">
      <w:pPr>
        <w:pStyle w:val="Nadpis3"/>
        <w:rPr>
          <w:lang w:val="sk-SK"/>
        </w:rPr>
      </w:pPr>
      <w:bookmarkStart w:id="55" w:name="_Toc510359981"/>
      <w:r w:rsidRPr="002B725D">
        <w:rPr>
          <w:lang w:val="sk-SK"/>
        </w:rPr>
        <w:t>Invazívne</w:t>
      </w:r>
      <w:bookmarkEnd w:id="55"/>
    </w:p>
    <w:p w14:paraId="270E610C" w14:textId="77777777" w:rsidR="00685414" w:rsidRPr="002B725D" w:rsidRDefault="00685414" w:rsidP="00685414">
      <w:pPr>
        <w:rPr>
          <w:lang w:val="sk-SK"/>
        </w:rPr>
      </w:pPr>
    </w:p>
    <w:p w14:paraId="6DADC9B8" w14:textId="77777777" w:rsidR="00685414" w:rsidRPr="002B725D" w:rsidRDefault="00685414" w:rsidP="00685414">
      <w:pPr>
        <w:rPr>
          <w:lang w:val="sk-SK"/>
        </w:rPr>
      </w:pPr>
      <w:r w:rsidRPr="002B725D">
        <w:rPr>
          <w:lang w:val="sk-SK"/>
        </w:rPr>
        <w:t xml:space="preserve">Medzi invazívne patrí dilučná metóda </w:t>
      </w:r>
      <w:r w:rsidRPr="002B725D">
        <w:rPr>
          <w:lang w:val="sk-SK"/>
        </w:rPr>
        <w:fldChar w:fldCharType="begin"/>
      </w:r>
      <w:r w:rsidRPr="002B725D">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2B725D">
        <w:rPr>
          <w:lang w:val="sk-SK"/>
        </w:rPr>
        <w:fldChar w:fldCharType="separate"/>
      </w:r>
      <w:r w:rsidRPr="002B725D">
        <w:rPr>
          <w:noProof/>
          <w:lang w:val="sk-SK"/>
        </w:rPr>
        <w:t>[2]</w:t>
      </w:r>
      <w:r w:rsidRPr="002B725D">
        <w:rPr>
          <w:lang w:val="sk-SK"/>
        </w:rPr>
        <w:fldChar w:fldCharType="end"/>
      </w:r>
      <w:r w:rsidRPr="002B725D">
        <w:rPr>
          <w:lang w:val="sk-SK"/>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w:t>
      </w:r>
      <w:r w:rsidRPr="002B725D">
        <w:rPr>
          <w:lang w:val="sk-SK"/>
        </w:rPr>
        <w:lastRenderedPageBreak/>
        <w:t xml:space="preserve">Ďalšou invazívnou metódou je Fickova metóda </w:t>
      </w:r>
      <w:r w:rsidRPr="002B725D">
        <w:rPr>
          <w:lang w:val="sk-SK"/>
        </w:rPr>
        <w:fldChar w:fldCharType="begin"/>
      </w:r>
      <w:r w:rsidRPr="002B725D">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2B725D">
        <w:rPr>
          <w:lang w:val="sk-SK"/>
        </w:rPr>
        <w:fldChar w:fldCharType="separate"/>
      </w:r>
      <w:r w:rsidRPr="002B725D">
        <w:rPr>
          <w:noProof/>
          <w:lang w:val="sk-SK"/>
        </w:rPr>
        <w:t>[2]</w:t>
      </w:r>
      <w:r w:rsidRPr="002B725D">
        <w:rPr>
          <w:lang w:val="sk-SK"/>
        </w:rPr>
        <w:fldChar w:fldCharType="end"/>
      </w:r>
      <w:r w:rsidRPr="002B725D">
        <w:rPr>
          <w:lang w:val="sk-SK"/>
        </w:rPr>
        <w:t xml:space="preserve">, kde sa meria rozdiel v nasýtení krvi kyslíkom medzi krvou pritekajúcou do pľúc a krvou odtekajúcou z pľúc. Množstvo kyslíka ktoré organizmus prijal meria spirometer. Táto metóda je jednou z najpresnejších. </w:t>
      </w:r>
    </w:p>
    <w:p w14:paraId="3F20992C" w14:textId="77777777" w:rsidR="00685414" w:rsidRPr="002B725D" w:rsidRDefault="00685414" w:rsidP="00685414">
      <w:pPr>
        <w:rPr>
          <w:lang w:val="sk-SK"/>
        </w:rPr>
      </w:pPr>
    </w:p>
    <w:p w14:paraId="60A0F43D" w14:textId="77777777" w:rsidR="00685414" w:rsidRPr="002B725D" w:rsidRDefault="00685414" w:rsidP="00685414">
      <w:pPr>
        <w:pStyle w:val="Nadpis3"/>
        <w:rPr>
          <w:lang w:val="sk-SK"/>
        </w:rPr>
      </w:pPr>
      <w:bookmarkStart w:id="56" w:name="_Toc510359982"/>
      <w:r w:rsidRPr="002B725D">
        <w:rPr>
          <w:lang w:val="sk-SK"/>
        </w:rPr>
        <w:t>Neinvazívne</w:t>
      </w:r>
      <w:bookmarkEnd w:id="56"/>
    </w:p>
    <w:p w14:paraId="19C6BE66" w14:textId="77777777" w:rsidR="00685414" w:rsidRPr="002B725D" w:rsidRDefault="00685414" w:rsidP="00685414">
      <w:pPr>
        <w:rPr>
          <w:lang w:val="sk-SK"/>
        </w:rPr>
      </w:pPr>
    </w:p>
    <w:p w14:paraId="78831AA7" w14:textId="77777777" w:rsidR="00685414" w:rsidRPr="002B725D" w:rsidRDefault="00685414" w:rsidP="00685414">
      <w:pPr>
        <w:rPr>
          <w:lang w:val="sk-SK"/>
        </w:rPr>
      </w:pPr>
      <w:r w:rsidRPr="002B725D">
        <w:rPr>
          <w:lang w:val="sk-SK"/>
        </w:rPr>
        <w:t xml:space="preserve">Neinvazívne metódy na výpočet srdečného výdaja sa vyznačujú komplikovanosťou a nepresnosťou. Jedno z najčastejšie používaných neinvazívnych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Pr="002B725D">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Pr="002B725D">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Pr="002B725D">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2B725D">
        <w:rPr>
          <w:lang w:val="sk-SK"/>
        </w:rPr>
        <w:t>. (</w:t>
      </w:r>
      <w:r w:rsidRPr="002B725D">
        <w:rPr>
          <w:lang w:val="sk-SK"/>
        </w:rPr>
        <w:fldChar w:fldCharType="begin"/>
      </w:r>
      <w:r w:rsidRPr="002B725D">
        <w:rPr>
          <w:lang w:val="sk-SK"/>
        </w:rPr>
        <w:instrText xml:space="preserve"> REF echo_flow \h </w:instrText>
      </w:r>
      <w:r w:rsidRPr="002B725D">
        <w:rPr>
          <w:lang w:val="sk-SK"/>
        </w:rPr>
      </w:r>
      <w:r w:rsidRPr="002B725D">
        <w:rPr>
          <w:lang w:val="sk-SK"/>
        </w:rPr>
        <w:fldChar w:fldCharType="separate"/>
      </w:r>
      <w:r w:rsidR="00911AF5" w:rsidRPr="002B725D">
        <w:rPr>
          <w:noProof/>
          <w:color w:val="000000"/>
          <w:lang w:val="sk-SK"/>
        </w:rPr>
        <w:t>11</w:t>
      </w:r>
      <w:r w:rsidRPr="002B725D">
        <w:rPr>
          <w:lang w:val="sk-SK"/>
        </w:rPr>
        <w:fldChar w:fldCharType="end"/>
      </w:r>
      <w:r w:rsidRPr="002B725D">
        <w:rPr>
          <w:lang w:val="sk-SK"/>
        </w:rPr>
        <w:t xml:space="preserve">) </w:t>
      </w:r>
    </w:p>
    <w:p w14:paraId="58A2836F" w14:textId="77777777" w:rsidR="00685414" w:rsidRPr="002B725D" w:rsidRDefault="00685414" w:rsidP="00685414">
      <w:pPr>
        <w:rPr>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75971486" w14:textId="77777777" w:rsidTr="00C95C2E">
        <w:tc>
          <w:tcPr>
            <w:tcW w:w="704" w:type="dxa"/>
          </w:tcPr>
          <w:p w14:paraId="6D992272" w14:textId="77777777" w:rsidR="00685414" w:rsidRPr="002B725D" w:rsidRDefault="00685414" w:rsidP="00C95C2E">
            <w:pPr>
              <w:jc w:val="center"/>
              <w:rPr>
                <w:color w:val="000000"/>
                <w:lang w:val="sk-SK"/>
              </w:rPr>
            </w:pPr>
          </w:p>
        </w:tc>
        <w:tc>
          <w:tcPr>
            <w:tcW w:w="7088" w:type="dxa"/>
            <w:vAlign w:val="center"/>
          </w:tcPr>
          <w:p w14:paraId="26CB698D" w14:textId="77777777" w:rsidR="00685414" w:rsidRPr="002B725D" w:rsidRDefault="00685414" w:rsidP="00C95C2E">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14:paraId="649CFCB2" w14:textId="77777777" w:rsidR="00685414" w:rsidRPr="002B725D" w:rsidRDefault="00685414" w:rsidP="00C95C2E">
            <w:pPr>
              <w:jc w:val="center"/>
              <w:rPr>
                <w:color w:val="000000"/>
                <w:lang w:val="sk-SK"/>
              </w:rPr>
            </w:pPr>
            <w:r w:rsidRPr="002B725D">
              <w:rPr>
                <w:color w:val="000000"/>
                <w:lang w:val="sk-SK"/>
              </w:rPr>
              <w:t>(</w:t>
            </w:r>
            <w:bookmarkStart w:id="57" w:name="echo_flow"/>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11</w:t>
            </w:r>
            <w:r w:rsidRPr="002B725D">
              <w:rPr>
                <w:color w:val="000000"/>
                <w:lang w:val="sk-SK"/>
              </w:rPr>
              <w:fldChar w:fldCharType="end"/>
            </w:r>
            <w:bookmarkEnd w:id="57"/>
            <w:r w:rsidRPr="002B725D">
              <w:rPr>
                <w:color w:val="000000"/>
                <w:lang w:val="sk-SK"/>
              </w:rPr>
              <w:t>)</w:t>
            </w:r>
          </w:p>
        </w:tc>
      </w:tr>
    </w:tbl>
    <w:p w14:paraId="3FFB4D0B" w14:textId="77777777" w:rsidR="00685414" w:rsidRPr="002B725D" w:rsidRDefault="00685414" w:rsidP="00685414">
      <w:pPr>
        <w:jc w:val="center"/>
        <w:rPr>
          <w:lang w:val="sk-SK"/>
        </w:rPr>
      </w:pPr>
    </w:p>
    <w:p w14:paraId="26C77C49" w14:textId="77777777" w:rsidR="00685414" w:rsidRPr="002B725D" w:rsidRDefault="00685414" w:rsidP="00685414">
      <w:pPr>
        <w:rPr>
          <w:lang w:val="sk-SK"/>
        </w:rPr>
      </w:pPr>
      <w:r w:rsidRPr="002B725D">
        <w:rPr>
          <w:lang w:val="sk-SK"/>
        </w:rPr>
        <w:t xml:space="preserve">Táto metóda vyžaduje veľmi skúsený personál. Ďalšia presná ale drahá metóda merania SV je meranie magnetickou </w:t>
      </w:r>
      <w:r w:rsidRPr="002B725D">
        <w:rPr>
          <w:szCs w:val="24"/>
          <w:lang w:val="sk-SK"/>
        </w:rPr>
        <w:t xml:space="preserve">rezonanciou (Phase contrast magnetic resonance imaging (PC-MRI)) </w:t>
      </w:r>
      <w:r w:rsidRPr="002B725D">
        <w:rPr>
          <w:szCs w:val="24"/>
          <w:lang w:val="sk-SK"/>
        </w:rPr>
        <w:fldChar w:fldCharType="begin"/>
      </w:r>
      <w:r w:rsidRPr="002B725D">
        <w:rPr>
          <w:szCs w:val="24"/>
          <w:lang w:val="sk-SK"/>
        </w:rPr>
        <w:instrText xml:space="preserve"> ADDIN EN.CITE &lt;EndNote&gt;&lt;Cite&gt;&lt;Author&gt;Rooney&lt;/Author&gt;&lt;Year&gt;2003&lt;/Year&gt;&lt;RecNum&gt;0&lt;/RecNum&gt;&lt;IDText&gt;MRI: From picture to proton&lt;/IDText&gt;&lt;DisplayText&gt;[21]&lt;/DisplayText&gt;&lt;record&gt;&lt;dates&gt;&lt;pub-dates&gt;&lt;date&gt;Oct&lt;/date&gt;&lt;/pub-dates&gt;&lt;year&gt;2003&lt;/year&gt;&lt;/dates&gt;&lt;keywords&gt;&lt;keyword&gt;Environmental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2B725D">
        <w:rPr>
          <w:szCs w:val="24"/>
          <w:lang w:val="sk-SK"/>
        </w:rPr>
        <w:fldChar w:fldCharType="separate"/>
      </w:r>
      <w:r w:rsidRPr="002B725D">
        <w:rPr>
          <w:noProof/>
          <w:szCs w:val="24"/>
          <w:lang w:val="sk-SK"/>
        </w:rPr>
        <w:t>[21]</w:t>
      </w:r>
      <w:r w:rsidRPr="002B725D">
        <w:rPr>
          <w:szCs w:val="24"/>
          <w:lang w:val="sk-SK"/>
        </w:rPr>
        <w:fldChar w:fldCharType="end"/>
      </w:r>
      <w:r w:rsidRPr="002B725D">
        <w:rPr>
          <w:szCs w:val="24"/>
          <w:lang w:val="sk-SK"/>
        </w:rPr>
        <w:t>, a pozitrón emisná tomografia</w:t>
      </w:r>
      <w:r w:rsidRPr="002B725D">
        <w:rPr>
          <w:lang w:val="sk-SK"/>
        </w:rPr>
        <w:t xml:space="preserve"> (PET) </w:t>
      </w:r>
      <w:r w:rsidRPr="002B725D">
        <w:rPr>
          <w:lang w:val="sk-SK"/>
        </w:rPr>
        <w:fldChar w:fldCharType="begin"/>
      </w:r>
      <w:r w:rsidRPr="002B725D">
        <w:rPr>
          <w:lang w:val="sk-SK"/>
        </w:rPr>
        <w:instrText xml:space="preserve"> ADDIN EN.CITE &lt;EndNote&gt;&lt;Cite&gt;&lt;Author&gt;Leenders&lt;/Author&gt;&lt;Year&gt;1994&lt;/Year&gt;&lt;RecNum&gt;0&lt;/RecNum&gt;&lt;IDText&gt;PET - BLOOD-FLOW AND OXYGEN-CONSUMPTION IN BRAIN-TUMORS&lt;/IDText&gt;&lt;DisplayText&gt;[22]&lt;/DisplayText&gt;&lt;record&gt;&lt;keywords&gt;&lt;keyword&gt;positron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2B725D">
        <w:rPr>
          <w:lang w:val="sk-SK"/>
        </w:rPr>
        <w:fldChar w:fldCharType="separate"/>
      </w:r>
      <w:r w:rsidRPr="002B725D">
        <w:rPr>
          <w:noProof/>
          <w:lang w:val="sk-SK"/>
        </w:rPr>
        <w:t>[22]</w:t>
      </w:r>
      <w:r w:rsidRPr="002B725D">
        <w:rPr>
          <w:lang w:val="sk-SK"/>
        </w:rPr>
        <w:fldChar w:fldCharType="end"/>
      </w:r>
      <w:r w:rsidRPr="002B725D">
        <w:rPr>
          <w:lang w:val="sk-SK"/>
        </w:rPr>
        <w:t xml:space="preserve">. Nepriamy odhad SV z parametrov obehovej sústavy je možné získať analýzou pulznej vlny </w:t>
      </w:r>
      <w:r w:rsidRPr="002B725D">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2B725D">
        <w:rPr>
          <w:lang w:val="sk-SK"/>
        </w:rPr>
        <w:instrText xml:space="preserve"> ADDIN EN.CITE </w:instrText>
      </w:r>
      <w:r w:rsidRPr="002B725D">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[12]</w:t>
      </w:r>
      <w:r w:rsidRPr="002B725D">
        <w:rPr>
          <w:lang w:val="sk-SK"/>
        </w:rPr>
        <w:fldChar w:fldCharType="end"/>
      </w:r>
      <w:r w:rsidRPr="002B725D">
        <w:rPr>
          <w:lang w:val="sk-SK"/>
        </w:rPr>
        <w:t xml:space="preserve">. Tok krvi v ľudskom tele vzniká ako následok rozdielu tlaku krvi </w:t>
      </w:r>
      <m:oMath>
        <m:r>
          <w:rPr>
            <w:rFonts w:ascii="Cambria Math" w:hAnsi="Cambria Math"/>
            <w:lang w:val="sk-SK"/>
          </w:rPr>
          <m:t>dP/dt</m:t>
        </m:r>
      </m:oMath>
      <w:r w:rsidRPr="002B725D">
        <w:rPr>
          <w:lang w:val="sk-SK"/>
        </w:rPr>
        <w:t>, ktorý vytvára srdce svojou pumpovanou činnosťou. Vzťah medzi rozdielom tlaku a tokom vyjadruje Darcyho zákon (</w:t>
      </w:r>
      <w:r w:rsidRPr="002B725D">
        <w:rPr>
          <w:lang w:val="sk-SK"/>
        </w:rPr>
        <w:fldChar w:fldCharType="begin"/>
      </w:r>
      <w:r w:rsidRPr="002B725D">
        <w:rPr>
          <w:lang w:val="sk-SK"/>
        </w:rPr>
        <w:instrText xml:space="preserve"> REF darciho_zakon \h </w:instrText>
      </w:r>
      <w:r w:rsidRPr="002B725D">
        <w:rPr>
          <w:lang w:val="sk-SK"/>
        </w:rPr>
      </w:r>
      <w:r w:rsidRPr="002B725D">
        <w:rPr>
          <w:lang w:val="sk-SK"/>
        </w:rPr>
        <w:fldChar w:fldCharType="separate"/>
      </w:r>
      <w:r w:rsidR="00911AF5" w:rsidRPr="002B725D">
        <w:rPr>
          <w:noProof/>
          <w:color w:val="000000"/>
          <w:lang w:val="sk-SK"/>
        </w:rPr>
        <w:t>12</w:t>
      </w:r>
      <w:r w:rsidRPr="002B725D">
        <w:rPr>
          <w:lang w:val="sk-SK"/>
        </w:rPr>
        <w:fldChar w:fldCharType="end"/>
      </w:r>
      <w:r w:rsidRPr="002B725D">
        <w:rPr>
          <w:lang w:val="sk-SK"/>
        </w:rPr>
        <w:t>)</w:t>
      </w:r>
      <w:r w:rsidRPr="002B725D">
        <w:rPr>
          <w:lang w:val="sk-SK"/>
        </w:rPr>
        <w:fldChar w:fldCharType="begin"/>
      </w:r>
      <w:r w:rsidRPr="002B725D">
        <w:rPr>
          <w:lang w:val="sk-SK"/>
        </w:rPr>
        <w:instrText xml:space="preserve"> ADDIN EN.CITE &lt;EndNote&gt;&lt;Cite&gt;&lt;Author&gt;Mayet&lt;/Author&gt;&lt;Year&gt;2003&lt;/Year&gt;&lt;RecNum&gt;0&lt;/RecNum&gt;&lt;IDText&gt;Cardiac and vascular pathophysiology in hypertension&lt;/IDText&gt;&lt;DisplayText&gt;[23]&lt;/DisplayText&gt;&lt;record&gt;&lt;dates&gt;&lt;pub-dates&gt;&lt;date&gt;Sep&lt;/date&gt;&lt;/pub-dates&gt;&lt;year&gt;2003&lt;/year&gt;&lt;/dates&gt;&lt;keywords&gt;&lt;keyword&gt;left-ventricular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2B725D">
        <w:rPr>
          <w:lang w:val="sk-SK"/>
        </w:rPr>
        <w:fldChar w:fldCharType="separate"/>
      </w:r>
      <w:r w:rsidRPr="002B725D">
        <w:rPr>
          <w:noProof/>
          <w:lang w:val="sk-SK"/>
        </w:rPr>
        <w:t>[23]</w:t>
      </w:r>
      <w:r w:rsidRPr="002B725D">
        <w:rPr>
          <w:lang w:val="sk-SK"/>
        </w:rPr>
        <w:fldChar w:fldCharType="end"/>
      </w:r>
    </w:p>
    <w:p w14:paraId="4DF7B577" w14:textId="77777777" w:rsidR="00685414" w:rsidRPr="002B725D" w:rsidRDefault="00685414" w:rsidP="00685414">
      <w:pPr>
        <w:rPr>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74643C3F" w14:textId="77777777" w:rsidTr="00C95C2E">
        <w:tc>
          <w:tcPr>
            <w:tcW w:w="704" w:type="dxa"/>
          </w:tcPr>
          <w:p w14:paraId="32F971DE" w14:textId="77777777" w:rsidR="00685414" w:rsidRPr="002B725D" w:rsidRDefault="00685414" w:rsidP="00C95C2E">
            <w:pPr>
              <w:jc w:val="center"/>
              <w:rPr>
                <w:color w:val="000000"/>
                <w:lang w:val="sk-SK"/>
              </w:rPr>
            </w:pPr>
          </w:p>
        </w:tc>
        <w:tc>
          <w:tcPr>
            <w:tcW w:w="7088" w:type="dxa"/>
            <w:vAlign w:val="center"/>
          </w:tcPr>
          <w:p w14:paraId="2692311C" w14:textId="77777777" w:rsidR="00685414" w:rsidRPr="002B725D" w:rsidRDefault="00685414" w:rsidP="00C95C2E">
            <w:pPr>
              <w:jc w:val="center"/>
              <w:rPr>
                <w:rFonts w:eastAsiaTheme="minorEastAsia"/>
                <w:lang w:val="sk-SK"/>
              </w:rPr>
            </w:pPr>
            <m:oMath>
              <m:r>
                <w:rPr>
                  <w:rFonts w:ascii="Cambria Math" w:hAnsi="Cambria Math"/>
                  <w:lang w:val="sk-SK"/>
                </w:rPr>
                <m:t>dP/dt=Q × R</m:t>
              </m:r>
            </m:oMath>
            <w:r w:rsidRPr="002B725D">
              <w:rPr>
                <w:rFonts w:eastAsiaTheme="minorEastAsia"/>
                <w:lang w:val="sk-SK"/>
              </w:rPr>
              <w:t>.</w:t>
            </w:r>
          </w:p>
          <w:p w14:paraId="5172C262" w14:textId="77777777" w:rsidR="00685414" w:rsidRPr="002B725D" w:rsidRDefault="00685414" w:rsidP="00C95C2E">
            <w:pPr>
              <w:jc w:val="center"/>
              <w:rPr>
                <w:color w:val="000000"/>
                <w:lang w:val="sk-SK"/>
              </w:rPr>
            </w:pPr>
          </w:p>
        </w:tc>
        <w:tc>
          <w:tcPr>
            <w:tcW w:w="702" w:type="dxa"/>
            <w:vAlign w:val="center"/>
          </w:tcPr>
          <w:p w14:paraId="3A9800D2" w14:textId="77777777" w:rsidR="00685414" w:rsidRPr="002B725D" w:rsidRDefault="00685414" w:rsidP="00C95C2E">
            <w:pPr>
              <w:jc w:val="center"/>
              <w:rPr>
                <w:color w:val="000000"/>
                <w:lang w:val="sk-SK"/>
              </w:rPr>
            </w:pPr>
            <w:r w:rsidRPr="002B725D">
              <w:rPr>
                <w:color w:val="000000"/>
                <w:lang w:val="sk-SK"/>
              </w:rPr>
              <w:t>(</w:t>
            </w:r>
            <w:bookmarkStart w:id="58" w:name="darciho_zakon"/>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12</w:t>
            </w:r>
            <w:r w:rsidRPr="002B725D">
              <w:rPr>
                <w:color w:val="000000"/>
                <w:lang w:val="sk-SK"/>
              </w:rPr>
              <w:fldChar w:fldCharType="end"/>
            </w:r>
            <w:bookmarkEnd w:id="58"/>
            <w:r w:rsidRPr="002B725D">
              <w:rPr>
                <w:color w:val="000000"/>
                <w:lang w:val="sk-SK"/>
              </w:rPr>
              <w:t>)</w:t>
            </w:r>
          </w:p>
        </w:tc>
      </w:tr>
    </w:tbl>
    <w:p w14:paraId="4468336C" w14:textId="77777777" w:rsidR="00685414" w:rsidRPr="002B725D" w:rsidRDefault="00685414" w:rsidP="00685414">
      <w:pPr>
        <w:rPr>
          <w:lang w:val="sk-SK"/>
        </w:rPr>
      </w:pPr>
    </w:p>
    <w:p w14:paraId="6C899DDC" w14:textId="77777777" w:rsidR="00685414" w:rsidRPr="002B725D" w:rsidRDefault="00685414" w:rsidP="00685414">
      <w:pPr>
        <w:rPr>
          <w:rFonts w:eastAsiaTheme="minorEastAsia"/>
          <w:lang w:val="sk-SK"/>
        </w:rPr>
      </w:pPr>
      <w:r w:rsidRPr="002B725D">
        <w:rPr>
          <w:lang w:val="sk-SK"/>
        </w:rPr>
        <w:t xml:space="preserve">Kde </w:t>
      </w:r>
      <w:commentRangeStart w:id="59"/>
      <m:oMath>
        <m:r>
          <w:rPr>
            <w:rFonts w:ascii="Cambria Math" w:hAnsi="Cambria Math"/>
            <w:lang w:val="sk-SK"/>
          </w:rPr>
          <m:t>∆P</m:t>
        </m:r>
        <w:commentRangeEnd w:id="59"/>
        <m:r>
          <m:rPr>
            <m:sty m:val="p"/>
          </m:rPr>
          <w:rPr>
            <w:rStyle w:val="Odkaznakoment"/>
          </w:rPr>
          <w:commentReference w:id="59"/>
        </m:r>
      </m:oMath>
      <w:r w:rsidRPr="002B725D">
        <w:rPr>
          <w:rFonts w:eastAsiaTheme="minorEastAsia"/>
          <w:lang w:val="sk-SK"/>
        </w:rPr>
        <w:t xml:space="preserve"> je zmena tlaku, </w:t>
      </w:r>
      <m:oMath>
        <m:r>
          <w:rPr>
            <w:rFonts w:ascii="Cambria Math" w:hAnsi="Cambria Math"/>
            <w:lang w:val="sk-SK"/>
          </w:rPr>
          <m:t>Q</m:t>
        </m:r>
      </m:oMath>
      <w:r w:rsidRPr="002B725D">
        <w:rPr>
          <w:rFonts w:eastAsiaTheme="minorEastAsia"/>
          <w:lang w:val="sk-SK"/>
        </w:rPr>
        <w:t xml:space="preserve"> je srdcový výdaj a </w:t>
      </w:r>
      <m:oMath>
        <m:r>
          <w:rPr>
            <w:rFonts w:ascii="Cambria Math" w:hAnsi="Cambria Math"/>
            <w:lang w:val="sk-SK"/>
          </w:rPr>
          <m:t>R</m:t>
        </m:r>
      </m:oMath>
      <w:r w:rsidRPr="002B725D">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2B725D">
        <w:rPr>
          <w:rFonts w:eastAsiaTheme="minorEastAsia"/>
          <w:i/>
          <w:lang w:val="sk-SK"/>
        </w:rPr>
        <w:t>pulse pressure</w:t>
      </w:r>
      <w:r w:rsidRPr="002B725D">
        <w:rPr>
          <w:rFonts w:eastAsiaTheme="minorEastAsia"/>
          <w:lang w:val="sk-SK"/>
        </w:rPr>
        <w:t xml:space="preserve"> - PP). Jedným z parametrov obehovej sústavy, ktorý sa </w:t>
      </w:r>
      <w:r w:rsidRPr="002B725D">
        <w:rPr>
          <w:rFonts w:eastAsiaTheme="minorEastAsia"/>
          <w:lang w:val="sk-SK"/>
        </w:rPr>
        <w:lastRenderedPageBreak/>
        <w:t xml:space="preserve">používa na odhad SV je PP </w:t>
      </w:r>
      <w:r w:rsidRPr="002B725D">
        <w:rPr>
          <w:rFonts w:eastAsiaTheme="minorEastAsia"/>
          <w:lang w:val="sk-SK"/>
        </w:rPr>
        <w:fldChar w:fldCharType="begin"/>
      </w:r>
      <w:r w:rsidRPr="002B725D">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Resistance&lt;/IDText&gt;&lt;DisplayText&gt;[24]&lt;/DisplayText&gt;&lt;record&gt;&lt;keywords&gt;&lt;keyword&gt;wave-form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2B725D">
        <w:rPr>
          <w:rFonts w:eastAsiaTheme="minorEastAsia"/>
          <w:lang w:val="sk-SK"/>
        </w:rPr>
        <w:fldChar w:fldCharType="separate"/>
      </w:r>
      <w:r w:rsidRPr="002B725D">
        <w:rPr>
          <w:rFonts w:eastAsiaTheme="minorEastAsia"/>
          <w:noProof/>
          <w:lang w:val="sk-SK"/>
        </w:rPr>
        <w:t>[24]</w:t>
      </w:r>
      <w:r w:rsidRPr="002B725D">
        <w:rPr>
          <w:rFonts w:eastAsiaTheme="minorEastAsia"/>
          <w:lang w:val="sk-SK"/>
        </w:rPr>
        <w:fldChar w:fldCharType="end"/>
      </w:r>
      <w:r w:rsidRPr="002B725D">
        <w:rPr>
          <w:rFonts w:eastAsiaTheme="minorEastAsia"/>
          <w:lang w:val="sk-SK"/>
        </w:rPr>
        <w:t xml:space="preserve">. Bolo ukázané sa že PP je úmerný SV </w:t>
      </w:r>
      <w:r w:rsidRPr="002B725D">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2B725D">
        <w:rPr>
          <w:rFonts w:eastAsiaTheme="minorEastAsia"/>
          <w:lang w:val="sk-SK"/>
        </w:rPr>
        <w:instrText xml:space="preserve"> ADDIN EN.CITE </w:instrText>
      </w:r>
      <w:r w:rsidRPr="002B725D">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2B725D">
        <w:rPr>
          <w:rFonts w:eastAsiaTheme="minorEastAsia"/>
          <w:lang w:val="sk-SK"/>
        </w:rPr>
        <w:instrText xml:space="preserve"> ADDIN EN.CITE.DATA </w:instrText>
      </w:r>
      <w:r w:rsidRPr="002B725D">
        <w:rPr>
          <w:rFonts w:eastAsiaTheme="minorEastAsia"/>
          <w:lang w:val="sk-SK"/>
        </w:rPr>
      </w:r>
      <w:r w:rsidRPr="002B725D">
        <w:rPr>
          <w:rFonts w:eastAsiaTheme="minorEastAsia"/>
          <w:lang w:val="sk-SK"/>
        </w:rPr>
        <w:fldChar w:fldCharType="end"/>
      </w:r>
      <w:r w:rsidRPr="002B725D">
        <w:rPr>
          <w:rFonts w:eastAsiaTheme="minorEastAsia"/>
          <w:lang w:val="sk-SK"/>
        </w:rPr>
      </w:r>
      <w:r w:rsidRPr="002B725D">
        <w:rPr>
          <w:rFonts w:eastAsiaTheme="minorEastAsia"/>
          <w:lang w:val="sk-SK"/>
        </w:rPr>
        <w:fldChar w:fldCharType="separate"/>
      </w:r>
      <w:r w:rsidRPr="002B725D">
        <w:rPr>
          <w:rFonts w:eastAsiaTheme="minorEastAsia"/>
          <w:noProof/>
          <w:lang w:val="sk-SK"/>
        </w:rPr>
        <w:t>[25]</w:t>
      </w:r>
      <w:r w:rsidRPr="002B725D">
        <w:rPr>
          <w:rFonts w:eastAsiaTheme="minorEastAsia"/>
          <w:lang w:val="sk-SK"/>
        </w:rPr>
        <w:fldChar w:fldCharType="end"/>
      </w:r>
      <w:r w:rsidRPr="002B725D">
        <w:rPr>
          <w:rFonts w:eastAsiaTheme="minorEastAsia"/>
          <w:lang w:val="sk-SK"/>
        </w:rPr>
        <w:t>. Jednoduchá metóda na odhad SV z PP je definovaná rovnicou (</w:t>
      </w:r>
      <w:r w:rsidRPr="002B725D">
        <w:rPr>
          <w:rFonts w:eastAsiaTheme="minorEastAsia"/>
          <w:lang w:val="sk-SK"/>
        </w:rPr>
        <w:fldChar w:fldCharType="begin"/>
      </w:r>
      <w:r w:rsidRPr="002B725D">
        <w:rPr>
          <w:rFonts w:eastAsiaTheme="minorEastAsia"/>
          <w:lang w:val="sk-SK"/>
        </w:rPr>
        <w:instrText xml:space="preserve"> REF coESTzPP \h </w:instrText>
      </w:r>
      <w:r w:rsidRPr="002B725D">
        <w:rPr>
          <w:rFonts w:eastAsiaTheme="minorEastAsia"/>
          <w:lang w:val="sk-SK"/>
        </w:rPr>
      </w:r>
      <w:r w:rsidRPr="002B725D">
        <w:rPr>
          <w:rFonts w:eastAsiaTheme="minorEastAsia"/>
          <w:lang w:val="sk-SK"/>
        </w:rPr>
        <w:fldChar w:fldCharType="separate"/>
      </w:r>
      <w:r w:rsidR="00911AF5" w:rsidRPr="002B725D">
        <w:rPr>
          <w:noProof/>
          <w:color w:val="000000"/>
          <w:lang w:val="sk-SK"/>
        </w:rPr>
        <w:t>13</w:t>
      </w:r>
      <w:r w:rsidRPr="002B725D">
        <w:rPr>
          <w:rFonts w:eastAsiaTheme="minorEastAsia"/>
          <w:lang w:val="sk-SK"/>
        </w:rPr>
        <w:fldChar w:fldCharType="end"/>
      </w:r>
      <w:r w:rsidRPr="002B725D">
        <w:rPr>
          <w:rFonts w:eastAsiaTheme="minorEastAsia"/>
          <w:lang w:val="sk-SK"/>
        </w:rPr>
        <w:t>)</w:t>
      </w:r>
      <w:r w:rsidRPr="002B725D">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2B725D">
        <w:rPr>
          <w:rFonts w:eastAsiaTheme="minorEastAsia"/>
          <w:lang w:val="sk-SK"/>
        </w:rPr>
        <w:instrText xml:space="preserve"> ADDIN EN.CITE </w:instrText>
      </w:r>
      <w:r w:rsidRPr="002B725D">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2B725D">
        <w:rPr>
          <w:rFonts w:eastAsiaTheme="minorEastAsia"/>
          <w:lang w:val="sk-SK"/>
        </w:rPr>
        <w:instrText xml:space="preserve"> ADDIN EN.CITE.DATA </w:instrText>
      </w:r>
      <w:r w:rsidRPr="002B725D">
        <w:rPr>
          <w:rFonts w:eastAsiaTheme="minorEastAsia"/>
          <w:lang w:val="sk-SK"/>
        </w:rPr>
      </w:r>
      <w:r w:rsidRPr="002B725D">
        <w:rPr>
          <w:rFonts w:eastAsiaTheme="minorEastAsia"/>
          <w:lang w:val="sk-SK"/>
        </w:rPr>
        <w:fldChar w:fldCharType="end"/>
      </w:r>
      <w:r w:rsidRPr="002B725D">
        <w:rPr>
          <w:rFonts w:eastAsiaTheme="minorEastAsia"/>
          <w:lang w:val="sk-SK"/>
        </w:rPr>
      </w:r>
      <w:r w:rsidRPr="002B725D">
        <w:rPr>
          <w:rFonts w:eastAsiaTheme="minorEastAsia"/>
          <w:lang w:val="sk-SK"/>
        </w:rPr>
        <w:fldChar w:fldCharType="separate"/>
      </w:r>
      <w:r w:rsidRPr="002B725D">
        <w:rPr>
          <w:rFonts w:eastAsiaTheme="minorEastAsia"/>
          <w:noProof/>
          <w:lang w:val="sk-SK"/>
        </w:rPr>
        <w:t>[26]</w:t>
      </w:r>
      <w:r w:rsidRPr="002B725D">
        <w:rPr>
          <w:rFonts w:eastAsiaTheme="minorEastAsia"/>
          <w:lang w:val="sk-SK"/>
        </w:rPr>
        <w:fldChar w:fldCharType="end"/>
      </w:r>
      <w:r w:rsidRPr="002B725D">
        <w:rPr>
          <w:rFonts w:eastAsiaTheme="minorEastAsia"/>
          <w:lang w:val="sk-SK"/>
        </w:rPr>
        <w:t>:</w:t>
      </w:r>
    </w:p>
    <w:p w14:paraId="7679E2C6" w14:textId="77777777" w:rsidR="00685414" w:rsidRPr="002B725D" w:rsidRDefault="00685414" w:rsidP="00685414">
      <w:pPr>
        <w:rPr>
          <w:rFonts w:eastAsiaTheme="minorEastAsia"/>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0FAE6535" w14:textId="77777777" w:rsidTr="00C95C2E">
        <w:tc>
          <w:tcPr>
            <w:tcW w:w="704" w:type="dxa"/>
          </w:tcPr>
          <w:p w14:paraId="3CFDCED3" w14:textId="77777777" w:rsidR="00685414" w:rsidRPr="002B725D" w:rsidRDefault="00685414" w:rsidP="00C95C2E">
            <w:pPr>
              <w:jc w:val="center"/>
              <w:rPr>
                <w:color w:val="000000"/>
                <w:lang w:val="sk-SK"/>
              </w:rPr>
            </w:pPr>
          </w:p>
        </w:tc>
        <w:tc>
          <w:tcPr>
            <w:tcW w:w="7088" w:type="dxa"/>
            <w:vAlign w:val="center"/>
          </w:tcPr>
          <w:p w14:paraId="6FF44918" w14:textId="77777777" w:rsidR="00685414" w:rsidRPr="002B725D" w:rsidRDefault="00941A71" w:rsidP="00C95C2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14:paraId="09A512C3" w14:textId="77777777" w:rsidR="00685414" w:rsidRPr="002B725D" w:rsidRDefault="00685414" w:rsidP="00C95C2E">
            <w:pPr>
              <w:jc w:val="center"/>
              <w:rPr>
                <w:color w:val="000000"/>
                <w:lang w:val="sk-SK"/>
              </w:rPr>
            </w:pPr>
          </w:p>
        </w:tc>
        <w:tc>
          <w:tcPr>
            <w:tcW w:w="702" w:type="dxa"/>
            <w:vAlign w:val="center"/>
          </w:tcPr>
          <w:p w14:paraId="1CCD6BD4" w14:textId="77777777" w:rsidR="00685414" w:rsidRPr="002B725D" w:rsidRDefault="00685414" w:rsidP="00C95C2E">
            <w:pPr>
              <w:jc w:val="center"/>
              <w:rPr>
                <w:color w:val="000000"/>
                <w:lang w:val="sk-SK"/>
              </w:rPr>
            </w:pPr>
            <w:r w:rsidRPr="002B725D">
              <w:rPr>
                <w:color w:val="000000"/>
                <w:lang w:val="sk-SK"/>
              </w:rPr>
              <w:t>(</w:t>
            </w:r>
            <w:bookmarkStart w:id="60" w:name="coESTzPP"/>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13</w:t>
            </w:r>
            <w:r w:rsidRPr="002B725D">
              <w:rPr>
                <w:color w:val="000000"/>
                <w:lang w:val="sk-SK"/>
              </w:rPr>
              <w:fldChar w:fldCharType="end"/>
            </w:r>
            <w:bookmarkEnd w:id="60"/>
            <w:r w:rsidRPr="002B725D">
              <w:rPr>
                <w:color w:val="000000"/>
                <w:lang w:val="sk-SK"/>
              </w:rPr>
              <w:t>)</w:t>
            </w:r>
          </w:p>
        </w:tc>
      </w:tr>
    </w:tbl>
    <w:p w14:paraId="306D56C8" w14:textId="77777777" w:rsidR="00685414" w:rsidRPr="002B725D" w:rsidRDefault="00685414" w:rsidP="00685414">
      <w:pPr>
        <w:rPr>
          <w:rFonts w:eastAsiaTheme="minorEastAsia"/>
          <w:lang w:val="sk-SK"/>
        </w:rPr>
      </w:pPr>
      <w:r w:rsidRPr="002B725D">
        <w:rPr>
          <w:rFonts w:eastAsiaTheme="minorEastAsia"/>
          <w:lang w:val="sk-SK"/>
        </w:rPr>
        <w:t xml:space="preserve">Komerčný prístroj Finometer odhaduje CO z PP metódou Modelfow, ktorá je založená na Trojdielnom Windkessel modely </w:t>
      </w:r>
      <w:r w:rsidRPr="002B725D">
        <w:rPr>
          <w:rFonts w:eastAsiaTheme="minorEastAsia"/>
          <w:lang w:val="sk-SK"/>
        </w:rPr>
        <w:fldChar w:fldCharType="begin"/>
      </w:r>
      <w:r w:rsidRPr="002B725D">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ethnicity&lt;/IDText&gt;&lt;DisplayText&gt;[27]&lt;/DisplayText&gt;&lt;record&gt;&lt;keywords&gt;&lt;keyword&gt;arterial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2B725D">
        <w:rPr>
          <w:rFonts w:eastAsiaTheme="minorEastAsia"/>
          <w:lang w:val="sk-SK"/>
        </w:rPr>
        <w:fldChar w:fldCharType="separate"/>
      </w:r>
      <w:r w:rsidRPr="002B725D">
        <w:rPr>
          <w:rFonts w:eastAsiaTheme="minorEastAsia"/>
          <w:noProof/>
          <w:lang w:val="sk-SK"/>
        </w:rPr>
        <w:t>[27]</w:t>
      </w:r>
      <w:r w:rsidRPr="002B725D">
        <w:rPr>
          <w:rFonts w:eastAsiaTheme="minorEastAsia"/>
          <w:lang w:val="sk-SK"/>
        </w:rPr>
        <w:fldChar w:fldCharType="end"/>
      </w:r>
      <w:r w:rsidRPr="002B725D">
        <w:rPr>
          <w:rFonts w:eastAsiaTheme="minorEastAsia"/>
          <w:lang w:val="sk-SK"/>
        </w:rPr>
        <w:t xml:space="preserve"> a vykazuje podobnú presnosť ako termodilučné metódy </w:t>
      </w:r>
      <w:r w:rsidRPr="002B725D">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2B725D">
        <w:rPr>
          <w:rFonts w:eastAsiaTheme="minorEastAsia"/>
          <w:lang w:val="sk-SK"/>
        </w:rPr>
        <w:instrText xml:space="preserve"> ADDIN EN.CITE </w:instrText>
      </w:r>
      <w:r w:rsidRPr="002B725D">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2B725D">
        <w:rPr>
          <w:rFonts w:eastAsiaTheme="minorEastAsia"/>
          <w:lang w:val="sk-SK"/>
        </w:rPr>
        <w:instrText xml:space="preserve"> ADDIN EN.CITE.DATA </w:instrText>
      </w:r>
      <w:r w:rsidRPr="002B725D">
        <w:rPr>
          <w:rFonts w:eastAsiaTheme="minorEastAsia"/>
          <w:lang w:val="sk-SK"/>
        </w:rPr>
      </w:r>
      <w:r w:rsidRPr="002B725D">
        <w:rPr>
          <w:rFonts w:eastAsiaTheme="minorEastAsia"/>
          <w:lang w:val="sk-SK"/>
        </w:rPr>
        <w:fldChar w:fldCharType="end"/>
      </w:r>
      <w:r w:rsidRPr="002B725D">
        <w:rPr>
          <w:rFonts w:eastAsiaTheme="minorEastAsia"/>
          <w:lang w:val="sk-SK"/>
        </w:rPr>
      </w:r>
      <w:r w:rsidRPr="002B725D">
        <w:rPr>
          <w:rFonts w:eastAsiaTheme="minorEastAsia"/>
          <w:lang w:val="sk-SK"/>
        </w:rPr>
        <w:fldChar w:fldCharType="separate"/>
      </w:r>
      <w:r w:rsidRPr="002B725D">
        <w:rPr>
          <w:rFonts w:eastAsiaTheme="minorEastAsia"/>
          <w:noProof/>
          <w:lang w:val="sk-SK"/>
        </w:rPr>
        <w:t>[26]</w:t>
      </w:r>
      <w:r w:rsidRPr="002B725D">
        <w:rPr>
          <w:rFonts w:eastAsiaTheme="minorEastAsia"/>
          <w:lang w:val="sk-SK"/>
        </w:rPr>
        <w:fldChar w:fldCharType="end"/>
      </w:r>
      <w:r w:rsidRPr="002B725D">
        <w:rPr>
          <w:rFonts w:eastAsiaTheme="minorEastAsia"/>
          <w:lang w:val="sk-SK"/>
        </w:rPr>
        <w:t xml:space="preserve">. Avšak aj keď PP a SV korelujú ich vzťah sa vykazuje známky nelinearity </w:t>
      </w:r>
      <w:r w:rsidRPr="002B725D">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2B725D">
        <w:rPr>
          <w:rFonts w:eastAsiaTheme="minorEastAsia"/>
          <w:lang w:val="sk-SK"/>
        </w:rPr>
        <w:instrText xml:space="preserve"> ADDIN EN.CITE </w:instrText>
      </w:r>
      <w:r w:rsidRPr="002B725D">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2B725D">
        <w:rPr>
          <w:rFonts w:eastAsiaTheme="minorEastAsia"/>
          <w:lang w:val="sk-SK"/>
        </w:rPr>
        <w:instrText xml:space="preserve"> ADDIN EN.CITE.DATA </w:instrText>
      </w:r>
      <w:r w:rsidRPr="002B725D">
        <w:rPr>
          <w:rFonts w:eastAsiaTheme="minorEastAsia"/>
          <w:lang w:val="sk-SK"/>
        </w:rPr>
      </w:r>
      <w:r w:rsidRPr="002B725D">
        <w:rPr>
          <w:rFonts w:eastAsiaTheme="minorEastAsia"/>
          <w:lang w:val="sk-SK"/>
        </w:rPr>
        <w:fldChar w:fldCharType="end"/>
      </w:r>
      <w:r w:rsidRPr="002B725D">
        <w:rPr>
          <w:rFonts w:eastAsiaTheme="minorEastAsia"/>
          <w:lang w:val="sk-SK"/>
        </w:rPr>
      </w:r>
      <w:r w:rsidRPr="002B725D">
        <w:rPr>
          <w:rFonts w:eastAsiaTheme="minorEastAsia"/>
          <w:lang w:val="sk-SK"/>
        </w:rPr>
        <w:fldChar w:fldCharType="separate"/>
      </w:r>
      <w:r w:rsidRPr="002B725D">
        <w:rPr>
          <w:rFonts w:eastAsiaTheme="minorEastAsia"/>
          <w:noProof/>
          <w:lang w:val="sk-SK"/>
        </w:rPr>
        <w:t>[28]</w:t>
      </w:r>
      <w:r w:rsidRPr="002B725D">
        <w:rPr>
          <w:rFonts w:eastAsiaTheme="minorEastAsia"/>
          <w:lang w:val="sk-SK"/>
        </w:rPr>
        <w:fldChar w:fldCharType="end"/>
      </w:r>
      <w:r w:rsidRPr="002B725D">
        <w:rPr>
          <w:rFonts w:eastAsiaTheme="minorEastAsia"/>
          <w:lang w:val="sk-SK"/>
        </w:rPr>
        <w:t xml:space="preserve">. Medzi ďalšie komerčné produkty, ktoré merajú SV z PP patrí Nexfin. SV počíta pre každý tep </w:t>
      </w:r>
      <w:r w:rsidRPr="002B725D">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2B725D">
        <w:rPr>
          <w:rFonts w:eastAsiaTheme="minorEastAsia"/>
          <w:lang w:val="sk-SK"/>
        </w:rPr>
        <w:instrText xml:space="preserve"> ADDIN EN.CITE </w:instrText>
      </w:r>
      <w:r w:rsidRPr="002B725D">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2B725D">
        <w:rPr>
          <w:rFonts w:eastAsiaTheme="minorEastAsia"/>
          <w:lang w:val="sk-SK"/>
        </w:rPr>
        <w:instrText xml:space="preserve"> ADDIN EN.CITE.DATA </w:instrText>
      </w:r>
      <w:r w:rsidRPr="002B725D">
        <w:rPr>
          <w:rFonts w:eastAsiaTheme="minorEastAsia"/>
          <w:lang w:val="sk-SK"/>
        </w:rPr>
      </w:r>
      <w:r w:rsidRPr="002B725D">
        <w:rPr>
          <w:rFonts w:eastAsiaTheme="minorEastAsia"/>
          <w:lang w:val="sk-SK"/>
        </w:rPr>
        <w:fldChar w:fldCharType="end"/>
      </w:r>
      <w:r w:rsidRPr="002B725D">
        <w:rPr>
          <w:rFonts w:eastAsiaTheme="minorEastAsia"/>
          <w:lang w:val="sk-SK"/>
        </w:rPr>
      </w:r>
      <w:r w:rsidRPr="002B725D">
        <w:rPr>
          <w:rFonts w:eastAsiaTheme="minorEastAsia"/>
          <w:lang w:val="sk-SK"/>
        </w:rPr>
        <w:fldChar w:fldCharType="separate"/>
      </w:r>
      <w:r w:rsidRPr="002B725D">
        <w:rPr>
          <w:rFonts w:eastAsiaTheme="minorEastAsia"/>
          <w:noProof/>
          <w:lang w:val="sk-SK"/>
        </w:rPr>
        <w:t>[29]</w:t>
      </w:r>
      <w:r w:rsidRPr="002B725D">
        <w:rPr>
          <w:rFonts w:eastAsiaTheme="minorEastAsia"/>
          <w:lang w:val="sk-SK"/>
        </w:rPr>
        <w:fldChar w:fldCharType="end"/>
      </w:r>
      <w:r w:rsidRPr="002B725D">
        <w:rPr>
          <w:rFonts w:eastAsiaTheme="minorEastAsia"/>
          <w:lang w:val="sk-SK"/>
        </w:rPr>
        <w:t xml:space="preserve">. </w:t>
      </w:r>
    </w:p>
    <w:p w14:paraId="6DA6F6CB" w14:textId="77777777" w:rsidR="00685414" w:rsidRPr="002B725D" w:rsidRDefault="00685414" w:rsidP="00685414">
      <w:pPr>
        <w:rPr>
          <w:rFonts w:eastAsiaTheme="minorEastAsia"/>
          <w:lang w:val="sk-SK"/>
        </w:rPr>
      </w:pPr>
    </w:p>
    <w:p w14:paraId="3956B62B" w14:textId="77777777" w:rsidR="00685414" w:rsidRPr="002B725D" w:rsidRDefault="00685414" w:rsidP="00685414">
      <w:pPr>
        <w:rPr>
          <w:rFonts w:eastAsiaTheme="minorEastAsia"/>
          <w:lang w:val="sk-SK"/>
        </w:rPr>
      </w:pPr>
      <w:r w:rsidRPr="002B725D">
        <w:rPr>
          <w:rFonts w:eastAsiaTheme="minorEastAsia"/>
          <w:lang w:val="sk-SK"/>
        </w:rPr>
        <w:t>Skupina metód na odhad SV pomocou zmien v impedancii hrudníka sa nazýva impedančná kardiografia.</w:t>
      </w:r>
    </w:p>
    <w:p w14:paraId="4E97632A" w14:textId="77777777" w:rsidR="00685414" w:rsidRPr="002B725D" w:rsidRDefault="00685414" w:rsidP="00685414">
      <w:pPr>
        <w:rPr>
          <w:lang w:val="sk-SK"/>
        </w:rPr>
      </w:pPr>
    </w:p>
    <w:p w14:paraId="20C43068" w14:textId="77777777" w:rsidR="00685414" w:rsidRPr="002B725D" w:rsidRDefault="00685414" w:rsidP="00685414">
      <w:pPr>
        <w:pStyle w:val="Nadpis2"/>
        <w:rPr>
          <w:lang w:val="sk-SK"/>
        </w:rPr>
      </w:pPr>
      <w:bookmarkStart w:id="61" w:name="_Toc510359983"/>
      <w:r w:rsidRPr="002B725D">
        <w:rPr>
          <w:lang w:val="sk-SK"/>
        </w:rPr>
        <w:t>Impedančná kardiografia</w:t>
      </w:r>
      <w:bookmarkEnd w:id="61"/>
    </w:p>
    <w:p w14:paraId="2181B9B5" w14:textId="77777777" w:rsidR="00685414" w:rsidRPr="002B725D" w:rsidRDefault="00685414" w:rsidP="00685414">
      <w:pPr>
        <w:rPr>
          <w:lang w:val="sk-SK"/>
        </w:rPr>
      </w:pPr>
    </w:p>
    <w:p w14:paraId="08BE29E0" w14:textId="7D6F9938" w:rsidR="00685414" w:rsidRPr="002B725D" w:rsidRDefault="00685414" w:rsidP="00685414">
      <w:pPr>
        <w:rPr>
          <w:lang w:val="sk-SK"/>
        </w:rPr>
      </w:pPr>
      <w:r w:rsidRPr="002B725D">
        <w:rPr>
          <w:lang w:val="sk-SK"/>
        </w:rPr>
        <w:t>Impedančná kardiografia (IC) slúži na vyšetrovanie obehového systému vrátane srdca. Využíva pri tom elektrický odpor tela a jeho zmeny v priebehu srdcového cyklu. Špeciálne impedanciou hrudníka sa zaoberá hrudníková impedančná kardiografia (TIC - thoracic impedance cardiography).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Nyboerov (v 1950tych rokoch)</w:t>
      </w:r>
      <w:r w:rsidRPr="002B725D">
        <w:rPr>
          <w:lang w:val="sk-SK"/>
        </w:rPr>
        <w:fldChar w:fldCharType="begin"/>
      </w:r>
      <w:r w:rsidRPr="002B725D">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2B725D">
        <w:rPr>
          <w:lang w:val="sk-SK"/>
        </w:rPr>
        <w:fldChar w:fldCharType="separate"/>
      </w:r>
      <w:r w:rsidRPr="002B725D">
        <w:rPr>
          <w:noProof/>
          <w:lang w:val="sk-SK"/>
        </w:rPr>
        <w:t>[30]</w:t>
      </w:r>
      <w:r w:rsidRPr="002B725D">
        <w:rPr>
          <w:lang w:val="sk-SK"/>
        </w:rPr>
        <w:fldChar w:fldCharType="end"/>
      </w:r>
      <w:r w:rsidRPr="002B725D">
        <w:rPr>
          <w:lang w:val="sk-SK"/>
        </w:rPr>
        <w:t xml:space="preserve"> a Kubíčkov model</w:t>
      </w:r>
      <w:r w:rsidRPr="002B725D">
        <w:rPr>
          <w:lang w:val="sk-SK"/>
        </w:rPr>
        <w:fldChar w:fldCharType="begin"/>
      </w:r>
      <w:r w:rsidRPr="002B725D">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2B725D">
        <w:rPr>
          <w:lang w:val="sk-SK"/>
        </w:rPr>
        <w:fldChar w:fldCharType="separate"/>
      </w:r>
      <w:r w:rsidRPr="002B725D">
        <w:rPr>
          <w:noProof/>
          <w:lang w:val="sk-SK"/>
        </w:rPr>
        <w:t>[31]</w:t>
      </w:r>
      <w:r w:rsidRPr="002B725D">
        <w:rPr>
          <w:lang w:val="sk-SK"/>
        </w:rPr>
        <w:fldChar w:fldCharType="end"/>
      </w:r>
      <w:r w:rsidRPr="002B725D">
        <w:rPr>
          <w:lang w:val="sk-SK"/>
        </w:rPr>
        <w:t>, neskôr Šrámkov</w:t>
      </w:r>
      <w:r w:rsidRPr="002B725D">
        <w:rPr>
          <w:lang w:val="sk-SK"/>
        </w:rPr>
        <w:fldChar w:fldCharType="begin"/>
      </w:r>
      <w:r w:rsidRPr="002B725D">
        <w:rPr>
          <w:lang w:val="sk-SK"/>
        </w:rPr>
        <w:instrText xml:space="preserve"> ADDIN EN.CITE &lt;EndNote&gt;&lt;Cite&gt;&lt;Author&gt;Bernstein&lt;/Author&gt;&lt;Year&gt;1986&lt;/Year&gt;&lt;IDText&gt;A NEW STROKE VOLUME EQUATION FOR THORACIC ELECTRICAL BIOIMPEDANCE - THEORY AND RATIONALE&lt;/IDText&gt;&lt;DisplayText&gt;[32]&lt;/DisplayText&gt;&lt;record&gt;&lt;dates&gt;&lt;pub-dates&gt;&lt;date&gt;Oct&lt;/date&gt;&lt;/pub-dates&gt;&lt;year&gt;1986&lt;/year&gt;&lt;/dates&gt;&lt;keywords&gt;&lt;keyword&gt;General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2B725D">
        <w:rPr>
          <w:lang w:val="sk-SK"/>
        </w:rPr>
        <w:fldChar w:fldCharType="separate"/>
      </w:r>
      <w:r w:rsidRPr="002B725D">
        <w:rPr>
          <w:noProof/>
          <w:lang w:val="sk-SK"/>
        </w:rPr>
        <w:t>[32]</w:t>
      </w:r>
      <w:r w:rsidRPr="002B725D">
        <w:rPr>
          <w:lang w:val="sk-SK"/>
        </w:rPr>
        <w:fldChar w:fldCharType="end"/>
      </w:r>
      <w:r w:rsidRPr="002B725D">
        <w:rPr>
          <w:lang w:val="sk-SK"/>
        </w:rPr>
        <w:t xml:space="preserve"> a v súčasnosti hlavne Bernsteinov model </w:t>
      </w:r>
      <w:r w:rsidRPr="002B725D">
        <w:rPr>
          <w:lang w:val="sk-SK"/>
        </w:rPr>
        <w:fldChar w:fldCharType="begin"/>
      </w:r>
      <w:r w:rsidRPr="002B725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 Tieto modely sa ďalej vyvíjajú a objavuje sa nielen použitie elektrickej resis</w:t>
      </w:r>
      <w:del w:id="62" w:author="Pavel Jurak [2]" w:date="2018-04-21T21:27:00Z">
        <w:r w:rsidRPr="002B725D" w:rsidDel="00EC029A">
          <w:rPr>
            <w:lang w:val="sk-SK"/>
          </w:rPr>
          <w:delText>i</w:delText>
        </w:r>
      </w:del>
      <w:r w:rsidRPr="002B725D">
        <w:rPr>
          <w:lang w:val="sk-SK"/>
        </w:rPr>
        <w:t>tiv</w:t>
      </w:r>
      <w:ins w:id="63" w:author="Pavel Jurak [2]" w:date="2018-04-21T21:28:00Z">
        <w:r w:rsidR="00EC029A">
          <w:rPr>
            <w:lang w:val="sk-SK"/>
          </w:rPr>
          <w:t>it</w:t>
        </w:r>
      </w:ins>
      <w:r w:rsidRPr="002B725D">
        <w:rPr>
          <w:lang w:val="sk-SK"/>
        </w:rPr>
        <w:t xml:space="preserve">y ako je to vo vyššie spomenutých modeloch, ale aj použitie elektrickej reaktancie na výpočet SV a CO </w:t>
      </w:r>
      <w:r w:rsidRPr="002B725D">
        <w:rPr>
          <w:lang w:val="sk-SK"/>
        </w:rPr>
        <w:fldChar w:fldCharType="begin"/>
      </w:r>
      <w:r w:rsidRPr="002B725D">
        <w:rPr>
          <w:lang w:val="sk-SK"/>
        </w:rPr>
        <w:instrText xml:space="preserve"> ADDIN EN.CITE &lt;EndNote&gt;&lt;Cite&gt;&lt;Author&gt;Keren&lt;/Author&gt;&lt;Year&gt;2007&lt;/Year&gt;&lt;IDText&gt;Evaluation of a noninvasive continuous cardiac output monitoring system based on thoracic bioreactance&lt;/IDText&gt;&lt;DisplayText&gt;[33]&lt;/DisplayText&gt;&lt;record&gt;&lt;dates&gt;&lt;pub-dates&gt;&lt;date&gt;Jul&lt;/date&gt;&lt;/pub-dates&gt;&lt;year&gt;2007&lt;/year&gt;&lt;/dates&gt;&lt;keywords&gt;&lt;keyword&gt;noninvasive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2B725D">
        <w:rPr>
          <w:lang w:val="sk-SK"/>
        </w:rPr>
        <w:fldChar w:fldCharType="separate"/>
      </w:r>
      <w:r w:rsidRPr="002B725D">
        <w:rPr>
          <w:noProof/>
          <w:lang w:val="sk-SK"/>
        </w:rPr>
        <w:t>[33]</w:t>
      </w:r>
      <w:r w:rsidRPr="002B725D">
        <w:rPr>
          <w:lang w:val="sk-SK"/>
        </w:rPr>
        <w:fldChar w:fldCharType="end"/>
      </w:r>
      <w:r w:rsidRPr="002B725D">
        <w:rPr>
          <w:lang w:val="sk-SK"/>
        </w:rPr>
        <w:t>.</w:t>
      </w:r>
    </w:p>
    <w:p w14:paraId="0259370B" w14:textId="77777777" w:rsidR="00685414" w:rsidRPr="002B725D" w:rsidRDefault="00685414" w:rsidP="00685414">
      <w:pPr>
        <w:rPr>
          <w:lang w:val="sk-SK"/>
        </w:rPr>
      </w:pPr>
    </w:p>
    <w:p w14:paraId="33A14B1B" w14:textId="77777777" w:rsidR="00685414" w:rsidRPr="002B725D" w:rsidRDefault="00685414" w:rsidP="00685414">
      <w:pPr>
        <w:rPr>
          <w:lang w:val="sk-SK"/>
        </w:rPr>
      </w:pPr>
      <w:r w:rsidRPr="002B725D">
        <w:rPr>
          <w:lang w:val="sk-SK"/>
        </w:rPr>
        <w:t xml:space="preserve">Impedanciu hrudníka ovplyvňuje okrem jeho plnenia krvou taktiež dýchanie a aktivita svalov. Krv je navyše súčasne vo viacerých častiach hrudníka (aorta, srdce, </w:t>
      </w:r>
      <w:r w:rsidRPr="002B725D">
        <w:rPr>
          <w:lang w:val="sk-SK"/>
        </w:rPr>
        <w:lastRenderedPageBreak/>
        <w:t xml:space="preserve">pľúca) a v týchto častiach dosahuje maximálny objem a rýchlosť v rôznych fázach srdcového cyklu. Nie je zatiaľ jasné, čo presne stojí za zmenami v impedancii. Diskutuje sa aj nad možnosťou, že výrazný pokles impedancie v čase systoly nespôsobuje len väčší objem krvi v meranom úseku, ale aj rýchlosť prúdenia krvi. Pri zrýchlení krvi sa totiž červené krvinky natočia v smere prúdenia krvi, čím utvoria vodivé dráhy v krvnej plazme a tým dôjde k výraznému zníženiu odporu krvi. </w:t>
      </w:r>
    </w:p>
    <w:p w14:paraId="4DCB27CC" w14:textId="77777777" w:rsidR="00685414" w:rsidRPr="002B725D" w:rsidRDefault="00685414" w:rsidP="00685414">
      <w:pPr>
        <w:rPr>
          <w:lang w:val="sk-SK"/>
        </w:rPr>
      </w:pPr>
    </w:p>
    <w:p w14:paraId="05C2978D" w14:textId="77777777" w:rsidR="00685414" w:rsidRPr="002B725D" w:rsidRDefault="00685414" w:rsidP="00685414">
      <w:pPr>
        <w:rPr>
          <w:lang w:val="sk-SK"/>
        </w:rPr>
      </w:pPr>
      <w:r w:rsidRPr="002B725D">
        <w:rPr>
          <w:lang w:val="sk-SK"/>
        </w:rPr>
        <w:t xml:space="preserve">Táto práca sa zaoberá najmä problematikou Bernsteinov modelu. K výpočtu SV podľa tohto modelu sú potrebné hlavne </w:t>
      </w:r>
      <w:r w:rsidRPr="004C7994">
        <w:rPr>
          <w:highlight w:val="yellow"/>
          <w:lang w:val="sk-SK"/>
          <w:rPrChange w:id="64" w:author="Pavel Jurak [2]" w:date="2018-04-21T21:38:00Z">
            <w:rPr>
              <w:lang w:val="sk-SK"/>
            </w:rPr>
          </w:rPrChange>
        </w:rPr>
        <w:t>tie</w:t>
      </w:r>
      <w:r w:rsidRPr="002B725D">
        <w:rPr>
          <w:lang w:val="sk-SK"/>
        </w:rPr>
        <w:t xml:space="preserve"> parametre, a to dĺžka systoly, hodnota základnej impedancie a záporné maximum derivovanej impedancie. Detekcia a verifikácia týchto </w:t>
      </w:r>
      <w:r w:rsidRPr="004C7994">
        <w:rPr>
          <w:highlight w:val="yellow"/>
          <w:lang w:val="sk-SK"/>
          <w:rPrChange w:id="65" w:author="Pavel Jurak [2]" w:date="2018-04-21T21:38:00Z">
            <w:rPr>
              <w:lang w:val="sk-SK"/>
            </w:rPr>
          </w:rPrChange>
        </w:rPr>
        <w:t>dvoch</w:t>
      </w:r>
      <w:r w:rsidRPr="002B725D">
        <w:rPr>
          <w:lang w:val="sk-SK"/>
        </w:rPr>
        <w:t xml:space="preserve"> parametrov je hlavným cieľom tejto práce.</w:t>
      </w:r>
    </w:p>
    <w:p w14:paraId="153CB8EB" w14:textId="77777777" w:rsidR="00685414" w:rsidRPr="002B725D" w:rsidRDefault="00685414" w:rsidP="00685414">
      <w:pPr>
        <w:rPr>
          <w:lang w:val="sk-SK"/>
        </w:rPr>
      </w:pPr>
      <w:bookmarkStart w:id="66" w:name="_Toc386404202"/>
    </w:p>
    <w:p w14:paraId="558EC7CB" w14:textId="77777777" w:rsidR="00685414" w:rsidRPr="002B725D" w:rsidRDefault="00685414" w:rsidP="00685414">
      <w:pPr>
        <w:rPr>
          <w:color w:val="000000"/>
          <w:lang w:val="sk-SK"/>
        </w:rPr>
      </w:pPr>
      <w:r w:rsidRPr="002B725D">
        <w:rPr>
          <w:color w:val="000000"/>
          <w:lang w:val="sk-SK"/>
        </w:rPr>
        <w:t xml:space="preserve">Pri výpočte SV z bioimpedancie je zavedený nasledujúci model: tepový objem V (mL) považujeme za valec dĺžky </w:t>
      </w:r>
      <m:oMath>
        <m:r>
          <w:rPr>
            <w:rFonts w:ascii="Cambria Math" w:hAnsi="Cambria Math"/>
            <w:color w:val="000000"/>
            <w:lang w:val="sk-SK"/>
          </w:rPr>
          <m:t>l</m:t>
        </m:r>
      </m:oMath>
      <w:r w:rsidRPr="002B725D">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2B725D">
        <w:rPr>
          <w:color w:val="000000"/>
          <w:lang w:val="sk-SK"/>
        </w:rPr>
        <w:t xml:space="preserve">, kde </w:t>
      </w:r>
      <m:oMath>
        <m:r>
          <w:rPr>
            <w:rFonts w:ascii="Cambria Math" w:hAnsi="Cambria Math"/>
            <w:color w:val="000000"/>
            <w:lang w:val="sk-SK"/>
          </w:rPr>
          <m:t>r</m:t>
        </m:r>
      </m:oMath>
      <w:r w:rsidRPr="002B725D">
        <w:rPr>
          <w:color w:val="000000"/>
          <w:lang w:val="sk-SK"/>
        </w:rPr>
        <w:t xml:space="preserve"> je polomer aorty (</w:t>
      </w:r>
      <w:r w:rsidRPr="002B725D">
        <w:rPr>
          <w:color w:val="000000"/>
          <w:lang w:val="sk-SK"/>
        </w:rPr>
        <w:fldChar w:fldCharType="begin"/>
      </w:r>
      <w:r w:rsidRPr="002B725D">
        <w:rPr>
          <w:color w:val="000000"/>
          <w:lang w:val="sk-SK"/>
        </w:rPr>
        <w:instrText xml:space="preserve"> REF valec \h </w:instrText>
      </w:r>
      <w:r w:rsidRPr="002B725D">
        <w:rPr>
          <w:color w:val="000000"/>
          <w:lang w:val="sk-SK"/>
        </w:rPr>
      </w:r>
      <w:r w:rsidRPr="002B725D">
        <w:rPr>
          <w:color w:val="000000"/>
          <w:lang w:val="sk-SK"/>
        </w:rPr>
        <w:fldChar w:fldCharType="separate"/>
      </w:r>
      <w:r w:rsidR="00911AF5" w:rsidRPr="002B725D">
        <w:rPr>
          <w:noProof/>
          <w:color w:val="000000"/>
          <w:lang w:val="sk-SK"/>
        </w:rPr>
        <w:t>14</w:t>
      </w:r>
      <w:r w:rsidRPr="002B725D">
        <w:rPr>
          <w:color w:val="000000"/>
          <w:lang w:val="sk-SK"/>
        </w:rPr>
        <w:fldChar w:fldCharType="end"/>
      </w:r>
      <w:r w:rsidRPr="002B725D">
        <w:rPr>
          <w:color w:val="000000"/>
          <w:lang w:val="sk-SK"/>
        </w:rPr>
        <w:t xml:space="preserve">). </w:t>
      </w:r>
      <w:r w:rsidRPr="002B725D">
        <w:rPr>
          <w:color w:val="000000"/>
          <w:lang w:val="sk-SK"/>
        </w:rPr>
        <w:br/>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3F5E375D" w14:textId="77777777" w:rsidTr="00C95C2E">
        <w:tc>
          <w:tcPr>
            <w:tcW w:w="704" w:type="dxa"/>
          </w:tcPr>
          <w:p w14:paraId="619387F7" w14:textId="77777777" w:rsidR="00685414" w:rsidRPr="002B725D" w:rsidRDefault="00685414" w:rsidP="00C95C2E">
            <w:pPr>
              <w:jc w:val="center"/>
              <w:rPr>
                <w:color w:val="000000"/>
                <w:lang w:val="sk-SK"/>
              </w:rPr>
            </w:pPr>
          </w:p>
        </w:tc>
        <w:tc>
          <w:tcPr>
            <w:tcW w:w="7088" w:type="dxa"/>
            <w:vAlign w:val="center"/>
          </w:tcPr>
          <w:p w14:paraId="73D40B09" w14:textId="77777777" w:rsidR="00685414" w:rsidRPr="002B725D" w:rsidRDefault="00685414" w:rsidP="00C95C2E">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14:paraId="28B83F39" w14:textId="77777777" w:rsidR="00685414" w:rsidRPr="002B725D" w:rsidRDefault="00685414" w:rsidP="00C95C2E">
            <w:pPr>
              <w:jc w:val="center"/>
              <w:rPr>
                <w:color w:val="000000"/>
                <w:lang w:val="sk-SK"/>
              </w:rPr>
            </w:pPr>
            <w:r w:rsidRPr="002B725D">
              <w:rPr>
                <w:color w:val="000000"/>
                <w:lang w:val="sk-SK"/>
              </w:rPr>
              <w:t>(</w:t>
            </w:r>
            <w:bookmarkStart w:id="67" w:name="valec"/>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14</w:t>
            </w:r>
            <w:r w:rsidRPr="002B725D">
              <w:rPr>
                <w:color w:val="000000"/>
                <w:lang w:val="sk-SK"/>
              </w:rPr>
              <w:fldChar w:fldCharType="end"/>
            </w:r>
            <w:bookmarkEnd w:id="67"/>
            <w:r w:rsidRPr="002B725D">
              <w:rPr>
                <w:color w:val="000000"/>
                <w:lang w:val="sk-SK"/>
              </w:rPr>
              <w:t>)</w:t>
            </w:r>
          </w:p>
        </w:tc>
      </w:tr>
    </w:tbl>
    <w:p w14:paraId="1C7EB378" w14:textId="77777777" w:rsidR="00685414" w:rsidRPr="002B725D" w:rsidRDefault="00685414" w:rsidP="00685414">
      <w:pPr>
        <w:rPr>
          <w:color w:val="000000"/>
          <w:lang w:val="sk-SK"/>
        </w:rPr>
      </w:pPr>
    </w:p>
    <w:p w14:paraId="43B7BD6A" w14:textId="77777777" w:rsidR="00685414" w:rsidRPr="002B725D" w:rsidRDefault="00685414" w:rsidP="00685414">
      <w:pPr>
        <w:rPr>
          <w:color w:val="000000"/>
          <w:lang w:val="sk-SK"/>
        </w:rPr>
      </w:pPr>
      <w:r w:rsidRPr="002B725D">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2B725D">
        <w:rPr>
          <w:color w:val="000000"/>
          <w:lang w:val="sk-SK"/>
        </w:rPr>
        <w:t>pri systole roztiahne (</w:t>
      </w:r>
      <m:oMath>
        <m:r>
          <w:rPr>
            <w:rFonts w:ascii="Cambria Math" w:hAnsi="Cambria Math"/>
            <w:color w:val="000000"/>
            <w:lang w:val="sk-SK"/>
          </w:rPr>
          <m:t>dr</m:t>
        </m:r>
      </m:oMath>
      <w:r w:rsidRPr="002B725D">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2B725D">
        <w:rPr>
          <w:color w:val="000000"/>
          <w:lang w:val="sk-SK"/>
        </w:rPr>
        <w:t>), nazvime to rýchlostný efekt systoly. Zmenu objemu v čase a teda tok krvi aortou popisuje rovnica (</w:t>
      </w:r>
      <w:r w:rsidRPr="002B725D">
        <w:rPr>
          <w:color w:val="000000"/>
          <w:lang w:val="sk-SK"/>
        </w:rPr>
        <w:fldChar w:fldCharType="begin"/>
      </w:r>
      <w:r w:rsidRPr="002B725D">
        <w:rPr>
          <w:color w:val="000000"/>
          <w:lang w:val="sk-SK"/>
        </w:rPr>
        <w:instrText xml:space="preserve"> REF tok_bernstain \h </w:instrText>
      </w:r>
      <w:r w:rsidRPr="002B725D">
        <w:rPr>
          <w:color w:val="000000"/>
          <w:lang w:val="sk-SK"/>
        </w:rPr>
      </w:r>
      <w:r w:rsidRPr="002B725D">
        <w:rPr>
          <w:color w:val="000000"/>
          <w:lang w:val="sk-SK"/>
        </w:rPr>
        <w:fldChar w:fldCharType="separate"/>
      </w:r>
      <w:r w:rsidR="00911AF5" w:rsidRPr="002B725D">
        <w:rPr>
          <w:noProof/>
          <w:color w:val="000000"/>
          <w:lang w:val="sk-SK"/>
        </w:rPr>
        <w:t>15</w:t>
      </w:r>
      <w:r w:rsidRPr="002B725D">
        <w:rPr>
          <w:color w:val="000000"/>
          <w:lang w:val="sk-SK"/>
        </w:rPr>
        <w:fldChar w:fldCharType="end"/>
      </w:r>
      <w:r w:rsidRPr="002B725D">
        <w:rPr>
          <w:color w:val="000000"/>
          <w:lang w:val="sk-SK"/>
        </w:rPr>
        <w:t>)</w:t>
      </w:r>
      <w:r w:rsidRPr="002B725D">
        <w:rPr>
          <w:color w:val="000000"/>
          <w:lang w:val="sk-SK"/>
        </w:rPr>
        <w:fldChar w:fldCharType="begin"/>
      </w:r>
      <w:r w:rsidRPr="002B725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color w:val="000000"/>
          <w:lang w:val="sk-SK"/>
        </w:rPr>
        <w:fldChar w:fldCharType="separate"/>
      </w:r>
      <w:r w:rsidRPr="002B725D">
        <w:rPr>
          <w:noProof/>
          <w:color w:val="000000"/>
          <w:lang w:val="sk-SK"/>
        </w:rPr>
        <w:t>[3]</w:t>
      </w:r>
      <w:r w:rsidRPr="002B725D">
        <w:rPr>
          <w:color w:val="000000"/>
          <w:lang w:val="sk-SK"/>
        </w:rPr>
        <w:fldChar w:fldCharType="end"/>
      </w:r>
      <w:r w:rsidRPr="002B725D">
        <w:rPr>
          <w:color w:val="000000"/>
          <w:lang w:val="sk-SK"/>
        </w:rPr>
        <w:t>:</w:t>
      </w:r>
    </w:p>
    <w:p w14:paraId="7AEA5589" w14:textId="77777777" w:rsidR="00685414" w:rsidRPr="002B725D" w:rsidRDefault="00685414" w:rsidP="00685414">
      <w:pPr>
        <w:rPr>
          <w:color w:val="000000"/>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6FCCC263" w14:textId="77777777" w:rsidTr="00C95C2E">
        <w:tc>
          <w:tcPr>
            <w:tcW w:w="704" w:type="dxa"/>
          </w:tcPr>
          <w:p w14:paraId="0AE0544C" w14:textId="77777777" w:rsidR="00685414" w:rsidRPr="002B725D" w:rsidRDefault="00685414" w:rsidP="00C95C2E">
            <w:pPr>
              <w:jc w:val="center"/>
              <w:rPr>
                <w:color w:val="000000"/>
                <w:lang w:val="sk-SK"/>
              </w:rPr>
            </w:pPr>
          </w:p>
        </w:tc>
        <w:tc>
          <w:tcPr>
            <w:tcW w:w="7088" w:type="dxa"/>
            <w:vAlign w:val="center"/>
          </w:tcPr>
          <w:p w14:paraId="5B0E8DE5" w14:textId="77777777" w:rsidR="00685414" w:rsidRPr="002B725D" w:rsidRDefault="00941A71" w:rsidP="00C95C2E">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14:paraId="5866836D" w14:textId="77777777" w:rsidR="00685414" w:rsidRPr="002B725D" w:rsidRDefault="00685414" w:rsidP="00C95C2E">
            <w:pPr>
              <w:jc w:val="center"/>
              <w:rPr>
                <w:color w:val="000000"/>
                <w:lang w:val="sk-SK"/>
              </w:rPr>
            </w:pPr>
            <w:r w:rsidRPr="002B725D">
              <w:rPr>
                <w:color w:val="000000"/>
                <w:lang w:val="sk-SK"/>
              </w:rPr>
              <w:t>(</w:t>
            </w:r>
            <w:bookmarkStart w:id="68" w:name="tok_bernstain"/>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15</w:t>
            </w:r>
            <w:r w:rsidRPr="002B725D">
              <w:rPr>
                <w:color w:val="000000"/>
                <w:lang w:val="sk-SK"/>
              </w:rPr>
              <w:fldChar w:fldCharType="end"/>
            </w:r>
            <w:bookmarkEnd w:id="68"/>
            <w:r w:rsidRPr="002B725D">
              <w:rPr>
                <w:color w:val="000000"/>
                <w:lang w:val="sk-SK"/>
              </w:rPr>
              <w:t>)</w:t>
            </w:r>
          </w:p>
        </w:tc>
      </w:tr>
    </w:tbl>
    <w:p w14:paraId="1D4A4F58" w14:textId="77777777" w:rsidR="00685414" w:rsidRPr="002B725D" w:rsidRDefault="00685414" w:rsidP="00685414">
      <w:pPr>
        <w:jc w:val="center"/>
        <w:rPr>
          <w:color w:val="000000"/>
          <w:lang w:val="sk-SK"/>
        </w:rPr>
      </w:pPr>
    </w:p>
    <w:p w14:paraId="46D2B4B7" w14:textId="77777777" w:rsidR="00685414" w:rsidRPr="002B725D" w:rsidRDefault="00685414" w:rsidP="00685414">
      <w:pPr>
        <w:rPr>
          <w:color w:val="000000"/>
          <w:lang w:val="sk-SK"/>
        </w:rPr>
      </w:pPr>
      <w:r w:rsidRPr="002B725D">
        <w:rPr>
          <w:color w:val="000000"/>
          <w:lang w:val="sk-SK"/>
        </w:rPr>
        <w:t>Rovnica (</w:t>
      </w:r>
      <w:r w:rsidRPr="002B725D">
        <w:rPr>
          <w:color w:val="000000"/>
          <w:lang w:val="sk-SK"/>
        </w:rPr>
        <w:fldChar w:fldCharType="begin"/>
      </w:r>
      <w:r w:rsidRPr="002B725D">
        <w:rPr>
          <w:color w:val="000000"/>
          <w:lang w:val="sk-SK"/>
        </w:rPr>
        <w:instrText xml:space="preserve"> REF tok_bernstain \h </w:instrText>
      </w:r>
      <w:r w:rsidRPr="002B725D">
        <w:rPr>
          <w:color w:val="000000"/>
          <w:lang w:val="sk-SK"/>
        </w:rPr>
      </w:r>
      <w:r w:rsidRPr="002B725D">
        <w:rPr>
          <w:color w:val="000000"/>
          <w:lang w:val="sk-SK"/>
        </w:rPr>
        <w:fldChar w:fldCharType="separate"/>
      </w:r>
      <w:r w:rsidR="00911AF5" w:rsidRPr="002B725D">
        <w:rPr>
          <w:noProof/>
          <w:color w:val="000000"/>
          <w:lang w:val="sk-SK"/>
        </w:rPr>
        <w:t>15</w:t>
      </w:r>
      <w:r w:rsidRPr="002B725D">
        <w:rPr>
          <w:color w:val="000000"/>
          <w:lang w:val="sk-SK"/>
        </w:rPr>
        <w:fldChar w:fldCharType="end"/>
      </w:r>
      <w:r w:rsidRPr="002B725D">
        <w:rPr>
          <w:color w:val="000000"/>
          <w:lang w:val="sk-SK"/>
        </w:rPr>
        <w:t>) je analógiou rovnice (</w:t>
      </w:r>
      <w:r w:rsidRPr="002B725D">
        <w:rPr>
          <w:color w:val="000000"/>
          <w:lang w:val="sk-SK"/>
        </w:rPr>
        <w:fldChar w:fldCharType="begin"/>
      </w:r>
      <w:r w:rsidRPr="002B725D">
        <w:rPr>
          <w:color w:val="000000"/>
          <w:lang w:val="sk-SK"/>
        </w:rPr>
        <w:instrText xml:space="preserve"> REF windkessel_3 \h </w:instrText>
      </w:r>
      <w:r w:rsidRPr="002B725D">
        <w:rPr>
          <w:color w:val="000000"/>
          <w:lang w:val="sk-SK"/>
        </w:rPr>
      </w:r>
      <w:r w:rsidRPr="002B725D">
        <w:rPr>
          <w:color w:val="000000"/>
          <w:lang w:val="sk-SK"/>
        </w:rPr>
        <w:fldChar w:fldCharType="separate"/>
      </w:r>
      <w:r w:rsidR="00911AF5" w:rsidRPr="002B725D">
        <w:rPr>
          <w:noProof/>
          <w:color w:val="000000"/>
          <w:lang w:val="sk-SK"/>
        </w:rPr>
        <w:t>8</w:t>
      </w:r>
      <w:r w:rsidRPr="002B725D">
        <w:rPr>
          <w:color w:val="000000"/>
          <w:lang w:val="sk-SK"/>
        </w:rPr>
        <w:fldChar w:fldCharType="end"/>
      </w:r>
      <w:r w:rsidRPr="002B725D">
        <w:rPr>
          <w:color w:val="000000"/>
          <w:lang w:val="sk-SK"/>
        </w:rPr>
        <w:t xml:space="preserve">) 2-dielneho Windkessel modelu. 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Pr="002B725D">
        <w:rPr>
          <w:color w:val="000000"/>
          <w:lang w:val="sk-SK"/>
        </w:rPr>
        <w:fldChar w:fldCharType="begin"/>
      </w:r>
      <w:r w:rsidRPr="002B725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color w:val="000000"/>
          <w:lang w:val="sk-SK"/>
        </w:rPr>
        <w:fldChar w:fldCharType="separate"/>
      </w:r>
      <w:r w:rsidRPr="002B725D">
        <w:rPr>
          <w:noProof/>
          <w:color w:val="000000"/>
          <w:lang w:val="sk-SK"/>
        </w:rPr>
        <w:t>[3]</w:t>
      </w:r>
      <w:r w:rsidRPr="002B725D">
        <w:rPr>
          <w:color w:val="000000"/>
          <w:lang w:val="sk-SK"/>
        </w:rPr>
        <w:fldChar w:fldCharType="end"/>
      </w:r>
      <w:r w:rsidRPr="002B725D">
        <w:rPr>
          <w:color w:val="000000"/>
          <w:lang w:val="sk-SK"/>
        </w:rPr>
        <w:t xml:space="preserve">. Druhý </w:t>
      </w:r>
      <w:r w:rsidRPr="002B725D">
        <w:rPr>
          <w:color w:val="000000"/>
          <w:lang w:val="sk-SK"/>
        </w:rPr>
        <w:lastRenderedPageBreak/>
        <w:t>derivant bol vyjadrený ekvivalentnou rovnicou (</w:t>
      </w:r>
      <w:r w:rsidRPr="002B725D">
        <w:rPr>
          <w:color w:val="000000"/>
          <w:lang w:val="sk-SK"/>
        </w:rPr>
        <w:fldChar w:fldCharType="begin"/>
      </w:r>
      <w:r w:rsidRPr="002B725D">
        <w:rPr>
          <w:color w:val="000000"/>
          <w:lang w:val="sk-SK"/>
        </w:rPr>
        <w:instrText xml:space="preserve"> REF echo_flow \h </w:instrText>
      </w:r>
      <w:r w:rsidRPr="002B725D">
        <w:rPr>
          <w:color w:val="000000"/>
          <w:lang w:val="sk-SK"/>
        </w:rPr>
      </w:r>
      <w:r w:rsidRPr="002B725D">
        <w:rPr>
          <w:color w:val="000000"/>
          <w:lang w:val="sk-SK"/>
        </w:rPr>
        <w:fldChar w:fldCharType="separate"/>
      </w:r>
      <w:r w:rsidR="00911AF5" w:rsidRPr="002B725D">
        <w:rPr>
          <w:noProof/>
          <w:color w:val="000000"/>
          <w:lang w:val="sk-SK"/>
        </w:rPr>
        <w:t>11</w:t>
      </w:r>
      <w:r w:rsidRPr="002B725D">
        <w:rPr>
          <w:color w:val="000000"/>
          <w:lang w:val="sk-SK"/>
        </w:rPr>
        <w:fldChar w:fldCharType="end"/>
      </w:r>
      <w:r w:rsidRPr="002B725D">
        <w:rPr>
          <w:color w:val="000000"/>
          <w:lang w:val="sk-SK"/>
        </w:rPr>
        <w:t>) a takisto ekvivalentnou rovnicou (</w:t>
      </w:r>
      <w:r w:rsidRPr="002B725D">
        <w:rPr>
          <w:color w:val="000000"/>
          <w:lang w:val="sk-SK"/>
        </w:rPr>
        <w:fldChar w:fldCharType="begin"/>
      </w:r>
      <w:r w:rsidRPr="002B725D">
        <w:rPr>
          <w:color w:val="000000"/>
          <w:lang w:val="sk-SK"/>
        </w:rPr>
        <w:instrText xml:space="preserve"> REF windkessel_2 \h </w:instrText>
      </w:r>
      <w:r w:rsidRPr="002B725D">
        <w:rPr>
          <w:color w:val="000000"/>
          <w:lang w:val="sk-SK"/>
        </w:rPr>
      </w:r>
      <w:r w:rsidRPr="002B725D">
        <w:rPr>
          <w:color w:val="000000"/>
          <w:lang w:val="sk-SK"/>
        </w:rPr>
        <w:fldChar w:fldCharType="separate"/>
      </w:r>
      <w:r w:rsidR="00911AF5" w:rsidRPr="002B725D">
        <w:rPr>
          <w:noProof/>
          <w:color w:val="000000"/>
          <w:lang w:val="sk-SK"/>
        </w:rPr>
        <w:t>7</w:t>
      </w:r>
      <w:r w:rsidRPr="002B725D">
        <w:rPr>
          <w:color w:val="000000"/>
          <w:lang w:val="sk-SK"/>
        </w:rPr>
        <w:fldChar w:fldCharType="end"/>
      </w:r>
      <w:r w:rsidRPr="002B725D">
        <w:rPr>
          <w:color w:val="000000"/>
          <w:lang w:val="sk-SK"/>
        </w:rPr>
        <w:t xml:space="preserve">). </w:t>
      </w:r>
    </w:p>
    <w:p w14:paraId="1C6BB0D7" w14:textId="77777777" w:rsidR="00685414" w:rsidRPr="002B725D" w:rsidRDefault="00685414" w:rsidP="00685414">
      <w:pPr>
        <w:rPr>
          <w:color w:val="000000"/>
          <w:lang w:val="sk-SK"/>
        </w:rPr>
      </w:pPr>
    </w:p>
    <w:p w14:paraId="6A6BF235" w14:textId="77777777" w:rsidR="00685414" w:rsidRPr="002B725D" w:rsidRDefault="00685414" w:rsidP="00685414">
      <w:pPr>
        <w:rPr>
          <w:color w:val="000000"/>
          <w:lang w:val="sk-SK"/>
        </w:rPr>
      </w:pPr>
      <w:r w:rsidRPr="002B725D">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w:r w:rsidRPr="002B725D">
        <w:rPr>
          <w:color w:val="000000"/>
          <w:lang w:val="sk-SK"/>
        </w:rPr>
        <w:t xml:space="preserve">, impedancii krvi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w:r w:rsidRPr="002B725D">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2B725D">
        <w:rPr>
          <w:color w:val="000000"/>
          <w:lang w:val="sk-SK"/>
        </w:rPr>
        <w:t xml:space="preserve">. Impedancia hrudníka sa delí na základnú impedanciu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2B725D">
        <w:rPr>
          <w:color w:val="000000"/>
          <w:szCs w:val="24"/>
          <w:lang w:val="sk-SK"/>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2B725D">
        <w:rPr>
          <w:color w:val="000000" w:themeColor="text1"/>
          <w:lang w:val="sk-SK"/>
        </w:rPr>
        <w:t xml:space="preserve">. Impedancie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2B725D">
        <w:rPr>
          <w:color w:val="000000"/>
          <w:szCs w:val="24"/>
          <w:lang w:val="sk-SK"/>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2B725D">
        <w:rPr>
          <w:color w:val="000000" w:themeColor="text1"/>
          <w:lang w:val="sk-SK"/>
        </w:rPr>
        <w:t xml:space="preserve"> sú zapojené paralelne ako znázorňuje </w:t>
      </w:r>
      <w:r w:rsidRPr="002B725D">
        <w:rPr>
          <w:color w:val="000000" w:themeColor="text1"/>
          <w:lang w:val="sk-SK"/>
        </w:rPr>
        <w:fldChar w:fldCharType="begin"/>
      </w:r>
      <w:r w:rsidRPr="002B725D">
        <w:rPr>
          <w:color w:val="000000" w:themeColor="text1"/>
          <w:lang w:val="sk-SK"/>
        </w:rPr>
        <w:instrText xml:space="preserve"> REF _Ref509499377 \h </w:instrText>
      </w:r>
      <w:r w:rsidRPr="002B725D">
        <w:rPr>
          <w:color w:val="000000" w:themeColor="text1"/>
          <w:lang w:val="sk-SK"/>
        </w:rPr>
      </w:r>
      <w:r w:rsidRPr="002B725D">
        <w:rPr>
          <w:color w:val="000000" w:themeColor="text1"/>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5</w:t>
      </w:r>
      <w:r w:rsidRPr="002B725D">
        <w:rPr>
          <w:color w:val="000000" w:themeColor="text1"/>
          <w:lang w:val="sk-SK"/>
        </w:rPr>
        <w:fldChar w:fldCharType="end"/>
      </w:r>
      <w:r w:rsidRPr="002B725D">
        <w:rPr>
          <w:color w:val="000000" w:themeColor="text1"/>
          <w:lang w:val="sk-SK"/>
        </w:rPr>
        <w:t xml:space="preserve">. Na obrázku je zachytená aj štvorelektródová metóda merania bioimpedancie. </w:t>
      </w:r>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2B725D">
        <w:rPr>
          <w:color w:val="000000"/>
          <w:szCs w:val="24"/>
          <w:lang w:val="sk-SK"/>
        </w:rPr>
        <w:t xml:space="preserve"> reprezentuje striedavý zdroj prúdu a </w:t>
      </w:r>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2B725D">
        <w:rPr>
          <w:color w:val="000000"/>
          <w:szCs w:val="24"/>
          <w:lang w:val="sk-SK"/>
        </w:rPr>
        <w:t xml:space="preserve"> elektródy zaznamenávajúce hodnotu elektrického napätia.</w:t>
      </w:r>
    </w:p>
    <w:p w14:paraId="4A37CDBE" w14:textId="77777777" w:rsidR="00685414" w:rsidRPr="002B725D" w:rsidRDefault="00685414" w:rsidP="00685414">
      <w:pPr>
        <w:rPr>
          <w:color w:val="000000"/>
          <w:lang w:val="sk-SK"/>
        </w:rPr>
      </w:pPr>
      <w:r w:rsidRPr="002B725D">
        <w:rPr>
          <w:noProof/>
          <w:color w:val="000000"/>
        </w:rPr>
        <mc:AlternateContent>
          <mc:Choice Requires="wps">
            <w:drawing>
              <wp:anchor distT="45720" distB="45720" distL="114300" distR="114300" simplePos="0" relativeHeight="252103680" behindDoc="0" locked="0" layoutInCell="1" allowOverlap="1" wp14:anchorId="34295EC6" wp14:editId="32259691">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0D176449" w14:textId="77777777" w:rsidR="00941A71" w:rsidRPr="007B44BE" w:rsidRDefault="00941A71" w:rsidP="00685414">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556EEA35" w14:textId="77777777" w:rsidR="00941A71" w:rsidRPr="007B44BE" w:rsidRDefault="00941A71" w:rsidP="00685414">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295EC6"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2103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14:paraId="0D176449" w14:textId="77777777" w:rsidR="00941A71" w:rsidRPr="007B44BE" w:rsidRDefault="00941A71" w:rsidP="00685414">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556EEA35" w14:textId="77777777" w:rsidR="00941A71" w:rsidRPr="007B44BE" w:rsidRDefault="00941A71" w:rsidP="00685414">
                      <w:pPr>
                        <w:rPr>
                          <w:rFonts w:eastAsiaTheme="minorEastAsia" w:cstheme="minorBidi"/>
                          <w:color w:val="000000"/>
                          <w:szCs w:val="24"/>
                        </w:rPr>
                      </w:pPr>
                    </w:p>
                  </w:txbxContent>
                </v:textbox>
                <w10:wrap type="square" anchorx="margin"/>
              </v:shape>
            </w:pict>
          </mc:Fallback>
        </mc:AlternateContent>
      </w:r>
      <w:r w:rsidRPr="002B725D">
        <w:rPr>
          <w:noProof/>
          <w:color w:val="000000"/>
        </w:rPr>
        <mc:AlternateContent>
          <mc:Choice Requires="wps">
            <w:drawing>
              <wp:anchor distT="0" distB="0" distL="114300" distR="114300" simplePos="0" relativeHeight="252105728" behindDoc="0" locked="0" layoutInCell="1" allowOverlap="1" wp14:anchorId="670DFAD6" wp14:editId="1E5CCC7F">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33468A1" id="Ovál 54" o:spid="_x0000_s1026" style="position:absolute;margin-left:0;margin-top:14.65pt;width:38.45pt;height:38.45pt;z-index:252105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" filled="f" strokecolor="black [3213]" strokeweight="2pt">
                <v:path arrowok="t"/>
                <w10:wrap anchorx="margin"/>
              </v:oval>
            </w:pict>
          </mc:Fallback>
        </mc:AlternateContent>
      </w:r>
    </w:p>
    <w:p w14:paraId="59DCE0D7" w14:textId="77777777" w:rsidR="00685414" w:rsidRPr="002B725D" w:rsidRDefault="00685414" w:rsidP="00685414">
      <w:pPr>
        <w:rPr>
          <w:color w:val="000000"/>
          <w:lang w:val="sk-SK"/>
        </w:rPr>
      </w:pPr>
      <w:r w:rsidRPr="002B725D">
        <w:rPr>
          <w:noProof/>
          <w:color w:val="000000"/>
        </w:rPr>
        <mc:AlternateContent>
          <mc:Choice Requires="wps">
            <w:drawing>
              <wp:anchor distT="0" distB="0" distL="114300" distR="114300" simplePos="0" relativeHeight="252130304" behindDoc="0" locked="0" layoutInCell="1" allowOverlap="1" wp14:anchorId="691DD510" wp14:editId="3883B81B">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74E5F" id="Rovná spojnica 75" o:spid="_x0000_s1026" style="position:absolute;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" strokecolor="black [3213]" strokeweight="1pt">
                <o:lock v:ext="edit" shapetype="f"/>
                <w10:wrap anchorx="margin"/>
              </v:line>
            </w:pict>
          </mc:Fallback>
        </mc:AlternateContent>
      </w:r>
      <w:r w:rsidRPr="002B725D">
        <w:rPr>
          <w:noProof/>
          <w:color w:val="000000"/>
        </w:rPr>
        <mc:AlternateContent>
          <mc:Choice Requires="wps">
            <w:drawing>
              <wp:anchor distT="0" distB="0" distL="114300" distR="114300" simplePos="0" relativeHeight="252125184" behindDoc="0" locked="0" layoutInCell="1" allowOverlap="1" wp14:anchorId="303AAFDD" wp14:editId="567972C5">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5789C1" id="Voľný tvar 64" o:spid="_x0000_s1026" style="position:absolute;margin-left:0;margin-top:14.5pt;width:30.85pt;height:7.55pt;z-index:252125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" path="m,75561c43962,36205,87924,-3150,130629,199v42705,3349,82061,95459,125604,95459c299776,95658,371789,18621,391886,199e" filled="f" strokecolor="black [3213]" strokeweight="2pt">
                <v:path arrowok="t" o:connecttype="custom" o:connectlocs="0,75740;130599,199;256174,95885;391795,199" o:connectangles="0,0,0,0"/>
                <w10:wrap anchorx="margin"/>
              </v:shape>
            </w:pict>
          </mc:Fallback>
        </mc:AlternateContent>
      </w:r>
      <w:r w:rsidRPr="002B725D">
        <w:rPr>
          <w:noProof/>
          <w:color w:val="000000"/>
        </w:rPr>
        <mc:AlternateContent>
          <mc:Choice Requires="wps">
            <w:drawing>
              <wp:anchor distT="0" distB="0" distL="114300" distR="114300" simplePos="0" relativeHeight="252104704" behindDoc="0" locked="0" layoutInCell="1" allowOverlap="1" wp14:anchorId="0C34E655" wp14:editId="6474FA88">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C2723F" id="Rovná spojnica 67" o:spid="_x0000_s1026" style="position:absolute;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" strokecolor="black [3213]" strokeweight="1pt">
                <o:lock v:ext="edit" shapetype="f"/>
                <w10:wrap anchorx="margin"/>
              </v:line>
            </w:pict>
          </mc:Fallback>
        </mc:AlternateContent>
      </w:r>
      <w:r w:rsidRPr="002B725D">
        <w:rPr>
          <w:noProof/>
          <w:color w:val="000000"/>
        </w:rPr>
        <mc:AlternateContent>
          <mc:Choice Requires="wps">
            <w:drawing>
              <wp:anchor distT="0" distB="0" distL="114299" distR="114299" simplePos="0" relativeHeight="252129280" behindDoc="0" locked="0" layoutInCell="1" allowOverlap="1" wp14:anchorId="76BC2153" wp14:editId="2A5758E7">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58D466" id="Rovná spojnica 74" o:spid="_x0000_s1026" style="position:absolute;z-index:2521292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" strokecolor="black [3213]" strokeweight="1pt">
                <v:stroke endarrow="oval" endcap="round"/>
                <o:lock v:ext="edit" shapetype="f"/>
              </v:line>
            </w:pict>
          </mc:Fallback>
        </mc:AlternateContent>
      </w:r>
      <w:r w:rsidRPr="002B725D">
        <w:rPr>
          <w:noProof/>
          <w:color w:val="000000"/>
        </w:rPr>
        <mc:AlternateContent>
          <mc:Choice Requires="wps">
            <w:drawing>
              <wp:anchor distT="0" distB="0" distL="114299" distR="114299" simplePos="0" relativeHeight="252126208" behindDoc="0" locked="0" layoutInCell="1" allowOverlap="1" wp14:anchorId="73FA512F" wp14:editId="65096BE9">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18E943E" id="Rovná spojnica 71" o:spid="_x0000_s1026" style="position:absolute;z-index:2521262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" strokecolor="black [3213]" strokeweight="1pt">
                <v:stroke endarrow="oval" endcap="round"/>
                <o:lock v:ext="edit" shapetype="f"/>
              </v:line>
            </w:pict>
          </mc:Fallback>
        </mc:AlternateContent>
      </w:r>
    </w:p>
    <w:p w14:paraId="09AA8AC0" w14:textId="77777777" w:rsidR="00685414" w:rsidRPr="002B725D" w:rsidRDefault="00685414" w:rsidP="00685414">
      <w:pPr>
        <w:rPr>
          <w:color w:val="000000"/>
          <w:lang w:val="sk-SK"/>
        </w:rPr>
      </w:pPr>
    </w:p>
    <w:p w14:paraId="6E9997C7" w14:textId="77777777" w:rsidR="00685414" w:rsidRPr="002B725D" w:rsidRDefault="00685414" w:rsidP="00685414">
      <w:pPr>
        <w:rPr>
          <w:color w:val="000000"/>
          <w:lang w:val="sk-SK"/>
        </w:rPr>
      </w:pPr>
      <w:r w:rsidRPr="002B725D">
        <w:rPr>
          <w:noProof/>
          <w:color w:val="000000"/>
        </w:rPr>
        <mc:AlternateContent>
          <mc:Choice Requires="wps">
            <w:drawing>
              <wp:anchor distT="45720" distB="45720" distL="114300" distR="114300" simplePos="0" relativeHeight="252107776" behindDoc="0" locked="0" layoutInCell="1" allowOverlap="1" wp14:anchorId="357DC2F4" wp14:editId="34ACE767">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16B16B36" w14:textId="77777777" w:rsidR="00941A71" w:rsidRPr="007B44BE" w:rsidRDefault="00941A71" w:rsidP="00685414">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2F6AA646" w14:textId="77777777" w:rsidR="00941A71" w:rsidRPr="007B44BE" w:rsidRDefault="00941A71" w:rsidP="00685414">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DC2F4" id="_x0000_s1027" type="#_x0000_t202" style="position:absolute;left:0;text-align:left;margin-left:192.15pt;margin-top:10.95pt;width:32.25pt;height:22.5pt;z-index:25210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14:paraId="16B16B36" w14:textId="77777777" w:rsidR="00941A71" w:rsidRPr="007B44BE" w:rsidRDefault="00941A71" w:rsidP="00685414">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2F6AA646" w14:textId="77777777" w:rsidR="00941A71" w:rsidRPr="007B44BE" w:rsidRDefault="00941A71" w:rsidP="00685414">
                      <w:pPr>
                        <w:rPr>
                          <w:rFonts w:eastAsiaTheme="minorEastAsia" w:cstheme="minorBidi"/>
                          <w:color w:val="000000"/>
                          <w:szCs w:val="24"/>
                        </w:rPr>
                      </w:pPr>
                    </w:p>
                  </w:txbxContent>
                </v:textbox>
                <w10:wrap type="square" anchorx="margin"/>
              </v:shape>
            </w:pict>
          </mc:Fallback>
        </mc:AlternateContent>
      </w:r>
      <w:r w:rsidRPr="002B725D">
        <w:rPr>
          <w:noProof/>
          <w:color w:val="000000"/>
        </w:rPr>
        <mc:AlternateContent>
          <mc:Choice Requires="wps">
            <w:drawing>
              <wp:anchor distT="0" distB="0" distL="114300" distR="114300" simplePos="0" relativeHeight="252124160" behindDoc="0" locked="0" layoutInCell="1" allowOverlap="1" wp14:anchorId="68362F4F" wp14:editId="01C1E230">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B31433D" id="Ovál 53" o:spid="_x0000_s1026" style="position:absolute;margin-left:0;margin-top:2.75pt;width:38.5pt;height:38.5pt;z-index:252124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" filled="f" strokecolor="black [3213]" strokeweight="2pt">
                <v:path arrowok="t"/>
                <w10:wrap anchorx="margin"/>
              </v:oval>
            </w:pict>
          </mc:Fallback>
        </mc:AlternateContent>
      </w:r>
    </w:p>
    <w:p w14:paraId="156097B2" w14:textId="77777777" w:rsidR="00685414" w:rsidRPr="002B725D" w:rsidRDefault="00685414" w:rsidP="00685414">
      <w:pPr>
        <w:rPr>
          <w:color w:val="000000"/>
          <w:lang w:val="sk-SK"/>
        </w:rPr>
      </w:pPr>
      <w:r w:rsidRPr="002B725D">
        <w:rPr>
          <w:noProof/>
          <w:color w:val="000000"/>
        </w:rPr>
        <mc:AlternateContent>
          <mc:Choice Requires="wps">
            <w:drawing>
              <wp:anchor distT="4294967295" distB="4294967295" distL="114300" distR="114300" simplePos="0" relativeHeight="252131328" behindDoc="0" locked="0" layoutInCell="1" allowOverlap="1" wp14:anchorId="060F01EA" wp14:editId="08C92383">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EE3364" id="Rovná spojnica 77" o:spid="_x0000_s1026" style="position:absolute;z-index:25213132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" strokecolor="black [3213]" strokeweight="1pt">
                <o:lock v:ext="edit" shapetype="f"/>
                <w10:wrap anchorx="margin"/>
              </v:line>
            </w:pict>
          </mc:Fallback>
        </mc:AlternateContent>
      </w:r>
      <w:r w:rsidRPr="002B725D">
        <w:rPr>
          <w:noProof/>
          <w:color w:val="000000"/>
        </w:rPr>
        <mc:AlternateContent>
          <mc:Choice Requires="wps">
            <w:drawing>
              <wp:anchor distT="4294967295" distB="4294967295" distL="114300" distR="114300" simplePos="0" relativeHeight="252106752" behindDoc="0" locked="0" layoutInCell="1" allowOverlap="1" wp14:anchorId="27641739" wp14:editId="45DBAA98">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7FE397" id="Rovná spojnica 66" o:spid="_x0000_s1026" style="position:absolute;z-index:25210675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" strokecolor="black [3213]" strokeweight="1pt">
                <o:lock v:ext="edit" shapetype="f"/>
                <w10:wrap anchorx="margin"/>
              </v:line>
            </w:pict>
          </mc:Fallback>
        </mc:AlternateContent>
      </w:r>
      <w:r w:rsidRPr="002B725D">
        <w:rPr>
          <w:noProof/>
          <w:color w:val="000000"/>
        </w:rPr>
        <mc:AlternateContent>
          <mc:Choice Requires="wps">
            <w:drawing>
              <wp:anchor distT="0" distB="0" distL="114299" distR="114299" simplePos="0" relativeHeight="252128256" behindDoc="0" locked="0" layoutInCell="1" allowOverlap="1" wp14:anchorId="172C67B5" wp14:editId="1D93401B">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D967E3" id="Rovná spojnica 73" o:spid="_x0000_s1026" style="position:absolute;z-index:2521282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" strokecolor="black [3213]" strokeweight="1pt">
                <v:stroke endarrow="oval" endcap="round"/>
                <o:lock v:ext="edit" shapetype="f"/>
              </v:line>
            </w:pict>
          </mc:Fallback>
        </mc:AlternateContent>
      </w:r>
      <w:r w:rsidRPr="002B725D">
        <w:rPr>
          <w:noProof/>
          <w:color w:val="000000"/>
        </w:rPr>
        <mc:AlternateContent>
          <mc:Choice Requires="wps">
            <w:drawing>
              <wp:anchor distT="0" distB="0" distL="114299" distR="114299" simplePos="0" relativeHeight="252127232" behindDoc="0" locked="0" layoutInCell="1" allowOverlap="1" wp14:anchorId="350F0BE0" wp14:editId="1D474F78">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A9EF1" id="Rovná spojnica 72" o:spid="_x0000_s1026" style="position:absolute;z-index:252127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" strokecolor="black [3213]" strokeweight="1pt">
                <v:stroke endarrow="oval" endcap="round"/>
                <o:lock v:ext="edit" shapetype="f"/>
              </v:line>
            </w:pict>
          </mc:Fallback>
        </mc:AlternateContent>
      </w:r>
    </w:p>
    <w:p w14:paraId="35A83871" w14:textId="77777777" w:rsidR="00685414" w:rsidRPr="002B725D" w:rsidRDefault="00685414" w:rsidP="00685414">
      <w:pPr>
        <w:rPr>
          <w:color w:val="000000"/>
          <w:lang w:val="sk-SK"/>
        </w:rPr>
      </w:pPr>
      <w:r w:rsidRPr="002B725D">
        <w:rPr>
          <w:noProof/>
          <w:color w:val="000000"/>
        </w:rPr>
        <mc:AlternateContent>
          <mc:Choice Requires="wps">
            <w:drawing>
              <wp:anchor distT="45720" distB="45720" distL="114300" distR="114300" simplePos="0" relativeHeight="252135424" behindDoc="0" locked="0" layoutInCell="1" allowOverlap="1" wp14:anchorId="53C05FD2" wp14:editId="1628E218">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808B94B" w14:textId="77777777" w:rsidR="00941A71" w:rsidRPr="007B44BE" w:rsidRDefault="00941A71" w:rsidP="00685414">
                            <w:pPr>
                              <w:rPr>
                                <w:color w:val="000000"/>
                                <w:szCs w:val="24"/>
                              </w:rPr>
                            </w:pPr>
                            <m:oMathPara>
                              <m:oMath>
                                <m:r>
                                  <w:rPr>
                                    <w:rFonts w:ascii="Cambria Math" w:hAnsi="Cambria Math"/>
                                    <w:color w:val="000000"/>
                                    <w:szCs w:val="24"/>
                                    <w:lang w:val="sk-SK"/>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C05FD2" id="_x0000_s1028" type="#_x0000_t202" style="position:absolute;left:0;text-align:left;margin-left:193.3pt;margin-top:4.45pt;width:32.25pt;height:22.5pt;z-index:252135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14:paraId="3808B94B" w14:textId="77777777" w:rsidR="00941A71" w:rsidRPr="007B44BE" w:rsidRDefault="00941A71" w:rsidP="00685414">
                      <w:pPr>
                        <w:rPr>
                          <w:color w:val="000000"/>
                          <w:szCs w:val="24"/>
                        </w:rPr>
                      </w:pPr>
                      <m:oMathPara>
                        <m:oMath>
                          <m:r>
                            <w:rPr>
                              <w:rFonts w:ascii="Cambria Math" w:hAnsi="Cambria Math"/>
                              <w:color w:val="000000"/>
                              <w:szCs w:val="24"/>
                              <w:lang w:val="sk-SK"/>
                            </w:rPr>
                            <m:t>Z(t)</m:t>
                          </m:r>
                        </m:oMath>
                      </m:oMathPara>
                    </w:p>
                  </w:txbxContent>
                </v:textbox>
                <w10:wrap type="square" anchorx="margin"/>
              </v:shape>
            </w:pict>
          </mc:Fallback>
        </mc:AlternateContent>
      </w:r>
      <w:r w:rsidRPr="002B725D">
        <w:rPr>
          <w:noProof/>
          <w:color w:val="000000"/>
        </w:rPr>
        <mc:AlternateContent>
          <mc:Choice Requires="wps">
            <w:drawing>
              <wp:anchor distT="0" distB="0" distL="114300" distR="114300" simplePos="0" relativeHeight="252134400" behindDoc="0" locked="0" layoutInCell="1" allowOverlap="1" wp14:anchorId="39766E4A" wp14:editId="0F71CFDF">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A6AD0" id="Obdĺžnik 80" o:spid="_x0000_s1026" style="position:absolute;margin-left:0;margin-top:15.05pt;width:183.45pt;height:192.8pt;z-index:252134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" filled="f" strokecolor="black [3213]" strokeweight="2pt">
                <v:stroke dashstyle="dash"/>
                <v:path arrowok="t"/>
                <w10:wrap anchorx="margin"/>
              </v:rect>
            </w:pict>
          </mc:Fallback>
        </mc:AlternateContent>
      </w:r>
    </w:p>
    <w:p w14:paraId="118A2A69" w14:textId="77777777" w:rsidR="00685414" w:rsidRPr="002B725D" w:rsidRDefault="00685414" w:rsidP="00685414">
      <w:pPr>
        <w:rPr>
          <w:color w:val="000000"/>
          <w:lang w:val="sk-SK"/>
        </w:rPr>
      </w:pPr>
      <w:r w:rsidRPr="002B725D">
        <w:rPr>
          <w:noProof/>
          <w:color w:val="000000"/>
        </w:rPr>
        <mc:AlternateContent>
          <mc:Choice Requires="wps">
            <w:drawing>
              <wp:anchor distT="45720" distB="45720" distL="114300" distR="114300" simplePos="0" relativeHeight="252108800" behindDoc="0" locked="0" layoutInCell="1" allowOverlap="1" wp14:anchorId="1C406053" wp14:editId="6CBC2079">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14:paraId="7DCDEC78" w14:textId="77777777" w:rsidR="00941A71" w:rsidRPr="007B44BE" w:rsidRDefault="00941A71" w:rsidP="00685414">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06053" id="_x0000_s1029" type="#_x0000_t202" style="position:absolute;left:0;text-align:left;margin-left:0;margin-top:.6pt;width:47.05pt;height:22.5pt;z-index:252108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14:paraId="7DCDEC78" w14:textId="77777777" w:rsidR="00941A71" w:rsidRPr="007B44BE" w:rsidRDefault="00941A71" w:rsidP="00685414">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14:paraId="7C89AC12" w14:textId="77777777" w:rsidR="00685414" w:rsidRPr="002B725D" w:rsidRDefault="00685414" w:rsidP="00685414">
      <w:pPr>
        <w:rPr>
          <w:color w:val="000000"/>
          <w:lang w:val="sk-SK"/>
        </w:rPr>
      </w:pPr>
      <w:r w:rsidRPr="002B725D">
        <w:rPr>
          <w:noProof/>
          <w:color w:val="000000"/>
        </w:rPr>
        <mc:AlternateContent>
          <mc:Choice Requires="wps">
            <w:drawing>
              <wp:anchor distT="0" distB="0" distL="114300" distR="114300" simplePos="0" relativeHeight="252115968" behindDoc="0" locked="0" layoutInCell="1" allowOverlap="1" wp14:anchorId="0836B760" wp14:editId="36258344">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5FD58" id="Rovná spojnica 48" o:spid="_x0000_s1026" style="position:absolute;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" strokecolor="black [3213]" strokeweight="1pt">
                <o:lock v:ext="edit" shapetype="f"/>
              </v:line>
            </w:pict>
          </mc:Fallback>
        </mc:AlternateContent>
      </w:r>
      <w:r w:rsidRPr="002B725D">
        <w:rPr>
          <w:noProof/>
          <w:color w:val="000000"/>
        </w:rPr>
        <mc:AlternateContent>
          <mc:Choice Requires="wps">
            <w:drawing>
              <wp:anchor distT="0" distB="0" distL="114299" distR="114299" simplePos="0" relativeHeight="252116992" behindDoc="0" locked="0" layoutInCell="1" allowOverlap="1" wp14:anchorId="582993AE" wp14:editId="4E135B18">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276606" id="Rovná spojnica 50" o:spid="_x0000_s1026" style="position:absolute;flip:y;z-index:2521169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" strokecolor="black [3213]" strokeweight="1pt">
                <o:lock v:ext="edit" shapetype="f"/>
              </v:line>
            </w:pict>
          </mc:Fallback>
        </mc:AlternateContent>
      </w:r>
      <w:r w:rsidRPr="002B725D">
        <w:rPr>
          <w:noProof/>
          <w:color w:val="000000"/>
        </w:rPr>
        <mc:AlternateContent>
          <mc:Choice Requires="wps">
            <w:drawing>
              <wp:anchor distT="4294967295" distB="4294967295" distL="114300" distR="114300" simplePos="0" relativeHeight="252113920" behindDoc="0" locked="0" layoutInCell="1" allowOverlap="1" wp14:anchorId="579A7C3D" wp14:editId="5C9D05CD">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81D3A9" id="Rovná spojnica 46" o:spid="_x0000_s1026" style="position:absolute;z-index:252113920;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" strokecolor="black [3213]" strokeweight="1pt">
                <o:lock v:ext="edit" shapetype="f"/>
                <w10:wrap anchorx="margin"/>
              </v:line>
            </w:pict>
          </mc:Fallback>
        </mc:AlternateContent>
      </w:r>
      <w:r w:rsidRPr="002B725D">
        <w:rPr>
          <w:noProof/>
          <w:color w:val="000000"/>
        </w:rPr>
        <mc:AlternateContent>
          <mc:Choice Requires="wps">
            <w:drawing>
              <wp:anchor distT="0" distB="0" distL="114300" distR="114300" simplePos="0" relativeHeight="252114944" behindDoc="0" locked="0" layoutInCell="1" allowOverlap="1" wp14:anchorId="0EF47AEB" wp14:editId="541C3CFF">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F5289" id="Obdĺžnik 45" o:spid="_x0000_s1026" style="position:absolute;margin-left:0;margin-top:.85pt;width:47.6pt;height:11.9pt;z-index:252114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" fillcolor="white [3212]" strokecolor="black [3213]" strokeweight="2pt">
                <v:path arrowok="t"/>
                <w10:wrap anchorx="margin"/>
              </v:rect>
            </w:pict>
          </mc:Fallback>
        </mc:AlternateContent>
      </w:r>
    </w:p>
    <w:p w14:paraId="489B3C01" w14:textId="77777777" w:rsidR="00685414" w:rsidRPr="002B725D" w:rsidRDefault="00685414" w:rsidP="00685414">
      <w:pPr>
        <w:rPr>
          <w:color w:val="000000"/>
          <w:lang w:val="sk-SK"/>
        </w:rPr>
      </w:pPr>
      <w:r w:rsidRPr="002B725D">
        <w:rPr>
          <w:noProof/>
          <w:color w:val="000000"/>
        </w:rPr>
        <mc:AlternateContent>
          <mc:Choice Requires="wps">
            <w:drawing>
              <wp:anchor distT="45720" distB="45720" distL="114300" distR="114300" simplePos="0" relativeHeight="252133376" behindDoc="0" locked="0" layoutInCell="1" allowOverlap="1" wp14:anchorId="5A5CE23E" wp14:editId="38605C09">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70C6DCC9" w14:textId="77777777" w:rsidR="00941A71" w:rsidRPr="007B44BE" w:rsidRDefault="00941A71"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5CE23E" id="_x0000_s1030" type="#_x0000_t202" style="position:absolute;left:0;text-align:left;margin-left:192.9pt;margin-top:5.65pt;width:32.25pt;height:22.5pt;z-index:25213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14:paraId="70C6DCC9" w14:textId="77777777" w:rsidR="00941A71" w:rsidRPr="007B44BE" w:rsidRDefault="00941A71"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v:textbox>
                <w10:wrap type="square" anchorx="margin"/>
              </v:shape>
            </w:pict>
          </mc:Fallback>
        </mc:AlternateContent>
      </w:r>
      <w:r w:rsidRPr="002B725D">
        <w:rPr>
          <w:noProof/>
          <w:color w:val="000000"/>
        </w:rPr>
        <mc:AlternateContent>
          <mc:Choice Requires="wps">
            <w:drawing>
              <wp:anchor distT="0" distB="0" distL="114300" distR="114300" simplePos="0" relativeHeight="252132352" behindDoc="0" locked="0" layoutInCell="1" allowOverlap="1" wp14:anchorId="63B7943E" wp14:editId="14BEF999">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D551CA" id="Obdĺžnik 78" o:spid="_x0000_s1026" style="position:absolute;margin-left:141.8pt;margin-top:19.3pt;width:137.75pt;height:111.4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" filled="f" strokecolor="black [3213]" strokeweight="2pt">
                <v:stroke dashstyle="dash"/>
                <v:path arrowok="t"/>
              </v:rect>
            </w:pict>
          </mc:Fallback>
        </mc:AlternateContent>
      </w:r>
    </w:p>
    <w:p w14:paraId="0659C9CF" w14:textId="77777777" w:rsidR="00685414" w:rsidRPr="002B725D" w:rsidRDefault="00685414" w:rsidP="00685414">
      <w:pPr>
        <w:rPr>
          <w:color w:val="000000"/>
          <w:lang w:val="sk-SK"/>
        </w:rPr>
      </w:pPr>
      <w:r w:rsidRPr="002B725D">
        <w:rPr>
          <w:noProof/>
          <w:color w:val="000000"/>
        </w:rPr>
        <mc:AlternateContent>
          <mc:Choice Requires="wps">
            <w:drawing>
              <wp:anchor distT="45720" distB="45720" distL="114300" distR="114300" simplePos="0" relativeHeight="252110848" behindDoc="0" locked="0" layoutInCell="1" allowOverlap="1" wp14:anchorId="7D7A2BB5" wp14:editId="52EBC9BF">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5DC09FDE" w14:textId="77777777" w:rsidR="00941A71" w:rsidRPr="007B44BE" w:rsidRDefault="00941A71"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A2BB5" id="_x0000_s1031" type="#_x0000_t202" style="position:absolute;left:0;text-align:left;margin-left:196.1pt;margin-top:32.1pt;width:32.25pt;height:22.5pt;z-index:252110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14:paraId="5DC09FDE" w14:textId="77777777" w:rsidR="00941A71" w:rsidRPr="007B44BE" w:rsidRDefault="00941A71"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v:textbox>
                <w10:wrap type="square" anchorx="margin"/>
              </v:shape>
            </w:pict>
          </mc:Fallback>
        </mc:AlternateContent>
      </w:r>
      <w:r w:rsidRPr="002B725D">
        <w:rPr>
          <w:noProof/>
          <w:color w:val="000000"/>
        </w:rPr>
        <mc:AlternateContent>
          <mc:Choice Requires="wps">
            <w:drawing>
              <wp:anchor distT="0" distB="0" distL="114300" distR="114300" simplePos="0" relativeHeight="252122112" behindDoc="0" locked="0" layoutInCell="1" allowOverlap="1" wp14:anchorId="3AA77C21" wp14:editId="4651CC5D">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40DBB" id="Obdĺžnik 43" o:spid="_x0000_s1026" style="position:absolute;margin-left:187.85pt;margin-top:81.65pt;width:47.55pt;height:11.85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" fillcolor="white [3212]" strokecolor="black [3213]" strokeweight="2pt">
                <v:path arrowok="t"/>
                <w10:wrap anchorx="margin"/>
              </v:rect>
            </w:pict>
          </mc:Fallback>
        </mc:AlternateContent>
      </w:r>
      <w:r w:rsidRPr="002B725D">
        <w:rPr>
          <w:noProof/>
          <w:color w:val="000000"/>
        </w:rPr>
        <mc:AlternateContent>
          <mc:Choice Requires="wps">
            <w:drawing>
              <wp:anchor distT="0" distB="0" distL="114300" distR="114300" simplePos="0" relativeHeight="252121088" behindDoc="0" locked="0" layoutInCell="1" allowOverlap="1" wp14:anchorId="4B19E579" wp14:editId="3B853D0E">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E44FF" id="Obdĺžnik 42" o:spid="_x0000_s1026" style="position:absolute;margin-left:187.85pt;margin-top:52.65pt;width:47.55pt;height:11.85pt;z-index:25212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" fillcolor="white [3212]" strokecolor="black [3213]" strokeweight="2pt">
                <v:path arrowok="t"/>
                <w10:wrap anchorx="margin"/>
              </v:rect>
            </w:pict>
          </mc:Fallback>
        </mc:AlternateContent>
      </w:r>
      <w:r w:rsidRPr="002B725D">
        <w:rPr>
          <w:noProof/>
          <w:color w:val="000000"/>
        </w:rPr>
        <mc:AlternateContent>
          <mc:Choice Requires="wps">
            <w:drawing>
              <wp:anchor distT="4294967295" distB="4294967295" distL="114300" distR="114300" simplePos="0" relativeHeight="252118016" behindDoc="0" locked="0" layoutInCell="1" allowOverlap="1" wp14:anchorId="018423B9" wp14:editId="455B1752">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78A645" id="Rovná spojnica 51" o:spid="_x0000_s1026" style="position:absolute;flip:y;z-index:25211801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" strokecolor="black [3213]" strokeweight="1pt">
                <o:lock v:ext="edit" shapetype="f"/>
                <w10:wrap anchorx="margin"/>
              </v:line>
            </w:pict>
          </mc:Fallback>
        </mc:AlternateContent>
      </w:r>
      <w:r w:rsidRPr="002B725D">
        <w:rPr>
          <w:noProof/>
          <w:color w:val="000000"/>
        </w:rPr>
        <mc:AlternateContent>
          <mc:Choice Requires="wps">
            <w:drawing>
              <wp:anchor distT="4294967295" distB="4294967295" distL="114300" distR="114300" simplePos="0" relativeHeight="252119040" behindDoc="0" locked="0" layoutInCell="1" allowOverlap="1" wp14:anchorId="529A7796" wp14:editId="0AEA8FC9">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4CB79" id="Rovná spojnica 52" o:spid="_x0000_s1026" style="position:absolute;flip:y;z-index:25211904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" strokecolor="black [3213]" strokeweight="1pt">
                <o:lock v:ext="edit" shapetype="f"/>
                <w10:wrap anchorx="margin"/>
              </v:line>
            </w:pict>
          </mc:Fallback>
        </mc:AlternateContent>
      </w:r>
      <w:r w:rsidRPr="002B725D">
        <w:rPr>
          <w:noProof/>
          <w:color w:val="000000"/>
        </w:rPr>
        <mc:AlternateContent>
          <mc:Choice Requires="wps">
            <w:drawing>
              <wp:anchor distT="45720" distB="45720" distL="114300" distR="114300" simplePos="0" relativeHeight="252109824" behindDoc="0" locked="0" layoutInCell="1" allowOverlap="1" wp14:anchorId="639AC0C6" wp14:editId="42E252F5">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90AC684" w14:textId="77777777" w:rsidR="00941A71" w:rsidRPr="007B44BE" w:rsidRDefault="00941A71"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AC0C6" id="_x0000_s1032" type="#_x0000_t202" style="position:absolute;left:0;text-align:left;margin-left:196.1pt;margin-top:1.25pt;width:32.25pt;height:22.5pt;z-index:25210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14:paraId="490AC684" w14:textId="77777777" w:rsidR="00941A71" w:rsidRPr="007B44BE" w:rsidRDefault="00941A71"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v:textbox>
                <w10:wrap type="square" anchorx="margin"/>
              </v:shape>
            </w:pict>
          </mc:Fallback>
        </mc:AlternateContent>
      </w:r>
      <w:r w:rsidRPr="002B725D">
        <w:rPr>
          <w:noProof/>
          <w:color w:val="000000"/>
        </w:rPr>
        <mc:AlternateContent>
          <mc:Choice Requires="wps">
            <w:drawing>
              <wp:anchor distT="0" distB="0" distL="114300" distR="114300" simplePos="0" relativeHeight="252123136" behindDoc="0" locked="0" layoutInCell="1" allowOverlap="1" wp14:anchorId="7F955179" wp14:editId="1E63924F">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BE54A" id="Obdĺžnik 39" o:spid="_x0000_s1026" style="position:absolute;margin-left:187.85pt;margin-top:22.05pt;width:47.55pt;height:11.85pt;z-index:25212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" fillcolor="white [3212]" strokecolor="black [3213]" strokeweight="2pt">
                <v:path arrowok="t"/>
                <w10:wrap anchorx="margin"/>
              </v:rect>
            </w:pict>
          </mc:Fallback>
        </mc:AlternateContent>
      </w:r>
      <w:r w:rsidRPr="002B725D">
        <w:rPr>
          <w:noProof/>
          <w:color w:val="000000"/>
        </w:rPr>
        <mc:AlternateContent>
          <mc:Choice Requires="wps">
            <w:drawing>
              <wp:anchor distT="45720" distB="45720" distL="114300" distR="114300" simplePos="0" relativeHeight="252111872" behindDoc="0" locked="0" layoutInCell="1" allowOverlap="1" wp14:anchorId="6CF0A435" wp14:editId="66D87857">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582172CD" w14:textId="77777777" w:rsidR="00941A71" w:rsidRPr="007B44BE" w:rsidRDefault="00941A71"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F0A435" id="_x0000_s1033" type="#_x0000_t202" style="position:absolute;left:0;text-align:left;margin-left:196.1pt;margin-top:61.45pt;width:32.25pt;height:22.5pt;z-index:25211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14:paraId="582172CD" w14:textId="77777777" w:rsidR="00941A71" w:rsidRPr="007B44BE" w:rsidRDefault="00941A71"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v:textbox>
                <w10:wrap type="square" anchorx="margin"/>
              </v:shape>
            </w:pict>
          </mc:Fallback>
        </mc:AlternateContent>
      </w:r>
      <w:r w:rsidRPr="002B725D">
        <w:rPr>
          <w:noProof/>
          <w:color w:val="000000"/>
        </w:rPr>
        <mc:AlternateContent>
          <mc:Choice Requires="wps">
            <w:drawing>
              <wp:anchor distT="4294967295" distB="4294967295" distL="114300" distR="114300" simplePos="0" relativeHeight="252120064" behindDoc="0" locked="0" layoutInCell="1" allowOverlap="1" wp14:anchorId="198DA1CF" wp14:editId="698553DE">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A5E6B" id="Rovná spojnica 49" o:spid="_x0000_s1026" style="position:absolute;flip:y;z-index:25212006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" strokecolor="black [3213]" strokeweight="1pt">
                <o:lock v:ext="edit" shapetype="f"/>
                <w10:wrap anchorx="margin"/>
              </v:line>
            </w:pict>
          </mc:Fallback>
        </mc:AlternateContent>
      </w:r>
    </w:p>
    <w:p w14:paraId="3D9FBCB4" w14:textId="77777777" w:rsidR="00685414" w:rsidRPr="002B725D" w:rsidRDefault="00685414" w:rsidP="00685414">
      <w:pPr>
        <w:rPr>
          <w:color w:val="000000"/>
          <w:lang w:val="sk-SK"/>
        </w:rPr>
      </w:pPr>
    </w:p>
    <w:p w14:paraId="34170934" w14:textId="77777777" w:rsidR="00685414" w:rsidRPr="002B725D" w:rsidRDefault="00685414" w:rsidP="00685414">
      <w:pPr>
        <w:rPr>
          <w:color w:val="000000"/>
          <w:lang w:val="sk-SK"/>
        </w:rPr>
      </w:pPr>
    </w:p>
    <w:p w14:paraId="72C8D220" w14:textId="77777777" w:rsidR="00685414" w:rsidRPr="002B725D" w:rsidRDefault="00685414" w:rsidP="00685414">
      <w:pPr>
        <w:rPr>
          <w:color w:val="000000"/>
          <w:lang w:val="sk-SK"/>
        </w:rPr>
      </w:pPr>
    </w:p>
    <w:p w14:paraId="1D320558" w14:textId="77777777" w:rsidR="00685414" w:rsidRPr="002B725D" w:rsidRDefault="00685414" w:rsidP="00685414">
      <w:pPr>
        <w:rPr>
          <w:color w:val="000000"/>
          <w:lang w:val="sk-SK"/>
        </w:rPr>
      </w:pPr>
    </w:p>
    <w:p w14:paraId="2303D437" w14:textId="77777777" w:rsidR="00685414" w:rsidRPr="002B725D" w:rsidRDefault="00685414" w:rsidP="00685414">
      <w:pPr>
        <w:rPr>
          <w:color w:val="000000"/>
          <w:lang w:val="sk-SK"/>
        </w:rPr>
      </w:pPr>
    </w:p>
    <w:p w14:paraId="64F11440" w14:textId="77777777" w:rsidR="00685414" w:rsidRPr="002B725D" w:rsidRDefault="00685414" w:rsidP="00685414">
      <w:pPr>
        <w:pStyle w:val="Titulek"/>
        <w:rPr>
          <w:lang w:val="sk-SK"/>
        </w:rPr>
      </w:pPr>
    </w:p>
    <w:p w14:paraId="0FA2C607" w14:textId="77777777" w:rsidR="00685414" w:rsidRPr="002B725D" w:rsidRDefault="00685414" w:rsidP="00685414">
      <w:pPr>
        <w:pStyle w:val="Titulek"/>
        <w:rPr>
          <w:vanish/>
          <w:color w:val="000000"/>
          <w:lang w:val="sk-SK"/>
          <w:specVanish/>
        </w:rPr>
      </w:pPr>
      <w:bookmarkStart w:id="69" w:name="_Ref509499377"/>
      <w:bookmarkStart w:id="70" w:name="_Toc510358862"/>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1</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5</w:t>
      </w:r>
      <w:r w:rsidR="00E83A77" w:rsidRPr="002B725D">
        <w:rPr>
          <w:lang w:val="sk-SK"/>
        </w:rPr>
        <w:fldChar w:fldCharType="end"/>
      </w:r>
      <w:bookmarkEnd w:id="69"/>
      <w:r w:rsidRPr="002B725D">
        <w:rPr>
          <w:lang w:val="sk-SK"/>
        </w:rPr>
        <w:t>: Elektrická schéma paralelne zapojených odporov hrudníka.</w:t>
      </w:r>
      <w:bookmarkEnd w:id="70"/>
      <w:r w:rsidRPr="002B725D">
        <w:rPr>
          <w:lang w:val="sk-SK"/>
        </w:rPr>
        <w:t xml:space="preserve"> </w:t>
      </w:r>
    </w:p>
    <w:p w14:paraId="7293A7CC" w14:textId="77777777" w:rsidR="00685414" w:rsidRPr="002B725D" w:rsidRDefault="00685414" w:rsidP="00685414">
      <w:pPr>
        <w:pStyle w:val="Titulek"/>
        <w:rPr>
          <w:lang w:val="sk-SK"/>
        </w:rPr>
      </w:pPr>
      <w:r w:rsidRPr="002B725D">
        <w:rPr>
          <w:lang w:val="sk-SK"/>
        </w:rPr>
        <w:t xml:space="preserve">Schéma zobrazuje takisto spôsob merania impedancie hrudníka pomocou 4-elektródovej metódy, kde na vonkajších dvoch elektródach je pripojený zdroj prúdu a na vnútorné dve elektródy zaznamenávajú zmeny </w:t>
      </w:r>
      <w:commentRangeStart w:id="71"/>
      <w:r w:rsidRPr="002B725D">
        <w:rPr>
          <w:lang w:val="sk-SK"/>
        </w:rPr>
        <w:t>napätia</w:t>
      </w:r>
      <w:commentRangeEnd w:id="71"/>
      <w:r w:rsidR="00997E65">
        <w:rPr>
          <w:rStyle w:val="Odkaznakoment"/>
          <w:rFonts w:eastAsia="Times New Roman" w:cs="Times New Roman"/>
          <w:spacing w:val="0"/>
          <w:lang w:val="cs-CZ" w:eastAsia="cs-CZ" w:bidi="ar-SA"/>
        </w:rPr>
        <w:commentReference w:id="71"/>
      </w:r>
      <w:r w:rsidRPr="002B725D">
        <w:rPr>
          <w:lang w:val="sk-SK"/>
        </w:rPr>
        <w:t xml:space="preserve">. </w:t>
      </w:r>
    </w:p>
    <w:p w14:paraId="25993239" w14:textId="77777777" w:rsidR="00685414" w:rsidRPr="002B725D" w:rsidRDefault="00685414" w:rsidP="00685414">
      <w:pPr>
        <w:rPr>
          <w:color w:val="000000"/>
          <w:lang w:val="sk-SK"/>
        </w:rPr>
      </w:pPr>
    </w:p>
    <w:p w14:paraId="01288AF4" w14:textId="77777777" w:rsidR="00685414" w:rsidRPr="002B725D" w:rsidRDefault="00685414" w:rsidP="00685414">
      <w:pPr>
        <w:rPr>
          <w:color w:val="000000"/>
          <w:lang w:val="sk-SK"/>
        </w:rPr>
      </w:pPr>
      <w:r w:rsidRPr="002B725D">
        <w:rPr>
          <w:color w:val="000000"/>
          <w:lang w:val="sk-SK"/>
        </w:rPr>
        <w:lastRenderedPageBreak/>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2B725D">
        <w:rPr>
          <w:color w:val="000000"/>
          <w:lang w:val="sk-SK"/>
        </w:rPr>
        <w:t>v priebehu srdcového cyklu. Jednotlivé zložky impedancie hrudníka sú uvedené v rovnici (</w:t>
      </w:r>
      <w:r w:rsidRPr="002B725D">
        <w:rPr>
          <w:color w:val="000000"/>
          <w:lang w:val="sk-SK"/>
        </w:rPr>
        <w:fldChar w:fldCharType="begin"/>
      </w:r>
      <w:r w:rsidRPr="002B725D">
        <w:rPr>
          <w:color w:val="000000"/>
          <w:lang w:val="sk-SK"/>
        </w:rPr>
        <w:instrText xml:space="preserve"> REF icg_odpor_hrude \h </w:instrText>
      </w:r>
      <w:r w:rsidRPr="002B725D">
        <w:rPr>
          <w:color w:val="000000"/>
          <w:lang w:val="sk-SK"/>
        </w:rPr>
      </w:r>
      <w:r w:rsidRPr="002B725D">
        <w:rPr>
          <w:color w:val="000000"/>
          <w:lang w:val="sk-SK"/>
        </w:rPr>
        <w:fldChar w:fldCharType="separate"/>
      </w:r>
      <w:r w:rsidR="00911AF5" w:rsidRPr="002B725D">
        <w:rPr>
          <w:noProof/>
          <w:color w:val="000000"/>
          <w:lang w:val="sk-SK"/>
        </w:rPr>
        <w:t>16</w:t>
      </w:r>
      <w:r w:rsidRPr="002B725D">
        <w:rPr>
          <w:color w:val="000000"/>
          <w:lang w:val="sk-SK"/>
        </w:rPr>
        <w:fldChar w:fldCharType="end"/>
      </w:r>
      <w:r w:rsidRPr="002B725D">
        <w:rPr>
          <w:color w:val="000000"/>
          <w:lang w:val="sk-SK"/>
        </w:rPr>
        <w:t xml:space="preserve">) </w:t>
      </w:r>
      <w:r w:rsidRPr="002B725D">
        <w:rPr>
          <w:color w:val="000000"/>
          <w:lang w:val="sk-SK"/>
        </w:rPr>
        <w:fldChar w:fldCharType="begin"/>
      </w:r>
      <w:r w:rsidRPr="002B725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color w:val="000000"/>
          <w:lang w:val="sk-SK"/>
        </w:rPr>
        <w:fldChar w:fldCharType="separate"/>
      </w:r>
      <w:r w:rsidRPr="002B725D">
        <w:rPr>
          <w:noProof/>
          <w:color w:val="000000"/>
          <w:lang w:val="sk-SK"/>
        </w:rPr>
        <w:t>[3]</w:t>
      </w:r>
      <w:r w:rsidRPr="002B725D">
        <w:rPr>
          <w:color w:val="000000"/>
          <w:lang w:val="sk-SK"/>
        </w:rPr>
        <w:fldChar w:fldCharType="end"/>
      </w:r>
      <w:r w:rsidRPr="002B725D">
        <w:rPr>
          <w:color w:val="000000"/>
          <w:lang w:val="sk-SK"/>
        </w:rPr>
        <w:t>:</w:t>
      </w:r>
    </w:p>
    <w:p w14:paraId="0B6768BE" w14:textId="77777777" w:rsidR="00685414" w:rsidRPr="002B725D" w:rsidRDefault="00685414" w:rsidP="00685414">
      <w:pPr>
        <w:rPr>
          <w:color w:val="000000"/>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685414" w:rsidRPr="002B725D" w14:paraId="33CAAF6F" w14:textId="77777777" w:rsidTr="00C95C2E">
        <w:tc>
          <w:tcPr>
            <w:tcW w:w="279" w:type="dxa"/>
          </w:tcPr>
          <w:p w14:paraId="1929FA0C" w14:textId="77777777" w:rsidR="00685414" w:rsidRPr="002B725D" w:rsidRDefault="00685414" w:rsidP="00C95C2E">
            <w:pPr>
              <w:jc w:val="center"/>
              <w:rPr>
                <w:color w:val="000000"/>
                <w:lang w:val="sk-SK"/>
              </w:rPr>
            </w:pPr>
          </w:p>
        </w:tc>
        <w:tc>
          <w:tcPr>
            <w:tcW w:w="7513" w:type="dxa"/>
            <w:vAlign w:val="center"/>
          </w:tcPr>
          <w:p w14:paraId="7A6A661A" w14:textId="77777777" w:rsidR="00685414" w:rsidRPr="002B725D" w:rsidRDefault="00685414" w:rsidP="00C95C2E">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d>
                  <m:dPr>
                    <m:begChr m:val="["/>
                    <m:endChr m:val="]"/>
                    <m:ctrlPr>
                      <w:rPr>
                        <w:rFonts w:ascii="Cambria Math" w:hAnsi="Cambria Math"/>
                        <w:i/>
                        <w:color w:val="000000"/>
                        <w:lang w:val="sk-SK"/>
                      </w:rPr>
                    </m:ctrlPr>
                  </m:dPr>
                  <m:e>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oMath>
            </m:oMathPara>
          </w:p>
        </w:tc>
        <w:tc>
          <w:tcPr>
            <w:tcW w:w="702" w:type="dxa"/>
            <w:vAlign w:val="center"/>
          </w:tcPr>
          <w:p w14:paraId="5EDBDD6E" w14:textId="77777777" w:rsidR="00685414" w:rsidRPr="002B725D" w:rsidRDefault="00685414" w:rsidP="00C95C2E">
            <w:pPr>
              <w:jc w:val="center"/>
              <w:rPr>
                <w:color w:val="000000"/>
                <w:lang w:val="sk-SK"/>
              </w:rPr>
            </w:pPr>
            <w:r w:rsidRPr="002B725D">
              <w:rPr>
                <w:color w:val="000000"/>
                <w:lang w:val="sk-SK"/>
              </w:rPr>
              <w:t>(</w:t>
            </w:r>
            <w:bookmarkStart w:id="72" w:name="icg_odpor_hrude"/>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16</w:t>
            </w:r>
            <w:r w:rsidRPr="002B725D">
              <w:rPr>
                <w:color w:val="000000"/>
                <w:lang w:val="sk-SK"/>
              </w:rPr>
              <w:fldChar w:fldCharType="end"/>
            </w:r>
            <w:bookmarkEnd w:id="72"/>
            <w:r w:rsidRPr="002B725D">
              <w:rPr>
                <w:color w:val="000000"/>
                <w:lang w:val="sk-SK"/>
              </w:rPr>
              <w:t>)</w:t>
            </w:r>
          </w:p>
        </w:tc>
      </w:tr>
    </w:tbl>
    <w:p w14:paraId="01B91370" w14:textId="77777777" w:rsidR="00685414" w:rsidRPr="002B725D" w:rsidRDefault="00685414" w:rsidP="00685414">
      <w:pPr>
        <w:jc w:val="center"/>
        <w:rPr>
          <w:color w:val="000000"/>
          <w:lang w:val="sk-SK"/>
        </w:rPr>
      </w:pPr>
    </w:p>
    <w:p w14:paraId="342B688F" w14:textId="77777777" w:rsidR="00685414" w:rsidRPr="002B725D" w:rsidRDefault="00685414" w:rsidP="00685414">
      <w:pPr>
        <w:rPr>
          <w:color w:val="000000"/>
          <w:lang w:val="sk-SK"/>
        </w:rPr>
      </w:pPr>
      <w:r w:rsidRPr="002B725D">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2B725D">
        <w:rPr>
          <w:color w:val="000000"/>
          <w:lang w:val="sk-SK"/>
        </w:rPr>
        <w:t xml:space="preserve"> počas srdcového cyklu sa skladá z dvoch častí. Prvá časť je zmena impedancie v dôsledku zmeny objemu krvi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2B725D">
        <w:rPr>
          <w:color w:val="000000"/>
          <w:lang w:val="sk-SK"/>
        </w:rPr>
        <w:t>. Počas systoly sa zväčší objem krvi v aorte, čím dôjde k </w:t>
      </w:r>
      <w:r w:rsidRPr="000B1971">
        <w:rPr>
          <w:color w:val="000000"/>
          <w:highlight w:val="yellow"/>
          <w:lang w:val="sk-SK"/>
          <w:rPrChange w:id="73" w:author="Pavel Jurak [2]" w:date="2018-04-21T21:58:00Z">
            <w:rPr>
              <w:color w:val="000000"/>
              <w:lang w:val="sk-SK"/>
            </w:rPr>
          </w:rPrChange>
        </w:rPr>
        <w:t>zväčšeniu dobre vodivého materiálu v hrudníku</w:t>
      </w:r>
      <w:r w:rsidRPr="002B725D">
        <w:rPr>
          <w:color w:val="000000"/>
          <w:lang w:val="sk-SK"/>
        </w:rPr>
        <w:t xml:space="preserve">, a to spôsobí zníženie impedancie. Druhou časťou je zmena impedancie v dôsledku toku krvi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2B725D">
        <w:rPr>
          <w:color w:val="000000"/>
          <w:lang w:val="sk-SK"/>
        </w:rPr>
        <w:t>. Pri pohybe krvi aortou sa červené krvinky natočia svojou dlhšou osou v smere toku krvi (</w:t>
      </w:r>
      <w:r w:rsidRPr="002B725D">
        <w:rPr>
          <w:lang w:val="sk-SK"/>
        </w:rPr>
        <w:fldChar w:fldCharType="begin"/>
      </w:r>
      <w:r w:rsidRPr="002B725D">
        <w:rPr>
          <w:lang w:val="sk-SK"/>
        </w:rPr>
        <w:instrText xml:space="preserve"> REF _Ref509499377 \h  \* MERGEFORMAT </w:instrText>
      </w:r>
      <w:r w:rsidRPr="002B725D">
        <w:rPr>
          <w:lang w:val="sk-SK"/>
        </w:rPr>
      </w:r>
      <w:r w:rsidRPr="002B725D">
        <w:rPr>
          <w:lang w:val="sk-SK"/>
        </w:rPr>
        <w:fldChar w:fldCharType="separate"/>
      </w:r>
      <w:r w:rsidR="00911AF5" w:rsidRPr="002B725D">
        <w:rPr>
          <w:color w:val="000000"/>
          <w:lang w:val="sk-SK"/>
        </w:rPr>
        <w:t>Obrázok 1.5</w:t>
      </w:r>
      <w:r w:rsidRPr="002B725D">
        <w:rPr>
          <w:lang w:val="sk-SK"/>
        </w:rPr>
        <w:fldChar w:fldCharType="end"/>
      </w:r>
      <w:r w:rsidRPr="002B725D">
        <w:rPr>
          <w:color w:val="000000"/>
          <w:lang w:val="sk-SK"/>
        </w:rPr>
        <w:t xml:space="preserve">), čím sa vytvoria vodivé cesty pre vysoko vodivú plazmu a tým sa zníži impedancia </w:t>
      </w:r>
      <w:commentRangeStart w:id="74"/>
      <w:r w:rsidRPr="002B725D">
        <w:rPr>
          <w:color w:val="000000"/>
          <w:lang w:val="sk-SK"/>
        </w:rPr>
        <w:t>krvi</w:t>
      </w:r>
      <w:commentRangeEnd w:id="74"/>
      <w:r w:rsidR="000B1971">
        <w:rPr>
          <w:rStyle w:val="Odkaznakoment"/>
        </w:rPr>
        <w:commentReference w:id="74"/>
      </w:r>
      <w:r w:rsidRPr="002B725D">
        <w:rPr>
          <w:color w:val="000000"/>
          <w:lang w:val="sk-SK"/>
        </w:rPr>
        <w:t xml:space="preserve">. Maximum zmeny rezistivity nastáva pri natočení červených krviniek dlhšou osou do 20° ku smeru toku krvi </w:t>
      </w:r>
      <w:r w:rsidRPr="002B725D">
        <w:rPr>
          <w:color w:val="000000"/>
          <w:sz w:val="22"/>
          <w:szCs w:val="22"/>
          <w:lang w:val="sk-SK"/>
        </w:rPr>
        <w:fldChar w:fldCharType="begin"/>
      </w:r>
      <w:r w:rsidRPr="002B725D">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2B725D">
        <w:rPr>
          <w:color w:val="000000"/>
          <w:sz w:val="22"/>
          <w:szCs w:val="22"/>
          <w:lang w:val="sk-SK"/>
        </w:rPr>
        <w:fldChar w:fldCharType="separate"/>
      </w:r>
      <w:r w:rsidRPr="002B725D">
        <w:rPr>
          <w:noProof/>
          <w:color w:val="000000"/>
          <w:sz w:val="22"/>
          <w:szCs w:val="22"/>
          <w:lang w:val="sk-SK"/>
        </w:rPr>
        <w:t>[34]</w:t>
      </w:r>
      <w:r w:rsidRPr="002B725D">
        <w:rPr>
          <w:color w:val="000000"/>
          <w:sz w:val="22"/>
          <w:szCs w:val="22"/>
          <w:lang w:val="sk-SK"/>
        </w:rPr>
        <w:fldChar w:fldCharType="end"/>
      </w:r>
      <w:r w:rsidRPr="002B725D">
        <w:rPr>
          <w:color w:val="000000"/>
          <w:lang w:val="sk-SK"/>
        </w:rPr>
        <w:t>.</w:t>
      </w:r>
    </w:p>
    <w:p w14:paraId="00570AA0" w14:textId="77777777" w:rsidR="00685414" w:rsidRPr="002B725D" w:rsidRDefault="00685414" w:rsidP="00685414">
      <w:pPr>
        <w:jc w:val="center"/>
        <w:rPr>
          <w:b/>
          <w:color w:val="000000"/>
          <w:lang w:val="sk-SK"/>
        </w:rPr>
      </w:pPr>
      <w:r w:rsidRPr="002B725D">
        <w:rPr>
          <w:b/>
          <w:noProof/>
          <w:color w:val="000000"/>
        </w:rPr>
        <w:drawing>
          <wp:inline distT="0" distB="0" distL="0" distR="0" wp14:anchorId="3AEF6B67" wp14:editId="0DF81CA6">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4"/>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14:paraId="263F49FC" w14:textId="77777777" w:rsidR="00685414" w:rsidRPr="002B725D" w:rsidRDefault="00685414" w:rsidP="00685414">
      <w:pPr>
        <w:pStyle w:val="Titulek"/>
        <w:rPr>
          <w:vanish/>
          <w:color w:val="000000"/>
          <w:szCs w:val="22"/>
          <w:lang w:val="sk-SK"/>
          <w:specVanish/>
        </w:rPr>
      </w:pPr>
      <w:bookmarkStart w:id="75" w:name="_Toc510358863"/>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1</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6</w:t>
      </w:r>
      <w:r w:rsidR="00E83A77" w:rsidRPr="002B725D">
        <w:rPr>
          <w:lang w:val="sk-SK"/>
        </w:rPr>
        <w:fldChar w:fldCharType="end"/>
      </w:r>
      <w:bookmarkStart w:id="76" w:name="_Ref509500146"/>
      <w:r w:rsidRPr="002B725D">
        <w:rPr>
          <w:lang w:val="sk-SK"/>
        </w:rPr>
        <w:t>:</w:t>
      </w:r>
      <w:r w:rsidRPr="002B725D">
        <w:rPr>
          <w:color w:val="000000"/>
          <w:szCs w:val="22"/>
          <w:lang w:val="sk-SK"/>
        </w:rPr>
        <w:t>Princíp zmeny vodivosti krvi</w:t>
      </w:r>
      <w:bookmarkEnd w:id="75"/>
    </w:p>
    <w:p w14:paraId="65060251" w14:textId="77777777" w:rsidR="00685414" w:rsidRPr="002B725D" w:rsidRDefault="00685414" w:rsidP="00685414">
      <w:pPr>
        <w:pStyle w:val="Titulek"/>
        <w:rPr>
          <w:color w:val="000000"/>
          <w:szCs w:val="22"/>
          <w:lang w:val="sk-SK"/>
        </w:rPr>
      </w:pPr>
      <w:r w:rsidRPr="002B725D">
        <w:rPr>
          <w:color w:val="000000"/>
          <w:szCs w:val="22"/>
          <w:lang w:val="sk-SK"/>
        </w:rPr>
        <w:fldChar w:fldCharType="begin"/>
      </w:r>
      <w:r w:rsidRPr="002B725D">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color w:val="000000"/>
          <w:szCs w:val="22"/>
          <w:lang w:val="sk-SK"/>
        </w:rPr>
        <w:fldChar w:fldCharType="separate"/>
      </w:r>
      <w:r w:rsidRPr="002B725D">
        <w:rPr>
          <w:noProof/>
          <w:color w:val="000000"/>
          <w:szCs w:val="22"/>
          <w:lang w:val="sk-SK"/>
        </w:rPr>
        <w:t>[3]</w:t>
      </w:r>
      <w:r w:rsidRPr="002B725D">
        <w:rPr>
          <w:color w:val="000000"/>
          <w:szCs w:val="22"/>
          <w:lang w:val="sk-SK"/>
        </w:rPr>
        <w:fldChar w:fldCharType="end"/>
      </w:r>
      <w:r w:rsidRPr="002B725D">
        <w:rPr>
          <w:color w:val="000000"/>
          <w:szCs w:val="22"/>
          <w:lang w:val="sk-SK"/>
        </w:rPr>
        <w:t>.</w:t>
      </w:r>
      <w:bookmarkEnd w:id="76"/>
      <w:r w:rsidRPr="002B725D">
        <w:rPr>
          <w:color w:val="000000"/>
          <w:szCs w:val="22"/>
          <w:lang w:val="sk-SK"/>
        </w:rPr>
        <w:t xml:space="preserve"> Objemový efekt zníženia impedancie je znázornený zväčšením prierezu vodiča, rýchlostný efekt zníženia impedancie je znázornený z¨vytvorením vodivých ciest medzi zhodne orientovanými červenými krvinkami.</w:t>
      </w:r>
    </w:p>
    <w:p w14:paraId="3293C760" w14:textId="77777777" w:rsidR="00685414" w:rsidRPr="002B725D" w:rsidRDefault="00685414" w:rsidP="00685414">
      <w:pPr>
        <w:rPr>
          <w:lang w:val="sk-SK" w:eastAsia="en-US" w:bidi="en-US"/>
        </w:rPr>
      </w:pPr>
    </w:p>
    <w:p w14:paraId="6A548191" w14:textId="77777777" w:rsidR="00685414" w:rsidRPr="002B725D" w:rsidRDefault="00685414" w:rsidP="00685414">
      <w:pPr>
        <w:rPr>
          <w:color w:val="000000"/>
          <w:lang w:val="sk-SK"/>
        </w:rPr>
      </w:pPr>
      <w:r w:rsidRPr="002B725D">
        <w:rPr>
          <w:lang w:val="sk-SK"/>
        </w:rPr>
        <w:t xml:space="preserve">Simultánne meranie vodivosti krvi a zmeny rýchlosti krvi zachytáva </w:t>
      </w:r>
      <w:r w:rsidRPr="002B725D">
        <w:rPr>
          <w:lang w:val="sk-SK"/>
        </w:rPr>
        <w:fldChar w:fldCharType="begin"/>
      </w:r>
      <w:r w:rsidRPr="002B725D">
        <w:rPr>
          <w:lang w:val="sk-SK"/>
        </w:rPr>
        <w:instrText xml:space="preserve"> REF _Ref510019868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7</w:t>
      </w:r>
      <w:r w:rsidRPr="002B725D">
        <w:rPr>
          <w:lang w:val="sk-SK"/>
        </w:rPr>
        <w:fldChar w:fldCharType="end"/>
      </w:r>
      <w:r w:rsidRPr="002B725D">
        <w:rPr>
          <w:lang w:val="sk-SK"/>
        </w:rPr>
        <w:t xml:space="preserve">. Rýchlosť toku krvi na priereze cievy nie je rovnaký vo všetkých miestach. Preto sa zavádza pojem priemerná priestorová rýchlosť </w:t>
      </w:r>
      <m:oMath>
        <m:r>
          <w:rPr>
            <w:rFonts w:ascii="Cambria Math" w:hAnsi="Cambria Math"/>
            <w:lang w:val="sk-SK"/>
          </w:rPr>
          <m:t>&lt;v&gt;</m:t>
        </m:r>
      </m:oMath>
      <w:r w:rsidRPr="002B725D">
        <w:rPr>
          <w:lang w:val="sk-SK"/>
        </w:rPr>
        <w:t xml:space="preserve">, ktorá je daná ako priemer </w:t>
      </w:r>
      <w:r w:rsidRPr="002B725D">
        <w:rPr>
          <w:lang w:val="sk-SK"/>
        </w:rPr>
        <w:lastRenderedPageBreak/>
        <w:t>rýchlostí všetkých červených krviniek, ktoré prúdia prierezom cievy v nejakom časovom okamihu. Ďalej sa zavádza pojem redukovaná priemerná priestorová rýchlosť (reduced Spacial Avarage Veloctiy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2B725D">
        <w:rPr>
          <w:lang w:val="sk-SK"/>
        </w:rPr>
        <w:t>:</w:t>
      </w:r>
    </w:p>
    <w:p w14:paraId="46FB93C2" w14:textId="77777777" w:rsidR="00685414" w:rsidRPr="002B725D" w:rsidRDefault="00685414" w:rsidP="00685414">
      <w:pPr>
        <w:rPr>
          <w:color w:val="000000"/>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685414" w:rsidRPr="002B725D" w14:paraId="25C66C74" w14:textId="77777777" w:rsidTr="00C95C2E">
        <w:tc>
          <w:tcPr>
            <w:tcW w:w="279" w:type="dxa"/>
          </w:tcPr>
          <w:p w14:paraId="3C604B86" w14:textId="77777777" w:rsidR="00685414" w:rsidRPr="002B725D" w:rsidRDefault="00685414" w:rsidP="00C95C2E">
            <w:pPr>
              <w:jc w:val="center"/>
              <w:rPr>
                <w:color w:val="000000"/>
                <w:lang w:val="sk-SK"/>
              </w:rPr>
            </w:pPr>
          </w:p>
          <w:p w14:paraId="553E298C" w14:textId="77777777" w:rsidR="00685414" w:rsidRPr="002B725D" w:rsidRDefault="00685414" w:rsidP="00C95C2E">
            <w:pPr>
              <w:jc w:val="center"/>
              <w:rPr>
                <w:color w:val="000000"/>
                <w:lang w:val="sk-SK"/>
              </w:rPr>
            </w:pPr>
          </w:p>
        </w:tc>
        <w:tc>
          <w:tcPr>
            <w:tcW w:w="7513" w:type="dxa"/>
            <w:vAlign w:val="center"/>
          </w:tcPr>
          <w:p w14:paraId="4CCCBFD8" w14:textId="77777777" w:rsidR="00685414" w:rsidRPr="002B725D" w:rsidRDefault="00941A71"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14:paraId="65E88F18" w14:textId="77777777" w:rsidR="00685414" w:rsidRPr="002B725D" w:rsidRDefault="00685414" w:rsidP="00C95C2E">
            <w:pPr>
              <w:jc w:val="center"/>
              <w:rPr>
                <w:color w:val="000000"/>
                <w:lang w:val="sk-SK"/>
              </w:rPr>
            </w:pPr>
            <w:r w:rsidRPr="002B725D">
              <w:rPr>
                <w:color w:val="000000"/>
                <w:lang w:val="sk-SK"/>
              </w:rPr>
              <w:t>(</w:t>
            </w:r>
            <w:bookmarkStart w:id="77" w:name="vsav"/>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17</w:t>
            </w:r>
            <w:r w:rsidRPr="002B725D">
              <w:rPr>
                <w:color w:val="000000"/>
                <w:lang w:val="sk-SK"/>
              </w:rPr>
              <w:fldChar w:fldCharType="end"/>
            </w:r>
            <w:bookmarkEnd w:id="77"/>
            <w:r w:rsidRPr="002B725D">
              <w:rPr>
                <w:color w:val="000000"/>
                <w:lang w:val="sk-SK"/>
              </w:rPr>
              <w:t>)</w:t>
            </w:r>
          </w:p>
        </w:tc>
      </w:tr>
    </w:tbl>
    <w:p w14:paraId="483B64B9" w14:textId="77777777" w:rsidR="00685414" w:rsidRPr="002B725D" w:rsidRDefault="00685414" w:rsidP="00685414">
      <w:pPr>
        <w:rPr>
          <w:lang w:val="sk-SK"/>
        </w:rPr>
      </w:pPr>
    </w:p>
    <w:p w14:paraId="2993EB18" w14:textId="77777777" w:rsidR="00685414" w:rsidRPr="002B725D" w:rsidRDefault="00685414" w:rsidP="00685414">
      <w:pPr>
        <w:rPr>
          <w:lang w:val="sk-SK"/>
        </w:rPr>
      </w:pPr>
      <m:oMath>
        <m:r>
          <w:rPr>
            <w:rFonts w:ascii="Cambria Math" w:hAnsi="Cambria Math"/>
            <w:lang w:val="sk-SK"/>
          </w:rPr>
          <m:t>kde&lt;v&gt;</m:t>
        </m:r>
      </m:oMath>
      <w:r w:rsidRPr="002B725D">
        <w:rPr>
          <w:lang w:val="sk-SK"/>
        </w:rPr>
        <w:t xml:space="preserve"> je priemerná priestorová rýchlosť a R je polomer cievy. Ďalej zaveďme pojem maximálne zrýchlenie redukovanej priemernej priestorovej rýchlosti v aorte počas systoly (Peak Aortic  Reduced Average Blood Acceleration – PARABA)</w:t>
      </w:r>
    </w:p>
    <w:p w14:paraId="2AAEC20D" w14:textId="77777777" w:rsidR="00685414" w:rsidRPr="002B725D" w:rsidRDefault="00685414" w:rsidP="00685414">
      <w:pPr>
        <w:rPr>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54AFC810" w14:textId="77777777" w:rsidTr="00C95C2E">
        <w:tc>
          <w:tcPr>
            <w:tcW w:w="704" w:type="dxa"/>
          </w:tcPr>
          <w:p w14:paraId="0D572765" w14:textId="77777777" w:rsidR="00685414" w:rsidRPr="002B725D" w:rsidRDefault="00685414" w:rsidP="00C95C2E">
            <w:pPr>
              <w:jc w:val="center"/>
              <w:rPr>
                <w:color w:val="000000"/>
                <w:lang w:val="sk-SK"/>
              </w:rPr>
            </w:pPr>
          </w:p>
        </w:tc>
        <w:tc>
          <w:tcPr>
            <w:tcW w:w="7088" w:type="dxa"/>
            <w:vAlign w:val="center"/>
          </w:tcPr>
          <w:p w14:paraId="638F09C8" w14:textId="77777777" w:rsidR="00685414" w:rsidRPr="002B725D" w:rsidRDefault="00685414" w:rsidP="00C95C2E">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14:paraId="0177316D" w14:textId="77777777" w:rsidR="00685414" w:rsidRPr="002B725D" w:rsidRDefault="00685414" w:rsidP="00C95C2E">
            <w:pPr>
              <w:jc w:val="center"/>
              <w:rPr>
                <w:color w:val="000000"/>
                <w:lang w:val="sk-SK"/>
              </w:rPr>
            </w:pPr>
            <w:r w:rsidRPr="002B725D">
              <w:rPr>
                <w:color w:val="000000"/>
                <w:lang w:val="sk-SK"/>
              </w:rPr>
              <w:t>(</w:t>
            </w:r>
            <w:bookmarkStart w:id="78" w:name="paraba"/>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18</w:t>
            </w:r>
            <w:r w:rsidRPr="002B725D">
              <w:rPr>
                <w:color w:val="000000"/>
                <w:lang w:val="sk-SK"/>
              </w:rPr>
              <w:fldChar w:fldCharType="end"/>
            </w:r>
            <w:bookmarkEnd w:id="78"/>
            <w:r w:rsidRPr="002B725D">
              <w:rPr>
                <w:color w:val="000000"/>
                <w:lang w:val="sk-SK"/>
              </w:rPr>
              <w:t>)</w:t>
            </w:r>
          </w:p>
        </w:tc>
      </w:tr>
    </w:tbl>
    <w:p w14:paraId="769AE0C2" w14:textId="77777777" w:rsidR="00685414" w:rsidRPr="002B725D" w:rsidRDefault="00685414" w:rsidP="00685414">
      <w:pPr>
        <w:rPr>
          <w:lang w:val="sk-SK"/>
        </w:rPr>
      </w:pPr>
    </w:p>
    <w:p w14:paraId="2EAD5AB4" w14:textId="77777777" w:rsidR="00685414" w:rsidRPr="002B725D" w:rsidRDefault="00685414" w:rsidP="00685414">
      <w:pPr>
        <w:rPr>
          <w:lang w:val="sk-SK" w:eastAsia="en-US" w:bidi="en-US"/>
        </w:rPr>
      </w:pPr>
      <w:r w:rsidRPr="002B725D">
        <w:rPr>
          <w:lang w:val="sk-SK"/>
        </w:rPr>
        <w:t xml:space="preserve">Na počiatku systoly dochádza ku výraznej zhode medzi výskytom </w:t>
      </w:r>
      <m:oMath>
        <m:r>
          <w:rPr>
            <w:rFonts w:ascii="Cambria Math" w:hAnsi="Cambria Math"/>
            <w:lang w:val="sk-SK"/>
          </w:rPr>
          <m:t>PARABA</m:t>
        </m:r>
      </m:oMath>
      <w:r w:rsidRPr="002B725D">
        <w:rPr>
          <w:lang w:val="sk-SK"/>
        </w:rPr>
        <w:t xml:space="preserve"> a maximom zmeny impedancie (r=0.99 </w:t>
      </w:r>
      <w:r w:rsidRPr="002B725D">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2B725D">
        <w:rPr>
          <w:lang w:val="sk-SK"/>
        </w:rPr>
        <w:instrText xml:space="preserve"> ADDIN EN.CITE </w:instrText>
      </w:r>
      <w:r w:rsidRPr="002B725D">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[3, 34]</w:t>
      </w:r>
      <w:r w:rsidRPr="002B725D">
        <w:rPr>
          <w:lang w:val="sk-SK"/>
        </w:rPr>
        <w:fldChar w:fldCharType="end"/>
      </w:r>
      <w:r w:rsidRPr="002B725D">
        <w:rPr>
          <w:lang w:val="sk-SK"/>
        </w:rPr>
        <w:t>) (</w:t>
      </w:r>
      <w:r w:rsidRPr="002B725D">
        <w:rPr>
          <w:lang w:val="sk-SK"/>
        </w:rPr>
        <w:fldChar w:fldCharType="begin"/>
      </w:r>
      <w:r w:rsidRPr="002B725D">
        <w:rPr>
          <w:lang w:val="sk-SK"/>
        </w:rPr>
        <w:instrText xml:space="preserve"> REF _Ref510019868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7</w:t>
      </w:r>
      <w:r w:rsidRPr="002B725D">
        <w:rPr>
          <w:lang w:val="sk-SK"/>
        </w:rPr>
        <w:fldChar w:fldCharType="end"/>
      </w:r>
      <w:r w:rsidRPr="002B725D">
        <w:rPr>
          <w:lang w:val="sk-SK"/>
        </w:rPr>
        <w:t xml:space="preserve">). Toto zistenie je základom pre všetky dnešné modely bioimpedančnej flowmetrie. Na konci systoly je zmena impedancie pozvoľnejšia ako zmena rýchlosti, čo je zrejme spôsobené postupnou zmenou orientácie červených krviniek z usporiadanej na náhodnú </w:t>
      </w:r>
      <w:r w:rsidRPr="002B725D">
        <w:rPr>
          <w:lang w:val="sk-SK"/>
        </w:rPr>
        <w:fldChar w:fldCharType="begin"/>
      </w:r>
      <w:r w:rsidRPr="002B725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w:t>
      </w:r>
    </w:p>
    <w:p w14:paraId="4B7D7857" w14:textId="77777777" w:rsidR="00685414" w:rsidRPr="002B725D" w:rsidRDefault="00685414" w:rsidP="00685414">
      <w:pPr>
        <w:jc w:val="center"/>
        <w:rPr>
          <w:color w:val="000000"/>
          <w:lang w:val="sk-SK"/>
        </w:rPr>
      </w:pPr>
      <w:r w:rsidRPr="002B725D">
        <w:rPr>
          <w:noProof/>
          <w:color w:val="000000"/>
        </w:rPr>
        <w:drawing>
          <wp:inline distT="0" distB="0" distL="0" distR="0" wp14:anchorId="026FB1B3" wp14:editId="1200C5A5">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14:paraId="277E905A" w14:textId="77777777" w:rsidR="00685414" w:rsidRPr="002B725D" w:rsidRDefault="00685414" w:rsidP="00685414">
      <w:pPr>
        <w:pStyle w:val="Titulek"/>
        <w:rPr>
          <w:vanish/>
          <w:color w:val="000000"/>
          <w:szCs w:val="22"/>
          <w:lang w:val="sk-SK"/>
          <w:specVanish/>
        </w:rPr>
      </w:pPr>
      <w:bookmarkStart w:id="79" w:name="_Ref510019868"/>
      <w:bookmarkStart w:id="80" w:name="_Ref510098038"/>
      <w:bookmarkStart w:id="81" w:name="_Toc510358864"/>
      <w:r w:rsidRPr="002B725D">
        <w:rPr>
          <w:lang w:val="sk-SK"/>
        </w:rPr>
        <w:lastRenderedPageBreak/>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1</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7</w:t>
      </w:r>
      <w:r w:rsidR="00E83A77" w:rsidRPr="002B725D">
        <w:rPr>
          <w:lang w:val="sk-SK"/>
        </w:rPr>
        <w:fldChar w:fldCharType="end"/>
      </w:r>
      <w:bookmarkEnd w:id="79"/>
      <w:r w:rsidRPr="002B725D">
        <w:rPr>
          <w:lang w:val="sk-SK"/>
        </w:rPr>
        <w:t xml:space="preserve">: </w:t>
      </w:r>
      <w:r w:rsidRPr="002B725D">
        <w:rPr>
          <w:color w:val="000000"/>
          <w:szCs w:val="22"/>
          <w:lang w:val="sk-SK"/>
        </w:rPr>
        <w:t>Vzťah zmeny rýchlosti krvi a vodivosti krvi</w:t>
      </w:r>
      <w:bookmarkEnd w:id="80"/>
      <w:bookmarkEnd w:id="81"/>
    </w:p>
    <w:p w14:paraId="3D749201" w14:textId="77777777" w:rsidR="00685414" w:rsidRPr="002B725D" w:rsidRDefault="00685414" w:rsidP="00685414">
      <w:pPr>
        <w:rPr>
          <w:rFonts w:eastAsiaTheme="majorEastAsia" w:cstheme="majorBidi"/>
          <w:color w:val="000000"/>
          <w:spacing w:val="10"/>
          <w:sz w:val="22"/>
          <w:szCs w:val="22"/>
          <w:lang w:val="sk-SK" w:eastAsia="en-US" w:bidi="en-US"/>
        </w:rPr>
      </w:pPr>
      <w:r w:rsidRPr="002B725D">
        <w:rPr>
          <w:color w:val="000000"/>
          <w:sz w:val="22"/>
          <w:szCs w:val="22"/>
          <w:lang w:val="sk-SK"/>
        </w:rPr>
        <w:fldChar w:fldCharType="begin"/>
      </w:r>
      <w:r w:rsidRPr="002B725D">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2B725D">
        <w:rPr>
          <w:color w:val="000000"/>
          <w:sz w:val="22"/>
          <w:szCs w:val="22"/>
          <w:lang w:val="sk-SK"/>
        </w:rPr>
        <w:fldChar w:fldCharType="separate"/>
      </w:r>
      <w:r w:rsidRPr="002B725D">
        <w:rPr>
          <w:noProof/>
          <w:color w:val="000000"/>
          <w:sz w:val="22"/>
          <w:szCs w:val="22"/>
          <w:lang w:val="sk-SK"/>
        </w:rPr>
        <w:t>[34]</w:t>
      </w:r>
      <w:r w:rsidRPr="002B725D">
        <w:rPr>
          <w:color w:val="000000"/>
          <w:sz w:val="22"/>
          <w:szCs w:val="22"/>
          <w:lang w:val="sk-SK"/>
        </w:rPr>
        <w:fldChar w:fldCharType="end"/>
      </w:r>
      <w:r w:rsidRPr="002B725D">
        <w:rPr>
          <w:color w:val="000000"/>
          <w:sz w:val="22"/>
          <w:szCs w:val="22"/>
          <w:lang w:val="sk-SK"/>
        </w:rPr>
        <w:t>.</w:t>
      </w:r>
      <w:r w:rsidRPr="002B725D">
        <w:rPr>
          <w:rFonts w:eastAsiaTheme="majorEastAsia" w:cstheme="majorBidi"/>
          <w:color w:val="000000"/>
          <w:spacing w:val="10"/>
          <w:sz w:val="22"/>
          <w:szCs w:val="22"/>
          <w:lang w:val="sk-SK" w:eastAsia="en-US" w:bidi="en-US"/>
        </w:rPr>
        <w:t>Vzťah zachytáva zmenu vodivosti a rýchlosti toku krvi počas jedného srdečného cyklu. Významná je zhoda v zrýchlení krvi a zmene impednacie pri počiatku systoly.</w:t>
      </w:r>
    </w:p>
    <w:p w14:paraId="3C120AE1" w14:textId="77777777" w:rsidR="00685414" w:rsidRPr="002B725D" w:rsidRDefault="00685414" w:rsidP="00685414">
      <w:pPr>
        <w:rPr>
          <w:color w:val="000000"/>
          <w:lang w:val="sk-SK"/>
        </w:rPr>
      </w:pPr>
    </w:p>
    <w:p w14:paraId="1B381D67" w14:textId="77777777" w:rsidR="00685414" w:rsidRPr="002B725D" w:rsidRDefault="00685414" w:rsidP="00685414">
      <w:pPr>
        <w:rPr>
          <w:color w:val="000000"/>
          <w:lang w:val="sk-SK"/>
        </w:rPr>
      </w:pPr>
      <w:r w:rsidRPr="002B725D">
        <w:rPr>
          <w:color w:val="000000"/>
          <w:lang w:val="sk-SK"/>
        </w:rPr>
        <w:t xml:space="preserve">Zrýchlenie </w:t>
      </w:r>
    </w:p>
    <w:p w14:paraId="52CCACB8" w14:textId="77777777" w:rsidR="00685414" w:rsidRPr="002B725D" w:rsidRDefault="00685414" w:rsidP="00685414">
      <w:pPr>
        <w:pStyle w:val="Nadpis2"/>
        <w:spacing w:line="240" w:lineRule="auto"/>
        <w:rPr>
          <w:lang w:val="sk-SK"/>
        </w:rPr>
      </w:pPr>
      <w:bookmarkStart w:id="82" w:name="_Toc386404199"/>
      <w:bookmarkStart w:id="83" w:name="_Toc510359984"/>
      <w:r w:rsidRPr="002B725D">
        <w:rPr>
          <w:lang w:val="sk-SK"/>
        </w:rPr>
        <w:t>Výpočet SV</w:t>
      </w:r>
      <w:bookmarkEnd w:id="82"/>
      <w:bookmarkEnd w:id="83"/>
    </w:p>
    <w:p w14:paraId="110AE072" w14:textId="77777777" w:rsidR="00685414" w:rsidRPr="002B725D" w:rsidRDefault="00685414" w:rsidP="00685414">
      <w:pPr>
        <w:jc w:val="center"/>
        <w:rPr>
          <w:b/>
          <w:lang w:val="sk-SK"/>
        </w:rPr>
      </w:pPr>
    </w:p>
    <w:p w14:paraId="69512178" w14:textId="77777777" w:rsidR="00685414" w:rsidRPr="002B725D" w:rsidRDefault="00685414" w:rsidP="00685414">
      <w:pPr>
        <w:rPr>
          <w:lang w:val="sk-SK"/>
        </w:rPr>
      </w:pPr>
      <w:r w:rsidRPr="002B725D">
        <w:rPr>
          <w:lang w:val="sk-SK"/>
        </w:rPr>
        <w:t>Impedancia hrudníka (geometricky definovaného ako valec) Z, je určená jeho dĺžkou L, prierezom A a odporom ρ (</w:t>
      </w:r>
      <m:oMath>
        <m:r>
          <w:rPr>
            <w:rFonts w:ascii="Cambria Math" w:hAnsi="Cambria Math"/>
            <w:lang w:val="sk-SK"/>
          </w:rPr>
          <m:t>Ω.m)</m:t>
        </m:r>
      </m:oMath>
      <w:r w:rsidRPr="002B725D">
        <w:rPr>
          <w:lang w:val="sk-SK"/>
        </w:rPr>
        <w:t>. Impedanciu, kde V je objem hrudníka vyjadruje rovnica (</w:t>
      </w:r>
      <w:r w:rsidRPr="002B725D">
        <w:rPr>
          <w:lang w:val="sk-SK"/>
        </w:rPr>
        <w:fldChar w:fldCharType="begin"/>
      </w:r>
      <w:r w:rsidRPr="002B725D">
        <w:rPr>
          <w:lang w:val="sk-SK"/>
        </w:rPr>
        <w:instrText xml:space="preserve"> REF odpor_valca \h </w:instrText>
      </w:r>
      <w:r w:rsidRPr="002B725D">
        <w:rPr>
          <w:lang w:val="sk-SK"/>
        </w:rPr>
      </w:r>
      <w:r w:rsidRPr="002B725D">
        <w:rPr>
          <w:lang w:val="sk-SK"/>
        </w:rPr>
        <w:fldChar w:fldCharType="separate"/>
      </w:r>
      <w:r w:rsidR="00911AF5" w:rsidRPr="002B725D">
        <w:rPr>
          <w:noProof/>
          <w:color w:val="000000"/>
          <w:lang w:val="sk-SK"/>
        </w:rPr>
        <w:t>19</w:t>
      </w:r>
      <w:r w:rsidRPr="002B725D">
        <w:rPr>
          <w:lang w:val="sk-SK"/>
        </w:rPr>
        <w:fldChar w:fldCharType="end"/>
      </w:r>
      <w:r w:rsidRPr="002B725D">
        <w:rPr>
          <w:lang w:val="sk-SK"/>
        </w:rPr>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2157234F" w14:textId="77777777" w:rsidTr="00C95C2E">
        <w:tc>
          <w:tcPr>
            <w:tcW w:w="704" w:type="dxa"/>
          </w:tcPr>
          <w:p w14:paraId="687DF14D" w14:textId="77777777" w:rsidR="00685414" w:rsidRPr="002B725D" w:rsidRDefault="00685414" w:rsidP="00C95C2E">
            <w:pPr>
              <w:jc w:val="center"/>
              <w:rPr>
                <w:color w:val="000000"/>
                <w:lang w:val="sk-SK"/>
              </w:rPr>
            </w:pPr>
          </w:p>
        </w:tc>
        <w:tc>
          <w:tcPr>
            <w:tcW w:w="7088" w:type="dxa"/>
            <w:vAlign w:val="center"/>
          </w:tcPr>
          <w:p w14:paraId="429F08B7" w14:textId="77777777" w:rsidR="00685414" w:rsidRPr="002B725D" w:rsidRDefault="00685414" w:rsidP="00C95C2E">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14:paraId="6A1E23FA" w14:textId="77777777" w:rsidR="00685414" w:rsidRPr="002B725D" w:rsidRDefault="00685414" w:rsidP="00C95C2E">
            <w:pPr>
              <w:jc w:val="center"/>
              <w:rPr>
                <w:color w:val="000000"/>
                <w:lang w:val="sk-SK"/>
              </w:rPr>
            </w:pPr>
            <w:r w:rsidRPr="002B725D">
              <w:rPr>
                <w:color w:val="000000"/>
                <w:lang w:val="sk-SK"/>
              </w:rPr>
              <w:t>(</w:t>
            </w:r>
            <w:bookmarkStart w:id="84" w:name="odpor_valca"/>
            <w:bookmarkStart w:id="85" w:name="vypocetSV_1"/>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19</w:t>
            </w:r>
            <w:r w:rsidRPr="002B725D">
              <w:rPr>
                <w:color w:val="000000"/>
                <w:lang w:val="sk-SK"/>
              </w:rPr>
              <w:fldChar w:fldCharType="end"/>
            </w:r>
            <w:bookmarkEnd w:id="84"/>
            <w:bookmarkEnd w:id="85"/>
            <w:r w:rsidRPr="002B725D">
              <w:rPr>
                <w:color w:val="000000"/>
                <w:lang w:val="sk-SK"/>
              </w:rPr>
              <w:t>)</w:t>
            </w:r>
          </w:p>
        </w:tc>
      </w:tr>
    </w:tbl>
    <w:p w14:paraId="26F26059" w14:textId="77777777" w:rsidR="00685414" w:rsidRPr="002B725D" w:rsidRDefault="00685414" w:rsidP="00685414">
      <w:pPr>
        <w:rPr>
          <w:b/>
          <w:lang w:val="sk-SK"/>
        </w:rPr>
      </w:pPr>
    </w:p>
    <w:p w14:paraId="3B66F738" w14:textId="77777777" w:rsidR="00685414" w:rsidRPr="002B725D" w:rsidRDefault="00685414" w:rsidP="00685414">
      <w:pPr>
        <w:rPr>
          <w:lang w:val="sk-SK"/>
        </w:rPr>
      </w:pPr>
      <w:r w:rsidRPr="002B725D">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2B725D">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2B725D">
        <w:rPr>
          <w:lang w:val="sk-SK"/>
        </w:rPr>
        <w:t xml:space="preserve"> a impedancie meniacej sa v priebehu srdcového cyklu</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2B725D">
        <w:rPr>
          <w:lang w:val="sk-SK"/>
        </w:rPr>
        <w:t>. Základná a premenlivá zložka impedancie sú paralelne zapojené a preto môžeme použiť recipročné pravidlo a vyjadriť zmeny impedancie ako (</w:t>
      </w:r>
      <w:r w:rsidRPr="002B725D">
        <w:rPr>
          <w:lang w:val="sk-SK"/>
        </w:rPr>
        <w:fldChar w:fldCharType="begin"/>
      </w:r>
      <w:r w:rsidRPr="002B725D">
        <w:rPr>
          <w:lang w:val="sk-SK"/>
        </w:rPr>
        <w:instrText xml:space="preserve"> REF zakldna_a_premenliva_Z \h </w:instrText>
      </w:r>
      <w:r w:rsidRPr="002B725D">
        <w:rPr>
          <w:lang w:val="sk-SK"/>
        </w:rPr>
      </w:r>
      <w:r w:rsidRPr="002B725D">
        <w:rPr>
          <w:lang w:val="sk-SK"/>
        </w:rPr>
        <w:fldChar w:fldCharType="separate"/>
      </w:r>
      <w:r w:rsidR="00911AF5" w:rsidRPr="002B725D">
        <w:rPr>
          <w:noProof/>
          <w:color w:val="000000"/>
          <w:lang w:val="sk-SK"/>
        </w:rPr>
        <w:t>20</w:t>
      </w:r>
      <w:r w:rsidRPr="002B725D">
        <w:rPr>
          <w:lang w:val="sk-SK"/>
        </w:rPr>
        <w:fldChar w:fldCharType="end"/>
      </w:r>
      <w:r w:rsidRPr="002B725D">
        <w:rPr>
          <w:lang w:val="sk-SK"/>
        </w:rPr>
        <w:t>):</w:t>
      </w:r>
    </w:p>
    <w:p w14:paraId="782704B8" w14:textId="77777777" w:rsidR="00685414" w:rsidRPr="002B725D" w:rsidRDefault="00685414" w:rsidP="00685414">
      <w:pPr>
        <w:rPr>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088935E6" w14:textId="77777777" w:rsidTr="00C95C2E">
        <w:tc>
          <w:tcPr>
            <w:tcW w:w="704" w:type="dxa"/>
          </w:tcPr>
          <w:p w14:paraId="0BECFDD5" w14:textId="77777777" w:rsidR="00685414" w:rsidRPr="002B725D" w:rsidRDefault="00685414" w:rsidP="00C95C2E">
            <w:pPr>
              <w:jc w:val="center"/>
              <w:rPr>
                <w:color w:val="000000"/>
                <w:lang w:val="sk-SK"/>
              </w:rPr>
            </w:pPr>
          </w:p>
        </w:tc>
        <w:tc>
          <w:tcPr>
            <w:tcW w:w="7088" w:type="dxa"/>
            <w:vAlign w:val="center"/>
          </w:tcPr>
          <w:p w14:paraId="1DD298F1" w14:textId="77777777" w:rsidR="00685414" w:rsidRPr="002B725D" w:rsidRDefault="00941A71" w:rsidP="00C95C2E">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14:paraId="334210BF" w14:textId="77777777" w:rsidR="00685414" w:rsidRPr="002B725D" w:rsidRDefault="00685414" w:rsidP="00C95C2E">
            <w:pPr>
              <w:jc w:val="center"/>
              <w:rPr>
                <w:color w:val="000000"/>
                <w:lang w:val="sk-SK"/>
              </w:rPr>
            </w:pPr>
            <w:r w:rsidRPr="002B725D">
              <w:rPr>
                <w:color w:val="000000"/>
                <w:lang w:val="sk-SK"/>
              </w:rPr>
              <w:t>(</w:t>
            </w:r>
            <w:bookmarkStart w:id="86" w:name="zakldna_a_premenliva_Z"/>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20</w:t>
            </w:r>
            <w:r w:rsidRPr="002B725D">
              <w:rPr>
                <w:color w:val="000000"/>
                <w:lang w:val="sk-SK"/>
              </w:rPr>
              <w:fldChar w:fldCharType="end"/>
            </w:r>
            <w:bookmarkEnd w:id="86"/>
            <w:r w:rsidRPr="002B725D">
              <w:rPr>
                <w:color w:val="000000"/>
                <w:lang w:val="sk-SK"/>
              </w:rPr>
              <w:t>)</w:t>
            </w:r>
          </w:p>
        </w:tc>
      </w:tr>
    </w:tbl>
    <w:p w14:paraId="12E5691C" w14:textId="77777777" w:rsidR="00685414" w:rsidRPr="002B725D" w:rsidRDefault="00685414" w:rsidP="00685414">
      <w:pPr>
        <w:rPr>
          <w:lang w:val="sk-SK"/>
        </w:rPr>
      </w:pPr>
    </w:p>
    <w:p w14:paraId="05FE25A0" w14:textId="77777777" w:rsidR="00685414" w:rsidRPr="002B725D" w:rsidRDefault="00685414" w:rsidP="00685414">
      <w:pPr>
        <w:rPr>
          <w:lang w:val="sk-SK"/>
        </w:rPr>
      </w:pPr>
      <w:r w:rsidRPr="002B725D">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2B725D">
        <w:rPr>
          <w:lang w:val="sk-SK"/>
        </w:rPr>
        <w:t xml:space="preserve"> z rovnice (</w:t>
      </w:r>
      <w:r w:rsidRPr="002B725D">
        <w:rPr>
          <w:lang w:val="sk-SK"/>
        </w:rPr>
        <w:fldChar w:fldCharType="begin"/>
      </w:r>
      <w:r w:rsidRPr="002B725D">
        <w:rPr>
          <w:lang w:val="sk-SK"/>
        </w:rPr>
        <w:instrText xml:space="preserve"> REF zakldna_a_premenliva_Z \h </w:instrText>
      </w:r>
      <w:r w:rsidRPr="002B725D">
        <w:rPr>
          <w:lang w:val="sk-SK"/>
        </w:rPr>
      </w:r>
      <w:r w:rsidRPr="002B725D">
        <w:rPr>
          <w:lang w:val="sk-SK"/>
        </w:rPr>
        <w:fldChar w:fldCharType="separate"/>
      </w:r>
      <w:r w:rsidR="00911AF5" w:rsidRPr="002B725D">
        <w:rPr>
          <w:noProof/>
          <w:color w:val="000000"/>
          <w:lang w:val="sk-SK"/>
        </w:rPr>
        <w:t>20</w:t>
      </w:r>
      <w:r w:rsidRPr="002B725D">
        <w:rPr>
          <w:lang w:val="sk-SK"/>
        </w:rPr>
        <w:fldChar w:fldCharType="end"/>
      </w:r>
      <w:r w:rsidRPr="002B725D">
        <w:rPr>
          <w:lang w:val="sk-SK"/>
        </w:rPr>
        <w:t>) dostaneme ľavú časť rovnice (</w:t>
      </w:r>
      <w:r w:rsidRPr="002B725D">
        <w:rPr>
          <w:lang w:val="sk-SK"/>
        </w:rPr>
        <w:fldChar w:fldCharType="begin"/>
      </w:r>
      <w:r w:rsidRPr="002B725D">
        <w:rPr>
          <w:lang w:val="sk-SK"/>
        </w:rPr>
        <w:instrText xml:space="preserve"> REF deltaZ_prva \h </w:instrText>
      </w:r>
      <w:r w:rsidRPr="002B725D">
        <w:rPr>
          <w:lang w:val="sk-SK"/>
        </w:rPr>
      </w:r>
      <w:r w:rsidRPr="002B725D">
        <w:rPr>
          <w:lang w:val="sk-SK"/>
        </w:rPr>
        <w:fldChar w:fldCharType="separate"/>
      </w:r>
      <w:r w:rsidR="00911AF5" w:rsidRPr="002B725D">
        <w:rPr>
          <w:noProof/>
          <w:color w:val="000000"/>
          <w:lang w:val="sk-SK"/>
        </w:rPr>
        <w:t>21</w:t>
      </w:r>
      <w:r w:rsidRPr="002B725D">
        <w:rPr>
          <w:lang w:val="sk-SK"/>
        </w:rPr>
        <w:fldChar w:fldCharType="end"/>
      </w:r>
      <w:r w:rsidRPr="002B725D">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Pr="002B725D">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2B725D">
        <w:rPr>
          <w:color w:val="000000"/>
          <w:lang w:val="sk-SK"/>
        </w:rPr>
        <w:t xml:space="preserve">. </w:t>
      </w:r>
      <w:r w:rsidRPr="002B725D">
        <w:rPr>
          <w:lang w:val="sk-SK"/>
        </w:rPr>
        <w:t xml:space="preserve">Ďalej v čitateli nahradíme 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2B725D">
        <w:rPr>
          <w:color w:val="000000"/>
          <w:lang w:val="sk-SK"/>
        </w:rPr>
        <w:t xml:space="preserve">. </w:t>
      </w:r>
      <w:r w:rsidRPr="002B725D">
        <w:rPr>
          <w:lang w:val="sk-SK"/>
        </w:rPr>
        <w:t>Keďže hodnota Z(t) a</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2B725D">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2B725D">
        <w:rPr>
          <w:color w:val="000000"/>
          <w:lang w:val="sk-SK"/>
        </w:rPr>
        <w:t>, čo dosahuje hodnotu</w:t>
      </w:r>
      <w:r w:rsidRPr="002B725D">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2B725D">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2B725D">
        <w:rPr>
          <w:color w:val="000000"/>
          <w:lang w:val="sk-SK"/>
        </w:rPr>
        <w:t>. V</w:t>
      </w:r>
      <w:r w:rsidRPr="002B725D">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2B725D">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Pr="002B725D">
        <w:rPr>
          <w:lang w:val="sk-SK"/>
        </w:rPr>
        <w:t>. Vzťah pre zmenu impedancie vyjadruje rovnica (</w:t>
      </w:r>
      <w:r w:rsidRPr="002B725D">
        <w:rPr>
          <w:lang w:val="sk-SK"/>
        </w:rPr>
        <w:fldChar w:fldCharType="begin"/>
      </w:r>
      <w:r w:rsidRPr="002B725D">
        <w:rPr>
          <w:lang w:val="sk-SK"/>
        </w:rPr>
        <w:instrText xml:space="preserve"> REF vypocetSV_3 \h </w:instrText>
      </w:r>
      <w:r w:rsidRPr="002B725D">
        <w:rPr>
          <w:lang w:val="sk-SK"/>
        </w:rPr>
      </w:r>
      <w:r w:rsidRPr="002B725D">
        <w:rPr>
          <w:lang w:val="sk-SK"/>
        </w:rPr>
        <w:fldChar w:fldCharType="separate"/>
      </w:r>
      <w:r w:rsidR="00911AF5" w:rsidRPr="002B725D">
        <w:rPr>
          <w:noProof/>
          <w:color w:val="000000"/>
          <w:lang w:val="sk-SK"/>
        </w:rPr>
        <w:t>21</w:t>
      </w:r>
      <w:r w:rsidRPr="002B725D">
        <w:rPr>
          <w:lang w:val="sk-SK"/>
        </w:rPr>
        <w:fldChar w:fldCharType="end"/>
      </w:r>
      <w:r w:rsidRPr="002B725D">
        <w:rPr>
          <w:lang w:val="sk-SK"/>
        </w:rPr>
        <w:t>).</w:t>
      </w:r>
    </w:p>
    <w:p w14:paraId="01F6256C" w14:textId="77777777" w:rsidR="00685414" w:rsidRPr="002B725D" w:rsidRDefault="00685414" w:rsidP="00685414">
      <w:pPr>
        <w:rPr>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2F72474D" w14:textId="77777777" w:rsidTr="00C95C2E">
        <w:tc>
          <w:tcPr>
            <w:tcW w:w="704" w:type="dxa"/>
          </w:tcPr>
          <w:p w14:paraId="5B065FD9" w14:textId="77777777" w:rsidR="00685414" w:rsidRPr="002B725D" w:rsidRDefault="00685414" w:rsidP="00C95C2E">
            <w:pPr>
              <w:jc w:val="center"/>
              <w:rPr>
                <w:color w:val="000000"/>
                <w:lang w:val="sk-SK"/>
              </w:rPr>
            </w:pPr>
          </w:p>
        </w:tc>
        <w:tc>
          <w:tcPr>
            <w:tcW w:w="7088" w:type="dxa"/>
            <w:vAlign w:val="center"/>
          </w:tcPr>
          <w:p w14:paraId="1E97E9D8" w14:textId="77777777" w:rsidR="00685414" w:rsidRPr="002B725D" w:rsidRDefault="00685414" w:rsidP="00C95C2E">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oMath>
            </m:oMathPara>
          </w:p>
        </w:tc>
        <w:tc>
          <w:tcPr>
            <w:tcW w:w="702" w:type="dxa"/>
            <w:vAlign w:val="center"/>
          </w:tcPr>
          <w:p w14:paraId="44F2BE10" w14:textId="77777777" w:rsidR="00685414" w:rsidRPr="002B725D" w:rsidRDefault="00685414" w:rsidP="00C95C2E">
            <w:pPr>
              <w:jc w:val="center"/>
              <w:rPr>
                <w:color w:val="000000"/>
                <w:lang w:val="sk-SK"/>
              </w:rPr>
            </w:pPr>
            <w:r w:rsidRPr="002B725D">
              <w:rPr>
                <w:color w:val="000000"/>
                <w:lang w:val="sk-SK"/>
              </w:rPr>
              <w:t>(</w:t>
            </w:r>
            <w:bookmarkStart w:id="87" w:name="deltaZ_prva"/>
            <w:bookmarkStart w:id="88" w:name="vypocetSV_3"/>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21</w:t>
            </w:r>
            <w:r w:rsidRPr="002B725D">
              <w:rPr>
                <w:color w:val="000000"/>
                <w:lang w:val="sk-SK"/>
              </w:rPr>
              <w:fldChar w:fldCharType="end"/>
            </w:r>
            <w:bookmarkEnd w:id="87"/>
            <w:bookmarkEnd w:id="88"/>
            <w:r w:rsidRPr="002B725D">
              <w:rPr>
                <w:color w:val="000000"/>
                <w:lang w:val="sk-SK"/>
              </w:rPr>
              <w:t>)</w:t>
            </w:r>
          </w:p>
        </w:tc>
      </w:tr>
    </w:tbl>
    <w:p w14:paraId="4E26267E" w14:textId="77777777" w:rsidR="00685414" w:rsidRPr="002B725D" w:rsidRDefault="00685414" w:rsidP="00685414">
      <w:pPr>
        <w:rPr>
          <w:lang w:val="sk-SK"/>
        </w:rPr>
      </w:pPr>
    </w:p>
    <w:p w14:paraId="289FA197" w14:textId="77777777" w:rsidR="00685414" w:rsidRPr="002B725D" w:rsidRDefault="00685414" w:rsidP="00685414">
      <w:pPr>
        <w:rPr>
          <w:lang w:val="sk-SK"/>
        </w:rPr>
      </w:pPr>
      <w:r w:rsidRPr="002B725D">
        <w:rPr>
          <w:lang w:val="sk-SK"/>
        </w:rPr>
        <w:t>Na výpočet SV z bioimpedancie sa používajú dva typy metód, ktoré vysvetľujú zmeny impedancie v priebehu srdcového cyklu ako dôsledok:</w:t>
      </w:r>
    </w:p>
    <w:p w14:paraId="0F06F453" w14:textId="77777777" w:rsidR="00685414" w:rsidRPr="002B725D" w:rsidRDefault="00685414" w:rsidP="00685414">
      <w:pPr>
        <w:pStyle w:val="Odstavecseseznamem"/>
        <w:numPr>
          <w:ilvl w:val="0"/>
          <w:numId w:val="39"/>
        </w:numPr>
        <w:rPr>
          <w:lang w:val="sk-SK"/>
        </w:rPr>
      </w:pPr>
      <w:r w:rsidRPr="002B725D">
        <w:rPr>
          <w:lang w:val="sk-SK"/>
        </w:rPr>
        <w:lastRenderedPageBreak/>
        <w:t>Zmeny objemu krvi</w:t>
      </w:r>
    </w:p>
    <w:p w14:paraId="18D7DF29" w14:textId="77777777" w:rsidR="00685414" w:rsidRPr="002B725D" w:rsidRDefault="00685414" w:rsidP="00685414">
      <w:pPr>
        <w:pStyle w:val="Odstavecseseznamem"/>
        <w:numPr>
          <w:ilvl w:val="0"/>
          <w:numId w:val="39"/>
        </w:numPr>
        <w:rPr>
          <w:lang w:val="sk-SK"/>
        </w:rPr>
      </w:pPr>
      <w:r w:rsidRPr="002B725D">
        <w:rPr>
          <w:lang w:val="sk-SK"/>
        </w:rPr>
        <w:t>Zmeny elektrickej vodivosti krvi</w:t>
      </w:r>
    </w:p>
    <w:p w14:paraId="2C98D48E" w14:textId="77777777" w:rsidR="00685414" w:rsidRPr="002B725D" w:rsidRDefault="00685414" w:rsidP="00685414">
      <w:pPr>
        <w:pStyle w:val="Nadpis3"/>
        <w:spacing w:line="240" w:lineRule="auto"/>
        <w:rPr>
          <w:lang w:val="sk-SK"/>
        </w:rPr>
      </w:pPr>
      <w:bookmarkStart w:id="89" w:name="_Toc386404200"/>
      <w:bookmarkStart w:id="90" w:name="_Toc510359985"/>
      <w:r w:rsidRPr="002B725D">
        <w:rPr>
          <w:lang w:val="sk-SK"/>
        </w:rPr>
        <w:t xml:space="preserve">Metódy </w:t>
      </w:r>
      <w:bookmarkEnd w:id="89"/>
      <w:r w:rsidRPr="002B725D">
        <w:rPr>
          <w:lang w:val="sk-SK"/>
        </w:rPr>
        <w:t>výpočtu SV na základe zmeny objemu krvi</w:t>
      </w:r>
      <w:bookmarkEnd w:id="90"/>
    </w:p>
    <w:p w14:paraId="7E1F08F3" w14:textId="77777777" w:rsidR="00685414" w:rsidRPr="002B725D" w:rsidRDefault="00685414" w:rsidP="00685414">
      <w:pPr>
        <w:rPr>
          <w:lang w:val="sk-SK"/>
        </w:rPr>
      </w:pPr>
    </w:p>
    <w:p w14:paraId="07A7496B" w14:textId="77777777" w:rsidR="00685414" w:rsidRPr="002B725D" w:rsidRDefault="00685414" w:rsidP="00685414">
      <w:pPr>
        <w:rPr>
          <w:lang w:val="sk-SK"/>
        </w:rPr>
      </w:pPr>
      <w:r w:rsidRPr="002B725D">
        <w:rPr>
          <w:lang w:val="sk-SK"/>
        </w:rPr>
        <w:t xml:space="preserve">Predpokladajme, že zmeny v objeme krvi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2B725D">
        <w:rPr>
          <w:color w:val="000000"/>
          <w:lang w:val="sk-SK"/>
        </w:rPr>
        <w:t xml:space="preserve"> počas srdcového cyklu spôsobia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2B725D">
        <w:rPr>
          <w:color w:val="000000"/>
          <w:lang w:val="sk-SK"/>
        </w:rPr>
        <w:t xml:space="preserve">. </w:t>
      </w:r>
      <w:r w:rsidRPr="002B725D">
        <w:rPr>
          <w:lang w:val="sk-SK"/>
        </w:rPr>
        <w:t>Dosadením pravej časti rovnice (</w:t>
      </w:r>
      <w:r w:rsidRPr="002B725D">
        <w:rPr>
          <w:color w:val="000000"/>
          <w:lang w:val="sk-SK"/>
        </w:rPr>
        <w:fldChar w:fldCharType="begin"/>
      </w:r>
      <w:r w:rsidRPr="002B725D">
        <w:rPr>
          <w:lang w:val="sk-SK"/>
        </w:rPr>
        <w:instrText xml:space="preserve"> REF vypocetSV_3 \h </w:instrText>
      </w:r>
      <w:r w:rsidRPr="002B725D">
        <w:rPr>
          <w:color w:val="000000"/>
          <w:lang w:val="sk-SK"/>
        </w:rPr>
      </w:r>
      <w:r w:rsidRPr="002B725D">
        <w:rPr>
          <w:color w:val="000000"/>
          <w:lang w:val="sk-SK"/>
        </w:rPr>
        <w:fldChar w:fldCharType="separate"/>
      </w:r>
      <w:r w:rsidR="00911AF5" w:rsidRPr="002B725D">
        <w:rPr>
          <w:noProof/>
          <w:color w:val="000000"/>
          <w:lang w:val="sk-SK"/>
        </w:rPr>
        <w:t>21</w:t>
      </w:r>
      <w:r w:rsidRPr="002B725D">
        <w:rPr>
          <w:color w:val="000000"/>
          <w:lang w:val="sk-SK"/>
        </w:rPr>
        <w:fldChar w:fldCharType="end"/>
      </w:r>
      <w:r w:rsidRPr="002B725D">
        <w:rPr>
          <w:lang w:val="sk-SK"/>
        </w:rPr>
        <w:t>) do rovnice (</w:t>
      </w:r>
      <w:r w:rsidRPr="002B725D">
        <w:rPr>
          <w:lang w:val="sk-SK"/>
        </w:rPr>
        <w:fldChar w:fldCharType="begin"/>
      </w:r>
      <w:r w:rsidRPr="002B725D">
        <w:rPr>
          <w:lang w:val="sk-SK"/>
        </w:rPr>
        <w:instrText xml:space="preserve"> REF vypocetSV_1 \h </w:instrText>
      </w:r>
      <w:r w:rsidRPr="002B725D">
        <w:rPr>
          <w:lang w:val="sk-SK"/>
        </w:rPr>
      </w:r>
      <w:r w:rsidRPr="002B725D">
        <w:rPr>
          <w:lang w:val="sk-SK"/>
        </w:rPr>
        <w:fldChar w:fldCharType="separate"/>
      </w:r>
      <w:r w:rsidR="00911AF5" w:rsidRPr="002B725D">
        <w:rPr>
          <w:noProof/>
          <w:color w:val="000000"/>
          <w:lang w:val="sk-SK"/>
        </w:rPr>
        <w:t>19</w:t>
      </w:r>
      <w:r w:rsidRPr="002B725D">
        <w:rPr>
          <w:lang w:val="sk-SK"/>
        </w:rPr>
        <w:fldChar w:fldCharType="end"/>
      </w:r>
      <w:r w:rsidRPr="002B725D">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oMath>
      <w:r w:rsidRPr="002B725D">
        <w:rPr>
          <w:color w:val="000000"/>
          <w:lang w:val="sk-SK"/>
        </w:rPr>
        <w:t xml:space="preserve">, </w:t>
      </w:r>
      <w:r w:rsidRPr="002B725D">
        <w:rPr>
          <w:lang w:val="sk-SK"/>
        </w:rPr>
        <w:t>a síce maximálna hodnota zmeny zápornej impedancie:</w:t>
      </w:r>
    </w:p>
    <w:p w14:paraId="37B83A28" w14:textId="77777777" w:rsidR="00685414" w:rsidRPr="002B725D" w:rsidRDefault="00685414" w:rsidP="00685414">
      <w:pPr>
        <w:rPr>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735BB3EE" w14:textId="77777777" w:rsidTr="00C95C2E">
        <w:tc>
          <w:tcPr>
            <w:tcW w:w="704" w:type="dxa"/>
          </w:tcPr>
          <w:p w14:paraId="319BD16C" w14:textId="77777777" w:rsidR="00685414" w:rsidRPr="002B725D" w:rsidRDefault="00685414" w:rsidP="00C95C2E">
            <w:pPr>
              <w:jc w:val="center"/>
              <w:rPr>
                <w:color w:val="000000"/>
                <w:lang w:val="sk-SK"/>
              </w:rPr>
            </w:pPr>
          </w:p>
        </w:tc>
        <w:tc>
          <w:tcPr>
            <w:tcW w:w="7088" w:type="dxa"/>
            <w:vAlign w:val="center"/>
          </w:tcPr>
          <w:p w14:paraId="41BDDB40" w14:textId="77777777" w:rsidR="00685414" w:rsidRPr="002B725D" w:rsidRDefault="00685414" w:rsidP="00C95C2E">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14:paraId="2B90F6E0" w14:textId="77777777" w:rsidR="00685414" w:rsidRPr="002B725D" w:rsidRDefault="00685414" w:rsidP="00C95C2E">
            <w:pPr>
              <w:jc w:val="center"/>
              <w:rPr>
                <w:color w:val="000000"/>
                <w:lang w:val="sk-SK"/>
              </w:rPr>
            </w:pPr>
            <w:r w:rsidRPr="002B725D">
              <w:rPr>
                <w:color w:val="000000"/>
                <w:lang w:val="sk-SK"/>
              </w:rPr>
              <w:t>(</w:t>
            </w:r>
            <w:bookmarkStart w:id="91" w:name="vypocetSV_4"/>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22</w:t>
            </w:r>
            <w:r w:rsidRPr="002B725D">
              <w:rPr>
                <w:color w:val="000000"/>
                <w:lang w:val="sk-SK"/>
              </w:rPr>
              <w:fldChar w:fldCharType="end"/>
            </w:r>
            <w:bookmarkEnd w:id="91"/>
            <w:r w:rsidRPr="002B725D">
              <w:rPr>
                <w:color w:val="000000"/>
                <w:lang w:val="sk-SK"/>
              </w:rPr>
              <w:t>)</w:t>
            </w:r>
          </w:p>
        </w:tc>
      </w:tr>
    </w:tbl>
    <w:p w14:paraId="2012B962" w14:textId="77777777" w:rsidR="00685414" w:rsidRPr="002B725D" w:rsidRDefault="00685414" w:rsidP="00685414">
      <w:pPr>
        <w:rPr>
          <w:lang w:val="sk-SK"/>
        </w:rPr>
      </w:pPr>
    </w:p>
    <w:p w14:paraId="095EAB43" w14:textId="77777777" w:rsidR="00685414" w:rsidRPr="002B725D" w:rsidRDefault="00685414" w:rsidP="00685414">
      <w:pPr>
        <w:rPr>
          <w:lang w:val="sk-SK"/>
        </w:rPr>
      </w:pPr>
      <w:r w:rsidRPr="002B725D">
        <w:rPr>
          <w:lang w:val="sk-SK"/>
        </w:rPr>
        <w:t xml:space="preserve">Táto rovnica však predpokladá nulový odtok krvi z meraného úseku a preto pre reálne použitie je potrebná jej úprava. </w:t>
      </w:r>
    </w:p>
    <w:p w14:paraId="0FDCE7D5" w14:textId="77777777" w:rsidR="00685414" w:rsidRPr="002B725D" w:rsidRDefault="00685414" w:rsidP="00685414">
      <w:pPr>
        <w:pStyle w:val="Nadpis4"/>
        <w:rPr>
          <w:lang w:val="sk-SK"/>
        </w:rPr>
      </w:pPr>
      <w:r w:rsidRPr="002B725D">
        <w:rPr>
          <w:lang w:val="sk-SK"/>
        </w:rPr>
        <w:t>Neybarov model</w:t>
      </w:r>
    </w:p>
    <w:p w14:paraId="28B69C97" w14:textId="77777777" w:rsidR="00685414" w:rsidRPr="002B725D" w:rsidRDefault="00685414" w:rsidP="00685414">
      <w:pPr>
        <w:rPr>
          <w:lang w:val="sk-SK"/>
        </w:rPr>
      </w:pPr>
    </w:p>
    <w:p w14:paraId="00A207E7" w14:textId="77777777" w:rsidR="00685414" w:rsidRPr="002B725D" w:rsidRDefault="00685414" w:rsidP="00685414">
      <w:pPr>
        <w:rPr>
          <w:lang w:val="sk-SK"/>
        </w:rPr>
      </w:pPr>
      <w:r w:rsidRPr="002B725D">
        <w:rPr>
          <w:lang w:val="sk-SK"/>
        </w:rPr>
        <w:t>O to sa pokúsil Nyboer</w:t>
      </w:r>
      <w:r w:rsidRPr="002B725D">
        <w:rPr>
          <w:lang w:val="sk-SK"/>
        </w:rPr>
        <w:fldChar w:fldCharType="begin"/>
      </w:r>
      <w:r w:rsidRPr="002B725D">
        <w:rPr>
          <w:lang w:val="sk-SK"/>
        </w:rPr>
        <w:instrText xml:space="preserve"> ADDIN EN.CITE &lt;EndNote&gt;&lt;Cite&gt;&lt;Author&gt;Nyboer&lt;/Author&gt;&lt;Year&gt;1950&lt;/Year&gt;&lt;IDText&gt;ELECTRICAL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2B725D">
        <w:rPr>
          <w:lang w:val="sk-SK"/>
        </w:rPr>
        <w:fldChar w:fldCharType="separate"/>
      </w:r>
      <w:r w:rsidRPr="002B725D">
        <w:rPr>
          <w:noProof/>
          <w:lang w:val="sk-SK"/>
        </w:rPr>
        <w:t>[30]</w:t>
      </w:r>
      <w:r w:rsidRPr="002B725D">
        <w:rPr>
          <w:lang w:val="sk-SK"/>
        </w:rPr>
        <w:fldChar w:fldCharType="end"/>
      </w:r>
      <w:r w:rsidRPr="002B725D">
        <w:rPr>
          <w:lang w:val="sk-SK"/>
        </w:rPr>
        <w:t xml:space="preserve">, ktorý zavádza rovnicu: </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1F058B94" w14:textId="77777777" w:rsidTr="00C95C2E">
        <w:tc>
          <w:tcPr>
            <w:tcW w:w="704" w:type="dxa"/>
          </w:tcPr>
          <w:p w14:paraId="6315E17D" w14:textId="77777777" w:rsidR="00685414" w:rsidRPr="002B725D" w:rsidRDefault="00685414" w:rsidP="00C95C2E">
            <w:pPr>
              <w:jc w:val="center"/>
              <w:rPr>
                <w:color w:val="000000"/>
                <w:lang w:val="sk-SK"/>
              </w:rPr>
            </w:pPr>
          </w:p>
        </w:tc>
        <w:tc>
          <w:tcPr>
            <w:tcW w:w="7088" w:type="dxa"/>
            <w:vAlign w:val="center"/>
          </w:tcPr>
          <w:p w14:paraId="59785792" w14:textId="77777777" w:rsidR="00685414" w:rsidRPr="002B725D" w:rsidRDefault="00941A71"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14:paraId="78C45533"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23</w:t>
            </w:r>
            <w:r w:rsidRPr="002B725D">
              <w:rPr>
                <w:noProof/>
                <w:color w:val="000000"/>
                <w:lang w:val="sk-SK"/>
              </w:rPr>
              <w:fldChar w:fldCharType="end"/>
            </w:r>
            <w:r w:rsidRPr="002B725D">
              <w:rPr>
                <w:color w:val="000000"/>
                <w:lang w:val="sk-SK"/>
              </w:rPr>
              <w:t>)</w:t>
            </w:r>
          </w:p>
        </w:tc>
      </w:tr>
    </w:tbl>
    <w:p w14:paraId="32C85E98" w14:textId="77777777" w:rsidR="00685414" w:rsidRPr="002B725D" w:rsidRDefault="00685414" w:rsidP="00685414">
      <w:pPr>
        <w:rPr>
          <w:lang w:val="sk-SK"/>
        </w:rPr>
      </w:pPr>
    </w:p>
    <w:p w14:paraId="4BE1BF0A" w14:textId="77777777" w:rsidR="00685414" w:rsidRPr="002B725D" w:rsidRDefault="00685414" w:rsidP="00685414">
      <w:pPr>
        <w:rPr>
          <w:lang w:val="sk-SK"/>
        </w:rPr>
      </w:pPr>
      <w:r w:rsidRPr="002B725D">
        <w:rPr>
          <w:lang w:val="sk-SK"/>
        </w:rPr>
        <w:t>s tou modifikáciou, že v tejto rovnici bolo potrebné určiť</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2B725D">
        <w:rPr>
          <w:lang w:val="sk-SK"/>
        </w:rPr>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14:paraId="2E6AC9F6" w14:textId="77777777" w:rsidR="00685414" w:rsidRPr="002B725D" w:rsidRDefault="00685414" w:rsidP="00685414">
      <w:pPr>
        <w:rPr>
          <w:lang w:val="sk-SK"/>
        </w:rPr>
      </w:pPr>
    </w:p>
    <w:p w14:paraId="51D2A859" w14:textId="77777777" w:rsidR="00685414" w:rsidRPr="002B725D" w:rsidRDefault="00685414" w:rsidP="00685414">
      <w:pPr>
        <w:keepNext/>
        <w:jc w:val="center"/>
        <w:rPr>
          <w:lang w:val="sk-SK"/>
        </w:rPr>
      </w:pPr>
      <w:r w:rsidRPr="002B725D">
        <w:rPr>
          <w:noProof/>
        </w:rPr>
        <w:lastRenderedPageBreak/>
        <w:drawing>
          <wp:inline distT="0" distB="0" distL="0" distR="0" wp14:anchorId="42AB0577" wp14:editId="35FD6B64">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6"/>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14:paraId="19915133" w14:textId="77777777" w:rsidR="00685414" w:rsidRPr="002B725D" w:rsidRDefault="00685414" w:rsidP="00685414">
      <w:pPr>
        <w:pStyle w:val="Titulek"/>
        <w:rPr>
          <w:vanish/>
          <w:szCs w:val="22"/>
          <w:lang w:val="sk-SK"/>
          <w:specVanish/>
        </w:rPr>
      </w:pPr>
      <w:bookmarkStart w:id="92" w:name="_Toc510358865"/>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1</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8</w:t>
      </w:r>
      <w:r w:rsidR="00E83A77" w:rsidRPr="002B725D">
        <w:rPr>
          <w:lang w:val="sk-SK"/>
        </w:rPr>
        <w:fldChar w:fldCharType="end"/>
      </w:r>
      <w:r w:rsidRPr="002B725D">
        <w:rPr>
          <w:lang w:val="sk-SK"/>
        </w:rPr>
        <w:t xml:space="preserve">: Spätná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2B725D">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92"/>
    </w:p>
    <w:p w14:paraId="76E4D675" w14:textId="77777777" w:rsidR="00685414" w:rsidRPr="002B725D" w:rsidRDefault="00685414" w:rsidP="00685414">
      <w:pPr>
        <w:rPr>
          <w:sz w:val="22"/>
          <w:szCs w:val="22"/>
          <w:lang w:val="sk-SK"/>
        </w:rPr>
      </w:pPr>
      <w:r w:rsidRPr="002B725D">
        <w:rPr>
          <w:lang w:val="sk-SK"/>
        </w:rPr>
        <w:t>.</w:t>
      </w:r>
      <w:r w:rsidRPr="002B725D">
        <w:rPr>
          <w:sz w:val="22"/>
          <w:szCs w:val="22"/>
          <w:lang w:val="sk-SK"/>
        </w:rPr>
        <w:t xml:space="preserve"> V hornej časti obrázku je načrtnutý princíp spätnej extrapolácie podľa Nyboera a v spodnej časti dopredná extrapolácia podľa Kubíčka </w:t>
      </w:r>
      <w:r w:rsidRPr="002B725D">
        <w:rPr>
          <w:sz w:val="22"/>
          <w:szCs w:val="22"/>
          <w:lang w:val="sk-SK"/>
        </w:rPr>
        <w:fldChar w:fldCharType="begin"/>
      </w:r>
      <w:r w:rsidRPr="002B725D">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sz w:val="22"/>
          <w:szCs w:val="22"/>
          <w:lang w:val="sk-SK"/>
        </w:rPr>
        <w:fldChar w:fldCharType="separate"/>
      </w:r>
      <w:r w:rsidRPr="002B725D">
        <w:rPr>
          <w:noProof/>
          <w:sz w:val="22"/>
          <w:szCs w:val="22"/>
          <w:lang w:val="sk-SK"/>
        </w:rPr>
        <w:t>[3]</w:t>
      </w:r>
      <w:r w:rsidRPr="002B725D">
        <w:rPr>
          <w:sz w:val="22"/>
          <w:szCs w:val="22"/>
          <w:lang w:val="sk-SK"/>
        </w:rPr>
        <w:fldChar w:fldCharType="end"/>
      </w:r>
      <w:r w:rsidRPr="002B725D">
        <w:rPr>
          <w:sz w:val="22"/>
          <w:szCs w:val="22"/>
          <w:lang w:val="sk-SK"/>
        </w:rPr>
        <w:t>.</w:t>
      </w:r>
    </w:p>
    <w:p w14:paraId="44044AE7" w14:textId="77777777" w:rsidR="00685414" w:rsidRPr="002B725D" w:rsidRDefault="00685414" w:rsidP="00685414">
      <w:pPr>
        <w:rPr>
          <w:vanish/>
          <w:szCs w:val="22"/>
          <w:lang w:val="sk-SK"/>
        </w:rPr>
      </w:pPr>
    </w:p>
    <w:p w14:paraId="73BA5841" w14:textId="77777777" w:rsidR="00685414" w:rsidRPr="002B725D" w:rsidRDefault="00685414" w:rsidP="00685414">
      <w:pPr>
        <w:pStyle w:val="Nadpis4"/>
        <w:rPr>
          <w:lang w:val="sk-SK"/>
        </w:rPr>
      </w:pPr>
      <w:r w:rsidRPr="002B725D">
        <w:rPr>
          <w:lang w:val="sk-SK"/>
        </w:rPr>
        <w:t>Kubíčkov model</w:t>
      </w:r>
    </w:p>
    <w:p w14:paraId="4ED8BBBC" w14:textId="77777777" w:rsidR="00685414" w:rsidRPr="002B725D" w:rsidRDefault="00685414" w:rsidP="00685414">
      <w:pPr>
        <w:rPr>
          <w:lang w:val="sk-SK"/>
        </w:rPr>
      </w:pPr>
      <w:r w:rsidRPr="002B725D">
        <w:rPr>
          <w:lang w:val="sk-SK"/>
        </w:rPr>
        <w:t xml:space="preserve">Problém sa </w:t>
      </w:r>
      <w:commentRangeStart w:id="93"/>
      <w:r w:rsidRPr="002B725D">
        <w:rPr>
          <w:lang w:val="sk-SK"/>
        </w:rPr>
        <w:t xml:space="preserve">snaží vyriešiť </w:t>
      </w:r>
      <w:commentRangeEnd w:id="93"/>
      <w:r w:rsidR="00B030B5">
        <w:rPr>
          <w:rStyle w:val="Odkaznakoment"/>
        </w:rPr>
        <w:commentReference w:id="93"/>
      </w:r>
      <w:r w:rsidRPr="002B725D">
        <w:rPr>
          <w:lang w:val="sk-SK"/>
        </w:rPr>
        <w:t xml:space="preserve">Kubíček a spol. </w:t>
      </w:r>
      <w:r w:rsidRPr="002B725D">
        <w:rPr>
          <w:lang w:val="sk-SK"/>
        </w:rPr>
        <w:fldChar w:fldCharType="begin"/>
      </w:r>
      <w:r w:rsidRPr="002B725D">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2B725D">
        <w:rPr>
          <w:lang w:val="sk-SK"/>
        </w:rPr>
        <w:fldChar w:fldCharType="separate"/>
      </w:r>
      <w:r w:rsidRPr="002B725D">
        <w:rPr>
          <w:noProof/>
          <w:lang w:val="sk-SK"/>
        </w:rPr>
        <w:t>[31]</w:t>
      </w:r>
      <w:r w:rsidRPr="002B725D">
        <w:rPr>
          <w:lang w:val="sk-SK"/>
        </w:rPr>
        <w:fldChar w:fldCharType="end"/>
      </w:r>
      <w:r w:rsidRPr="002B725D">
        <w:rPr>
          <w:lang w:val="sk-SK"/>
        </w:rPr>
        <w:t>, ktorý predpokladá, že ak sa maximum derivácie impedancie udrží konštantné počas celej doby systoly, vykompenzuje sa tak výtok krvi do periférií:</w:t>
      </w:r>
    </w:p>
    <w:p w14:paraId="6BA6FA87" w14:textId="77777777" w:rsidR="00685414" w:rsidRPr="002B725D" w:rsidRDefault="00685414" w:rsidP="00685414">
      <w:pPr>
        <w:rPr>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67EFCB7D" w14:textId="77777777" w:rsidTr="00C95C2E">
        <w:tc>
          <w:tcPr>
            <w:tcW w:w="704" w:type="dxa"/>
          </w:tcPr>
          <w:p w14:paraId="7FE60812" w14:textId="77777777" w:rsidR="00685414" w:rsidRPr="002B725D" w:rsidRDefault="00685414" w:rsidP="00C95C2E">
            <w:pPr>
              <w:jc w:val="center"/>
              <w:rPr>
                <w:color w:val="000000"/>
                <w:lang w:val="sk-SK"/>
              </w:rPr>
            </w:pPr>
          </w:p>
        </w:tc>
        <w:tc>
          <w:tcPr>
            <w:tcW w:w="7088" w:type="dxa"/>
            <w:vAlign w:val="center"/>
          </w:tcPr>
          <w:p w14:paraId="36D0A4A2" w14:textId="77777777" w:rsidR="00685414" w:rsidRPr="002B725D" w:rsidRDefault="00685414" w:rsidP="00C95C2E">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14:paraId="7D48ABB2"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24</w:t>
            </w:r>
            <w:r w:rsidRPr="002B725D">
              <w:rPr>
                <w:noProof/>
                <w:color w:val="000000"/>
                <w:lang w:val="sk-SK"/>
              </w:rPr>
              <w:fldChar w:fldCharType="end"/>
            </w:r>
            <w:r w:rsidRPr="002B725D">
              <w:rPr>
                <w:color w:val="000000"/>
                <w:lang w:val="sk-SK"/>
              </w:rPr>
              <w:t>)</w:t>
            </w:r>
          </w:p>
        </w:tc>
      </w:tr>
    </w:tbl>
    <w:p w14:paraId="755E761D" w14:textId="77777777" w:rsidR="00685414" w:rsidRPr="002B725D" w:rsidRDefault="00685414" w:rsidP="00685414">
      <w:pPr>
        <w:rPr>
          <w:lang w:val="sk-SK"/>
        </w:rPr>
      </w:pPr>
    </w:p>
    <w:p w14:paraId="43E63277" w14:textId="77777777" w:rsidR="00685414" w:rsidRPr="002B725D" w:rsidRDefault="00685414" w:rsidP="00685414">
      <w:pPr>
        <w:rPr>
          <w:lang w:val="sk-SK"/>
        </w:rPr>
      </w:pPr>
      <w:r w:rsidRPr="002B725D">
        <w:rPr>
          <w:lang w:val="sk-SK"/>
        </w:rPr>
        <w:t xml:space="preserve">Po dosadení rovnice </w:t>
      </w:r>
      <w:r w:rsidRPr="002B725D">
        <w:rPr>
          <w:color w:val="000000"/>
          <w:lang w:val="sk-SK"/>
        </w:rPr>
        <w:t>(</w:t>
      </w:r>
      <w:r w:rsidRPr="002B725D">
        <w:rPr>
          <w:color w:val="000000"/>
          <w:lang w:val="sk-SK"/>
        </w:rPr>
        <w:fldChar w:fldCharType="begin"/>
      </w:r>
      <w:r w:rsidRPr="002B725D">
        <w:rPr>
          <w:color w:val="000000"/>
          <w:lang w:val="sk-SK"/>
        </w:rPr>
        <w:instrText xml:space="preserve"> REF kubicek \h </w:instrText>
      </w:r>
      <w:r w:rsidRPr="002B725D">
        <w:rPr>
          <w:color w:val="000000"/>
          <w:lang w:val="sk-SK"/>
        </w:rPr>
      </w:r>
      <w:r w:rsidRPr="002B725D">
        <w:rPr>
          <w:color w:val="000000"/>
          <w:lang w:val="sk-SK"/>
        </w:rPr>
        <w:fldChar w:fldCharType="separate"/>
      </w:r>
      <w:r w:rsidR="00911AF5" w:rsidRPr="002B725D">
        <w:rPr>
          <w:noProof/>
          <w:color w:val="000000"/>
          <w:lang w:val="sk-SK"/>
        </w:rPr>
        <w:t>25</w:t>
      </w:r>
      <w:r w:rsidRPr="002B725D">
        <w:rPr>
          <w:color w:val="000000"/>
          <w:lang w:val="sk-SK"/>
        </w:rPr>
        <w:fldChar w:fldCharType="end"/>
      </w:r>
      <w:r w:rsidRPr="002B725D">
        <w:rPr>
          <w:color w:val="000000"/>
          <w:lang w:val="sk-SK"/>
        </w:rPr>
        <w:t>)</w:t>
      </w:r>
      <w:r w:rsidRPr="002B725D">
        <w:rPr>
          <w:lang w:val="sk-SK"/>
        </w:rPr>
        <w:t xml:space="preserve"> do rovnice </w:t>
      </w:r>
      <w:r w:rsidRPr="002B725D">
        <w:rPr>
          <w:color w:val="000000"/>
          <w:lang w:val="sk-SK"/>
        </w:rPr>
        <w:t>(</w:t>
      </w:r>
      <w:r w:rsidRPr="002B725D">
        <w:rPr>
          <w:color w:val="000000"/>
          <w:lang w:val="sk-SK"/>
        </w:rPr>
        <w:fldChar w:fldCharType="begin"/>
      </w:r>
      <w:r w:rsidRPr="002B725D">
        <w:rPr>
          <w:color w:val="000000"/>
          <w:lang w:val="sk-SK"/>
        </w:rPr>
        <w:instrText xml:space="preserve"> REF vypocetSV_4 \h </w:instrText>
      </w:r>
      <w:r w:rsidRPr="002B725D">
        <w:rPr>
          <w:color w:val="000000"/>
          <w:lang w:val="sk-SK"/>
        </w:rPr>
      </w:r>
      <w:r w:rsidRPr="002B725D">
        <w:rPr>
          <w:color w:val="000000"/>
          <w:lang w:val="sk-SK"/>
        </w:rPr>
        <w:fldChar w:fldCharType="separate"/>
      </w:r>
      <w:r w:rsidR="00911AF5" w:rsidRPr="002B725D">
        <w:rPr>
          <w:noProof/>
          <w:color w:val="000000"/>
          <w:lang w:val="sk-SK"/>
        </w:rPr>
        <w:t>22</w:t>
      </w:r>
      <w:r w:rsidRPr="002B725D">
        <w:rPr>
          <w:color w:val="000000"/>
          <w:lang w:val="sk-SK"/>
        </w:rPr>
        <w:fldChar w:fldCharType="end"/>
      </w:r>
      <w:r w:rsidRPr="002B725D">
        <w:rPr>
          <w:color w:val="000000"/>
          <w:lang w:val="sk-SK"/>
        </w:rPr>
        <w:t>)</w:t>
      </w:r>
      <w:r w:rsidRPr="002B725D">
        <w:rPr>
          <w:lang w:val="sk-SK"/>
        </w:rPr>
        <w:t xml:space="preserve"> dostávame rovnicu pre výpočet SV z maxima impedancie podľa Kubíčka </w:t>
      </w:r>
      <w:r w:rsidRPr="002B725D">
        <w:rPr>
          <w:lang w:val="sk-SK"/>
        </w:rPr>
        <w:fldChar w:fldCharType="begin"/>
      </w:r>
      <w:r w:rsidRPr="002B725D">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2B725D">
        <w:rPr>
          <w:lang w:val="sk-SK"/>
        </w:rPr>
        <w:fldChar w:fldCharType="separate"/>
      </w:r>
      <w:r w:rsidRPr="002B725D">
        <w:rPr>
          <w:noProof/>
          <w:lang w:val="sk-SK"/>
        </w:rPr>
        <w:t>[31]</w:t>
      </w:r>
      <w:r w:rsidRPr="002B725D">
        <w:rPr>
          <w:lang w:val="sk-SK"/>
        </w:rPr>
        <w:fldChar w:fldCharType="end"/>
      </w:r>
      <w:r w:rsidRPr="002B725D">
        <w:rPr>
          <w:lang w:val="sk-SK"/>
        </w:rPr>
        <w:t>:</w:t>
      </w:r>
    </w:p>
    <w:p w14:paraId="712AE9DA" w14:textId="77777777" w:rsidR="00685414" w:rsidRPr="002B725D" w:rsidRDefault="00685414" w:rsidP="00685414">
      <w:pPr>
        <w:rPr>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462F0AD4" w14:textId="77777777" w:rsidTr="00C95C2E">
        <w:tc>
          <w:tcPr>
            <w:tcW w:w="704" w:type="dxa"/>
          </w:tcPr>
          <w:p w14:paraId="165A3C3F" w14:textId="77777777" w:rsidR="00685414" w:rsidRPr="002B725D" w:rsidRDefault="00685414" w:rsidP="00C95C2E">
            <w:pPr>
              <w:jc w:val="center"/>
              <w:rPr>
                <w:color w:val="000000"/>
                <w:lang w:val="sk-SK"/>
              </w:rPr>
            </w:pPr>
          </w:p>
        </w:tc>
        <w:tc>
          <w:tcPr>
            <w:tcW w:w="7088" w:type="dxa"/>
            <w:vAlign w:val="center"/>
          </w:tcPr>
          <w:p w14:paraId="1EC5EDAB" w14:textId="77777777" w:rsidR="00685414" w:rsidRPr="002B725D" w:rsidRDefault="00941A71"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2A3B761D" w14:textId="77777777" w:rsidR="00685414" w:rsidRPr="002B725D" w:rsidRDefault="00685414" w:rsidP="00C95C2E">
            <w:pPr>
              <w:jc w:val="center"/>
              <w:rPr>
                <w:color w:val="000000"/>
                <w:lang w:val="sk-SK"/>
              </w:rPr>
            </w:pPr>
            <w:r w:rsidRPr="002B725D">
              <w:rPr>
                <w:color w:val="000000"/>
                <w:lang w:val="sk-SK"/>
              </w:rPr>
              <w:t>(</w:t>
            </w:r>
            <w:bookmarkStart w:id="94" w:name="kubicek"/>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25</w:t>
            </w:r>
            <w:r w:rsidRPr="002B725D">
              <w:rPr>
                <w:color w:val="000000"/>
                <w:lang w:val="sk-SK"/>
              </w:rPr>
              <w:fldChar w:fldCharType="end"/>
            </w:r>
            <w:bookmarkEnd w:id="94"/>
            <w:r w:rsidRPr="002B725D">
              <w:rPr>
                <w:color w:val="000000"/>
                <w:lang w:val="sk-SK"/>
              </w:rPr>
              <w:t>)</w:t>
            </w:r>
          </w:p>
        </w:tc>
      </w:tr>
    </w:tbl>
    <w:p w14:paraId="15BF4E1F" w14:textId="77777777" w:rsidR="00685414" w:rsidRPr="002B725D" w:rsidRDefault="00685414" w:rsidP="00685414">
      <w:pPr>
        <w:rPr>
          <w:lang w:val="sk-SK"/>
        </w:rPr>
      </w:pPr>
    </w:p>
    <w:p w14:paraId="6724AC56" w14:textId="77777777" w:rsidR="00685414" w:rsidRPr="002B725D" w:rsidRDefault="00685414" w:rsidP="00685414">
      <w:pPr>
        <w:rPr>
          <w:lang w:val="sk-SK"/>
        </w:rPr>
      </w:pPr>
      <w:r w:rsidRPr="002B725D">
        <w:rPr>
          <w:lang w:val="sk-SK"/>
        </w:rPr>
        <w:t>Kde L (m) je dĺžka meraného úseku hrudníka. Je to dĺžka medzi elektródami zaznamenávajúcimi zmeny napätia. Hodnota</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2B725D">
        <w:rPr>
          <w:lang w:val="sk-SK"/>
        </w:rPr>
        <w:t xml:space="preserve"> udáva elektrický odpor krvi, z pozorovaní bol určený na hodnotu 150 Ω cm = 15 kΩm </w:t>
      </w:r>
      <w:r w:rsidRPr="002B725D">
        <w:rPr>
          <w:lang w:val="sk-SK"/>
        </w:rPr>
        <w:fldChar w:fldCharType="begin"/>
      </w:r>
      <w:r w:rsidRPr="002B725D">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2B725D">
        <w:rPr>
          <w:lang w:val="sk-SK"/>
        </w:rPr>
        <w:fldChar w:fldCharType="separate"/>
      </w:r>
      <w:r w:rsidRPr="002B725D">
        <w:rPr>
          <w:noProof/>
          <w:lang w:val="sk-SK"/>
        </w:rPr>
        <w:t>[31]</w:t>
      </w:r>
      <w:r w:rsidRPr="002B725D">
        <w:rPr>
          <w:lang w:val="sk-SK"/>
        </w:rPr>
        <w:fldChar w:fldCharType="end"/>
      </w:r>
      <w:r w:rsidRPr="002B725D">
        <w:rPr>
          <w:lang w:val="sk-SK"/>
        </w:rPr>
        <w:t xml:space="preserve">. Ukazuje sa, že hodnota </w:t>
      </w:r>
      <w:r w:rsidRPr="002B725D">
        <w:rPr>
          <w:lang w:val="sk-SK"/>
        </w:rPr>
        <w:lastRenderedPageBreak/>
        <w:t>elektrického odporu krvi ostáva rovnaká aj pri zmene hemotokritu. Dokonca aj veľké výchylky hematokritu a to od 26% do 66% sa neodrazili na zmene vodivosti krvi</w:t>
      </w:r>
      <w:r w:rsidRPr="002B725D">
        <w:rPr>
          <w:lang w:val="sk-SK"/>
        </w:rPr>
        <w:fldChar w:fldCharType="begin"/>
      </w:r>
      <w:r w:rsidRPr="002B725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 xml:space="preserve">. 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2B725D">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Pr="002B725D">
        <w:rPr>
          <w:lang w:val="sk-SK"/>
        </w:rPr>
        <w:t xml:space="preserve"> . </w:t>
      </w:r>
    </w:p>
    <w:p w14:paraId="04F45E79" w14:textId="77777777" w:rsidR="00685414" w:rsidRPr="002B725D" w:rsidRDefault="00685414" w:rsidP="00685414">
      <w:pPr>
        <w:rPr>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7F52290B" w14:textId="77777777" w:rsidTr="00C95C2E">
        <w:tc>
          <w:tcPr>
            <w:tcW w:w="704" w:type="dxa"/>
          </w:tcPr>
          <w:p w14:paraId="2DD90BC5" w14:textId="77777777" w:rsidR="00685414" w:rsidRPr="002B725D" w:rsidRDefault="00685414" w:rsidP="00C95C2E">
            <w:pPr>
              <w:jc w:val="center"/>
              <w:rPr>
                <w:color w:val="000000"/>
                <w:lang w:val="sk-SK"/>
              </w:rPr>
            </w:pPr>
          </w:p>
        </w:tc>
        <w:tc>
          <w:tcPr>
            <w:tcW w:w="7088" w:type="dxa"/>
            <w:vAlign w:val="center"/>
          </w:tcPr>
          <w:p w14:paraId="7AA546CD" w14:textId="77777777" w:rsidR="00685414" w:rsidRPr="002B725D" w:rsidRDefault="00941A71"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14:paraId="319A1631" w14:textId="77777777" w:rsidR="00685414" w:rsidRPr="002B725D" w:rsidRDefault="00685414" w:rsidP="00C95C2E">
            <w:pPr>
              <w:jc w:val="center"/>
              <w:rPr>
                <w:color w:val="000000"/>
                <w:lang w:val="sk-SK"/>
              </w:rPr>
            </w:pPr>
            <w:r w:rsidRPr="002B725D">
              <w:rPr>
                <w:color w:val="000000"/>
                <w:lang w:val="sk-SK"/>
              </w:rPr>
              <w:t>(</w:t>
            </w:r>
            <w:bookmarkStart w:id="95" w:name="Vc"/>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26</w:t>
            </w:r>
            <w:r w:rsidRPr="002B725D">
              <w:rPr>
                <w:color w:val="000000"/>
                <w:lang w:val="sk-SK"/>
              </w:rPr>
              <w:fldChar w:fldCharType="end"/>
            </w:r>
            <w:bookmarkEnd w:id="95"/>
            <w:r w:rsidRPr="002B725D">
              <w:rPr>
                <w:color w:val="000000"/>
                <w:lang w:val="sk-SK"/>
              </w:rPr>
              <w:t>)</w:t>
            </w:r>
          </w:p>
        </w:tc>
      </w:tr>
    </w:tbl>
    <w:p w14:paraId="0DFD83A2" w14:textId="77777777" w:rsidR="00685414" w:rsidRPr="002B725D" w:rsidRDefault="00685414" w:rsidP="00685414">
      <w:pPr>
        <w:rPr>
          <w:lang w:val="sk-SK"/>
        </w:rPr>
      </w:pPr>
    </w:p>
    <w:p w14:paraId="51AFA269" w14:textId="77777777" w:rsidR="00685414" w:rsidRPr="002B725D" w:rsidRDefault="00685414" w:rsidP="00685414">
      <w:pPr>
        <w:rPr>
          <w:lang w:val="sk-SK"/>
        </w:rPr>
      </w:pPr>
      <w:r w:rsidRPr="002B725D">
        <w:rPr>
          <w:lang w:val="sk-SK"/>
        </w:rPr>
        <w:t>Hodnota</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2B725D">
        <w:rPr>
          <w:lang w:val="sk-SK"/>
        </w:rPr>
        <w:t xml:space="preserve"> udáva maximu derivovanej impedancie počas srdcového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2B725D">
        <w:rPr>
          <w:lang w:val="sk-SK"/>
        </w:rPr>
        <w:t xml:space="preserve">udáva časovú dĺžku toku krvi z ľavej komory. Tomuto spôsobu kompenzácie odtoku krvi z meranej oblasti sa hovorí maximálna dopredná extrapolácia a je základom pre všetky dnešné rovnice počítajúce SV z ICG. </w:t>
      </w:r>
    </w:p>
    <w:p w14:paraId="59F677B3" w14:textId="77777777" w:rsidR="00685414" w:rsidRPr="002B725D" w:rsidRDefault="00685414" w:rsidP="00685414">
      <w:pPr>
        <w:rPr>
          <w:lang w:val="sk-SK"/>
        </w:rPr>
      </w:pPr>
    </w:p>
    <w:p w14:paraId="5F5AFAE6" w14:textId="77777777" w:rsidR="00685414" w:rsidRPr="002B725D" w:rsidRDefault="00685414" w:rsidP="00685414">
      <w:pPr>
        <w:pStyle w:val="Nadpis4"/>
        <w:rPr>
          <w:lang w:val="sk-SK"/>
        </w:rPr>
      </w:pPr>
      <w:r w:rsidRPr="002B725D">
        <w:rPr>
          <w:lang w:val="sk-SK"/>
        </w:rPr>
        <w:t>Šramek-Bernsteinov model</w:t>
      </w:r>
    </w:p>
    <w:p w14:paraId="40582079" w14:textId="77777777" w:rsidR="00685414" w:rsidRPr="002B725D" w:rsidRDefault="00685414" w:rsidP="00685414">
      <w:pPr>
        <w:rPr>
          <w:lang w:val="sk-SK"/>
        </w:rPr>
      </w:pPr>
    </w:p>
    <w:p w14:paraId="0FE29069" w14:textId="77777777" w:rsidR="00685414" w:rsidRPr="002B725D" w:rsidRDefault="00685414" w:rsidP="00685414">
      <w:pPr>
        <w:rPr>
          <w:lang w:val="sk-SK"/>
        </w:rPr>
      </w:pPr>
      <w:r w:rsidRPr="002B725D">
        <w:rPr>
          <w:lang w:val="sk-SK"/>
        </w:rPr>
        <w:t>Ďalšou metódou pre výpočet SV je Šramek-Bernsteina metóda</w:t>
      </w:r>
      <w:r w:rsidRPr="002B725D">
        <w:rPr>
          <w:lang w:val="sk-SK"/>
        </w:rPr>
        <w:fldChar w:fldCharType="begin"/>
      </w:r>
      <w:r w:rsidRPr="002B725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 Východiská pre túto metódu sú rovnaké ako pri Kubičkovej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2B725D">
        <w:rPr>
          <w:lang w:val="sk-SK"/>
        </w:rPr>
        <w:fldChar w:fldCharType="begin"/>
      </w:r>
      <w:r w:rsidRPr="002B725D">
        <w:rPr>
          <w:lang w:val="sk-SK"/>
        </w:rPr>
        <w:instrText xml:space="preserve"> ADDIN EN.CITE &lt;EndNote&gt;&lt;Cite&gt;&lt;Author&gt;Quail&lt;/Author&gt;&lt;Year&gt;1981&lt;/Year&gt;&lt;IDText&gt;THORACIC RESISTIVITY FOR STROKE VOLUME CALCULATION IN IMPEDANCE CARDIOGRAPHY&lt;/IDText&gt;&lt;DisplayText&gt;[35]&lt;/DisplayText&gt;&lt;record&gt;&lt;keywords&gt;&lt;keyword&gt;Physiology&lt;/keyword&gt;&lt;keyword&gt;Sport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2B725D">
        <w:rPr>
          <w:lang w:val="sk-SK"/>
        </w:rPr>
        <w:fldChar w:fldCharType="separate"/>
      </w:r>
      <w:r w:rsidRPr="002B725D">
        <w:rPr>
          <w:noProof/>
          <w:lang w:val="sk-SK"/>
        </w:rPr>
        <w:t>[35]</w:t>
      </w:r>
      <w:r w:rsidRPr="002B725D">
        <w:rPr>
          <w:lang w:val="sk-SK"/>
        </w:rPr>
        <w:fldChar w:fldCharType="end"/>
      </w:r>
      <w:r w:rsidRPr="002B725D">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2B725D">
        <w:rPr>
          <w:lang w:val="sk-SK"/>
        </w:rPr>
        <w:t xml:space="preserve">. 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2B725D">
        <w:rPr>
          <w:lang w:val="sk-SK"/>
        </w:rPr>
        <w:t xml:space="preserve"> je rovnica </w:t>
      </w:r>
      <w:r w:rsidRPr="002B725D">
        <w:rPr>
          <w:lang w:val="sk-SK"/>
        </w:rPr>
        <w:fldChar w:fldCharType="begin"/>
      </w:r>
      <w:r w:rsidRPr="002B725D">
        <w:rPr>
          <w:lang w:val="sk-SK"/>
        </w:rPr>
        <w:instrText xml:space="preserve"> REF elektricky_aktivny_hrudnik \h </w:instrText>
      </w:r>
      <w:r w:rsidRPr="002B725D">
        <w:rPr>
          <w:lang w:val="sk-SK"/>
        </w:rPr>
      </w:r>
      <w:r w:rsidRPr="002B725D">
        <w:rPr>
          <w:lang w:val="sk-SK"/>
        </w:rPr>
        <w:fldChar w:fldCharType="separate"/>
      </w:r>
      <w:r w:rsidR="00911AF5" w:rsidRPr="002B725D">
        <w:rPr>
          <w:noProof/>
          <w:color w:val="000000"/>
          <w:lang w:val="sk-SK"/>
        </w:rPr>
        <w:t>27</w:t>
      </w:r>
      <w:r w:rsidRPr="002B725D">
        <w:rPr>
          <w:lang w:val="sk-SK"/>
        </w:rPr>
        <w:fldChar w:fldCharType="end"/>
      </w:r>
      <w:r w:rsidRPr="002B725D">
        <w:rPr>
          <w:lang w:val="sk-SK"/>
        </w:rPr>
        <w:t>.</w:t>
      </w:r>
    </w:p>
    <w:p w14:paraId="01CAC671" w14:textId="77777777" w:rsidR="00685414" w:rsidRPr="002B725D" w:rsidRDefault="00685414" w:rsidP="00685414">
      <w:pPr>
        <w:rPr>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33F2BF62" w14:textId="77777777" w:rsidTr="00C95C2E">
        <w:tc>
          <w:tcPr>
            <w:tcW w:w="704" w:type="dxa"/>
          </w:tcPr>
          <w:p w14:paraId="5B2B9CAA" w14:textId="77777777" w:rsidR="00685414" w:rsidRPr="002B725D" w:rsidRDefault="00685414" w:rsidP="00C95C2E">
            <w:pPr>
              <w:jc w:val="center"/>
              <w:rPr>
                <w:color w:val="000000"/>
                <w:lang w:val="sk-SK"/>
              </w:rPr>
            </w:pPr>
          </w:p>
        </w:tc>
        <w:tc>
          <w:tcPr>
            <w:tcW w:w="7088" w:type="dxa"/>
            <w:vAlign w:val="center"/>
          </w:tcPr>
          <w:p w14:paraId="332607C4" w14:textId="77777777" w:rsidR="00685414" w:rsidRPr="002B725D" w:rsidRDefault="00941A71"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14:paraId="5504CB29" w14:textId="77777777" w:rsidR="00685414" w:rsidRPr="002B725D" w:rsidRDefault="00685414" w:rsidP="00C95C2E">
            <w:pPr>
              <w:jc w:val="center"/>
              <w:rPr>
                <w:color w:val="000000"/>
                <w:lang w:val="sk-SK"/>
              </w:rPr>
            </w:pPr>
            <w:r w:rsidRPr="002B725D">
              <w:rPr>
                <w:color w:val="000000"/>
                <w:lang w:val="sk-SK"/>
              </w:rPr>
              <w:t>(</w:t>
            </w:r>
            <w:bookmarkStart w:id="96" w:name="elektricky_aktivny_hrudnik"/>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27</w:t>
            </w:r>
            <w:r w:rsidRPr="002B725D">
              <w:rPr>
                <w:color w:val="000000"/>
                <w:lang w:val="sk-SK"/>
              </w:rPr>
              <w:fldChar w:fldCharType="end"/>
            </w:r>
            <w:bookmarkEnd w:id="96"/>
            <w:r w:rsidRPr="002B725D">
              <w:rPr>
                <w:color w:val="000000"/>
                <w:lang w:val="sk-SK"/>
              </w:rPr>
              <w:t>)</w:t>
            </w:r>
          </w:p>
        </w:tc>
      </w:tr>
    </w:tbl>
    <w:p w14:paraId="02A4E421" w14:textId="77777777" w:rsidR="00685414" w:rsidRPr="002B725D" w:rsidRDefault="00685414" w:rsidP="00685414">
      <w:pPr>
        <w:rPr>
          <w:lang w:val="sk-SK"/>
        </w:rPr>
      </w:pPr>
    </w:p>
    <w:p w14:paraId="0AD06B15" w14:textId="77777777" w:rsidR="00685414" w:rsidRPr="002B725D" w:rsidRDefault="00685414" w:rsidP="00685414">
      <w:pPr>
        <w:rPr>
          <w:lang w:val="sk-SK"/>
        </w:rPr>
      </w:pPr>
      <w:r w:rsidRPr="002B725D">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2B725D">
        <w:rPr>
          <w:lang w:val="sk-SK"/>
        </w:rPr>
        <w:t xml:space="preserve"> je základná impedancia, </w:t>
      </w:r>
      <m:oMath>
        <m:r>
          <w:rPr>
            <w:rFonts w:ascii="Cambria Math" w:hAnsi="Cambria Math"/>
            <w:lang w:val="sk-SK"/>
          </w:rPr>
          <m:t>A</m:t>
        </m:r>
      </m:oMath>
      <w:r w:rsidRPr="002B725D">
        <w:rPr>
          <w:lang w:val="sk-SK"/>
        </w:rPr>
        <w:t xml:space="preserve"> plocha prierezu hrudníka a L je dĺžka hrudníka. Po dosadení rovnice </w:t>
      </w:r>
      <w:r w:rsidRPr="002B725D">
        <w:rPr>
          <w:lang w:val="sk-SK"/>
        </w:rPr>
        <w:fldChar w:fldCharType="begin"/>
      </w:r>
      <w:r w:rsidRPr="002B725D">
        <w:rPr>
          <w:lang w:val="sk-SK"/>
        </w:rPr>
        <w:instrText xml:space="preserve"> REF elektricky_aktivny_hrudnik \h </w:instrText>
      </w:r>
      <w:r w:rsidRPr="002B725D">
        <w:rPr>
          <w:lang w:val="sk-SK"/>
        </w:rPr>
      </w:r>
      <w:r w:rsidRPr="002B725D">
        <w:rPr>
          <w:lang w:val="sk-SK"/>
        </w:rPr>
        <w:fldChar w:fldCharType="separate"/>
      </w:r>
      <w:r w:rsidR="00911AF5" w:rsidRPr="002B725D">
        <w:rPr>
          <w:noProof/>
          <w:color w:val="000000"/>
          <w:lang w:val="sk-SK"/>
        </w:rPr>
        <w:t>27</w:t>
      </w:r>
      <w:r w:rsidRPr="002B725D">
        <w:rPr>
          <w:lang w:val="sk-SK"/>
        </w:rPr>
        <w:fldChar w:fldCharType="end"/>
      </w:r>
      <w:r w:rsidRPr="002B725D">
        <w:rPr>
          <w:lang w:val="sk-SK"/>
        </w:rPr>
        <w:t xml:space="preserve"> do rovnice </w:t>
      </w:r>
      <w:r w:rsidRPr="002B725D">
        <w:rPr>
          <w:lang w:val="sk-SK"/>
        </w:rPr>
        <w:fldChar w:fldCharType="begin"/>
      </w:r>
      <w:r w:rsidRPr="002B725D">
        <w:rPr>
          <w:lang w:val="sk-SK"/>
        </w:rPr>
        <w:instrText xml:space="preserve"> REF Vc \h </w:instrText>
      </w:r>
      <w:r w:rsidRPr="002B725D">
        <w:rPr>
          <w:lang w:val="sk-SK"/>
        </w:rPr>
      </w:r>
      <w:r w:rsidRPr="002B725D">
        <w:rPr>
          <w:lang w:val="sk-SK"/>
        </w:rPr>
        <w:fldChar w:fldCharType="separate"/>
      </w:r>
      <w:r w:rsidR="00911AF5" w:rsidRPr="002B725D">
        <w:rPr>
          <w:noProof/>
          <w:color w:val="000000"/>
          <w:lang w:val="sk-SK"/>
        </w:rPr>
        <w:t>26</w:t>
      </w:r>
      <w:r w:rsidRPr="002B725D">
        <w:rPr>
          <w:lang w:val="sk-SK"/>
        </w:rPr>
        <w:fldChar w:fldCharType="end"/>
      </w:r>
      <w:r w:rsidRPr="002B725D">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2B725D">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2B725D">
        <w:rPr>
          <w:lang w:val="sk-SK"/>
        </w:rPr>
        <w:t xml:space="preserve"> je stanovený rovnicou:</w:t>
      </w:r>
    </w:p>
    <w:p w14:paraId="78A8B4BB" w14:textId="77777777" w:rsidR="00685414" w:rsidRPr="002B725D" w:rsidRDefault="00685414" w:rsidP="00685414">
      <w:pPr>
        <w:rPr>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4A0F8E4D" w14:textId="77777777" w:rsidTr="00C95C2E">
        <w:tc>
          <w:tcPr>
            <w:tcW w:w="704" w:type="dxa"/>
          </w:tcPr>
          <w:p w14:paraId="7B2A724A" w14:textId="77777777" w:rsidR="00685414" w:rsidRPr="002B725D" w:rsidRDefault="00685414" w:rsidP="00C95C2E">
            <w:pPr>
              <w:jc w:val="center"/>
              <w:rPr>
                <w:color w:val="000000"/>
                <w:lang w:val="sk-SK"/>
              </w:rPr>
            </w:pPr>
          </w:p>
        </w:tc>
        <w:tc>
          <w:tcPr>
            <w:tcW w:w="7088" w:type="dxa"/>
            <w:vAlign w:val="center"/>
          </w:tcPr>
          <w:p w14:paraId="266F886E" w14:textId="77777777" w:rsidR="00685414" w:rsidRPr="002B725D" w:rsidRDefault="00941A71"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14:paraId="1FD1AE11"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28</w:t>
            </w:r>
            <w:r w:rsidRPr="002B725D">
              <w:rPr>
                <w:noProof/>
                <w:color w:val="000000"/>
                <w:lang w:val="sk-SK"/>
              </w:rPr>
              <w:fldChar w:fldCharType="end"/>
            </w:r>
            <w:r w:rsidRPr="002B725D">
              <w:rPr>
                <w:color w:val="000000"/>
                <w:lang w:val="sk-SK"/>
              </w:rPr>
              <w:t>)</w:t>
            </w:r>
          </w:p>
        </w:tc>
      </w:tr>
    </w:tbl>
    <w:p w14:paraId="51D30ECA" w14:textId="77777777" w:rsidR="00685414" w:rsidRPr="002B725D" w:rsidRDefault="00685414" w:rsidP="00685414">
      <w:pPr>
        <w:rPr>
          <w:lang w:val="sk-SK"/>
        </w:rPr>
      </w:pPr>
    </w:p>
    <w:p w14:paraId="28EB4E06" w14:textId="77777777" w:rsidR="00685414" w:rsidRPr="002B725D" w:rsidRDefault="00685414" w:rsidP="00685414">
      <w:pPr>
        <w:rPr>
          <w:lang w:val="sk-SK"/>
        </w:rPr>
      </w:pPr>
      <w:r w:rsidRPr="002B725D">
        <w:rPr>
          <w:lang w:val="sk-SK"/>
        </w:rPr>
        <w:lastRenderedPageBreak/>
        <w:t xml:space="preserve">, kde L je dĺžka hrudníka, konštanta 4.25 bola získaná experimentálne a hodnota </w:t>
      </w:r>
      <m:oMath>
        <m:r>
          <w:rPr>
            <w:rFonts w:ascii="Cambria Math" w:hAnsi="Cambria Math"/>
            <w:lang w:val="sk-SK"/>
          </w:rPr>
          <m:t>δ</m:t>
        </m:r>
      </m:oMath>
      <w:r w:rsidRPr="002B725D">
        <w:rPr>
          <w:lang w:val="sk-SK"/>
        </w:rPr>
        <w:t xml:space="preserve"> je bezrozmerný parameter, ktorý koriguje odchýlku od ideálnej telesnej váhy, čo ovplyvňuje prúdenie krvi v krvnom riečisku</w:t>
      </w:r>
      <w:r w:rsidRPr="002B725D">
        <w:rPr>
          <w:lang w:val="sk-SK"/>
        </w:rPr>
        <w:fldChar w:fldCharType="begin"/>
      </w:r>
      <w:r w:rsidRPr="002B725D">
        <w:rPr>
          <w:lang w:val="sk-SK"/>
        </w:rPr>
        <w:instrText xml:space="preserve"> ADDIN EN.CITE &lt;EndNote&gt;&lt;Cite&gt;&lt;Author&gt;Hicks&lt;/Author&gt;&lt;Year&gt;1956&lt;/Year&gt;&lt;IDText&gt;THE ESTIMATION AND PREDICTION OF NORMAL BLOOD VOLUME&lt;/IDText&gt;&lt;DisplayText&gt;[36]&lt;/DisplayText&gt;&lt;record&gt;&lt;keywords&gt;&lt;keyword&gt;Research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2B725D">
        <w:rPr>
          <w:lang w:val="sk-SK"/>
        </w:rPr>
        <w:fldChar w:fldCharType="separate"/>
      </w:r>
      <w:r w:rsidRPr="002B725D">
        <w:rPr>
          <w:noProof/>
          <w:lang w:val="sk-SK"/>
        </w:rPr>
        <w:t>[36]</w:t>
      </w:r>
      <w:r w:rsidRPr="002B725D">
        <w:rPr>
          <w:lang w:val="sk-SK"/>
        </w:rPr>
        <w:fldChar w:fldCharType="end"/>
      </w:r>
      <w:r w:rsidRPr="002B725D">
        <w:rPr>
          <w:lang w:val="sk-SK"/>
        </w:rPr>
        <w:t xml:space="preserve">. </w:t>
      </w:r>
    </w:p>
    <w:p w14:paraId="661D1292" w14:textId="77777777" w:rsidR="00685414" w:rsidRPr="002B725D" w:rsidRDefault="00685414" w:rsidP="00685414">
      <w:pPr>
        <w:rPr>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3C2898CE" w14:textId="77777777" w:rsidTr="00C95C2E">
        <w:tc>
          <w:tcPr>
            <w:tcW w:w="704" w:type="dxa"/>
          </w:tcPr>
          <w:p w14:paraId="045E5571" w14:textId="77777777" w:rsidR="00685414" w:rsidRPr="002B725D" w:rsidRDefault="00685414" w:rsidP="00C95C2E">
            <w:pPr>
              <w:jc w:val="center"/>
              <w:rPr>
                <w:color w:val="000000"/>
                <w:lang w:val="sk-SK"/>
              </w:rPr>
            </w:pPr>
          </w:p>
        </w:tc>
        <w:tc>
          <w:tcPr>
            <w:tcW w:w="7088" w:type="dxa"/>
            <w:vAlign w:val="center"/>
          </w:tcPr>
          <w:p w14:paraId="320080D5" w14:textId="77777777" w:rsidR="00685414" w:rsidRPr="002B725D" w:rsidRDefault="00685414" w:rsidP="00C95C2E">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14:paraId="585B285F"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29</w:t>
            </w:r>
            <w:r w:rsidRPr="002B725D">
              <w:rPr>
                <w:noProof/>
                <w:color w:val="000000"/>
                <w:lang w:val="sk-SK"/>
              </w:rPr>
              <w:fldChar w:fldCharType="end"/>
            </w:r>
            <w:r w:rsidRPr="002B725D">
              <w:rPr>
                <w:color w:val="000000"/>
                <w:lang w:val="sk-SK"/>
              </w:rPr>
              <w:t>)</w:t>
            </w:r>
          </w:p>
        </w:tc>
      </w:tr>
    </w:tbl>
    <w:p w14:paraId="7C7AFDEF" w14:textId="77777777" w:rsidR="00685414" w:rsidRPr="002B725D" w:rsidRDefault="00685414" w:rsidP="00685414">
      <w:pPr>
        <w:rPr>
          <w:lang w:val="sk-SK"/>
        </w:rPr>
      </w:pPr>
    </w:p>
    <w:p w14:paraId="156CB7A2" w14:textId="77777777" w:rsidR="00685414" w:rsidRPr="002B725D" w:rsidRDefault="00685414" w:rsidP="00685414">
      <w:pPr>
        <w:rPr>
          <w:lang w:val="sk-SK"/>
        </w:rPr>
      </w:pPr>
      <w:r w:rsidRPr="002B725D">
        <w:rPr>
          <w:lang w:val="sk-SK"/>
        </w:rPr>
        <w:t xml:space="preserve">Takto definovaný objem predstavuje objem tkaniva, ktorý sa elektricky podieľa na meraní srdcového výdaja.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2B725D">
        <w:rPr>
          <w:lang w:val="sk-SK"/>
        </w:rPr>
        <w:t xml:space="preserve"> v rovnici (</w:t>
      </w:r>
      <w:r w:rsidRPr="002B725D">
        <w:rPr>
          <w:lang w:val="sk-SK"/>
        </w:rPr>
        <w:fldChar w:fldCharType="begin"/>
      </w:r>
      <w:r w:rsidRPr="002B725D">
        <w:rPr>
          <w:lang w:val="sk-SK"/>
        </w:rPr>
        <w:instrText xml:space="preserve"> REF kubicek \h </w:instrText>
      </w:r>
      <w:r w:rsidRPr="002B725D">
        <w:rPr>
          <w:lang w:val="sk-SK"/>
        </w:rPr>
      </w:r>
      <w:r w:rsidRPr="002B725D">
        <w:rPr>
          <w:lang w:val="sk-SK"/>
        </w:rPr>
        <w:fldChar w:fldCharType="separate"/>
      </w:r>
      <w:r w:rsidR="00911AF5" w:rsidRPr="002B725D">
        <w:rPr>
          <w:noProof/>
          <w:color w:val="000000"/>
          <w:lang w:val="sk-SK"/>
        </w:rPr>
        <w:t>25</w:t>
      </w:r>
      <w:r w:rsidRPr="002B725D">
        <w:rPr>
          <w:lang w:val="sk-SK"/>
        </w:rPr>
        <w:fldChar w:fldCharType="end"/>
      </w:r>
      <w:r w:rsidRPr="002B725D">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2B725D">
        <w:rPr>
          <w:lang w:val="sk-SK"/>
        </w:rPr>
        <w:t xml:space="preserve"> dostávame Šrámek Bernštainovu rovnicu pre výpočet SV:</w:t>
      </w:r>
    </w:p>
    <w:p w14:paraId="06CD746F" w14:textId="77777777" w:rsidR="00685414" w:rsidRPr="002B725D" w:rsidRDefault="00685414" w:rsidP="00685414">
      <w:pPr>
        <w:rPr>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3D3BCBD9" w14:textId="77777777" w:rsidTr="00C95C2E">
        <w:tc>
          <w:tcPr>
            <w:tcW w:w="704" w:type="dxa"/>
          </w:tcPr>
          <w:p w14:paraId="12F86ABE" w14:textId="77777777" w:rsidR="00685414" w:rsidRPr="002B725D" w:rsidRDefault="00685414" w:rsidP="00C95C2E">
            <w:pPr>
              <w:jc w:val="center"/>
              <w:rPr>
                <w:color w:val="000000"/>
                <w:lang w:val="sk-SK"/>
              </w:rPr>
            </w:pPr>
          </w:p>
        </w:tc>
        <w:tc>
          <w:tcPr>
            <w:tcW w:w="7088" w:type="dxa"/>
            <w:vAlign w:val="center"/>
          </w:tcPr>
          <w:p w14:paraId="5F23B923" w14:textId="77777777" w:rsidR="00685414" w:rsidRPr="002B725D" w:rsidRDefault="00941A71"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788263CE" w14:textId="77777777" w:rsidR="00685414" w:rsidRPr="002B725D" w:rsidRDefault="00685414" w:rsidP="00C95C2E">
            <w:pPr>
              <w:jc w:val="center"/>
              <w:rPr>
                <w:color w:val="000000"/>
                <w:lang w:val="sk-SK"/>
              </w:rPr>
            </w:pPr>
            <w:r w:rsidRPr="002B725D">
              <w:rPr>
                <w:color w:val="000000"/>
                <w:lang w:val="sk-SK"/>
              </w:rPr>
              <w:t>(</w:t>
            </w:r>
            <w:bookmarkStart w:id="97" w:name="sramek"/>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30</w:t>
            </w:r>
            <w:r w:rsidRPr="002B725D">
              <w:rPr>
                <w:color w:val="000000"/>
                <w:lang w:val="sk-SK"/>
              </w:rPr>
              <w:fldChar w:fldCharType="end"/>
            </w:r>
            <w:bookmarkEnd w:id="97"/>
            <w:r w:rsidRPr="002B725D">
              <w:rPr>
                <w:color w:val="000000"/>
                <w:lang w:val="sk-SK"/>
              </w:rPr>
              <w:t>)</w:t>
            </w:r>
          </w:p>
        </w:tc>
      </w:tr>
      <w:tr w:rsidR="00685414" w:rsidRPr="002B725D" w14:paraId="6565F8E1" w14:textId="77777777" w:rsidTr="00C95C2E">
        <w:tc>
          <w:tcPr>
            <w:tcW w:w="704" w:type="dxa"/>
          </w:tcPr>
          <w:p w14:paraId="3A0820F8" w14:textId="77777777" w:rsidR="00685414" w:rsidRPr="002B725D" w:rsidRDefault="00685414" w:rsidP="00C95C2E">
            <w:pPr>
              <w:jc w:val="center"/>
              <w:rPr>
                <w:color w:val="000000"/>
                <w:lang w:val="sk-SK"/>
              </w:rPr>
            </w:pPr>
          </w:p>
        </w:tc>
        <w:tc>
          <w:tcPr>
            <w:tcW w:w="7088" w:type="dxa"/>
            <w:vAlign w:val="center"/>
          </w:tcPr>
          <w:p w14:paraId="64E59B77" w14:textId="77777777" w:rsidR="00685414" w:rsidRPr="002B725D" w:rsidRDefault="00685414" w:rsidP="00C95C2E">
            <w:pPr>
              <w:jc w:val="center"/>
              <w:rPr>
                <w:color w:val="000000"/>
                <w:lang w:val="sk-SK"/>
              </w:rPr>
            </w:pPr>
          </w:p>
        </w:tc>
        <w:tc>
          <w:tcPr>
            <w:tcW w:w="702" w:type="dxa"/>
            <w:vAlign w:val="center"/>
          </w:tcPr>
          <w:p w14:paraId="578A081C" w14:textId="77777777" w:rsidR="00685414" w:rsidRPr="002B725D" w:rsidRDefault="00685414" w:rsidP="00C95C2E">
            <w:pPr>
              <w:jc w:val="center"/>
              <w:rPr>
                <w:color w:val="000000"/>
                <w:lang w:val="sk-SK"/>
              </w:rPr>
            </w:pPr>
          </w:p>
        </w:tc>
      </w:tr>
    </w:tbl>
    <w:p w14:paraId="1409C05C" w14:textId="77777777" w:rsidR="00685414" w:rsidRPr="002B725D" w:rsidRDefault="00685414" w:rsidP="00685414">
      <w:pPr>
        <w:rPr>
          <w:lang w:val="sk-SK"/>
        </w:rPr>
      </w:pPr>
      <w:r w:rsidRPr="002B725D">
        <w:rPr>
          <w:lang w:val="sk-SK"/>
        </w:rPr>
        <w:t>Tento prístup má zohľadniť nielen len dĺžku hrudníka, ale aj telesnú váhu a objem krvi v hrudníku.</w:t>
      </w:r>
    </w:p>
    <w:p w14:paraId="55253D1F" w14:textId="77777777" w:rsidR="00685414" w:rsidRPr="002B725D" w:rsidRDefault="00685414" w:rsidP="00685414">
      <w:pPr>
        <w:pStyle w:val="Nadpis3"/>
        <w:spacing w:line="240" w:lineRule="auto"/>
        <w:rPr>
          <w:lang w:val="sk-SK"/>
        </w:rPr>
      </w:pPr>
      <w:bookmarkStart w:id="98" w:name="_Toc386404201"/>
      <w:bookmarkStart w:id="99" w:name="_Toc510359986"/>
      <w:r w:rsidRPr="002B725D">
        <w:rPr>
          <w:lang w:val="sk-SK"/>
        </w:rPr>
        <w:t>Metódy výpočtu SV na základe zmeny vodivosti krvi</w:t>
      </w:r>
      <w:bookmarkEnd w:id="98"/>
      <w:bookmarkEnd w:id="99"/>
    </w:p>
    <w:p w14:paraId="10A6B4D7" w14:textId="77777777" w:rsidR="00685414" w:rsidRPr="002B725D" w:rsidRDefault="00685414" w:rsidP="00685414">
      <w:pPr>
        <w:rPr>
          <w:lang w:val="sk-SK"/>
        </w:rPr>
      </w:pPr>
    </w:p>
    <w:p w14:paraId="66746921" w14:textId="77777777" w:rsidR="00685414" w:rsidRPr="002B725D" w:rsidRDefault="00685414" w:rsidP="00685414">
      <w:pPr>
        <w:rPr>
          <w:lang w:val="sk-SK"/>
        </w:rPr>
      </w:pPr>
      <w:r w:rsidRPr="002B725D">
        <w:rPr>
          <w:lang w:val="sk-SK"/>
        </w:rPr>
        <w:t>Tieto metódy sa nazývajú aj bioimpedančná flowmetria. Predošlé metódy predpokladajú konštantný odpor krvi, čo bolo spomenuté vyššie ako veličina, ktorá sa mení v závislosti na rýchlosti prúdení krvi a teda prináša do metódy nepresnosti. Derivovaním rovnice (</w:t>
      </w:r>
      <w:r w:rsidRPr="002B725D">
        <w:rPr>
          <w:lang w:val="sk-SK"/>
        </w:rPr>
        <w:fldChar w:fldCharType="begin"/>
      </w:r>
      <w:r w:rsidRPr="002B725D">
        <w:rPr>
          <w:lang w:val="sk-SK"/>
        </w:rPr>
        <w:instrText xml:space="preserve"> REF vypocetSV_1 \h </w:instrText>
      </w:r>
      <w:r w:rsidRPr="002B725D">
        <w:rPr>
          <w:lang w:val="sk-SK"/>
        </w:rPr>
      </w:r>
      <w:r w:rsidRPr="002B725D">
        <w:rPr>
          <w:lang w:val="sk-SK"/>
        </w:rPr>
        <w:fldChar w:fldCharType="separate"/>
      </w:r>
      <w:r w:rsidR="00911AF5" w:rsidRPr="002B725D">
        <w:rPr>
          <w:noProof/>
          <w:color w:val="000000"/>
          <w:lang w:val="sk-SK"/>
        </w:rPr>
        <w:t>19</w:t>
      </w:r>
      <w:r w:rsidRPr="002B725D">
        <w:rPr>
          <w:lang w:val="sk-SK"/>
        </w:rPr>
        <w:fldChar w:fldCharType="end"/>
      </w:r>
      <w:r w:rsidRPr="002B725D">
        <w:rPr>
          <w:lang w:val="sk-SK"/>
        </w:rPr>
        <w:t>) po častiach, dostaneme rovnicu:</w:t>
      </w:r>
    </w:p>
    <w:p w14:paraId="1AF20CB4" w14:textId="77777777" w:rsidR="00685414" w:rsidRPr="002B725D" w:rsidRDefault="00685414" w:rsidP="00685414">
      <w:pPr>
        <w:rPr>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7DF82D0A" w14:textId="77777777" w:rsidTr="00C95C2E">
        <w:tc>
          <w:tcPr>
            <w:tcW w:w="704" w:type="dxa"/>
          </w:tcPr>
          <w:p w14:paraId="52DE1694" w14:textId="77777777" w:rsidR="00685414" w:rsidRPr="002B725D" w:rsidRDefault="00685414" w:rsidP="00C95C2E">
            <w:pPr>
              <w:jc w:val="center"/>
              <w:rPr>
                <w:color w:val="000000"/>
                <w:lang w:val="sk-SK"/>
              </w:rPr>
            </w:pPr>
          </w:p>
        </w:tc>
        <w:tc>
          <w:tcPr>
            <w:tcW w:w="7088" w:type="dxa"/>
            <w:vAlign w:val="center"/>
          </w:tcPr>
          <w:p w14:paraId="2D1506A8" w14:textId="77777777" w:rsidR="00685414" w:rsidRPr="002B725D" w:rsidRDefault="00941A71" w:rsidP="00C95C2E">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1AAD1B2C"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31</w:t>
            </w:r>
            <w:r w:rsidRPr="002B725D">
              <w:rPr>
                <w:noProof/>
                <w:color w:val="000000"/>
                <w:lang w:val="sk-SK"/>
              </w:rPr>
              <w:fldChar w:fldCharType="end"/>
            </w:r>
            <w:r w:rsidRPr="002B725D">
              <w:rPr>
                <w:color w:val="000000"/>
                <w:lang w:val="sk-SK"/>
              </w:rPr>
              <w:t>)</w:t>
            </w:r>
          </w:p>
        </w:tc>
      </w:tr>
    </w:tbl>
    <w:p w14:paraId="34E4D278" w14:textId="77777777" w:rsidR="00685414" w:rsidRPr="002B725D" w:rsidRDefault="00685414" w:rsidP="00685414">
      <w:pPr>
        <w:rPr>
          <w:lang w:val="sk-SK"/>
        </w:rPr>
      </w:pPr>
    </w:p>
    <w:p w14:paraId="496B068E" w14:textId="77777777" w:rsidR="00685414" w:rsidRPr="002B725D" w:rsidRDefault="00685414" w:rsidP="00685414">
      <w:pPr>
        <w:rPr>
          <w:lang w:val="sk-SK"/>
        </w:rPr>
      </w:pPr>
      <w:r w:rsidRPr="002B725D">
        <w:rPr>
          <w:lang w:val="sk-SK"/>
        </w:rPr>
        <w:t>A po dosadení dostaneme rovnicu:</w:t>
      </w:r>
    </w:p>
    <w:p w14:paraId="29E761EF" w14:textId="77777777" w:rsidR="00685414" w:rsidRPr="002B725D" w:rsidRDefault="00685414" w:rsidP="00685414">
      <w:pPr>
        <w:rPr>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2870CDD4" w14:textId="77777777" w:rsidTr="00C95C2E">
        <w:tc>
          <w:tcPr>
            <w:tcW w:w="704" w:type="dxa"/>
          </w:tcPr>
          <w:p w14:paraId="2CA4DA54" w14:textId="77777777" w:rsidR="00685414" w:rsidRPr="002B725D" w:rsidRDefault="00685414" w:rsidP="00C95C2E">
            <w:pPr>
              <w:jc w:val="center"/>
              <w:rPr>
                <w:color w:val="000000"/>
                <w:lang w:val="sk-SK"/>
              </w:rPr>
            </w:pPr>
          </w:p>
        </w:tc>
        <w:tc>
          <w:tcPr>
            <w:tcW w:w="7088" w:type="dxa"/>
            <w:vAlign w:val="center"/>
          </w:tcPr>
          <w:p w14:paraId="4B588D73" w14:textId="77777777" w:rsidR="00685414" w:rsidRPr="002B725D" w:rsidRDefault="00941A71" w:rsidP="00C95C2E">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1F3752D1" w14:textId="77777777" w:rsidR="00685414" w:rsidRPr="002B725D" w:rsidRDefault="00685414" w:rsidP="00C95C2E">
            <w:pPr>
              <w:jc w:val="center"/>
              <w:rPr>
                <w:color w:val="000000"/>
                <w:lang w:val="sk-SK"/>
              </w:rPr>
            </w:pPr>
            <w:r w:rsidRPr="002B725D">
              <w:rPr>
                <w:color w:val="000000"/>
                <w:lang w:val="sk-SK"/>
              </w:rPr>
              <w:t>(</w:t>
            </w:r>
            <w:bookmarkStart w:id="100" w:name="premenliva_impedancia_2"/>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32</w:t>
            </w:r>
            <w:r w:rsidRPr="002B725D">
              <w:rPr>
                <w:color w:val="000000"/>
                <w:lang w:val="sk-SK"/>
              </w:rPr>
              <w:fldChar w:fldCharType="end"/>
            </w:r>
            <w:bookmarkEnd w:id="100"/>
            <w:r w:rsidRPr="002B725D">
              <w:rPr>
                <w:color w:val="000000"/>
                <w:lang w:val="sk-SK"/>
              </w:rPr>
              <w:t>)</w:t>
            </w:r>
          </w:p>
        </w:tc>
      </w:tr>
    </w:tbl>
    <w:p w14:paraId="0A9516CF" w14:textId="77777777" w:rsidR="00685414" w:rsidRPr="002B725D" w:rsidRDefault="00685414" w:rsidP="00685414">
      <w:pPr>
        <w:rPr>
          <w:lang w:val="sk-SK"/>
        </w:rPr>
      </w:pPr>
    </w:p>
    <w:p w14:paraId="1498C00B" w14:textId="77777777" w:rsidR="00685414" w:rsidRPr="002B725D" w:rsidRDefault="00685414" w:rsidP="00685414">
      <w:pPr>
        <w:rPr>
          <w:lang w:val="sk-SK"/>
        </w:rPr>
      </w:pPr>
      <w:r w:rsidRPr="002B725D">
        <w:rPr>
          <w:lang w:val="sk-SK"/>
        </w:rPr>
        <w:lastRenderedPageBreak/>
        <w:t xml:space="preserve">Presný pôvod maxima hodnoty zápornej impedančnej krivky -dZ/dtmax ostáva zatiaľ nejasný. Predchádzajúce úvahy predpokladali, že -dZ/dtmax zodpovedá maximu objemu aorty. Pred dosiahnutím maxima hodnoty objemu aorty sa predpokladá len malý výtok krvi z aorty do periférií. Maximum hodnoty derivácie impedancie by teda mal určovať tretí derivant vyjadrujúci zmenu objemu v aorte – kapacitnú časť Windkesselovho modelu. </w:t>
      </w:r>
      <w:r w:rsidRPr="002B725D">
        <w:rPr>
          <w:lang w:val="sk-SK"/>
        </w:rPr>
        <w:fldChar w:fldCharType="begin"/>
      </w:r>
      <w:r w:rsidRPr="002B725D">
        <w:rPr>
          <w:lang w:val="sk-SK"/>
        </w:rPr>
        <w:instrText xml:space="preserve"> REF _Ref510082113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9</w:t>
      </w:r>
      <w:r w:rsidRPr="002B725D">
        <w:rPr>
          <w:lang w:val="sk-SK"/>
        </w:rPr>
        <w:fldChar w:fldCharType="end"/>
      </w:r>
      <w:r w:rsidRPr="002B725D">
        <w:rPr>
          <w:lang w:val="sk-SK"/>
        </w:rPr>
        <w:t xml:space="preserve"> však ukazuje niečo odlišné.</w:t>
      </w:r>
    </w:p>
    <w:p w14:paraId="430C2C5B" w14:textId="77777777" w:rsidR="00685414" w:rsidRPr="002B725D" w:rsidRDefault="00685414" w:rsidP="00685414">
      <w:pPr>
        <w:jc w:val="center"/>
        <w:rPr>
          <w:lang w:val="sk-SK"/>
        </w:rPr>
      </w:pPr>
      <w:r w:rsidRPr="002B725D">
        <w:rPr>
          <w:noProof/>
        </w:rPr>
        <w:drawing>
          <wp:inline distT="0" distB="0" distL="0" distR="0" wp14:anchorId="560DA7E7" wp14:editId="64EF3B2F">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7"/>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14:paraId="450E680A" w14:textId="77777777" w:rsidR="00685414" w:rsidRPr="002B725D" w:rsidRDefault="00685414" w:rsidP="00685414">
      <w:pPr>
        <w:pStyle w:val="Titulek"/>
        <w:rPr>
          <w:vanish/>
          <w:lang w:val="sk-SK"/>
          <w:specVanish/>
        </w:rPr>
      </w:pPr>
      <w:bookmarkStart w:id="101" w:name="_Ref510082113"/>
      <w:bookmarkStart w:id="102" w:name="_Ref510038423"/>
      <w:bookmarkStart w:id="103" w:name="_Toc510358866"/>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1</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9</w:t>
      </w:r>
      <w:r w:rsidR="00E83A77" w:rsidRPr="002B725D">
        <w:rPr>
          <w:lang w:val="sk-SK"/>
        </w:rPr>
        <w:fldChar w:fldCharType="end"/>
      </w:r>
      <w:bookmarkEnd w:id="101"/>
      <w:r w:rsidRPr="002B725D">
        <w:rPr>
          <w:lang w:val="sk-SK"/>
        </w:rPr>
        <w:t>:</w:t>
      </w:r>
      <w:r w:rsidRPr="002B725D">
        <w:rPr>
          <w:szCs w:val="22"/>
          <w:lang w:val="sk-SK"/>
        </w:rPr>
        <w:t xml:space="preserve"> Vzťah maximálneho toku krvi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102"/>
      <w:bookmarkEnd w:id="103"/>
    </w:p>
    <w:p w14:paraId="54BA1E53" w14:textId="77777777" w:rsidR="00685414" w:rsidRPr="002B725D" w:rsidRDefault="00685414" w:rsidP="00685414">
      <w:pPr>
        <w:pStyle w:val="Titulek"/>
        <w:rPr>
          <w:vanish/>
          <w:lang w:val="sk-SK"/>
        </w:rPr>
      </w:pPr>
      <w:r w:rsidRPr="002B725D">
        <w:rPr>
          <w:szCs w:val="22"/>
          <w:lang w:val="sk-SK"/>
        </w:rPr>
        <w:t>. Odzhora  EKG (A), tlak v aorte (B), rozpínanie aorty (C), tok v aorte (D),  rozpínanie pľúcnej tepny (E),</w:t>
      </w:r>
      <m:oMath>
        <m:r>
          <w:rPr>
            <w:rFonts w:ascii="Cambria Math" w:hAnsi="Cambria Math"/>
            <w:color w:val="000000" w:themeColor="text1"/>
            <w:lang w:val="sk-SK"/>
          </w:rPr>
          <m:t>∆Z</m:t>
        </m:r>
      </m:oMath>
      <w:r w:rsidRPr="002B725D">
        <w:rPr>
          <w:szCs w:val="22"/>
          <w:lang w:val="sk-SK"/>
        </w:rPr>
        <w:t xml:space="preserve"> (F) a </w:t>
      </w:r>
      <m:oMath>
        <m:r>
          <w:rPr>
            <w:rFonts w:ascii="Cambria Math" w:hAnsi="Cambria Math"/>
            <w:lang w:val="sk-SK"/>
          </w:rPr>
          <m:t>-dZ/dt</m:t>
        </m:r>
      </m:oMath>
      <w:r w:rsidRPr="002B725D">
        <w:rPr>
          <w:szCs w:val="22"/>
          <w:lang w:val="sk-SK"/>
        </w:rPr>
        <w:t xml:space="preserve"> (G) </w:t>
      </w:r>
      <w:r w:rsidRPr="002B725D">
        <w:rPr>
          <w:szCs w:val="22"/>
          <w:lang w:val="sk-SK"/>
        </w:rPr>
        <w:fldChar w:fldCharType="begin"/>
      </w:r>
      <w:r w:rsidRPr="002B725D">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szCs w:val="22"/>
          <w:lang w:val="sk-SK"/>
        </w:rPr>
        <w:fldChar w:fldCharType="separate"/>
      </w:r>
      <w:r w:rsidRPr="002B725D">
        <w:rPr>
          <w:noProof/>
          <w:szCs w:val="22"/>
          <w:lang w:val="sk-SK"/>
        </w:rPr>
        <w:t>[3]</w:t>
      </w:r>
      <w:r w:rsidRPr="002B725D">
        <w:rPr>
          <w:szCs w:val="22"/>
          <w:lang w:val="sk-SK"/>
        </w:rPr>
        <w:fldChar w:fldCharType="end"/>
      </w:r>
      <w:r w:rsidRPr="002B725D">
        <w:rPr>
          <w:szCs w:val="22"/>
          <w:lang w:val="sk-SK"/>
        </w:rPr>
        <w:t>.</w:t>
      </w:r>
    </w:p>
    <w:p w14:paraId="032A3611" w14:textId="77777777" w:rsidR="00685414" w:rsidRPr="002B725D" w:rsidRDefault="00685414" w:rsidP="00685414">
      <w:pPr>
        <w:jc w:val="center"/>
        <w:rPr>
          <w:lang w:val="sk-SK"/>
        </w:rPr>
      </w:pPr>
    </w:p>
    <w:p w14:paraId="0568CA79" w14:textId="77777777" w:rsidR="00685414" w:rsidRPr="002B725D" w:rsidRDefault="00685414" w:rsidP="00685414">
      <w:pPr>
        <w:rPr>
          <w:lang w:val="sk-SK"/>
        </w:rPr>
      </w:pPr>
      <w:r w:rsidRPr="002B725D">
        <w:rPr>
          <w:noProof/>
        </w:rPr>
        <w:drawing>
          <wp:anchor distT="71755" distB="0" distL="114300" distR="114300" simplePos="0" relativeHeight="252112896" behindDoc="0" locked="0" layoutInCell="1" allowOverlap="0" wp14:anchorId="48BE53FD" wp14:editId="48A8E98D">
            <wp:simplePos x="0" y="0"/>
            <wp:positionH relativeFrom="margin">
              <wp:posOffset>461753</wp:posOffset>
            </wp:positionH>
            <wp:positionV relativeFrom="paragraph">
              <wp:posOffset>2182291</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8"/>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2B725D">
        <w:rPr>
          <w:lang w:val="sk-SK"/>
        </w:rPr>
        <w:t xml:space="preserve"> Q(t)max nastáva v bode nulovej derivácie impedancie a Q(t)max nastáva v rovnakom momente, ako že -dZ/dtmax. Je preto na mieste sa domnievať, že -</w:t>
      </w:r>
      <w:commentRangeStart w:id="104"/>
      <w:r w:rsidRPr="002B725D">
        <w:rPr>
          <w:lang w:val="sk-SK"/>
        </w:rPr>
        <w:lastRenderedPageBreak/>
        <w:t>dZ/dtmax je v skutočnosti elektrickou analógiou maximálneho zrýchlenia krvi v dobe systoly a nie maximálneho objemu tak, ako to predpokladajú Kubiček alebo Šrámek</w:t>
      </w:r>
      <w:commentRangeEnd w:id="104"/>
      <w:r w:rsidR="00AE429E">
        <w:rPr>
          <w:rStyle w:val="Odkaznakoment"/>
        </w:rPr>
        <w:commentReference w:id="104"/>
      </w:r>
      <w:r w:rsidRPr="002B725D">
        <w:rPr>
          <w:lang w:val="sk-SK"/>
        </w:rPr>
        <w:t xml:space="preserve">. Predpokladáme, že dP/dtmax je analógiou dF/dtmax , preto -dZ/dtmax v impedančnej kardiografii vyjadruje maximálnu zmenu sily, ktorou srdce tlačí krv do obehu. Podobné pozorovanie je načrtnuté aj na </w:t>
      </w:r>
      <w:r w:rsidRPr="002B725D">
        <w:rPr>
          <w:lang w:val="sk-SK"/>
        </w:rPr>
        <w:fldChar w:fldCharType="begin"/>
      </w:r>
      <w:r w:rsidRPr="002B725D">
        <w:rPr>
          <w:lang w:val="sk-SK"/>
        </w:rPr>
        <w:instrText xml:space="preserve"> REF _Ref510259483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10</w:t>
      </w:r>
      <w:r w:rsidRPr="002B725D">
        <w:rPr>
          <w:lang w:val="sk-SK"/>
        </w:rPr>
        <w:fldChar w:fldCharType="end"/>
      </w:r>
      <w:r w:rsidRPr="002B725D">
        <w:rPr>
          <w:lang w:val="sk-SK"/>
        </w:rPr>
        <w:t xml:space="preserve">, kde sa </w:t>
      </w:r>
      <w:r w:rsidRPr="002B725D">
        <w:rPr>
          <w:i/>
          <w:lang w:val="sk-SK"/>
        </w:rPr>
        <w:t>-dZ/dtmax</w:t>
      </w:r>
      <w:r w:rsidRPr="002B725D">
        <w:rPr>
          <w:lang w:val="sk-SK"/>
        </w:rPr>
        <w:t xml:space="preserve"> a dP/dtmax vyskytuje v jednom okamihu. </w:t>
      </w:r>
    </w:p>
    <w:p w14:paraId="202C4274" w14:textId="77777777" w:rsidR="00685414" w:rsidRPr="002B725D" w:rsidRDefault="00685414" w:rsidP="00685414">
      <w:pPr>
        <w:pStyle w:val="Titulek"/>
        <w:rPr>
          <w:vanish/>
          <w:lang w:val="sk-SK"/>
          <w:specVanish/>
        </w:rPr>
      </w:pPr>
      <w:bookmarkStart w:id="105" w:name="_Ref510259483"/>
      <w:bookmarkStart w:id="106" w:name="_Toc510358867"/>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1</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10</w:t>
      </w:r>
      <w:r w:rsidR="00E83A77" w:rsidRPr="002B725D">
        <w:rPr>
          <w:lang w:val="sk-SK"/>
        </w:rPr>
        <w:fldChar w:fldCharType="end"/>
      </w:r>
      <w:bookmarkEnd w:id="105"/>
      <w:r w:rsidRPr="002B725D">
        <w:rPr>
          <w:lang w:val="sk-SK"/>
        </w:rPr>
        <w:t>: Identifikovanie povodu -dZ/dtmax z krivky dP/dt</w:t>
      </w:r>
      <w:bookmarkEnd w:id="106"/>
    </w:p>
    <w:p w14:paraId="5CFE12FA" w14:textId="77777777" w:rsidR="00685414" w:rsidRPr="002B725D" w:rsidRDefault="00685414" w:rsidP="00685414">
      <w:pPr>
        <w:pStyle w:val="Titulek"/>
        <w:rPr>
          <w:lang w:val="sk-SK"/>
        </w:rPr>
      </w:pPr>
      <w:r w:rsidRPr="002B725D">
        <w:rPr>
          <w:lang w:val="sk-SK"/>
        </w:rPr>
        <w:t>.</w:t>
      </w:r>
      <w:r w:rsidRPr="002B725D">
        <w:rPr>
          <w:szCs w:val="22"/>
          <w:lang w:val="sk-SK"/>
        </w:rPr>
        <w:t xml:space="preserve"> Krivky v poradí zhora reprezentujú EKG, dP/dt, P(t), -dZ/dt. Maximum -dZ/dt nastáva v rovnakom momente ako dP/dt </w:t>
      </w:r>
      <w:r w:rsidRPr="002B725D">
        <w:rPr>
          <w:szCs w:val="22"/>
          <w:lang w:val="sk-SK"/>
        </w:rPr>
        <w:fldChar w:fldCharType="begin"/>
      </w:r>
      <w:r w:rsidRPr="002B725D">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szCs w:val="22"/>
          <w:lang w:val="sk-SK"/>
        </w:rPr>
        <w:fldChar w:fldCharType="separate"/>
      </w:r>
      <w:r w:rsidRPr="002B725D">
        <w:rPr>
          <w:noProof/>
          <w:szCs w:val="22"/>
          <w:lang w:val="sk-SK"/>
        </w:rPr>
        <w:t>[3]</w:t>
      </w:r>
      <w:r w:rsidRPr="002B725D">
        <w:rPr>
          <w:szCs w:val="22"/>
          <w:lang w:val="sk-SK"/>
        </w:rPr>
        <w:fldChar w:fldCharType="end"/>
      </w:r>
      <w:r w:rsidRPr="002B725D">
        <w:rPr>
          <w:szCs w:val="22"/>
          <w:lang w:val="sk-SK"/>
        </w:rPr>
        <w:t>.</w:t>
      </w:r>
    </w:p>
    <w:p w14:paraId="1A2AF047" w14:textId="77777777" w:rsidR="00685414" w:rsidRPr="002B725D" w:rsidRDefault="00685414" w:rsidP="00685414">
      <w:pPr>
        <w:rPr>
          <w:lang w:val="sk-SK"/>
        </w:rPr>
      </w:pPr>
      <w:r w:rsidRPr="002B725D">
        <w:rPr>
          <w:lang w:val="sk-SK"/>
        </w:rPr>
        <w:t xml:space="preserve">Pri analýze časovej oblasti bolo zistené, že maximálna rýchlosť toku sa vyskytuje 100±20ms po otvorení aortálnej chlopne a maximálne zrýchlenie toku krvi v aorte sa vyskytuje 60±20ms po otvorení aortálnej chlopne </w:t>
      </w:r>
      <w:r w:rsidRPr="002B725D">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2B725D">
        <w:rPr>
          <w:lang w:val="sk-SK"/>
        </w:rPr>
        <w:instrText xml:space="preserve"> ADDIN EN.CITE </w:instrText>
      </w:r>
      <w:r w:rsidRPr="002B725D">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[37-39]</w:t>
      </w:r>
      <w:r w:rsidRPr="002B725D">
        <w:rPr>
          <w:lang w:val="sk-SK"/>
        </w:rPr>
        <w:fldChar w:fldCharType="end"/>
      </w:r>
      <w:r w:rsidRPr="002B725D">
        <w:rPr>
          <w:lang w:val="sk-SK"/>
        </w:rPr>
        <w:t xml:space="preserve">. Hodnota -dZ/dtmax sa vyskytuje rovnako 60±20ms po otvorení aortálnej chlopne </w:t>
      </w:r>
      <w:r w:rsidRPr="002B725D">
        <w:rPr>
          <w:lang w:val="sk-SK"/>
        </w:rPr>
        <w:fldChar w:fldCharType="begin"/>
      </w:r>
      <w:r w:rsidRPr="002B725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p>
    <w:p w14:paraId="7C50A1B7" w14:textId="77777777" w:rsidR="00685414" w:rsidRPr="002B725D" w:rsidRDefault="00685414" w:rsidP="00685414">
      <w:pPr>
        <w:pStyle w:val="Nadpis4"/>
        <w:rPr>
          <w:lang w:val="sk-SK"/>
        </w:rPr>
      </w:pPr>
      <w:r w:rsidRPr="002B725D">
        <w:rPr>
          <w:lang w:val="sk-SK"/>
        </w:rPr>
        <w:t>Bernstainov model</w:t>
      </w:r>
    </w:p>
    <w:p w14:paraId="3C58E616" w14:textId="77777777" w:rsidR="00685414" w:rsidRPr="002B725D" w:rsidRDefault="00685414" w:rsidP="00685414">
      <w:pPr>
        <w:rPr>
          <w:lang w:val="sk-SK"/>
        </w:rPr>
      </w:pPr>
      <w:r w:rsidRPr="002B725D">
        <w:rPr>
          <w:lang w:val="sk-SK"/>
        </w:rPr>
        <w:t>Na základe simultánnych meraní hemodynamických veličín tlaku, toku a derivovanej impedancie, bolo zistené, že hodnota -dZ/dtmax sa na časovej osi vyskytuje v rovnakom čase ako maximálna zmena arteriálneho krvného tlaku a maximálne zrýchlenie krvi. Hodnota -dZ/dtmax sa preto bude riadiť hlavne druhým derivantom parciálnej derivácie odporu v rovnici (</w:t>
      </w:r>
      <w:r w:rsidRPr="002B725D">
        <w:rPr>
          <w:lang w:val="sk-SK"/>
        </w:rPr>
        <w:fldChar w:fldCharType="begin"/>
      </w:r>
      <w:r w:rsidRPr="002B725D">
        <w:rPr>
          <w:lang w:val="sk-SK"/>
        </w:rPr>
        <w:instrText xml:space="preserve"> REF premenliva_impedancia_2 \h </w:instrText>
      </w:r>
      <w:r w:rsidRPr="002B725D">
        <w:rPr>
          <w:lang w:val="sk-SK"/>
        </w:rPr>
      </w:r>
      <w:r w:rsidRPr="002B725D">
        <w:rPr>
          <w:lang w:val="sk-SK"/>
        </w:rPr>
        <w:fldChar w:fldCharType="separate"/>
      </w:r>
      <w:r w:rsidR="00911AF5" w:rsidRPr="002B725D">
        <w:rPr>
          <w:noProof/>
          <w:color w:val="000000"/>
          <w:lang w:val="sk-SK"/>
        </w:rPr>
        <w:t>32</w:t>
      </w:r>
      <w:r w:rsidRPr="002B725D">
        <w:rPr>
          <w:lang w:val="sk-SK"/>
        </w:rPr>
        <w:fldChar w:fldCharType="end"/>
      </w:r>
      <w:r w:rsidRPr="002B725D">
        <w:rPr>
          <w:lang w:val="sk-SK"/>
        </w:rPr>
        <w:t>) :</w:t>
      </w:r>
    </w:p>
    <w:p w14:paraId="397FB688" w14:textId="77777777" w:rsidR="00685414" w:rsidRPr="002B725D" w:rsidRDefault="00685414" w:rsidP="00685414">
      <w:pPr>
        <w:rPr>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3EB1FBBF" w14:textId="77777777" w:rsidTr="00C95C2E">
        <w:tc>
          <w:tcPr>
            <w:tcW w:w="704" w:type="dxa"/>
          </w:tcPr>
          <w:p w14:paraId="738A3F64" w14:textId="77777777" w:rsidR="00685414" w:rsidRPr="002B725D" w:rsidRDefault="00685414" w:rsidP="00C95C2E">
            <w:pPr>
              <w:jc w:val="center"/>
              <w:rPr>
                <w:color w:val="000000"/>
                <w:lang w:val="sk-SK"/>
              </w:rPr>
            </w:pPr>
          </w:p>
        </w:tc>
        <w:tc>
          <w:tcPr>
            <w:tcW w:w="7088" w:type="dxa"/>
            <w:vAlign w:val="center"/>
          </w:tcPr>
          <w:p w14:paraId="19AEE42E" w14:textId="77777777" w:rsidR="00685414" w:rsidRPr="002B725D" w:rsidRDefault="00941A71" w:rsidP="00C95C2E">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14:paraId="65746E22"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33</w:t>
            </w:r>
            <w:r w:rsidRPr="002B725D">
              <w:rPr>
                <w:noProof/>
                <w:color w:val="000000"/>
                <w:lang w:val="sk-SK"/>
              </w:rPr>
              <w:fldChar w:fldCharType="end"/>
            </w:r>
            <w:r w:rsidRPr="002B725D">
              <w:rPr>
                <w:color w:val="000000"/>
                <w:lang w:val="sk-SK"/>
              </w:rPr>
              <w:t>)</w:t>
            </w:r>
          </w:p>
        </w:tc>
      </w:tr>
    </w:tbl>
    <w:p w14:paraId="4D13AFB8" w14:textId="77777777" w:rsidR="00685414" w:rsidRPr="002B725D" w:rsidRDefault="00685414" w:rsidP="00685414">
      <w:pPr>
        <w:rPr>
          <w:lang w:val="sk-SK"/>
        </w:rPr>
      </w:pPr>
    </w:p>
    <w:p w14:paraId="0748FDD0" w14:textId="77777777" w:rsidR="00685414" w:rsidRPr="002B725D" w:rsidRDefault="00685414" w:rsidP="00685414">
      <w:pPr>
        <w:rPr>
          <w:lang w:val="sk-SK"/>
        </w:rPr>
      </w:pPr>
      <w:r w:rsidRPr="002B725D">
        <w:rPr>
          <w:lang w:val="sk-SK"/>
        </w:rPr>
        <w:t>Keďže Berstain predpokladá, že hodnota -dZ/dtmax je analógiou maximálneho zrýchlenia krvi,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2B725D">
        <w:rPr>
          <w:lang w:val="sk-SK"/>
        </w:rPr>
        <w:t>) označuje hodnoty -dZ/dtmax rozmerom</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2B725D">
        <w:rPr>
          <w:lang w:val="sk-SK"/>
        </w:rPr>
        <w:t>. Rovnica (</w:t>
      </w:r>
      <w:r w:rsidRPr="002B725D">
        <w:rPr>
          <w:lang w:val="sk-SK"/>
        </w:rPr>
        <w:fldChar w:fldCharType="begin"/>
      </w:r>
      <w:r w:rsidRPr="002B725D">
        <w:rPr>
          <w:lang w:val="sk-SK"/>
        </w:rPr>
        <w:instrText xml:space="preserve"> REF paraba \h </w:instrText>
      </w:r>
      <w:r w:rsidRPr="002B725D">
        <w:rPr>
          <w:lang w:val="sk-SK"/>
        </w:rPr>
      </w:r>
      <w:r w:rsidRPr="002B725D">
        <w:rPr>
          <w:lang w:val="sk-SK"/>
        </w:rPr>
        <w:fldChar w:fldCharType="separate"/>
      </w:r>
      <w:r w:rsidR="00911AF5" w:rsidRPr="002B725D">
        <w:rPr>
          <w:noProof/>
          <w:color w:val="000000"/>
          <w:lang w:val="sk-SK"/>
        </w:rPr>
        <w:t>18</w:t>
      </w:r>
      <w:r w:rsidRPr="002B725D">
        <w:rPr>
          <w:lang w:val="sk-SK"/>
        </w:rPr>
        <w:fldChar w:fldCharType="end"/>
      </w:r>
      <w:r w:rsidRPr="002B725D">
        <w:rPr>
          <w:lang w:val="sk-SK"/>
        </w:rPr>
        <w:t xml:space="preserve">) ukazuje výpočet maximálneho zrýchlenia krvi v aorte - PARABA. Priemernú rýchlosť krvi v aorte dostaneme odmocnením hodnoty PARABA. </w:t>
      </w:r>
    </w:p>
    <w:p w14:paraId="163DD17B" w14:textId="77777777" w:rsidR="00685414" w:rsidRPr="002B725D" w:rsidRDefault="00685414" w:rsidP="00685414">
      <w:pPr>
        <w:rPr>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76966C79" w14:textId="77777777" w:rsidTr="00C95C2E">
        <w:tc>
          <w:tcPr>
            <w:tcW w:w="704" w:type="dxa"/>
          </w:tcPr>
          <w:p w14:paraId="5C9A2902" w14:textId="77777777" w:rsidR="00685414" w:rsidRPr="002B725D" w:rsidRDefault="00685414" w:rsidP="00C95C2E">
            <w:pPr>
              <w:jc w:val="center"/>
              <w:rPr>
                <w:color w:val="000000"/>
                <w:lang w:val="sk-SK"/>
              </w:rPr>
            </w:pPr>
          </w:p>
        </w:tc>
        <w:tc>
          <w:tcPr>
            <w:tcW w:w="7088" w:type="dxa"/>
            <w:vAlign w:val="center"/>
          </w:tcPr>
          <w:p w14:paraId="21241CF3" w14:textId="77777777" w:rsidR="00685414" w:rsidRPr="002B725D" w:rsidRDefault="00941A71" w:rsidP="00C95C2E">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14:paraId="01776D59" w14:textId="77777777" w:rsidR="00685414" w:rsidRPr="002B725D" w:rsidRDefault="00685414" w:rsidP="00C95C2E">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5DAAA55B"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34</w:t>
            </w:r>
            <w:r w:rsidRPr="002B725D">
              <w:rPr>
                <w:noProof/>
                <w:color w:val="000000"/>
                <w:lang w:val="sk-SK"/>
              </w:rPr>
              <w:fldChar w:fldCharType="end"/>
            </w:r>
            <w:r w:rsidRPr="002B725D">
              <w:rPr>
                <w:color w:val="000000"/>
                <w:lang w:val="sk-SK"/>
              </w:rPr>
              <w:t>)</w:t>
            </w:r>
          </w:p>
        </w:tc>
      </w:tr>
    </w:tbl>
    <w:p w14:paraId="03CC5027" w14:textId="77777777" w:rsidR="00685414" w:rsidRPr="002B725D" w:rsidRDefault="00685414" w:rsidP="00685414">
      <w:pPr>
        <w:rPr>
          <w:lang w:val="sk-SK"/>
        </w:rPr>
      </w:pPr>
      <w:r w:rsidRPr="002B725D">
        <w:rPr>
          <w:lang w:val="sk-SK"/>
        </w:rPr>
        <w:lastRenderedPageBreak/>
        <w:t xml:space="preserve">Experimentálne bolo zistené, že 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2B725D">
        <w:rPr>
          <w:lang w:val="sk-SK"/>
        </w:rPr>
        <w:t xml:space="preserve"> sú závislé na mocnine </w:t>
      </w:r>
      <w:r w:rsidRPr="002B725D">
        <w:rPr>
          <w:i/>
          <w:lang w:val="sk-SK"/>
        </w:rPr>
        <w:t>m</w:t>
      </w:r>
      <w:r w:rsidRPr="002B725D">
        <w:rPr>
          <w:lang w:val="sk-SK"/>
        </w:rPr>
        <w:t xml:space="preserve"> redukovanej priemernej priestorovej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2B725D">
        <w:rPr>
          <w:lang w:val="sk-SK"/>
        </w:rPr>
        <w:t xml:space="preserve"> z rovnice (</w:t>
      </w:r>
      <w:r w:rsidRPr="002B725D">
        <w:rPr>
          <w:lang w:val="sk-SK"/>
        </w:rPr>
        <w:fldChar w:fldCharType="begin"/>
      </w:r>
      <w:r w:rsidRPr="002B725D">
        <w:rPr>
          <w:lang w:val="sk-SK"/>
        </w:rPr>
        <w:instrText xml:space="preserve"> REF vsav \h </w:instrText>
      </w:r>
      <w:r w:rsidRPr="002B725D">
        <w:rPr>
          <w:lang w:val="sk-SK"/>
        </w:rPr>
      </w:r>
      <w:r w:rsidRPr="002B725D">
        <w:rPr>
          <w:lang w:val="sk-SK"/>
        </w:rPr>
        <w:fldChar w:fldCharType="separate"/>
      </w:r>
      <w:r w:rsidR="00911AF5" w:rsidRPr="002B725D">
        <w:rPr>
          <w:noProof/>
          <w:color w:val="000000"/>
          <w:lang w:val="sk-SK"/>
        </w:rPr>
        <w:t>17</w:t>
      </w:r>
      <w:r w:rsidRPr="002B725D">
        <w:rPr>
          <w:lang w:val="sk-SK"/>
        </w:rPr>
        <w:fldChar w:fldCharType="end"/>
      </w:r>
      <w:r w:rsidRPr="002B725D">
        <w:rPr>
          <w:lang w:val="sk-SK"/>
        </w:rPr>
        <w:t>), kde m = 1,15-1,25</w:t>
      </w:r>
      <w:r w:rsidRPr="002B725D">
        <w:rPr>
          <w:lang w:val="sk-SK"/>
        </w:rPr>
        <w:fldChar w:fldCharType="begin"/>
      </w:r>
      <w:r w:rsidRPr="002B725D">
        <w:rPr>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2B725D">
        <w:rPr>
          <w:lang w:val="sk-SK"/>
        </w:rPr>
        <w:fldChar w:fldCharType="separate"/>
      </w:r>
      <w:r w:rsidRPr="002B725D">
        <w:rPr>
          <w:noProof/>
          <w:lang w:val="sk-SK"/>
        </w:rPr>
        <w:t>[34]</w:t>
      </w:r>
      <w:r w:rsidRPr="002B725D">
        <w:rPr>
          <w:lang w:val="sk-SK"/>
        </w:rPr>
        <w:fldChar w:fldCharType="end"/>
      </w:r>
      <w:r w:rsidRPr="002B725D">
        <w:rPr>
          <w:lang w:val="sk-SK"/>
        </w:rPr>
        <w:t xml:space="preserve">. Pre priemernú rýchlosť odvodenú z impedancie potom môžem odvodiť vzťah:.  </w:t>
      </w:r>
    </w:p>
    <w:p w14:paraId="502B94C0" w14:textId="77777777" w:rsidR="00685414" w:rsidRPr="002B725D" w:rsidRDefault="00685414" w:rsidP="00685414">
      <w:pPr>
        <w:rPr>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466E2D5E" w14:textId="77777777" w:rsidTr="00C95C2E">
        <w:tc>
          <w:tcPr>
            <w:tcW w:w="704" w:type="dxa"/>
          </w:tcPr>
          <w:p w14:paraId="32F66683" w14:textId="77777777" w:rsidR="00685414" w:rsidRPr="002B725D" w:rsidRDefault="00685414" w:rsidP="00C95C2E">
            <w:pPr>
              <w:jc w:val="center"/>
              <w:rPr>
                <w:color w:val="000000"/>
                <w:lang w:val="sk-SK"/>
              </w:rPr>
            </w:pPr>
          </w:p>
        </w:tc>
        <w:tc>
          <w:tcPr>
            <w:tcW w:w="7088" w:type="dxa"/>
            <w:vAlign w:val="center"/>
          </w:tcPr>
          <w:p w14:paraId="31C7847C" w14:textId="77777777" w:rsidR="00685414" w:rsidRPr="002B725D" w:rsidRDefault="00941A71" w:rsidP="00C95C2E">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14:paraId="4E325B2B" w14:textId="77777777" w:rsidR="00685414" w:rsidRPr="002B725D" w:rsidRDefault="00685414" w:rsidP="00C95C2E">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7CE05D74"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35</w:t>
            </w:r>
            <w:r w:rsidRPr="002B725D">
              <w:rPr>
                <w:noProof/>
                <w:color w:val="000000"/>
                <w:lang w:val="sk-SK"/>
              </w:rPr>
              <w:fldChar w:fldCharType="end"/>
            </w:r>
            <w:r w:rsidRPr="002B725D">
              <w:rPr>
                <w:color w:val="000000"/>
                <w:lang w:val="sk-SK"/>
              </w:rPr>
              <w:t>)</w:t>
            </w:r>
          </w:p>
        </w:tc>
      </w:tr>
    </w:tbl>
    <w:p w14:paraId="0BCF3D4D" w14:textId="77777777" w:rsidR="00685414" w:rsidRPr="002B725D" w:rsidRDefault="00685414" w:rsidP="00685414">
      <w:pPr>
        <w:rPr>
          <w:lang w:val="sk-SK"/>
        </w:rPr>
      </w:pPr>
      <w:r w:rsidRPr="002B725D">
        <w:rPr>
          <w:lang w:val="sk-SK"/>
        </w:rPr>
        <w:t>SV ďalej počítame ako priemernú rýchlosť krvi v aorte násobenou časom toku a prierezom:</w:t>
      </w:r>
    </w:p>
    <w:p w14:paraId="286F77C2" w14:textId="77777777" w:rsidR="00685414" w:rsidRPr="002B725D" w:rsidRDefault="00685414" w:rsidP="00685414">
      <w:pPr>
        <w:rPr>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40818DD3" w14:textId="77777777" w:rsidTr="00C95C2E">
        <w:tc>
          <w:tcPr>
            <w:tcW w:w="704" w:type="dxa"/>
          </w:tcPr>
          <w:p w14:paraId="57521D93" w14:textId="77777777" w:rsidR="00685414" w:rsidRPr="002B725D" w:rsidRDefault="00685414" w:rsidP="00C95C2E">
            <w:pPr>
              <w:jc w:val="center"/>
              <w:rPr>
                <w:color w:val="000000"/>
                <w:lang w:val="sk-SK"/>
              </w:rPr>
            </w:pPr>
          </w:p>
        </w:tc>
        <w:tc>
          <w:tcPr>
            <w:tcW w:w="7088" w:type="dxa"/>
            <w:vAlign w:val="center"/>
          </w:tcPr>
          <w:p w14:paraId="044570EA" w14:textId="77777777" w:rsidR="00685414" w:rsidRPr="002B725D" w:rsidRDefault="00685414" w:rsidP="00C95C2E">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14:paraId="770972AF"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36</w:t>
            </w:r>
            <w:r w:rsidRPr="002B725D">
              <w:rPr>
                <w:noProof/>
                <w:color w:val="000000"/>
                <w:lang w:val="sk-SK"/>
              </w:rPr>
              <w:fldChar w:fldCharType="end"/>
            </w:r>
            <w:r w:rsidRPr="002B725D">
              <w:rPr>
                <w:color w:val="000000"/>
                <w:lang w:val="sk-SK"/>
              </w:rPr>
              <w:t>)</w:t>
            </w:r>
          </w:p>
        </w:tc>
      </w:tr>
    </w:tbl>
    <w:p w14:paraId="452AA102" w14:textId="77777777" w:rsidR="00685414" w:rsidRPr="002B725D" w:rsidRDefault="00685414" w:rsidP="00685414">
      <w:pPr>
        <w:rPr>
          <w:lang w:val="sk-SK"/>
        </w:rPr>
      </w:pPr>
    </w:p>
    <w:p w14:paraId="0F6F9CE6" w14:textId="77777777" w:rsidR="00685414" w:rsidRPr="002B725D" w:rsidRDefault="00685414" w:rsidP="00685414">
      <w:pPr>
        <w:rPr>
          <w:lang w:val="sk-SK"/>
        </w:rPr>
      </w:pPr>
      <w:r w:rsidRPr="002B725D">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2B725D">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2B725D">
        <w:rPr>
          <w:lang w:val="sk-SK"/>
        </w:rPr>
        <w:t xml:space="preserve">.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w:r w:rsidRPr="002B725D">
        <w:rPr>
          <w:lang w:val="sk-SK"/>
        </w:rPr>
        <w:t xml:space="preserve">, kde m je telesná váha.Konštanta </w:t>
      </w:r>
      <m:oMath>
        <m:r>
          <w:rPr>
            <w:rFonts w:ascii="Cambria Math" w:hAnsi="Cambria Math"/>
            <w:lang w:val="sk-SK"/>
          </w:rPr>
          <m:t xml:space="preserve">ζ=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 K</m:t>
            </m:r>
          </m:num>
          <m:den>
            <m:r>
              <w:rPr>
                <w:rFonts w:ascii="Cambria Math" w:hAnsi="Cambria Math"/>
                <w:lang w:val="sk-SK"/>
              </w:rPr>
              <m:t>2</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+K</m:t>
            </m:r>
          </m:den>
        </m:f>
      </m:oMath>
      <w:r w:rsidRPr="002B725D">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2B725D">
        <w:rPr>
          <w:lang w:val="sk-SK"/>
        </w:rPr>
        <w:t xml:space="preserve"> = 20 je kritická konštanta,  a</w:t>
      </w:r>
      <m:oMath>
        <m:r>
          <w:rPr>
            <w:rFonts w:ascii="Cambria Math" w:hAnsi="Cambria Math"/>
            <w:lang w:val="sk-SK"/>
          </w:rPr>
          <m:t> K</m:t>
        </m:r>
      </m:oMath>
      <w:r w:rsidRPr="002B725D">
        <w:rPr>
          <w:lang w:val="sk-SK"/>
        </w:rPr>
        <w:t>→0 je triviálna konštanta.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2B725D">
        <w:rPr>
          <w:lang w:val="sk-SK"/>
        </w:rPr>
        <w:t xml:space="preserve"> je jediný člen, ktorý ovplyvňuje hodnotu </w:t>
      </w:r>
      <m:oMath>
        <m:r>
          <w:rPr>
            <w:rFonts w:ascii="Cambria Math" w:hAnsi="Cambria Math"/>
            <w:lang w:val="sk-SK"/>
          </w:rPr>
          <m:t>ζ</m:t>
        </m:r>
      </m:oMath>
      <w:r w:rsidRPr="002B725D">
        <w:rPr>
          <w:lang w:val="sk-SK"/>
        </w:rPr>
        <w:t xml:space="preserve"> počas merania. Hodnota </w:t>
      </w:r>
      <m:oMath>
        <m:r>
          <w:rPr>
            <w:rFonts w:ascii="Cambria Math" w:hAnsi="Cambria Math"/>
            <w:lang w:val="sk-SK"/>
          </w:rPr>
          <m:t>ζ</m:t>
        </m:r>
      </m:oMath>
      <w:r w:rsidRPr="002B725D">
        <w:rPr>
          <w:lang w:val="sk-SK"/>
        </w:rPr>
        <w:t xml:space="preserve">  sa pohybuje v intervale (0;1) ak je hodnota je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2B725D">
        <w:rPr>
          <w:lang w:val="sk-SK"/>
        </w:rPr>
        <w:t xml:space="preserve">&lt;20. Pre hodnotu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2B725D">
        <w:rPr>
          <w:lang w:val="sk-SK"/>
        </w:rPr>
        <w:t xml:space="preserve">≥ 20 je hodnota </w:t>
      </w:r>
      <m:oMath>
        <m:r>
          <w:rPr>
            <w:rFonts w:ascii="Cambria Math" w:hAnsi="Cambria Math"/>
            <w:lang w:val="sk-SK"/>
          </w:rPr>
          <m:t>ζ</m:t>
        </m:r>
      </m:oMath>
      <w:r w:rsidRPr="002B725D">
        <w:rPr>
          <w:lang w:val="sk-SK"/>
        </w:rPr>
        <w:t xml:space="preserve"> = 1. Pri meraní reálnych dát dosahuje </w:t>
      </w:r>
      <m:oMath>
        <m:r>
          <w:rPr>
            <w:rFonts w:ascii="Cambria Math" w:hAnsi="Cambria Math"/>
            <w:lang w:val="sk-SK"/>
          </w:rPr>
          <m:t>ζ</m:t>
        </m:r>
      </m:oMath>
      <w:r w:rsidRPr="002B725D">
        <w:rPr>
          <w:lang w:val="sk-SK"/>
        </w:rPr>
        <w:t xml:space="preserve"> = 1  vo väčšine prípadov. Po dosadení impedančnej 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2B725D">
        <w:rPr>
          <w:lang w:val="sk-SK"/>
        </w:rPr>
        <w:t xml:space="preserve"> dostávame Bernstainovu rovnicu pre výpočet SV z impedancie:</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29FD4F3D" w14:textId="77777777" w:rsidTr="00C95C2E">
        <w:tc>
          <w:tcPr>
            <w:tcW w:w="704" w:type="dxa"/>
          </w:tcPr>
          <w:p w14:paraId="47E2EEDC" w14:textId="77777777" w:rsidR="00685414" w:rsidRPr="002B725D" w:rsidRDefault="00685414" w:rsidP="00C95C2E">
            <w:pPr>
              <w:jc w:val="center"/>
              <w:rPr>
                <w:color w:val="000000"/>
                <w:lang w:val="sk-SK"/>
              </w:rPr>
            </w:pPr>
          </w:p>
        </w:tc>
        <w:tc>
          <w:tcPr>
            <w:tcW w:w="7088" w:type="dxa"/>
            <w:vAlign w:val="center"/>
          </w:tcPr>
          <w:p w14:paraId="67F23673" w14:textId="77777777" w:rsidR="00685414" w:rsidRPr="002B725D" w:rsidRDefault="00941A71" w:rsidP="00C95C2E">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14:paraId="521FD363" w14:textId="77777777" w:rsidR="00685414" w:rsidRPr="002B725D" w:rsidRDefault="00685414" w:rsidP="00C95C2E">
            <w:pPr>
              <w:jc w:val="center"/>
              <w:rPr>
                <w:color w:val="000000"/>
                <w:lang w:val="sk-SK"/>
              </w:rPr>
            </w:pPr>
            <w:r w:rsidRPr="002B725D">
              <w:rPr>
                <w:color w:val="000000"/>
                <w:lang w:val="sk-SK"/>
              </w:rPr>
              <w:t>(</w:t>
            </w:r>
            <w:bookmarkStart w:id="107" w:name="Berstain_model_3"/>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37</w:t>
            </w:r>
            <w:r w:rsidRPr="002B725D">
              <w:rPr>
                <w:color w:val="000000"/>
                <w:lang w:val="sk-SK"/>
              </w:rPr>
              <w:fldChar w:fldCharType="end"/>
            </w:r>
            <w:bookmarkEnd w:id="107"/>
            <w:r w:rsidRPr="002B725D">
              <w:rPr>
                <w:color w:val="000000"/>
                <w:lang w:val="sk-SK"/>
              </w:rPr>
              <w:t>)</w:t>
            </w:r>
          </w:p>
        </w:tc>
      </w:tr>
    </w:tbl>
    <w:p w14:paraId="75D59B91" w14:textId="77777777" w:rsidR="00685414" w:rsidRPr="002B725D" w:rsidRDefault="00685414" w:rsidP="00685414">
      <w:pPr>
        <w:jc w:val="center"/>
        <w:rPr>
          <w:lang w:val="sk-SK"/>
        </w:rPr>
      </w:pPr>
    </w:p>
    <w:p w14:paraId="1EBE03A9" w14:textId="77777777" w:rsidR="00685414" w:rsidRPr="002B725D" w:rsidRDefault="00685414" w:rsidP="00685414">
      <w:pPr>
        <w:rPr>
          <w:lang w:val="sk-SK"/>
        </w:rPr>
      </w:pPr>
      <w:r w:rsidRPr="002B725D">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2B725D">
        <w:rPr>
          <w:lang w:val="sk-SK"/>
        </w:rPr>
        <w:t>reprezentuje akceleráciu krvi, nie je potrebné kompenzovať odtok krvi meraným úsekom. Rovnica:</w:t>
      </w:r>
    </w:p>
    <w:p w14:paraId="7A9F3924" w14:textId="77777777" w:rsidR="00685414" w:rsidRPr="002B725D" w:rsidRDefault="00685414" w:rsidP="00685414">
      <w:pPr>
        <w:rPr>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1DDF78DB" w14:textId="77777777" w:rsidTr="00C95C2E">
        <w:tc>
          <w:tcPr>
            <w:tcW w:w="704" w:type="dxa"/>
          </w:tcPr>
          <w:p w14:paraId="4960169C" w14:textId="77777777" w:rsidR="00685414" w:rsidRPr="002B725D" w:rsidRDefault="00685414" w:rsidP="00C95C2E">
            <w:pPr>
              <w:jc w:val="center"/>
              <w:rPr>
                <w:color w:val="000000"/>
                <w:lang w:val="sk-SK"/>
              </w:rPr>
            </w:pPr>
          </w:p>
        </w:tc>
        <w:tc>
          <w:tcPr>
            <w:tcW w:w="7088" w:type="dxa"/>
            <w:vAlign w:val="center"/>
          </w:tcPr>
          <w:p w14:paraId="06503452" w14:textId="77777777" w:rsidR="00685414" w:rsidRPr="002B725D" w:rsidRDefault="00685414" w:rsidP="00C95C2E">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14:paraId="4DF3D281"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38</w:t>
            </w:r>
            <w:r w:rsidRPr="002B725D">
              <w:rPr>
                <w:noProof/>
                <w:color w:val="000000"/>
                <w:lang w:val="sk-SK"/>
              </w:rPr>
              <w:fldChar w:fldCharType="end"/>
            </w:r>
            <w:r w:rsidRPr="002B725D">
              <w:rPr>
                <w:color w:val="000000"/>
                <w:lang w:val="sk-SK"/>
              </w:rPr>
              <w:t>)</w:t>
            </w:r>
          </w:p>
        </w:tc>
      </w:tr>
    </w:tbl>
    <w:p w14:paraId="212C22CE" w14:textId="77777777" w:rsidR="00685414" w:rsidRPr="002B725D" w:rsidRDefault="00685414" w:rsidP="00685414">
      <w:pPr>
        <w:jc w:val="center"/>
        <w:rPr>
          <w:lang w:val="sk-SK"/>
        </w:rPr>
      </w:pPr>
    </w:p>
    <w:p w14:paraId="354009FC" w14:textId="77777777" w:rsidR="00685414" w:rsidRPr="002B725D" w:rsidRDefault="00685414" w:rsidP="00685414">
      <w:pPr>
        <w:rPr>
          <w:lang w:val="sk-SK"/>
        </w:rPr>
      </w:pPr>
      <w:r w:rsidRPr="002B725D">
        <w:rPr>
          <w:lang w:val="sk-SK"/>
        </w:rPr>
        <w:lastRenderedPageBreak/>
        <w:t xml:space="preserve">je teda podľa Bernsteina vhodnou alternatívou ku meraniu SV Dopplerou echokardiografiou </w:t>
      </w:r>
      <w:r w:rsidRPr="002B725D">
        <w:rPr>
          <w:lang w:val="sk-SK"/>
        </w:rPr>
        <w:fldChar w:fldCharType="begin"/>
      </w:r>
      <w:r w:rsidRPr="002B725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w:t>
      </w:r>
      <w:r w:rsidR="00FB7D39" w:rsidRPr="002B725D">
        <w:rPr>
          <w:lang w:val="sk-SK"/>
        </w:rPr>
        <w:t xml:space="preserve"> </w:t>
      </w:r>
    </w:p>
    <w:p w14:paraId="74CBD785" w14:textId="77777777" w:rsidR="00685414" w:rsidRPr="002B725D" w:rsidRDefault="00685414" w:rsidP="00685414">
      <w:pPr>
        <w:rPr>
          <w:lang w:val="sk-SK"/>
        </w:rPr>
      </w:pPr>
    </w:p>
    <w:p w14:paraId="4B17F463" w14:textId="77777777" w:rsidR="00685414" w:rsidRPr="002B725D" w:rsidRDefault="00685414" w:rsidP="00685414">
      <w:pPr>
        <w:rPr>
          <w:lang w:val="sk-SK"/>
        </w:rPr>
      </w:pPr>
      <w:r w:rsidRPr="002B725D">
        <w:rPr>
          <w:lang w:val="sk-SK"/>
        </w:rPr>
        <w:t>Hodnoty SV vypočítané pomocou Kubičkovej (</w:t>
      </w:r>
      <w:r w:rsidRPr="002B725D">
        <w:rPr>
          <w:lang w:val="sk-SK"/>
        </w:rPr>
        <w:fldChar w:fldCharType="begin"/>
      </w:r>
      <w:r w:rsidRPr="002B725D">
        <w:rPr>
          <w:lang w:val="sk-SK"/>
        </w:rPr>
        <w:instrText xml:space="preserve"> REF kubicek \h </w:instrText>
      </w:r>
      <w:r w:rsidRPr="002B725D">
        <w:rPr>
          <w:lang w:val="sk-SK"/>
        </w:rPr>
      </w:r>
      <w:r w:rsidRPr="002B725D">
        <w:rPr>
          <w:lang w:val="sk-SK"/>
        </w:rPr>
        <w:fldChar w:fldCharType="separate"/>
      </w:r>
      <w:r w:rsidR="00911AF5" w:rsidRPr="002B725D">
        <w:rPr>
          <w:noProof/>
          <w:color w:val="000000"/>
          <w:lang w:val="sk-SK"/>
        </w:rPr>
        <w:t>25</w:t>
      </w:r>
      <w:r w:rsidRPr="002B725D">
        <w:rPr>
          <w:lang w:val="sk-SK"/>
        </w:rPr>
        <w:fldChar w:fldCharType="end"/>
      </w:r>
      <w:r w:rsidRPr="002B725D">
        <w:rPr>
          <w:lang w:val="sk-SK"/>
        </w:rPr>
        <w:t>) a Šramkovej (</w:t>
      </w:r>
      <w:r w:rsidRPr="002B725D">
        <w:rPr>
          <w:lang w:val="sk-SK"/>
        </w:rPr>
        <w:fldChar w:fldCharType="begin"/>
      </w:r>
      <w:r w:rsidRPr="002B725D">
        <w:rPr>
          <w:lang w:val="sk-SK"/>
        </w:rPr>
        <w:instrText xml:space="preserve"> REF sramek \h </w:instrText>
      </w:r>
      <w:r w:rsidRPr="002B725D">
        <w:rPr>
          <w:lang w:val="sk-SK"/>
        </w:rPr>
      </w:r>
      <w:r w:rsidRPr="002B725D">
        <w:rPr>
          <w:lang w:val="sk-SK"/>
        </w:rPr>
        <w:fldChar w:fldCharType="separate"/>
      </w:r>
      <w:r w:rsidR="00911AF5" w:rsidRPr="002B725D">
        <w:rPr>
          <w:noProof/>
          <w:color w:val="000000"/>
          <w:lang w:val="sk-SK"/>
        </w:rPr>
        <w:t>30</w:t>
      </w:r>
      <w:r w:rsidRPr="002B725D">
        <w:rPr>
          <w:lang w:val="sk-SK"/>
        </w:rPr>
        <w:fldChar w:fldCharType="end"/>
      </w:r>
      <w:r w:rsidRPr="002B725D">
        <w:rPr>
          <w:lang w:val="sk-SK"/>
        </w:rPr>
        <w:t>) metódy vysoko korelujú s hodnotami SV vypočítanými metódou definovanom Bernstainom (</w:t>
      </w:r>
      <w:r w:rsidRPr="002B725D">
        <w:rPr>
          <w:lang w:val="sk-SK"/>
        </w:rPr>
        <w:fldChar w:fldCharType="begin"/>
      </w:r>
      <w:r w:rsidRPr="002B725D">
        <w:rPr>
          <w:lang w:val="sk-SK"/>
        </w:rPr>
        <w:instrText xml:space="preserve"> REF Berstain_model_3 \h </w:instrText>
      </w:r>
      <w:r w:rsidRPr="002B725D">
        <w:rPr>
          <w:lang w:val="sk-SK"/>
        </w:rPr>
      </w:r>
      <w:r w:rsidRPr="002B725D">
        <w:rPr>
          <w:lang w:val="sk-SK"/>
        </w:rPr>
        <w:fldChar w:fldCharType="separate"/>
      </w:r>
      <w:r w:rsidR="00911AF5" w:rsidRPr="002B725D">
        <w:rPr>
          <w:noProof/>
          <w:color w:val="000000"/>
          <w:lang w:val="sk-SK"/>
        </w:rPr>
        <w:t>37</w:t>
      </w:r>
      <w:r w:rsidRPr="002B725D">
        <w:rPr>
          <w:lang w:val="sk-SK"/>
        </w:rPr>
        <w:fldChar w:fldCharType="end"/>
      </w:r>
      <w:r w:rsidRPr="002B725D">
        <w:rPr>
          <w:lang w:val="sk-SK"/>
        </w:rPr>
        <w:t xml:space="preserve">) (r=0,75). Je to hlavne kvôli tomu, že stredné zrýchlenie krvi v aorte takisto vysoko koreluje s hodnotou SV (r=0,75) </w:t>
      </w:r>
      <w:r w:rsidRPr="002B725D">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2B725D">
        <w:rPr>
          <w:lang w:val="sk-SK"/>
        </w:rPr>
        <w:instrText xml:space="preserve"> ADDIN EN.CITE </w:instrText>
      </w:r>
      <w:r w:rsidRPr="002B725D">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[40-42]</w:t>
      </w:r>
      <w:r w:rsidRPr="002B725D">
        <w:rPr>
          <w:lang w:val="sk-SK"/>
        </w:rPr>
        <w:fldChar w:fldCharType="end"/>
      </w:r>
      <w:r w:rsidRPr="002B725D">
        <w:rPr>
          <w:lang w:val="sk-SK"/>
        </w:rPr>
        <w:t xml:space="preserve">. </w:t>
      </w:r>
      <w:r w:rsidR="00FB7D39" w:rsidRPr="002B725D">
        <w:rPr>
          <w:lang w:val="sk-SK"/>
        </w:rPr>
        <w:t xml:space="preserve">Je potrebné povedať, že odmocnením parametru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B7D39" w:rsidRPr="002B725D">
        <w:rPr>
          <w:lang w:val="sk-SK"/>
        </w:rPr>
        <w:t xml:space="preserve"> sa utlmuje jeho vplyv na výslednú hodnotu SV a zvyšuje sa vplyv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oMath>
      <w:r w:rsidR="00FB7D39" w:rsidRPr="002B725D">
        <w:rPr>
          <w:lang w:val="sk-SK"/>
        </w:rPr>
        <w:t xml:space="preserve"> na absolútnu hodnotu SV.</w:t>
      </w:r>
      <w:r w:rsidR="00D45C1F" w:rsidRPr="002B725D">
        <w:rPr>
          <w:lang w:val="sk-SK"/>
        </w:rPr>
        <w:t xml:space="preserve"> Bola pritom ukázaná silná väzba metabolicky aktívnej telesnej hmoty (Fat-Free body Mass - FFM) na hodnotu SV </w:t>
      </w:r>
      <w:r w:rsidR="00D45C1F" w:rsidRPr="002B725D">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ZXh0Pls0M108L0Rpc3BsYXlUZXh0PjxyZWNvcmQ+PGRhdGVzPjxwdWItZGF0ZXM+PGRhdGU+RmVi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ZXh0Pls0M108L0Rpc3BsYXlUZXh0PjxyZWNvcmQ+PGRhdGVzPjxwdWItZGF0ZXM+PGRhdGU+RmVi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00D45C1F" w:rsidRPr="002B725D">
        <w:rPr>
          <w:lang w:val="sk-SK"/>
        </w:rPr>
      </w:r>
      <w:r w:rsidR="00D45C1F" w:rsidRPr="002B725D">
        <w:rPr>
          <w:lang w:val="sk-SK"/>
        </w:rPr>
        <w:fldChar w:fldCharType="separate"/>
      </w:r>
      <w:r w:rsidR="00D45C1F" w:rsidRPr="002B725D">
        <w:rPr>
          <w:noProof/>
          <w:lang w:val="sk-SK"/>
        </w:rPr>
        <w:t>[43]</w:t>
      </w:r>
      <w:r w:rsidR="00D45C1F" w:rsidRPr="002B725D">
        <w:rPr>
          <w:lang w:val="sk-SK"/>
        </w:rPr>
        <w:fldChar w:fldCharType="end"/>
      </w:r>
      <w:r w:rsidR="00D45C1F" w:rsidRPr="002B725D">
        <w:rPr>
          <w:lang w:val="sk-SK"/>
        </w:rPr>
        <w:t>.</w:t>
      </w:r>
    </w:p>
    <w:p w14:paraId="71076988" w14:textId="77777777" w:rsidR="00685414" w:rsidRPr="002B725D" w:rsidRDefault="00685414" w:rsidP="00685414">
      <w:pPr>
        <w:rPr>
          <w:lang w:val="sk-SK"/>
        </w:rPr>
      </w:pPr>
    </w:p>
    <w:p w14:paraId="44687201" w14:textId="77777777" w:rsidR="00685414" w:rsidRPr="002B725D" w:rsidRDefault="00685414" w:rsidP="00685414">
      <w:pPr>
        <w:rPr>
          <w:lang w:val="sk-SK"/>
        </w:rPr>
      </w:pPr>
      <w:r w:rsidRPr="002B725D">
        <w:rPr>
          <w:lang w:val="sk-SK"/>
        </w:rPr>
        <w:t>Výrazná negatívna závislosť existuje medzi</w:t>
      </w:r>
      <w:r w:rsidR="00FB7D39" w:rsidRPr="002B725D">
        <w:rPr>
          <w:lang w:val="sk-SK"/>
        </w:rPr>
        <w:t xml:space="preserve"> hodnotou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FB7D39" w:rsidRPr="002B725D">
        <w:rPr>
          <w:lang w:val="sk-SK"/>
        </w:rPr>
        <w:t xml:space="preserve"> </w:t>
      </w:r>
      <w:commentRangeStart w:id="108"/>
      <w:r w:rsidRPr="002B725D">
        <w:rPr>
          <w:lang w:val="sk-SK"/>
        </w:rPr>
        <w:t>a</w:t>
      </w:r>
      <w:commentRangeEnd w:id="108"/>
      <w:r w:rsidR="00404396">
        <w:rPr>
          <w:rStyle w:val="Odkaznakoment"/>
        </w:rPr>
        <w:commentReference w:id="108"/>
      </w:r>
      <w:r w:rsidRPr="002B725D">
        <w:rPr>
          <w:lang w:val="sk-SK"/>
        </w:rPr>
        <w:t xml:space="preserve"> telesnou váhou (r=-0.75)</w:t>
      </w:r>
      <w:r w:rsidRPr="002B725D">
        <w:rPr>
          <w:lang w:val="sk-SK"/>
        </w:rPr>
        <w:fldChar w:fldCharType="begin"/>
      </w:r>
      <w:r w:rsidR="00D45C1F" w:rsidRPr="002B725D">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model&lt;/IDText&gt;&lt;DisplayText&gt;[44]&lt;/DisplayText&gt;&lt;record&gt;&lt;dates&gt;&lt;pub-dates&gt;&lt;date&gt;Sep&lt;/date&gt;&lt;/pub-dates&gt;&lt;year&gt;1999&lt;/year&gt;&lt;/dates&gt;&lt;urls&gt;&lt;related-urls&gt;&lt;url&gt;&amp;lt;Go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2B725D">
        <w:rPr>
          <w:lang w:val="sk-SK"/>
        </w:rPr>
        <w:fldChar w:fldCharType="separate"/>
      </w:r>
      <w:r w:rsidR="00D45C1F" w:rsidRPr="002B725D">
        <w:rPr>
          <w:noProof/>
          <w:lang w:val="sk-SK"/>
        </w:rPr>
        <w:t>[44]</w:t>
      </w:r>
      <w:r w:rsidRPr="002B725D">
        <w:rPr>
          <w:lang w:val="sk-SK"/>
        </w:rPr>
        <w:fldChar w:fldCharType="end"/>
      </w:r>
      <w:r w:rsidRPr="002B725D">
        <w:rPr>
          <w:lang w:val="sk-SK"/>
        </w:rPr>
        <w:t xml:space="preserve">.  Je to hlavne pre vysokú závislosť plochy aortálnej chlopne na telesnej váhe. Plocha aortálnej chlopne závislý okrem telesnej váhy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2B725D">
        <w:rPr>
          <w:lang w:val="sk-SK"/>
        </w:rPr>
        <w:t xml:space="preserve"> bude preto ovplyvnená</w:t>
      </w:r>
      <w:r w:rsidR="00FB7D39" w:rsidRPr="002B725D">
        <w:rPr>
          <w:lang w:val="sk-SK"/>
        </w:rPr>
        <w:t xml:space="preserve"> aj</w:t>
      </w:r>
      <w:r w:rsidRPr="002B725D">
        <w:rPr>
          <w:lang w:val="sk-SK"/>
        </w:rPr>
        <w:t xml:space="preserve"> telesnou váhou, vekom a pohlavím </w:t>
      </w:r>
      <w:r w:rsidRPr="002B725D">
        <w:rPr>
          <w:lang w:val="sk-SK"/>
        </w:rPr>
        <w:fldChar w:fldCharType="begin"/>
      </w:r>
      <w:r w:rsidRPr="002B725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w:t>
      </w:r>
    </w:p>
    <w:p w14:paraId="75EA63E8" w14:textId="77777777" w:rsidR="00FB7D39" w:rsidRPr="002B725D" w:rsidRDefault="00FB7D39" w:rsidP="00685414">
      <w:pPr>
        <w:rPr>
          <w:lang w:val="sk-SK"/>
        </w:rPr>
      </w:pPr>
    </w:p>
    <w:p w14:paraId="3C07A96D" w14:textId="77777777" w:rsidR="00685414" w:rsidRPr="002B725D" w:rsidRDefault="00685414" w:rsidP="00685414">
      <w:pPr>
        <w:rPr>
          <w:lang w:val="sk-SK"/>
        </w:rPr>
      </w:pPr>
      <w:r w:rsidRPr="002B725D">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2B725D">
        <w:rPr>
          <w:lang w:val="sk-SK"/>
        </w:rPr>
        <w:t>, už došlo k výtoku krvi zo srdca smerom k perifériám a tiež k určitému žilnému návratu späť do srdca. Tieto zmeny objemu krvi v hrudníku pritom taktiež ovplyvňujú formovanie krivky</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2B725D">
        <w:rPr>
          <w:lang w:val="sk-SK"/>
        </w:rPr>
        <w:t xml:space="preserve">. </w:t>
      </w:r>
    </w:p>
    <w:p w14:paraId="0CFB950A" w14:textId="77777777" w:rsidR="00685414" w:rsidRPr="002B725D" w:rsidRDefault="00685414" w:rsidP="00685414">
      <w:pPr>
        <w:rPr>
          <w:lang w:val="sk-SK"/>
        </w:rPr>
      </w:pPr>
      <w:r w:rsidRPr="002B725D">
        <w:rPr>
          <w:lang w:val="sk-SK"/>
        </w:rPr>
        <w:t xml:space="preserve">Pre zlepšenie merania sa experimentuje s rôznym umiestnením elektród </w:t>
      </w:r>
      <w:r w:rsidRPr="002B725D">
        <w:rPr>
          <w:lang w:val="sk-SK"/>
        </w:rPr>
        <w:fldChar w:fldCharType="begin">
          <w:fldData xml:space="preserve">PEVuZE5vdGU+PENpdGU+PEF1dGhvcj5Db3R0ZXI8L0F1dGhvcj48WWVhcj4yMDA2PC9ZZWFyPjxJ
RFRleHQ+SW1wZWRhbmNlIGNhcmRpb2dyYXBoeSByZXZpc2l0ZWQ8L0lEVGV4dD48RGlzcGxheVRl
eHQ+WzQ1XTwvRGlzcGxheVRleHQ+PHJlY29yZD48ZGF0ZXM+PHB1Yi1kYXRlcz48ZGF0ZT5TZXA8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D45C1F" w:rsidRPr="002B725D">
        <w:rPr>
          <w:lang w:val="sk-SK"/>
        </w:rPr>
        <w:instrText xml:space="preserve"> ADDIN EN.CITE </w:instrText>
      </w:r>
      <w:r w:rsidR="00D45C1F" w:rsidRPr="002B725D">
        <w:rPr>
          <w:lang w:val="sk-SK"/>
        </w:rPr>
        <w:fldChar w:fldCharType="begin">
          <w:fldData xml:space="preserve">PEVuZE5vdGU+PENpdGU+PEF1dGhvcj5Db3R0ZXI8L0F1dGhvcj48WWVhcj4yMDA2PC9ZZWFyPjxJ
RFRleHQ+SW1wZWRhbmNlIGNhcmRpb2dyYXBoeSByZXZpc2l0ZWQ8L0lEVGV4dD48RGlzcGxheVRl
eHQ+WzQ1XTwvRGlzcGxheVRleHQ+PHJlY29yZD48ZGF0ZXM+PHB1Yi1kYXRlcz48ZGF0ZT5TZXA8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r>
      <w:r w:rsidRPr="002B725D">
        <w:rPr>
          <w:lang w:val="sk-SK"/>
        </w:rPr>
        <w:fldChar w:fldCharType="separate"/>
      </w:r>
      <w:r w:rsidR="00D45C1F" w:rsidRPr="002B725D">
        <w:rPr>
          <w:noProof/>
          <w:lang w:val="sk-SK"/>
        </w:rPr>
        <w:t>[45]</w:t>
      </w:r>
      <w:r w:rsidRPr="002B725D">
        <w:rPr>
          <w:lang w:val="sk-SK"/>
        </w:rPr>
        <w:fldChar w:fldCharType="end"/>
      </w:r>
      <w:r w:rsidR="002F5D30" w:rsidRPr="002B725D">
        <w:rPr>
          <w:lang w:val="sk-SK"/>
        </w:rPr>
        <w:t xml:space="preserve"> </w:t>
      </w:r>
      <w:r w:rsidRPr="002B725D">
        <w:rPr>
          <w:lang w:val="sk-SK"/>
        </w:rPr>
        <w:t xml:space="preserve">a kombináciou viacerých elektród </w:t>
      </w:r>
      <w:r w:rsidRPr="002B725D">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D45C1F" w:rsidRPr="002B725D">
        <w:rPr>
          <w:lang w:val="sk-SK"/>
        </w:rPr>
        <w:instrText xml:space="preserve"> ADDIN EN.CITE </w:instrText>
      </w:r>
      <w:r w:rsidR="00D45C1F" w:rsidRPr="002B725D">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r>
      <w:r w:rsidRPr="002B725D">
        <w:rPr>
          <w:lang w:val="sk-SK"/>
        </w:rPr>
        <w:fldChar w:fldCharType="separate"/>
      </w:r>
      <w:r w:rsidR="00D45C1F" w:rsidRPr="002B725D">
        <w:rPr>
          <w:noProof/>
          <w:lang w:val="sk-SK"/>
        </w:rPr>
        <w:t>[46]</w:t>
      </w:r>
      <w:r w:rsidRPr="002B725D">
        <w:rPr>
          <w:lang w:val="sk-SK"/>
        </w:rPr>
        <w:fldChar w:fldCharType="end"/>
      </w:r>
      <w:r w:rsidRPr="002B725D">
        <w:rPr>
          <w:lang w:val="sk-SK"/>
        </w:rPr>
        <w:t xml:space="preserve"> .</w:t>
      </w:r>
    </w:p>
    <w:p w14:paraId="2A915D54" w14:textId="77777777" w:rsidR="00685414" w:rsidRPr="002B725D" w:rsidRDefault="00685414" w:rsidP="00685414">
      <w:pPr>
        <w:rPr>
          <w:lang w:val="sk-SK"/>
        </w:rPr>
      </w:pPr>
    </w:p>
    <w:p w14:paraId="25B617F0" w14:textId="77777777" w:rsidR="00685414" w:rsidRPr="002B725D" w:rsidRDefault="00685414" w:rsidP="00685414">
      <w:pPr>
        <w:pStyle w:val="Nadpis3"/>
        <w:rPr>
          <w:lang w:val="sk-SK"/>
        </w:rPr>
      </w:pPr>
      <w:bookmarkStart w:id="109" w:name="_Toc510359987"/>
      <w:r w:rsidRPr="002B725D">
        <w:rPr>
          <w:lang w:val="sk-SK"/>
        </w:rPr>
        <w:t>Meranie SV z brachiálnej artérie</w:t>
      </w:r>
      <w:bookmarkEnd w:id="109"/>
    </w:p>
    <w:p w14:paraId="55C12369" w14:textId="77777777" w:rsidR="00685414" w:rsidRPr="002B725D" w:rsidRDefault="00685414" w:rsidP="00685414">
      <w:pPr>
        <w:rPr>
          <w:lang w:val="sk-SK"/>
        </w:rPr>
      </w:pPr>
    </w:p>
    <w:p w14:paraId="6D784916" w14:textId="77777777" w:rsidR="00685414" w:rsidRPr="002B725D" w:rsidRDefault="00685414" w:rsidP="00685414">
      <w:pPr>
        <w:rPr>
          <w:lang w:val="sk-SK"/>
        </w:rPr>
      </w:pPr>
      <w:r w:rsidRPr="002B725D">
        <w:rPr>
          <w:noProof/>
          <w:lang w:val="sk-SK"/>
        </w:rPr>
        <w:lastRenderedPageBreak/>
        <w:t>Zaujímavým novým prístupom je meranie srdečného výdaja zo zmien impedancie ruky. Táto metóda sa označuje ako TBEV (TransBrachail Electrical Velocimetry)</w:t>
      </w:r>
      <w:r w:rsidRPr="002B725D">
        <w:rPr>
          <w:noProof/>
          <w:lang w:val="sk-SK"/>
        </w:rPr>
        <w:fldChar w:fldCharType="begin"/>
      </w:r>
      <w:r w:rsidR="00D45C1F" w:rsidRPr="002B725D">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Velocimetry&lt;/IDText&gt;&lt;DisplayText&gt;[47]&lt;/DisplayText&gt;&lt;record&gt;&lt;dates&gt;&lt;pub-dates&gt;&lt;date&gt;Aug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2B725D">
        <w:rPr>
          <w:noProof/>
          <w:lang w:val="sk-SK"/>
        </w:rPr>
        <w:fldChar w:fldCharType="separate"/>
      </w:r>
      <w:r w:rsidR="00D45C1F" w:rsidRPr="002B725D">
        <w:rPr>
          <w:noProof/>
          <w:lang w:val="sk-SK"/>
        </w:rPr>
        <w:t>[47]</w:t>
      </w:r>
      <w:r w:rsidRPr="002B725D">
        <w:rPr>
          <w:noProof/>
          <w:lang w:val="sk-SK"/>
        </w:rPr>
        <w:fldChar w:fldCharType="end"/>
      </w:r>
      <w:r w:rsidRPr="002B725D">
        <w:rPr>
          <w:noProof/>
          <w:lang w:val="sk-SK"/>
        </w:rPr>
        <w:t xml:space="preserve">. </w:t>
      </w:r>
      <w:r w:rsidRPr="002B725D">
        <w:rPr>
          <w:lang w:val="sk-SK"/>
        </w:rPr>
        <w:t xml:space="preserve">Podnetom na vznik tejto metódy bolo zistenie, že maximum zrýchlenia krvi v aorte vysoko koreluje s maximom zrýchlenia krvi v brachiálnej aorte (r =0,79) </w:t>
      </w:r>
      <w:r w:rsidRPr="002B725D">
        <w:rPr>
          <w:lang w:val="sk-SK"/>
        </w:rPr>
        <w:fldChar w:fldCharType="begin"/>
      </w:r>
      <w:r w:rsidR="00D45C1F" w:rsidRPr="002B725D">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resistance&lt;/IDText&gt;&lt;DisplayText&gt;[48]&lt;/DisplayText&gt;&lt;record&gt;&lt;keywords&gt;&lt;keyword&gt;blood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2B725D">
        <w:rPr>
          <w:lang w:val="sk-SK"/>
        </w:rPr>
        <w:fldChar w:fldCharType="separate"/>
      </w:r>
      <w:r w:rsidR="00D45C1F" w:rsidRPr="002B725D">
        <w:rPr>
          <w:noProof/>
          <w:lang w:val="sk-SK"/>
        </w:rPr>
        <w:t>[48]</w:t>
      </w:r>
      <w:r w:rsidRPr="002B725D">
        <w:rPr>
          <w:lang w:val="sk-SK"/>
        </w:rPr>
        <w:fldChar w:fldCharType="end"/>
      </w:r>
      <w:r w:rsidRPr="002B725D">
        <w:rPr>
          <w:lang w:val="sk-SK"/>
        </w:rPr>
        <w:t>. Takisto sa ukázalo, že maximum zrýchlenia v brachiálnej aorte nie je ovplyvnené väzoaktivitou ciev ruky. Bolo zistená len závislosť na stimulácií β1 adrenoreceptoru v srdci</w:t>
      </w:r>
      <w:r w:rsidRPr="002B725D">
        <w:rPr>
          <w:lang w:val="sk-SK"/>
        </w:rPr>
        <w:fldChar w:fldCharType="begin"/>
      </w:r>
      <w:r w:rsidR="00D45C1F" w:rsidRPr="002B725D">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HYPERTHYROIDISM&lt;/IDText&gt;&lt;DisplayText&gt;[49]&lt;/DisplayText&gt;&lt;record&gt;&lt;dates&gt;&lt;pub-dates&gt;&lt;date&gt;Feb&lt;/date&gt;&lt;/pub-dates&gt;&lt;year&gt;1990&lt;/year&gt;&lt;/dates&gt;&lt;keywords&gt;&lt;keyword&gt;Cardiovascular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2B725D">
        <w:rPr>
          <w:lang w:val="sk-SK"/>
        </w:rPr>
        <w:fldChar w:fldCharType="separate"/>
      </w:r>
      <w:r w:rsidR="00D45C1F" w:rsidRPr="002B725D">
        <w:rPr>
          <w:noProof/>
          <w:lang w:val="sk-SK"/>
        </w:rPr>
        <w:t>[49]</w:t>
      </w:r>
      <w:r w:rsidRPr="002B725D">
        <w:rPr>
          <w:lang w:val="sk-SK"/>
        </w:rPr>
        <w:fldChar w:fldCharType="end"/>
      </w:r>
      <w:r w:rsidRPr="002B725D">
        <w:rPr>
          <w:lang w:val="sk-SK"/>
        </w:rPr>
        <w:t xml:space="preserve">. Tvar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2B725D">
        <w:rPr>
          <w:lang w:val="sk-SK"/>
        </w:rPr>
        <w:t xml:space="preserve"> na hrudi má viacero predpokladaných zdrojov ako zmeny objemu, dýchanie,... Na ruke sa však predpokladá, že najdôležitejším zdrojom, ktorý formuje krivku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2B725D">
        <w:rPr>
          <w:lang w:val="sk-SK"/>
        </w:rPr>
        <w:t xml:space="preserve"> je brachialna artéria a jej zmeny rýchlosti toku krvi v nej </w:t>
      </w:r>
      <w:r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r>
      <w:r w:rsidRPr="002B725D">
        <w:rPr>
          <w:lang w:val="sk-SK"/>
        </w:rPr>
        <w:fldChar w:fldCharType="separate"/>
      </w:r>
      <w:r w:rsidR="00D45C1F" w:rsidRPr="002B725D">
        <w:rPr>
          <w:noProof/>
          <w:lang w:val="sk-SK"/>
        </w:rPr>
        <w:t>[50]</w:t>
      </w:r>
      <w:r w:rsidRPr="002B725D">
        <w:rPr>
          <w:lang w:val="sk-SK"/>
        </w:rPr>
        <w:fldChar w:fldCharType="end"/>
      </w:r>
      <w:r w:rsidRPr="002B725D">
        <w:rPr>
          <w:lang w:val="sk-SK"/>
        </w:rPr>
        <w:t xml:space="preserve">. Užší pôvod zdroja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2B725D">
        <w:rPr>
          <w:lang w:val="sk-SK"/>
        </w:rPr>
        <w:t xml:space="preserve"> by mal prispieť k zvýšeniu presnosti merania SV. Meranie SV metódou </w:t>
      </w:r>
      <w:r w:rsidRPr="002B725D">
        <w:rPr>
          <w:noProof/>
          <w:lang w:val="sk-SK"/>
        </w:rPr>
        <w:t>TBEV je podobná ako Bernstainova metóda merania SV na hrudi (</w:t>
      </w:r>
      <w:r w:rsidRPr="002B725D">
        <w:rPr>
          <w:noProof/>
          <w:lang w:val="sk-SK"/>
        </w:rPr>
        <w:fldChar w:fldCharType="begin"/>
      </w:r>
      <w:r w:rsidRPr="002B725D">
        <w:rPr>
          <w:noProof/>
          <w:lang w:val="sk-SK"/>
        </w:rPr>
        <w:instrText xml:space="preserve"> REF Berstain_model_3 \h </w:instrText>
      </w:r>
      <w:r w:rsidRPr="002B725D">
        <w:rPr>
          <w:noProof/>
          <w:lang w:val="sk-SK"/>
        </w:rPr>
      </w:r>
      <w:r w:rsidRPr="002B725D">
        <w:rPr>
          <w:noProof/>
          <w:lang w:val="sk-SK"/>
        </w:rPr>
        <w:fldChar w:fldCharType="separate"/>
      </w:r>
      <w:r w:rsidR="00911AF5" w:rsidRPr="002B725D">
        <w:rPr>
          <w:noProof/>
          <w:color w:val="000000"/>
          <w:lang w:val="sk-SK"/>
        </w:rPr>
        <w:t>37</w:t>
      </w:r>
      <w:r w:rsidRPr="002B725D">
        <w:rPr>
          <w:noProof/>
          <w:lang w:val="sk-SK"/>
        </w:rPr>
        <w:fldChar w:fldCharType="end"/>
      </w:r>
      <w:r w:rsidRPr="002B725D">
        <w:rPr>
          <w:noProof/>
          <w:lang w:val="sk-SK"/>
        </w:rPr>
        <w:t xml:space="preserve">). Zmena nastáva pri definícii objemu kde s zavádza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noProof/>
            <w:lang w:val="sk-SK"/>
          </w:rPr>
          <m:t>=32*m</m:t>
        </m:r>
      </m:oMath>
      <w:r w:rsidRPr="002B725D">
        <w:rPr>
          <w:noProof/>
          <w:lang w:val="sk-SK"/>
        </w:rPr>
        <w:t xml:space="preserve">, kde </w:t>
      </w:r>
      <m:oMath>
        <m:r>
          <w:rPr>
            <w:rFonts w:ascii="Cambria Math" w:hAnsi="Cambria Math"/>
            <w:noProof/>
            <w:lang w:val="sk-SK"/>
          </w:rPr>
          <m:t>m</m:t>
        </m:r>
      </m:oMath>
      <w:r w:rsidRPr="002B725D">
        <w:rPr>
          <w:noProof/>
          <w:lang w:val="sk-SK"/>
        </w:rPr>
        <w:t xml:space="preserve"> je telesná váha. Metóda merania SV metódou TBEV:</w:t>
      </w:r>
    </w:p>
    <w:p w14:paraId="3A98B7F2" w14:textId="77777777" w:rsidR="00685414" w:rsidRPr="002B725D" w:rsidRDefault="00685414" w:rsidP="00685414">
      <w:pPr>
        <w:rPr>
          <w:lang w:val="sk-SK"/>
        </w:rPr>
      </w:pPr>
    </w:p>
    <w:p w14:paraId="0FD58892" w14:textId="77777777" w:rsidR="00685414" w:rsidRPr="002B725D" w:rsidRDefault="00685414" w:rsidP="00685414">
      <w:pPr>
        <w:rPr>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7715F38F" w14:textId="77777777" w:rsidTr="00C95C2E">
        <w:tc>
          <w:tcPr>
            <w:tcW w:w="704" w:type="dxa"/>
          </w:tcPr>
          <w:p w14:paraId="0DE511B9" w14:textId="77777777" w:rsidR="00685414" w:rsidRPr="002B725D" w:rsidRDefault="00685414" w:rsidP="00C95C2E">
            <w:pPr>
              <w:jc w:val="center"/>
              <w:rPr>
                <w:color w:val="000000"/>
                <w:lang w:val="sk-SK"/>
              </w:rPr>
            </w:pPr>
          </w:p>
        </w:tc>
        <w:tc>
          <w:tcPr>
            <w:tcW w:w="7088" w:type="dxa"/>
            <w:vAlign w:val="center"/>
          </w:tcPr>
          <w:p w14:paraId="27E5A107" w14:textId="77777777" w:rsidR="00685414" w:rsidRPr="002B725D" w:rsidRDefault="00941A71"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14:paraId="2F5F5393"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39</w:t>
            </w:r>
            <w:r w:rsidRPr="002B725D">
              <w:rPr>
                <w:noProof/>
                <w:color w:val="000000"/>
                <w:lang w:val="sk-SK"/>
              </w:rPr>
              <w:fldChar w:fldCharType="end"/>
            </w:r>
            <w:r w:rsidRPr="002B725D">
              <w:rPr>
                <w:color w:val="000000"/>
                <w:lang w:val="sk-SK"/>
              </w:rPr>
              <w:t>)</w:t>
            </w:r>
          </w:p>
        </w:tc>
      </w:tr>
    </w:tbl>
    <w:p w14:paraId="202DA7E4" w14:textId="77777777" w:rsidR="00685414" w:rsidRPr="002B725D" w:rsidRDefault="00685414" w:rsidP="00685414">
      <w:pPr>
        <w:rPr>
          <w:lang w:val="sk-SK"/>
        </w:rPr>
      </w:pPr>
      <w:r w:rsidRPr="002B725D">
        <w:rPr>
          <w:lang w:val="sk-SK"/>
        </w:rPr>
        <w:t xml:space="preserve">, kde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2B725D">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2B725D">
        <w:rPr>
          <w:lang w:val="sk-SK"/>
        </w:rPr>
        <w:t xml:space="preserve"> je merané na ruke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oMath>
      <w:r w:rsidRPr="002B725D">
        <w:rPr>
          <w:lang w:val="sk-SK"/>
        </w:rPr>
        <w:t xml:space="preserve"> je doba systolického toku krvi, ktorej hodnota je však podobná ako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2B725D">
        <w:rPr>
          <w:lang w:val="sk-SK"/>
        </w:rPr>
        <w:t xml:space="preserve"> – doba toku ľavou komorou ako v pre v metóde v Bernstainovej metóde (</w:t>
      </w:r>
      <w:r w:rsidRPr="002B725D">
        <w:rPr>
          <w:lang w:val="sk-SK"/>
        </w:rPr>
        <w:fldChar w:fldCharType="begin"/>
      </w:r>
      <w:r w:rsidRPr="002B725D">
        <w:rPr>
          <w:lang w:val="sk-SK"/>
        </w:rPr>
        <w:instrText xml:space="preserve"> REF Berstain_model_3 \h </w:instrText>
      </w:r>
      <w:r w:rsidRPr="002B725D">
        <w:rPr>
          <w:lang w:val="sk-SK"/>
        </w:rPr>
      </w:r>
      <w:r w:rsidRPr="002B725D">
        <w:rPr>
          <w:lang w:val="sk-SK"/>
        </w:rPr>
        <w:fldChar w:fldCharType="separate"/>
      </w:r>
      <w:r w:rsidR="00911AF5" w:rsidRPr="002B725D">
        <w:rPr>
          <w:noProof/>
          <w:color w:val="000000"/>
          <w:lang w:val="sk-SK"/>
        </w:rPr>
        <w:t>37</w:t>
      </w:r>
      <w:r w:rsidRPr="002B725D">
        <w:rPr>
          <w:lang w:val="sk-SK"/>
        </w:rPr>
        <w:fldChar w:fldCharType="end"/>
      </w:r>
      <w:r w:rsidRPr="002B725D">
        <w:rPr>
          <w:lang w:val="sk-SK"/>
        </w:rPr>
        <w:t>).</w:t>
      </w:r>
    </w:p>
    <w:p w14:paraId="128EA1E2" w14:textId="77777777" w:rsidR="00685414" w:rsidRPr="002B725D" w:rsidRDefault="00685414" w:rsidP="00685414">
      <w:pPr>
        <w:rPr>
          <w:lang w:val="sk-SK"/>
        </w:rPr>
      </w:pPr>
    </w:p>
    <w:p w14:paraId="04E51C98" w14:textId="77777777" w:rsidR="00685414" w:rsidRPr="002B725D" w:rsidRDefault="00685414" w:rsidP="00685414">
      <w:pPr>
        <w:rPr>
          <w:lang w:val="sk-SK"/>
        </w:rPr>
      </w:pPr>
      <w:r w:rsidRPr="002B725D">
        <w:rPr>
          <w:lang w:val="sk-SK"/>
        </w:rPr>
        <w:t xml:space="preserve">Bioimpedancia sa používa aj na ďalšie účely, ako impedančná spektroskopia </w:t>
      </w:r>
      <w:r w:rsidRPr="002B725D">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r>
      <w:r w:rsidRPr="002B725D">
        <w:rPr>
          <w:lang w:val="sk-SK"/>
        </w:rPr>
        <w:fldChar w:fldCharType="separate"/>
      </w:r>
      <w:r w:rsidR="00D45C1F" w:rsidRPr="002B725D">
        <w:rPr>
          <w:noProof/>
          <w:lang w:val="sk-SK"/>
        </w:rPr>
        <w:t>[51]</w:t>
      </w:r>
      <w:r w:rsidRPr="002B725D">
        <w:rPr>
          <w:lang w:val="sk-SK"/>
        </w:rPr>
        <w:fldChar w:fldCharType="end"/>
      </w:r>
      <w:r w:rsidRPr="002B725D">
        <w:rPr>
          <w:lang w:val="sk-SK"/>
        </w:rPr>
        <w:t xml:space="preserve">, impedančná tomografia </w:t>
      </w:r>
      <w:r w:rsidRPr="002B725D">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WzUyLCA1M108L0Rpc3BsYXlUZXh0PjxyZWNvcmQ+PGRhdGVzPjxwdWItZGF0ZXM+PGRhdGU+RGVj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D45C1F" w:rsidRPr="002B725D">
        <w:rPr>
          <w:lang w:val="sk-SK"/>
        </w:rPr>
        <w:instrText xml:space="preserve"> ADDIN EN.CITE </w:instrText>
      </w:r>
      <w:r w:rsidR="00D45C1F" w:rsidRPr="002B725D">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WzUyLCA1M108L0Rpc3BsYXlUZXh0PjxyZWNvcmQ+PGRhdGVzPjxwdWItZGF0ZXM+PGRhdGU+RGVj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r>
      <w:r w:rsidRPr="002B725D">
        <w:rPr>
          <w:lang w:val="sk-SK"/>
        </w:rPr>
        <w:fldChar w:fldCharType="separate"/>
      </w:r>
      <w:r w:rsidR="00D45C1F" w:rsidRPr="002B725D">
        <w:rPr>
          <w:noProof/>
          <w:lang w:val="sk-SK"/>
        </w:rPr>
        <w:t>[52, 53]</w:t>
      </w:r>
      <w:r w:rsidRPr="002B725D">
        <w:rPr>
          <w:lang w:val="sk-SK"/>
        </w:rPr>
        <w:fldChar w:fldCharType="end"/>
      </w:r>
      <w:r w:rsidRPr="002B725D">
        <w:rPr>
          <w:lang w:val="sk-SK"/>
        </w:rPr>
        <w:t xml:space="preserve">, na meranie rýchlosti pulznej vlny medzi hrudníkom a nohami, hrudníkom a rukami </w:t>
      </w:r>
      <w:r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2B725D">
        <w:rPr>
          <w:lang w:val="sk-SK"/>
        </w:rPr>
        <w:instrText xml:space="preserve"> ADDIN EN.CITE </w:instrText>
      </w:r>
      <w:r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[6]</w:t>
      </w:r>
      <w:r w:rsidRPr="002B725D">
        <w:rPr>
          <w:lang w:val="sk-SK"/>
        </w:rPr>
        <w:fldChar w:fldCharType="end"/>
      </w:r>
      <w:r w:rsidRPr="002B725D">
        <w:rPr>
          <w:lang w:val="sk-SK"/>
        </w:rPr>
        <w:t xml:space="preserve">. </w:t>
      </w:r>
    </w:p>
    <w:p w14:paraId="64869D40" w14:textId="77777777" w:rsidR="00685414" w:rsidRPr="002B725D" w:rsidRDefault="00685414" w:rsidP="00685414">
      <w:pPr>
        <w:rPr>
          <w:lang w:val="sk-SK"/>
        </w:rPr>
      </w:pPr>
    </w:p>
    <w:p w14:paraId="1B4B9CA2" w14:textId="77777777" w:rsidR="00685414" w:rsidRPr="002B725D" w:rsidRDefault="00685414" w:rsidP="00685414">
      <w:pPr>
        <w:pStyle w:val="Nadpis2"/>
        <w:rPr>
          <w:lang w:val="sk-SK"/>
        </w:rPr>
      </w:pPr>
      <w:bookmarkStart w:id="110" w:name="_Toc510359988"/>
      <w:r w:rsidRPr="002B725D">
        <w:rPr>
          <w:lang w:val="sk-SK"/>
        </w:rPr>
        <w:t>Parametre výpočtu SV</w:t>
      </w:r>
      <w:bookmarkEnd w:id="66"/>
      <w:bookmarkEnd w:id="110"/>
    </w:p>
    <w:p w14:paraId="3EC4BA69" w14:textId="77777777" w:rsidR="00685414" w:rsidRPr="002B725D" w:rsidRDefault="00685414" w:rsidP="00685414">
      <w:pPr>
        <w:rPr>
          <w:lang w:val="sk-SK"/>
        </w:rPr>
      </w:pPr>
      <w:r w:rsidRPr="002B725D">
        <w:rPr>
          <w:lang w:val="sk-SK"/>
        </w:rPr>
        <w:t>Podľa Bernsteina potrebujeme pre výpočet SV poznať:</w:t>
      </w:r>
    </w:p>
    <w:p w14:paraId="1C301388" w14:textId="77777777" w:rsidR="00685414" w:rsidRPr="002B725D" w:rsidRDefault="00685414" w:rsidP="00685414">
      <w:pPr>
        <w:pStyle w:val="Odstavecseseznamem"/>
        <w:numPr>
          <w:ilvl w:val="0"/>
          <w:numId w:val="2"/>
        </w:numPr>
        <w:overflowPunct/>
        <w:autoSpaceDE/>
        <w:autoSpaceDN/>
        <w:adjustRightInd/>
        <w:spacing w:after="200" w:line="252" w:lineRule="auto"/>
        <w:contextualSpacing/>
        <w:textAlignment w:val="auto"/>
        <w:rPr>
          <w:lang w:val="sk-SK"/>
        </w:rPr>
      </w:pPr>
      <w:r w:rsidRPr="002B725D">
        <w:rPr>
          <w:lang w:val="sk-SK"/>
        </w:rPr>
        <w:t>V</w:t>
      </w:r>
      <w:r w:rsidRPr="002B725D">
        <w:rPr>
          <w:vertAlign w:val="subscript"/>
          <w:lang w:val="sk-SK"/>
        </w:rPr>
        <w:t>ITBV</w:t>
      </w:r>
      <w:r w:rsidRPr="002B725D">
        <w:rPr>
          <w:lang w:val="sk-SK"/>
        </w:rPr>
        <w:t xml:space="preserve">, </w:t>
      </w:r>
      <m:oMath>
        <m:r>
          <w:rPr>
            <w:rFonts w:ascii="Cambria Math" w:hAnsi="Cambria Math"/>
            <w:lang w:val="sk-SK"/>
          </w:rPr>
          <m:t>ζ</m:t>
        </m:r>
      </m:oMath>
      <w:r w:rsidRPr="002B725D">
        <w:rPr>
          <w:lang w:val="sk-SK"/>
        </w:rPr>
        <w:t xml:space="preserve"> – konštanty odvodené z telesnej váhy a objemu hrudníka</w:t>
      </w:r>
    </w:p>
    <w:p w14:paraId="7B6A0385" w14:textId="77777777" w:rsidR="00685414" w:rsidRPr="002B725D" w:rsidRDefault="00685414" w:rsidP="00685414">
      <w:pPr>
        <w:pStyle w:val="Odstavecseseznamem"/>
        <w:numPr>
          <w:ilvl w:val="0"/>
          <w:numId w:val="2"/>
        </w:numPr>
        <w:overflowPunct/>
        <w:autoSpaceDE/>
        <w:autoSpaceDN/>
        <w:adjustRightInd/>
        <w:spacing w:after="200" w:line="252" w:lineRule="auto"/>
        <w:contextualSpacing/>
        <w:textAlignment w:val="auto"/>
        <w:rPr>
          <w:lang w:val="sk-SK"/>
        </w:rPr>
      </w:pPr>
      <w:r w:rsidRPr="002B725D">
        <w:rPr>
          <w:lang w:val="sk-SK"/>
        </w:rPr>
        <w:t>Z</w:t>
      </w:r>
      <w:r w:rsidRPr="002B725D">
        <w:rPr>
          <w:vertAlign w:val="subscript"/>
          <w:lang w:val="sk-SK"/>
        </w:rPr>
        <w:t xml:space="preserve">0 </w:t>
      </w:r>
      <w:r w:rsidRPr="002B725D">
        <w:rPr>
          <w:lang w:val="sk-SK"/>
        </w:rPr>
        <w:t>– základná impedancia hrudníka</w:t>
      </w:r>
    </w:p>
    <w:p w14:paraId="2D161195" w14:textId="77777777" w:rsidR="00685414" w:rsidRPr="002B725D" w:rsidRDefault="00685414" w:rsidP="00685414">
      <w:pPr>
        <w:pStyle w:val="Odstavecseseznamem"/>
        <w:numPr>
          <w:ilvl w:val="0"/>
          <w:numId w:val="2"/>
        </w:numPr>
        <w:overflowPunct/>
        <w:autoSpaceDE/>
        <w:autoSpaceDN/>
        <w:adjustRightInd/>
        <w:spacing w:after="200" w:line="252" w:lineRule="auto"/>
        <w:contextualSpacing/>
        <w:textAlignment w:val="auto"/>
        <w:rPr>
          <w:lang w:val="sk-SK"/>
        </w:rPr>
      </w:pPr>
      <w:r w:rsidRPr="002B725D">
        <w:rPr>
          <w:lang w:val="sk-SK"/>
        </w:rPr>
        <w:t>-dZ/dt</w:t>
      </w:r>
      <w:r w:rsidRPr="002B725D">
        <w:rPr>
          <w:vertAlign w:val="subscript"/>
          <w:lang w:val="sk-SK"/>
        </w:rPr>
        <w:t xml:space="preserve">max </w:t>
      </w:r>
      <w:r w:rsidRPr="002B725D">
        <w:rPr>
          <w:lang w:val="sk-SK"/>
        </w:rPr>
        <w:t>– maximum zápornej derivovanej impedancie hrudníka</w:t>
      </w:r>
    </w:p>
    <w:p w14:paraId="42AD5C2B" w14:textId="77777777" w:rsidR="00685414" w:rsidRPr="002B725D" w:rsidRDefault="00941A71" w:rsidP="00685414">
      <w:pPr>
        <w:pStyle w:val="Odstavecseseznamem"/>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685414" w:rsidRPr="002B725D">
        <w:rPr>
          <w:lang w:val="sk-SK"/>
        </w:rPr>
        <w:t xml:space="preserve">– dĺžka systoly (LVET – Left Ventricular Ejection Time) - </w:t>
      </w:r>
    </w:p>
    <w:p w14:paraId="0FB5ABB3" w14:textId="77777777" w:rsidR="00685414" w:rsidRPr="002B725D" w:rsidRDefault="00685414" w:rsidP="00685414">
      <w:pPr>
        <w:rPr>
          <w:lang w:val="sk-SK"/>
        </w:rPr>
      </w:pPr>
      <w:r w:rsidRPr="002B725D">
        <w:rPr>
          <w:lang w:val="sk-SK"/>
        </w:rPr>
        <w:lastRenderedPageBreak/>
        <w:t xml:space="preserve">Ak si uvedomíme, že konštanty a základná impedancia hrudníka sa nemenia počas merania, zmeny SV ovplyvňujú dva parametre: -dZ/dtmax 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w:t>
      </w:r>
      <w:r w:rsidRPr="002B725D">
        <w:rPr>
          <w:lang w:val="sk-SK"/>
        </w:rPr>
        <w:fldChar w:fldCharType="begin"/>
      </w:r>
      <w:r w:rsidRPr="002B725D">
        <w:rPr>
          <w:lang w:val="sk-SK"/>
        </w:rPr>
        <w:instrText xml:space="preserve"> REF _Ref510254830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11</w:t>
      </w:r>
      <w:r w:rsidRPr="002B725D">
        <w:rPr>
          <w:lang w:val="sk-SK"/>
        </w:rPr>
        <w:fldChar w:fldCharType="end"/>
      </w:r>
      <w:r w:rsidRPr="002B725D">
        <w:rPr>
          <w:lang w:val="sk-SK"/>
        </w:rPr>
        <w:t>. Pre problémy pri stanovovaní týchto bodov sa častejšie využíva stanovenie LVET intervalu zo srdečných zvukov (HS – heart sounds).</w:t>
      </w:r>
    </w:p>
    <w:p w14:paraId="4788AFD8" w14:textId="77777777" w:rsidR="00685414" w:rsidRPr="002B725D" w:rsidRDefault="00685414" w:rsidP="00685414">
      <w:pPr>
        <w:pStyle w:val="Nadpis4"/>
        <w:rPr>
          <w:lang w:val="sk-SK"/>
        </w:rPr>
      </w:pPr>
      <w:bookmarkStart w:id="111" w:name="_Toc386404204"/>
      <w:r w:rsidRPr="002B725D">
        <w:rPr>
          <w:lang w:val="sk-SK"/>
        </w:rPr>
        <w:t>LVET interval- určenie počiatku systoly</w:t>
      </w:r>
      <w:bookmarkEnd w:id="111"/>
    </w:p>
    <w:p w14:paraId="61CEC5B0" w14:textId="77777777" w:rsidR="00685414" w:rsidRPr="002B725D" w:rsidRDefault="00685414" w:rsidP="00685414">
      <w:pPr>
        <w:jc w:val="center"/>
        <w:rPr>
          <w:b/>
          <w:color w:val="000000"/>
          <w:lang w:val="sk-SK"/>
        </w:rPr>
      </w:pPr>
    </w:p>
    <w:p w14:paraId="5482D112" w14:textId="77777777" w:rsidR="00685414" w:rsidRPr="002B725D" w:rsidRDefault="00685414" w:rsidP="00685414">
      <w:pPr>
        <w:rPr>
          <w:lang w:val="sk-SK"/>
        </w:rPr>
      </w:pPr>
      <w:r w:rsidRPr="002B725D">
        <w:rPr>
          <w:lang w:val="sk-SK"/>
        </w:rPr>
        <w:t xml:space="preserve">Počiatok toku krvi z ľavej komory do aorty, ako ukazuje </w:t>
      </w:r>
      <w:r w:rsidRPr="002B725D">
        <w:rPr>
          <w:lang w:val="sk-SK"/>
        </w:rPr>
        <w:fldChar w:fldCharType="begin"/>
      </w:r>
      <w:r w:rsidRPr="002B725D">
        <w:rPr>
          <w:lang w:val="sk-SK"/>
        </w:rPr>
        <w:instrText xml:space="preserve"> REF _Ref510254830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11</w:t>
      </w:r>
      <w:r w:rsidRPr="002B725D">
        <w:rPr>
          <w:lang w:val="sk-SK"/>
        </w:rPr>
        <w:fldChar w:fldCharType="end"/>
      </w:r>
      <w:r w:rsidRPr="002B725D">
        <w:rPr>
          <w:lang w:val="sk-SK"/>
        </w:rPr>
        <w:t>, je na krivke označovaný ako bod B. Ide o typický zákmit na nástupnej hrane derivovaného impedančného signálu. Tento bod sa má podľa</w:t>
      </w:r>
      <w:r w:rsidRPr="002B725D">
        <w:rPr>
          <w:lang w:val="sk-SK"/>
        </w:rPr>
        <w:fldChar w:fldCharType="begin"/>
      </w:r>
      <w:r w:rsidR="00D45C1F" w:rsidRPr="002B725D">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2B725D">
        <w:rPr>
          <w:lang w:val="sk-SK"/>
        </w:rPr>
        <w:fldChar w:fldCharType="separate"/>
      </w:r>
      <w:r w:rsidR="00D45C1F" w:rsidRPr="002B725D">
        <w:rPr>
          <w:noProof/>
          <w:lang w:val="sk-SK"/>
        </w:rPr>
        <w:t>[54]</w:t>
      </w:r>
      <w:r w:rsidRPr="002B725D">
        <w:rPr>
          <w:lang w:val="sk-SK"/>
        </w:rPr>
        <w:fldChar w:fldCharType="end"/>
      </w:r>
      <w:r w:rsidRPr="002B725D">
        <w:rPr>
          <w:lang w:val="sk-SK"/>
        </w:rPr>
        <w:t xml:space="preserve"> vyskytovať v okamihu najväčšej výchylky prvého srdečného zvuku – S1 zaznamenávanom nad apexom srdca. Existenciu bodu B môže vysvetľovať uzatvorenie dvojcípej chlopne. Toto predchádza vypudenie krvi z ľavej komory o </w:t>
      </w:r>
      <w:commentRangeStart w:id="112"/>
      <w:r w:rsidRPr="002B725D">
        <w:rPr>
          <w:lang w:val="sk-SK"/>
        </w:rPr>
        <w:t>0.02 – 0.06 sekundy</w:t>
      </w:r>
      <w:commentRangeEnd w:id="112"/>
      <w:r w:rsidR="00AB1C63">
        <w:rPr>
          <w:rStyle w:val="Odkaznakoment"/>
        </w:rPr>
        <w:commentReference w:id="112"/>
      </w:r>
      <w:r w:rsidRPr="002B725D">
        <w:rPr>
          <w:lang w:val="sk-SK"/>
        </w:rPr>
        <w:t xml:space="preserve">. Viac dôkazov však hovorí o tomto bode ako o okamihu počiatku vypudenia krvi ľavou komorou do aorty. Ako je zobrazené na </w:t>
      </w:r>
      <w:r w:rsidRPr="002B725D">
        <w:rPr>
          <w:lang w:val="sk-SK"/>
        </w:rPr>
        <w:fldChar w:fldCharType="begin"/>
      </w:r>
      <w:r w:rsidRPr="002B725D">
        <w:rPr>
          <w:lang w:val="sk-SK"/>
        </w:rPr>
        <w:instrText xml:space="preserve"> REF _Ref510254830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11</w:t>
      </w:r>
      <w:r w:rsidRPr="002B725D">
        <w:rPr>
          <w:lang w:val="sk-SK"/>
        </w:rPr>
        <w:fldChar w:fldCharType="end"/>
      </w:r>
      <w:r w:rsidRPr="002B725D">
        <w:rPr>
          <w:lang w:val="sk-SK"/>
        </w:rPr>
        <w:t xml:space="preserve"> bod B môže byť rôzne situovaný na nástupnej hrane krivky. Počas zadržania dychu alebo výdychu (endexpiratory apnea) sa tento bod dostáva až na úroveň nulovej hodnoty derivácie impedancie. Podľa</w:t>
      </w:r>
      <w:r w:rsidRPr="002B725D">
        <w:rPr>
          <w:lang w:val="sk-SK"/>
        </w:rPr>
        <w:fldChar w:fldCharType="begin"/>
      </w:r>
      <w:r w:rsidR="00D45C1F" w:rsidRPr="002B725D">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2B725D">
        <w:rPr>
          <w:lang w:val="sk-SK"/>
        </w:rPr>
        <w:fldChar w:fldCharType="separate"/>
      </w:r>
      <w:r w:rsidR="00D45C1F" w:rsidRPr="002B725D">
        <w:rPr>
          <w:noProof/>
          <w:lang w:val="sk-SK"/>
        </w:rPr>
        <w:t>[54]</w:t>
      </w:r>
      <w:r w:rsidRPr="002B725D">
        <w:rPr>
          <w:lang w:val="sk-SK"/>
        </w:rPr>
        <w:fldChar w:fldCharType="end"/>
      </w:r>
      <w:r w:rsidRPr="002B725D">
        <w:rPr>
          <w:lang w:val="sk-SK"/>
        </w:rPr>
        <w:t xml:space="preserve"> môže byť identifikovanie B bodu problematické, pretože nie je jasne viditeľný. Identifikácia tohto bodu je najčastejším problémom pri analýze impedančného signálu</w:t>
      </w:r>
      <w:r w:rsidRPr="002B725D">
        <w:rPr>
          <w:lang w:val="sk-SK"/>
        </w:rPr>
        <w:fldChar w:fldCharType="begin"/>
      </w:r>
      <w:r w:rsidR="00D45C1F" w:rsidRPr="002B725D">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2B725D">
        <w:rPr>
          <w:lang w:val="sk-SK"/>
        </w:rPr>
        <w:fldChar w:fldCharType="separate"/>
      </w:r>
      <w:r w:rsidR="00D45C1F" w:rsidRPr="002B725D">
        <w:rPr>
          <w:noProof/>
          <w:lang w:val="sk-SK"/>
        </w:rPr>
        <w:t>[54]</w:t>
      </w:r>
      <w:r w:rsidRPr="002B725D">
        <w:rPr>
          <w:lang w:val="sk-SK"/>
        </w:rPr>
        <w:fldChar w:fldCharType="end"/>
      </w:r>
      <w:r w:rsidRPr="002B725D">
        <w:rPr>
          <w:lang w:val="sk-SK"/>
        </w:rPr>
        <w:t xml:space="preserve">. Tento bod môže nadobúdať tvar jemného ohybu alebo zárezu. Napriek problémom pri detekcii a tomu, že sa poloha B-bodu môže meniť medzi dvoma systolami, by mal byť tento bod považovaný za počiatok vypudenia krvi do aorty podľa </w:t>
      </w:r>
      <w:r w:rsidRPr="002B725D">
        <w:rPr>
          <w:lang w:val="sk-SK"/>
        </w:rPr>
        <w:fldChar w:fldCharType="begin"/>
      </w:r>
      <w:r w:rsidR="00D45C1F" w:rsidRPr="002B725D">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2B725D">
        <w:rPr>
          <w:lang w:val="sk-SK"/>
        </w:rPr>
        <w:fldChar w:fldCharType="separate"/>
      </w:r>
      <w:r w:rsidR="00D45C1F" w:rsidRPr="002B725D">
        <w:rPr>
          <w:noProof/>
          <w:lang w:val="sk-SK"/>
        </w:rPr>
        <w:t>[54]</w:t>
      </w:r>
      <w:r w:rsidRPr="002B725D">
        <w:rPr>
          <w:lang w:val="sk-SK"/>
        </w:rPr>
        <w:fldChar w:fldCharType="end"/>
      </w:r>
      <w:r w:rsidRPr="002B725D">
        <w:rPr>
          <w:lang w:val="sk-SK"/>
        </w:rPr>
        <w:t xml:space="preserve">. V praxi sa však pre problémy pri detekcii počiatku systoly nahrádza bod B nulovou úrovňou derivovanej impedancie, pretože bod B sa často nachádza práve na tejto hodnote, ako uvádza </w:t>
      </w:r>
      <w:r w:rsidRPr="002B725D">
        <w:rPr>
          <w:lang w:val="sk-SK"/>
        </w:rPr>
        <w:fldChar w:fldCharType="begin"/>
      </w:r>
      <w:r w:rsidRPr="002B725D">
        <w:rPr>
          <w:lang w:val="sk-SK"/>
        </w:rPr>
        <w:instrText xml:space="preserve"> REF _Ref510254830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11</w:t>
      </w:r>
      <w:r w:rsidRPr="002B725D">
        <w:rPr>
          <w:lang w:val="sk-SK"/>
        </w:rPr>
        <w:fldChar w:fldCharType="end"/>
      </w:r>
      <w:r w:rsidRPr="002B725D">
        <w:rPr>
          <w:lang w:val="sk-SK"/>
        </w:rPr>
        <w:t>.</w:t>
      </w:r>
    </w:p>
    <w:p w14:paraId="399B7B1A" w14:textId="77777777" w:rsidR="00685414" w:rsidRPr="002B725D" w:rsidRDefault="00685414" w:rsidP="00685414">
      <w:pPr>
        <w:rPr>
          <w:lang w:val="sk-SK"/>
        </w:rPr>
      </w:pPr>
    </w:p>
    <w:p w14:paraId="1CCE6CF0" w14:textId="77777777" w:rsidR="00685414" w:rsidRPr="002B725D" w:rsidRDefault="00685414" w:rsidP="00685414">
      <w:pPr>
        <w:pStyle w:val="Nadpis3"/>
        <w:rPr>
          <w:lang w:val="sk-SK"/>
        </w:rPr>
      </w:pPr>
      <w:bookmarkStart w:id="113" w:name="_Toc386404205"/>
      <w:bookmarkStart w:id="114" w:name="_Toc510359989"/>
      <w:r w:rsidRPr="002B725D">
        <w:rPr>
          <w:lang w:val="sk-SK"/>
        </w:rPr>
        <w:t>LVET interval  - určenie konca systoly</w:t>
      </w:r>
      <w:bookmarkEnd w:id="113"/>
      <w:bookmarkEnd w:id="114"/>
    </w:p>
    <w:p w14:paraId="3635FA85" w14:textId="77777777" w:rsidR="00685414" w:rsidRPr="002B725D" w:rsidRDefault="00685414" w:rsidP="00685414">
      <w:pPr>
        <w:rPr>
          <w:lang w:val="sk-SK"/>
        </w:rPr>
      </w:pPr>
    </w:p>
    <w:p w14:paraId="4FD89728" w14:textId="77777777" w:rsidR="00685414" w:rsidRPr="002B725D" w:rsidRDefault="00685414" w:rsidP="00685414">
      <w:pPr>
        <w:rPr>
          <w:lang w:val="sk-SK"/>
        </w:rPr>
      </w:pPr>
      <w:r w:rsidRPr="002B725D">
        <w:rPr>
          <w:lang w:val="sk-SK"/>
        </w:rPr>
        <w:lastRenderedPageBreak/>
        <w:t xml:space="preserve">Bod X je najnižším bodom na -dZ/dt a má reprezentovať koniec LVET intervalu </w:t>
      </w:r>
      <w:r w:rsidRPr="002B725D">
        <w:rPr>
          <w:lang w:val="sk-SK"/>
        </w:rPr>
        <w:fldChar w:fldCharType="begin"/>
      </w:r>
      <w:r w:rsidR="00D45C1F" w:rsidRPr="002B725D">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2B725D">
        <w:rPr>
          <w:lang w:val="sk-SK"/>
        </w:rPr>
        <w:fldChar w:fldCharType="separate"/>
      </w:r>
      <w:r w:rsidR="00D45C1F" w:rsidRPr="002B725D">
        <w:rPr>
          <w:noProof/>
          <w:lang w:val="sk-SK"/>
        </w:rPr>
        <w:t>[54]</w:t>
      </w:r>
      <w:r w:rsidRPr="002B725D">
        <w:rPr>
          <w:lang w:val="sk-SK"/>
        </w:rPr>
        <w:fldChar w:fldCharType="end"/>
      </w:r>
      <w:r w:rsidRPr="002B725D">
        <w:rPr>
          <w:lang w:val="sk-SK"/>
        </w:rPr>
        <w:t>. Tento zdroj udáva, že u väčšiny ľudí je tento bod dobre definovaný, u cca 10% môžu byť v blízkosti dva či viac takýchto bodov, čo prináša možnosť chyby pri určení konca LVET intervalu. Pomôcť by vtedy mal druhý srdcový zvuk – S2, ktorý by mal korešpondovať s bodom X.</w:t>
      </w:r>
    </w:p>
    <w:p w14:paraId="432BC760" w14:textId="77777777" w:rsidR="00685414" w:rsidRPr="002B725D" w:rsidRDefault="00685414" w:rsidP="00685414">
      <w:pPr>
        <w:pStyle w:val="Nadpis3"/>
        <w:rPr>
          <w:lang w:val="sk-SK"/>
        </w:rPr>
      </w:pPr>
      <w:bookmarkStart w:id="115" w:name="_Toc510359990"/>
      <w:r w:rsidRPr="002B725D">
        <w:rPr>
          <w:lang w:val="sk-SK"/>
        </w:rPr>
        <w:t>Určenie maxima derivovaného signálu –dZ/dtmax</w:t>
      </w:r>
      <w:bookmarkEnd w:id="115"/>
    </w:p>
    <w:p w14:paraId="018C92A8" w14:textId="77777777" w:rsidR="00685414" w:rsidRPr="002B725D" w:rsidRDefault="00685414" w:rsidP="00685414">
      <w:pPr>
        <w:rPr>
          <w:lang w:val="sk-SK"/>
        </w:rPr>
      </w:pPr>
    </w:p>
    <w:p w14:paraId="08E2F646" w14:textId="77777777" w:rsidR="00685414" w:rsidRPr="002B725D" w:rsidRDefault="00685414" w:rsidP="00685414">
      <w:pPr>
        <w:rPr>
          <w:lang w:val="sk-SK"/>
        </w:rPr>
      </w:pPr>
      <w:r w:rsidRPr="002B725D">
        <w:rPr>
          <w:lang w:val="sk-SK"/>
        </w:rPr>
        <w:t xml:space="preserve">Maximum zápornej derivácie impedancie nastáva v čase najväčšej sily, ktorou srdce pumpuje krv a hodnota maxima zápornej derivácie je analogická hodnote maxima tejto sily </w:t>
      </w:r>
      <w:r w:rsidRPr="002B725D">
        <w:rPr>
          <w:lang w:val="sk-SK"/>
        </w:rPr>
        <w:fldChar w:fldCharType="begin"/>
      </w:r>
      <w:r w:rsidRPr="002B725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14:paraId="060E9A99" w14:textId="77777777" w:rsidR="00685414" w:rsidRPr="002B725D" w:rsidRDefault="00685414" w:rsidP="00685414">
      <w:pPr>
        <w:rPr>
          <w:color w:val="000000"/>
          <w:lang w:val="sk-SK"/>
        </w:rPr>
      </w:pPr>
    </w:p>
    <w:p w14:paraId="794DA347" w14:textId="77777777" w:rsidR="00685414" w:rsidRPr="002B725D" w:rsidRDefault="00685414" w:rsidP="00685414">
      <w:pPr>
        <w:jc w:val="center"/>
        <w:rPr>
          <w:color w:val="000000"/>
          <w:lang w:val="sk-SK"/>
        </w:rPr>
      </w:pPr>
      <w:r w:rsidRPr="002B725D">
        <w:rPr>
          <w:noProof/>
          <w:color w:val="000000"/>
        </w:rPr>
        <w:drawing>
          <wp:inline distT="0" distB="0" distL="0" distR="0" wp14:anchorId="13149B7E" wp14:editId="189DFF60">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9"/>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14:paraId="327DCC20" w14:textId="77777777" w:rsidR="00685414" w:rsidRPr="002B725D" w:rsidRDefault="00685414" w:rsidP="00685414">
      <w:pPr>
        <w:pStyle w:val="Titulek"/>
        <w:rPr>
          <w:vanish/>
          <w:color w:val="000000"/>
          <w:szCs w:val="22"/>
          <w:lang w:val="sk-SK"/>
          <w:specVanish/>
        </w:rPr>
      </w:pPr>
      <w:bookmarkStart w:id="116" w:name="_Ref510254830"/>
      <w:bookmarkStart w:id="117" w:name="_Ref510254819"/>
      <w:bookmarkStart w:id="118" w:name="_Toc510358868"/>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1</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11</w:t>
      </w:r>
      <w:r w:rsidR="00E83A77" w:rsidRPr="002B725D">
        <w:rPr>
          <w:lang w:val="sk-SK"/>
        </w:rPr>
        <w:fldChar w:fldCharType="end"/>
      </w:r>
      <w:bookmarkEnd w:id="116"/>
      <w:r w:rsidRPr="002B725D">
        <w:rPr>
          <w:lang w:val="sk-SK"/>
        </w:rPr>
        <w:t>:</w:t>
      </w:r>
      <w:r w:rsidRPr="002B725D">
        <w:rPr>
          <w:color w:val="000000"/>
          <w:szCs w:val="22"/>
          <w:lang w:val="sk-SK"/>
        </w:rPr>
        <w:t xml:space="preserve"> Rôzne tvary krivky -dZ/dt; počiatok systoly – B bod a koniec systoly – X bod</w:t>
      </w:r>
      <w:bookmarkEnd w:id="117"/>
      <w:bookmarkEnd w:id="118"/>
    </w:p>
    <w:p w14:paraId="1F0CA418" w14:textId="77777777" w:rsidR="00685414" w:rsidRPr="002B725D" w:rsidRDefault="00685414" w:rsidP="00685414">
      <w:pPr>
        <w:pStyle w:val="Titulek"/>
        <w:rPr>
          <w:color w:val="000000"/>
          <w:lang w:val="sk-SK"/>
        </w:rPr>
      </w:pPr>
      <w:r w:rsidRPr="002B725D">
        <w:rPr>
          <w:color w:val="000000"/>
          <w:szCs w:val="22"/>
          <w:lang w:val="sk-SK"/>
        </w:rPr>
        <w:fldChar w:fldCharType="begin"/>
      </w:r>
      <w:r w:rsidR="00D45C1F" w:rsidRPr="002B725D">
        <w:rPr>
          <w:color w:val="000000"/>
          <w:szCs w:val="22"/>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2B725D">
        <w:rPr>
          <w:color w:val="000000"/>
          <w:szCs w:val="22"/>
          <w:lang w:val="sk-SK"/>
        </w:rPr>
        <w:fldChar w:fldCharType="separate"/>
      </w:r>
      <w:r w:rsidR="00D45C1F" w:rsidRPr="002B725D">
        <w:rPr>
          <w:noProof/>
          <w:color w:val="000000"/>
          <w:szCs w:val="22"/>
          <w:lang w:val="sk-SK"/>
        </w:rPr>
        <w:t>[54]</w:t>
      </w:r>
      <w:r w:rsidRPr="002B725D">
        <w:rPr>
          <w:color w:val="000000"/>
          <w:szCs w:val="22"/>
          <w:lang w:val="sk-SK"/>
        </w:rPr>
        <w:fldChar w:fldCharType="end"/>
      </w:r>
      <w:r w:rsidRPr="002B725D">
        <w:rPr>
          <w:color w:val="000000"/>
          <w:szCs w:val="22"/>
          <w:lang w:val="sk-SK"/>
        </w:rPr>
        <w:t>.</w:t>
      </w:r>
    </w:p>
    <w:p w14:paraId="42FFF699" w14:textId="77777777" w:rsidR="00363A9C" w:rsidRPr="002B725D" w:rsidRDefault="00153B70" w:rsidP="00363A9C">
      <w:pPr>
        <w:pStyle w:val="Nadpis2"/>
        <w:rPr>
          <w:lang w:val="sk-SK"/>
        </w:rPr>
      </w:pPr>
      <w:bookmarkStart w:id="119" w:name="_Toc510359991"/>
      <w:r w:rsidRPr="002B725D">
        <w:rPr>
          <w:lang w:val="sk-SK"/>
        </w:rPr>
        <w:t>Stanovenie parametrov z </w:t>
      </w:r>
      <w:commentRangeStart w:id="120"/>
      <w:r w:rsidRPr="002B725D">
        <w:rPr>
          <w:lang w:val="sk-SK"/>
        </w:rPr>
        <w:t>HS</w:t>
      </w:r>
      <w:bookmarkEnd w:id="0"/>
      <w:bookmarkEnd w:id="1"/>
      <w:bookmarkEnd w:id="119"/>
      <w:commentRangeEnd w:id="120"/>
      <w:r w:rsidR="00955589">
        <w:rPr>
          <w:rStyle w:val="Odkaznakoment"/>
          <w:rFonts w:asciiTheme="majorHAnsi" w:hAnsiTheme="majorHAnsi" w:cs="Times New Roman"/>
          <w:b w:val="0"/>
          <w:bCs w:val="0"/>
        </w:rPr>
        <w:commentReference w:id="120"/>
      </w:r>
    </w:p>
    <w:p w14:paraId="70A4292A" w14:textId="77777777" w:rsidR="00153B70" w:rsidRPr="002B725D" w:rsidRDefault="00153B70" w:rsidP="00153B70">
      <w:pPr>
        <w:rPr>
          <w:lang w:val="sk-SK"/>
        </w:rPr>
      </w:pPr>
    </w:p>
    <w:p w14:paraId="64CC2B70" w14:textId="77777777" w:rsidR="00153B70" w:rsidRPr="002B725D" w:rsidRDefault="00C75958" w:rsidP="00153B70">
      <w:pPr>
        <w:rPr>
          <w:lang w:val="sk-SK"/>
        </w:rPr>
      </w:pPr>
      <w:r w:rsidRPr="002B725D">
        <w:rPr>
          <w:lang w:val="sk-SK"/>
        </w:rPr>
        <w:lastRenderedPageBreak/>
        <w:t>Pre komplikácie s určovaním počiatku a koncu systoly z -dZ/dt je často nevyhnutné tieto parametre získať z HS. HS sa dajú zaznamenávať mikrofónom pripevneným na hrudníku. HS obyčajne tvoria dva zvuky: S1 a S2. Spolu sa tieto dva označujú ako základné srdečné zvuky (FHS – Fundamental Heart Sounds). Intervalu medzi S1 a S2 hovoríme tiež LVET interval</w:t>
      </w:r>
      <w:r w:rsidR="003B18FA" w:rsidRPr="002B725D">
        <w:rPr>
          <w:lang w:val="sk-SK"/>
        </w:rPr>
        <w:t>,</w:t>
      </w:r>
      <w:r w:rsidRPr="002B725D">
        <w:rPr>
          <w:lang w:val="sk-SK"/>
        </w:rPr>
        <w:t xml:space="preserve">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r w:rsidRPr="002B725D">
        <w:rPr>
          <w:i/>
          <w:lang w:val="sk-SK"/>
        </w:rPr>
        <w:t>valvular</w:t>
      </w:r>
      <w:r w:rsidRPr="002B725D">
        <w:rPr>
          <w:lang w:val="sk-SK"/>
        </w:rPr>
        <w:t xml:space="preserve"> teória, podľa ktorej je zdroj HS v blízkosti srdečných chlopní. Podľa inej teórie, </w:t>
      </w:r>
      <w:r w:rsidRPr="002B725D">
        <w:rPr>
          <w:i/>
          <w:lang w:val="sk-SK"/>
        </w:rPr>
        <w:t>cardiohemic</w:t>
      </w:r>
      <w:r w:rsidRPr="002B725D">
        <w:rPr>
          <w:lang w:val="sk-SK"/>
        </w:rPr>
        <w:t xml:space="preserve"> teórie, sú srdce a krv navzájom závislé systémy ktoré vibrujú ako celok</w:t>
      </w:r>
      <w:r w:rsidR="00F9477B" w:rsidRPr="002B725D">
        <w:rPr>
          <w:lang w:val="sk-SK"/>
        </w:rPr>
        <w:t xml:space="preserve"> </w:t>
      </w:r>
      <w:r w:rsidR="00F9477B" w:rsidRPr="002B725D">
        <w:rPr>
          <w:lang w:val="sk-SK"/>
        </w:rPr>
        <w:fldChar w:fldCharType="begin"/>
      </w:r>
      <w:r w:rsidR="00D45C1F" w:rsidRPr="002B725D">
        <w:rPr>
          <w:lang w:val="sk-SK"/>
        </w:rPr>
        <w:instrText xml:space="preserve"> ADDIN EN.CITE &lt;EndNote&gt;&lt;Cite&gt;&lt;Author&gt;Fox&lt;/Author&gt;&lt;Year&gt;1999&lt;/Year&gt;&lt;IDText&gt;The physiologic origins of heart sounds and murmurs&lt;/IDText&gt;&lt;DisplayText&gt;[55]&lt;/DisplayText&gt;&lt;record&gt;&lt;dates&gt;&lt;pub-dates&gt;&lt;date&gt;Apr&lt;/date&gt;&lt;/pub-dates&gt;&lt;year&gt;1999&lt;/year&gt;&lt;/dates&gt;&lt;keywords&gt;&lt;keyword&gt;General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00F9477B" w:rsidRPr="002B725D">
        <w:rPr>
          <w:lang w:val="sk-SK"/>
        </w:rPr>
        <w:fldChar w:fldCharType="separate"/>
      </w:r>
      <w:r w:rsidR="00D45C1F" w:rsidRPr="002B725D">
        <w:rPr>
          <w:noProof/>
          <w:lang w:val="sk-SK"/>
        </w:rPr>
        <w:t>[55]</w:t>
      </w:r>
      <w:r w:rsidR="00F9477B" w:rsidRPr="002B725D">
        <w:rPr>
          <w:lang w:val="sk-SK"/>
        </w:rPr>
        <w:fldChar w:fldCharType="end"/>
      </w:r>
      <w:r w:rsidRPr="002B725D">
        <w:rPr>
          <w:lang w:val="sk-SK"/>
        </w:rPr>
        <w:t xml:space="preserve">. Keď budeme vychádzať z prvej menovanej teórie, a síce </w:t>
      </w:r>
      <w:r w:rsidRPr="002B725D">
        <w:rPr>
          <w:i/>
          <w:lang w:val="sk-SK"/>
        </w:rPr>
        <w:t>valvular</w:t>
      </w:r>
      <w:r w:rsidRPr="002B725D">
        <w:rPr>
          <w:lang w:val="sk-SK"/>
        </w:rPr>
        <w:t xml:space="preserve"> teórie, S1 je vyvolaný zatváraním cípovitých chlopní a to dvoj a trojcípou chlopňou. Zatvorenie cípovitých chlopní nastáva pri počiatku systoly. S2 je vyvolaný zatváraním polmesiačikovitých chlopní a to pľúcnicovou a aortálnou chlopňou. Ich zatvorenie spôsobuje ukončenie výtoku krvi zo srdca a teda koniec systoly.</w:t>
      </w:r>
      <w:r w:rsidR="00153B70" w:rsidRPr="002B725D">
        <w:rPr>
          <w:lang w:val="sk-SK"/>
        </w:rPr>
        <w:t xml:space="preserve"> </w:t>
      </w:r>
    </w:p>
    <w:p w14:paraId="07AB5935" w14:textId="77777777" w:rsidR="00363A9C" w:rsidRPr="002B725D" w:rsidRDefault="00363A9C" w:rsidP="00363A9C">
      <w:pPr>
        <w:rPr>
          <w:lang w:val="sk-SK"/>
        </w:rPr>
      </w:pPr>
    </w:p>
    <w:p w14:paraId="538A00D9" w14:textId="77777777" w:rsidR="00363A9C" w:rsidRPr="002B725D" w:rsidRDefault="00363A9C" w:rsidP="00363A9C">
      <w:pPr>
        <w:pStyle w:val="Nadpis3"/>
        <w:rPr>
          <w:lang w:val="sk-SK"/>
        </w:rPr>
      </w:pPr>
      <w:bookmarkStart w:id="121" w:name="_Toc386404208"/>
      <w:bookmarkStart w:id="122" w:name="_Toc510268144"/>
      <w:bookmarkStart w:id="123" w:name="_Toc510359992"/>
      <w:r w:rsidRPr="002B725D">
        <w:rPr>
          <w:lang w:val="sk-SK"/>
        </w:rPr>
        <w:t>LVET interval</w:t>
      </w:r>
      <w:bookmarkEnd w:id="121"/>
      <w:bookmarkEnd w:id="122"/>
      <w:bookmarkEnd w:id="123"/>
    </w:p>
    <w:p w14:paraId="704F6051" w14:textId="77777777" w:rsidR="0057538C" w:rsidRPr="002B725D" w:rsidRDefault="0057538C" w:rsidP="0057538C">
      <w:pPr>
        <w:rPr>
          <w:lang w:val="sk-SK"/>
        </w:rPr>
      </w:pPr>
    </w:p>
    <w:p w14:paraId="302EFB50" w14:textId="0F58DACF" w:rsidR="00802716" w:rsidRPr="002B725D" w:rsidRDefault="00C75958" w:rsidP="00802716">
      <w:pPr>
        <w:rPr>
          <w:lang w:val="sk-SK"/>
        </w:rPr>
      </w:pPr>
      <w:r w:rsidRPr="002B725D">
        <w:rPr>
          <w:lang w:val="sk-SK"/>
        </w:rPr>
        <w:t>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w:t>
      </w:r>
      <w:ins w:id="124" w:author="Pavel Jurak [2]" w:date="2018-04-22T21:10:00Z">
        <w:r w:rsidR="00955589">
          <w:rPr>
            <w:lang w:val="sk-SK"/>
          </w:rPr>
          <w:t xml:space="preserve"> </w:t>
        </w:r>
      </w:ins>
      <w:del w:id="125" w:author="Pavel Jurak [2]" w:date="2018-04-22T21:10:00Z">
        <w:r w:rsidRPr="002B725D" w:rsidDel="00955589">
          <w:rPr>
            <w:lang w:val="sk-SK"/>
          </w:rPr>
          <w:delText xml:space="preserve">. Skrátene </w:delText>
        </w:r>
      </w:del>
      <w:r w:rsidRPr="002B725D">
        <w:rPr>
          <w:lang w:val="sk-SK"/>
        </w:rPr>
        <w:t xml:space="preserve">(0,05R-R – 0,20R-R) </w:t>
      </w:r>
      <w:r w:rsidR="00EF6AC0" w:rsidRPr="002B725D">
        <w:rPr>
          <w:lang w:val="sk-SK"/>
        </w:rPr>
        <w:fldChar w:fldCharType="begin"/>
      </w:r>
      <w:r w:rsidR="00D45C1F" w:rsidRPr="002B725D">
        <w:rPr>
          <w:lang w:val="sk-SK"/>
        </w:rPr>
        <w:instrText xml:space="preserve"> ADDIN EN.CITE &lt;EndNote&gt;&lt;Cite&gt;&lt;Author&gt;Debbal&lt;/Author&gt;&lt;Year&gt;2007&lt;/Year&gt;&lt;IDText&gt;Time-frequency analysis of the first and the second heartbeat sounds&lt;/IDText&gt;&lt;DisplayText&gt;[56]&lt;/DisplayText&gt;&lt;record&gt;&lt;dates&gt;&lt;pub-dates&gt;&lt;date&gt;Jan&lt;/date&gt;&lt;/pub-dates&gt;&lt;year&gt;2007&lt;/year&gt;&lt;/dates&gt;&lt;keywords&gt;&lt;keyword&gt;first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EF6AC0" w:rsidRPr="002B725D">
        <w:rPr>
          <w:lang w:val="sk-SK"/>
        </w:rPr>
        <w:fldChar w:fldCharType="separate"/>
      </w:r>
      <w:r w:rsidR="00D45C1F" w:rsidRPr="002B725D">
        <w:rPr>
          <w:noProof/>
          <w:lang w:val="sk-SK"/>
        </w:rPr>
        <w:t>[56]</w:t>
      </w:r>
      <w:r w:rsidR="00EF6AC0" w:rsidRPr="002B725D">
        <w:rPr>
          <w:lang w:val="sk-SK"/>
        </w:rPr>
        <w:fldChar w:fldCharType="end"/>
      </w:r>
      <w:r w:rsidRPr="002B725D">
        <w:rPr>
          <w:lang w:val="sk-SK"/>
        </w:rPr>
        <w:t xml:space="preserve">. S1 je vyvolaný dvoma udalosťami a to zatvorením dvojcípej (M1 – mitral) a trojcípej (T1 - tricuspid) chlopne. </w:t>
      </w:r>
      <w:r w:rsidR="00A653C0" w:rsidRPr="002B725D">
        <w:rPr>
          <w:lang w:val="sk-SK"/>
        </w:rPr>
        <w:fldChar w:fldCharType="begin"/>
      </w:r>
      <w:r w:rsidR="00A653C0" w:rsidRPr="002B725D">
        <w:rPr>
          <w:lang w:val="sk-SK"/>
        </w:rPr>
        <w:instrText xml:space="preserve"> REF _Ref510259744 \h </w:instrText>
      </w:r>
      <w:r w:rsidR="00A653C0" w:rsidRPr="002B725D">
        <w:rPr>
          <w:lang w:val="sk-SK"/>
        </w:rPr>
      </w:r>
      <w:r w:rsidR="00A653C0"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12</w:t>
      </w:r>
      <w:r w:rsidR="00A653C0" w:rsidRPr="002B725D">
        <w:rPr>
          <w:lang w:val="sk-SK"/>
        </w:rPr>
        <w:fldChar w:fldCharType="end"/>
      </w:r>
      <w:r w:rsidR="00A653C0" w:rsidRPr="002B725D">
        <w:rPr>
          <w:lang w:val="sk-SK"/>
        </w:rPr>
        <w:t xml:space="preserve"> znázorňuje</w:t>
      </w:r>
      <w:r w:rsidRPr="002B725D">
        <w:rPr>
          <w:lang w:val="sk-SK"/>
        </w:rPr>
        <w:t xml:space="preserve"> spektrum M1 a T1. S2 je spôsobený zatvorením pľúcnej a aortálnej chlopne na konci systoly</w:t>
      </w:r>
      <w:r w:rsidR="00CC26D1" w:rsidRPr="002B725D">
        <w:rPr>
          <w:lang w:val="sk-SK"/>
        </w:rPr>
        <w:t>.</w:t>
      </w:r>
    </w:p>
    <w:p w14:paraId="156BF785" w14:textId="77777777" w:rsidR="00802716" w:rsidRPr="002B725D" w:rsidRDefault="00004FEA" w:rsidP="00802716">
      <w:pPr>
        <w:jc w:val="center"/>
        <w:rPr>
          <w:lang w:val="sk-SK"/>
        </w:rPr>
      </w:pPr>
      <w:r w:rsidRPr="002B725D">
        <w:rPr>
          <w:noProof/>
        </w:rPr>
        <w:lastRenderedPageBreak/>
        <w:drawing>
          <wp:inline distT="0" distB="0" distL="0" distR="0" wp14:anchorId="005ACE1C" wp14:editId="36A1BF8B">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30"/>
                    <a:stretch>
                      <a:fillRect/>
                    </a:stretch>
                  </pic:blipFill>
                  <pic:spPr bwMode="auto">
                    <a:xfrm>
                      <a:off x="0" y="0"/>
                      <a:ext cx="4358364" cy="3717460"/>
                    </a:xfrm>
                    <a:prstGeom prst="rect">
                      <a:avLst/>
                    </a:prstGeom>
                    <a:noFill/>
                    <a:ln w="9525">
                      <a:noFill/>
                      <a:miter lim="800000"/>
                      <a:headEnd/>
                      <a:tailEnd/>
                    </a:ln>
                  </pic:spPr>
                </pic:pic>
              </a:graphicData>
            </a:graphic>
          </wp:inline>
        </w:drawing>
      </w:r>
    </w:p>
    <w:p w14:paraId="6A03596B" w14:textId="77777777" w:rsidR="00A653C0" w:rsidRPr="002B725D" w:rsidRDefault="00A653C0" w:rsidP="00A653C0">
      <w:pPr>
        <w:pStyle w:val="Titulek"/>
        <w:rPr>
          <w:vanish/>
          <w:szCs w:val="22"/>
          <w:lang w:val="sk-SK"/>
          <w:specVanish/>
        </w:rPr>
      </w:pPr>
      <w:bookmarkStart w:id="126" w:name="_Ref510259744"/>
      <w:bookmarkStart w:id="127" w:name="_Toc510358869"/>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1</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12</w:t>
      </w:r>
      <w:r w:rsidR="00E83A77" w:rsidRPr="002B725D">
        <w:rPr>
          <w:lang w:val="sk-SK"/>
        </w:rPr>
        <w:fldChar w:fldCharType="end"/>
      </w:r>
      <w:bookmarkEnd w:id="126"/>
      <w:r w:rsidRPr="002B725D">
        <w:rPr>
          <w:lang w:val="sk-SK"/>
        </w:rPr>
        <w:t>:</w:t>
      </w:r>
      <w:r w:rsidR="00C75958" w:rsidRPr="002B725D">
        <w:rPr>
          <w:szCs w:val="22"/>
          <w:lang w:val="sk-SK"/>
        </w:rPr>
        <w:t xml:space="preserve"> Spektrum S1 s komponentami M1 a T1</w:t>
      </w:r>
      <w:bookmarkEnd w:id="127"/>
    </w:p>
    <w:p w14:paraId="1D8A4F3D" w14:textId="77777777" w:rsidR="00802716" w:rsidRPr="002B725D" w:rsidRDefault="00EF6AC0" w:rsidP="00A653C0">
      <w:pPr>
        <w:pStyle w:val="Titulek"/>
        <w:rPr>
          <w:lang w:val="sk-SK"/>
        </w:rPr>
      </w:pPr>
      <w:r w:rsidRPr="002B725D">
        <w:rPr>
          <w:szCs w:val="22"/>
          <w:lang w:val="sk-SK"/>
        </w:rPr>
        <w:t xml:space="preserve"> </w:t>
      </w:r>
      <w:r w:rsidRPr="002B725D">
        <w:rPr>
          <w:szCs w:val="22"/>
          <w:lang w:val="sk-SK"/>
        </w:rPr>
        <w:fldChar w:fldCharType="begin"/>
      </w:r>
      <w:r w:rsidR="00D45C1F" w:rsidRPr="002B725D">
        <w:rPr>
          <w:szCs w:val="22"/>
          <w:lang w:val="sk-SK"/>
        </w:rPr>
        <w:instrText xml:space="preserve"> ADDIN EN.CITE &lt;EndNote&gt;&lt;Cite&gt;&lt;Author&gt;Debbal&lt;/Author&gt;&lt;Year&gt;2007&lt;/Year&gt;&lt;IDText&gt;Time-frequency analysis of the first and the second heartbeat sounds&lt;/IDText&gt;&lt;DisplayText&gt;[56]&lt;/DisplayText&gt;&lt;record&gt;&lt;dates&gt;&lt;pub-dates&gt;&lt;date&gt;Jan&lt;/date&gt;&lt;/pub-dates&gt;&lt;year&gt;2007&lt;/year&gt;&lt;/dates&gt;&lt;keywords&gt;&lt;keyword&gt;first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Pr="002B725D">
        <w:rPr>
          <w:szCs w:val="22"/>
          <w:lang w:val="sk-SK"/>
        </w:rPr>
        <w:fldChar w:fldCharType="separate"/>
      </w:r>
      <w:r w:rsidR="00D45C1F" w:rsidRPr="002B725D">
        <w:rPr>
          <w:noProof/>
          <w:szCs w:val="22"/>
          <w:lang w:val="sk-SK"/>
        </w:rPr>
        <w:t>[56]</w:t>
      </w:r>
      <w:r w:rsidRPr="002B725D">
        <w:rPr>
          <w:szCs w:val="22"/>
          <w:lang w:val="sk-SK"/>
        </w:rPr>
        <w:fldChar w:fldCharType="end"/>
      </w:r>
      <w:r w:rsidR="00802716" w:rsidRPr="002B725D">
        <w:rPr>
          <w:szCs w:val="22"/>
          <w:lang w:val="sk-SK"/>
        </w:rPr>
        <w:t>.</w:t>
      </w:r>
      <w:r w:rsidR="00A653C0" w:rsidRPr="002B725D">
        <w:rPr>
          <w:lang w:val="sk-SK"/>
        </w:rPr>
        <w:t xml:space="preserve"> </w:t>
      </w:r>
    </w:p>
    <w:p w14:paraId="5E0EAA2E" w14:textId="77777777" w:rsidR="00802716" w:rsidRPr="002B725D" w:rsidRDefault="00802716" w:rsidP="0020452A">
      <w:pPr>
        <w:pStyle w:val="Nadpis3"/>
        <w:rPr>
          <w:lang w:val="sk-SK"/>
        </w:rPr>
      </w:pPr>
      <w:bookmarkStart w:id="128" w:name="_Toc386404209"/>
      <w:bookmarkStart w:id="129" w:name="_Toc510268145"/>
      <w:bookmarkStart w:id="130" w:name="_Toc510359993"/>
      <w:r w:rsidRPr="002B725D">
        <w:rPr>
          <w:lang w:val="sk-SK"/>
        </w:rPr>
        <w:t xml:space="preserve">Spracovanie </w:t>
      </w:r>
      <w:r w:rsidR="004172A8" w:rsidRPr="002B725D">
        <w:rPr>
          <w:lang w:val="sk-SK"/>
        </w:rPr>
        <w:t>HS</w:t>
      </w:r>
      <w:bookmarkEnd w:id="128"/>
      <w:bookmarkEnd w:id="129"/>
      <w:bookmarkEnd w:id="130"/>
    </w:p>
    <w:p w14:paraId="73A38A70" w14:textId="77777777" w:rsidR="00363A9C" w:rsidRPr="002B725D" w:rsidRDefault="00363A9C" w:rsidP="00363A9C">
      <w:pPr>
        <w:rPr>
          <w:lang w:val="sk-SK"/>
        </w:rPr>
      </w:pPr>
    </w:p>
    <w:p w14:paraId="6402E1D2" w14:textId="77777777" w:rsidR="00802716" w:rsidRPr="002B725D" w:rsidRDefault="006E520D" w:rsidP="002509FB">
      <w:pPr>
        <w:rPr>
          <w:lang w:val="sk-SK"/>
        </w:rPr>
      </w:pPr>
      <w:r w:rsidRPr="002B725D">
        <w:rPr>
          <w:lang w:val="sk-SK"/>
        </w:rPr>
        <w:t xml:space="preserve">Analýza </w:t>
      </w:r>
      <w:r w:rsidR="004172A8" w:rsidRPr="002B725D">
        <w:rPr>
          <w:lang w:val="sk-SK"/>
        </w:rPr>
        <w:t>HS</w:t>
      </w:r>
      <w:r w:rsidRPr="002B725D">
        <w:rPr>
          <w:lang w:val="sk-SK"/>
        </w:rPr>
        <w:t xml:space="preserve"> </w:t>
      </w:r>
      <w:r w:rsidR="003920B7" w:rsidRPr="002B725D">
        <w:rPr>
          <w:lang w:val="sk-SK"/>
        </w:rPr>
        <w:t>sa</w:t>
      </w:r>
      <w:r w:rsidR="00802716" w:rsidRPr="002B725D">
        <w:rPr>
          <w:lang w:val="sk-SK"/>
        </w:rPr>
        <w:t xml:space="preserve"> dá rozdeliť do troch krokov</w:t>
      </w:r>
      <w:r w:rsidR="00EF6AC0" w:rsidRPr="002B725D">
        <w:rPr>
          <w:lang w:val="sk-SK"/>
        </w:rPr>
        <w:t xml:space="preserve"> </w:t>
      </w:r>
      <w:r w:rsidR="00EF6AC0" w:rsidRPr="002B725D">
        <w:rPr>
          <w:lang w:val="sk-SK"/>
        </w:rPr>
        <w:fldChar w:fldCharType="begin"/>
      </w:r>
      <w:r w:rsidR="00D45C1F" w:rsidRPr="002B725D">
        <w:rPr>
          <w:lang w:val="sk-SK"/>
        </w:rPr>
        <w:instrText xml:space="preserve"> ADDIN EN.CITE &lt;EndNote&gt;&lt;Cite&gt;&lt;Author&gt;Yuenyong&lt;/Author&gt;&lt;Year&gt;2011&lt;/Year&gt;&lt;IDText&gt;A framework for automatic heart sound analysis without segmentation&lt;/IDText&gt;&lt;DisplayText&gt;[57]&lt;/DisplayText&gt;&lt;record&gt;&lt;dates&gt;&lt;pub-dates&gt;&lt;date&gt;Feb&lt;/date&gt;&lt;/pub-dates&gt;&lt;year&gt;2011&lt;/year&gt;&lt;/dates&gt;&lt;keywords&gt;&lt;keyword&gt;artificial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2B725D">
        <w:rPr>
          <w:lang w:val="sk-SK"/>
        </w:rPr>
        <w:fldChar w:fldCharType="separate"/>
      </w:r>
      <w:r w:rsidR="00D45C1F" w:rsidRPr="002B725D">
        <w:rPr>
          <w:noProof/>
          <w:lang w:val="sk-SK"/>
        </w:rPr>
        <w:t>[57]</w:t>
      </w:r>
      <w:r w:rsidR="00EF6AC0" w:rsidRPr="002B725D">
        <w:rPr>
          <w:lang w:val="sk-SK"/>
        </w:rPr>
        <w:fldChar w:fldCharType="end"/>
      </w:r>
      <w:r w:rsidR="00802716" w:rsidRPr="002B725D">
        <w:rPr>
          <w:lang w:val="sk-SK"/>
        </w:rPr>
        <w:t xml:space="preserve">: </w:t>
      </w:r>
    </w:p>
    <w:p w14:paraId="5D9E2E4C" w14:textId="77777777" w:rsidR="00802716" w:rsidRPr="002B725D" w:rsidRDefault="00802716" w:rsidP="00672531">
      <w:pPr>
        <w:pStyle w:val="Odstavecseseznamem"/>
        <w:numPr>
          <w:ilvl w:val="0"/>
          <w:numId w:val="13"/>
        </w:numPr>
        <w:rPr>
          <w:lang w:val="sk-SK"/>
        </w:rPr>
      </w:pPr>
      <w:r w:rsidRPr="002B725D">
        <w:rPr>
          <w:lang w:val="sk-SK"/>
        </w:rPr>
        <w:t xml:space="preserve">Segmentácia </w:t>
      </w:r>
    </w:p>
    <w:p w14:paraId="186300DD" w14:textId="77777777" w:rsidR="00802716" w:rsidRPr="002B725D" w:rsidRDefault="00802716" w:rsidP="00672531">
      <w:pPr>
        <w:pStyle w:val="Odstavecseseznamem"/>
        <w:numPr>
          <w:ilvl w:val="0"/>
          <w:numId w:val="13"/>
        </w:numPr>
        <w:rPr>
          <w:lang w:val="sk-SK"/>
        </w:rPr>
      </w:pPr>
      <w:r w:rsidRPr="002B725D">
        <w:rPr>
          <w:lang w:val="sk-SK"/>
        </w:rPr>
        <w:t>Extrakcia znakov</w:t>
      </w:r>
    </w:p>
    <w:p w14:paraId="2924DD4D" w14:textId="77777777" w:rsidR="00802716" w:rsidRPr="002B725D" w:rsidRDefault="00802716" w:rsidP="00672531">
      <w:pPr>
        <w:pStyle w:val="Odstavecseseznamem"/>
        <w:numPr>
          <w:ilvl w:val="0"/>
          <w:numId w:val="13"/>
        </w:numPr>
        <w:rPr>
          <w:lang w:val="sk-SK"/>
        </w:rPr>
      </w:pPr>
      <w:r w:rsidRPr="002B725D">
        <w:rPr>
          <w:lang w:val="sk-SK"/>
        </w:rPr>
        <w:t xml:space="preserve">Klasifikácia. </w:t>
      </w:r>
    </w:p>
    <w:p w14:paraId="064AA399" w14:textId="77777777" w:rsidR="0020452A" w:rsidRPr="002B725D" w:rsidRDefault="0020452A" w:rsidP="002509FB">
      <w:pPr>
        <w:rPr>
          <w:lang w:val="sk-SK"/>
        </w:rPr>
      </w:pPr>
    </w:p>
    <w:p w14:paraId="7872E923" w14:textId="77777777" w:rsidR="00802716" w:rsidRPr="002B725D" w:rsidRDefault="00C75958" w:rsidP="00672531">
      <w:pPr>
        <w:rPr>
          <w:lang w:val="sk-SK"/>
        </w:rPr>
      </w:pPr>
      <w:r w:rsidRPr="002B725D">
        <w:rPr>
          <w:lang w:val="sk-SK"/>
        </w:rPr>
        <w:t>V prvom kroku – segmentácií sa určujú hranice jednotlivých srdečných cyklov a takisto hranice S1, S2, systoly a diastoly. Segmentácia sa dá rozdeliť na dve základné metódy a to priamu a</w:t>
      </w:r>
      <w:r w:rsidR="002C2595" w:rsidRPr="002B725D">
        <w:rPr>
          <w:lang w:val="sk-SK"/>
        </w:rPr>
        <w:t> </w:t>
      </w:r>
      <w:r w:rsidRPr="002B725D">
        <w:rPr>
          <w:lang w:val="sk-SK"/>
        </w:rPr>
        <w:t>nepriamu</w:t>
      </w:r>
      <w:r w:rsidR="002C2595" w:rsidRPr="002B725D">
        <w:rPr>
          <w:lang w:val="sk-SK"/>
        </w:rPr>
        <w:t xml:space="preserve"> </w:t>
      </w:r>
      <w:r w:rsidR="002C2595" w:rsidRPr="002B725D">
        <w:rPr>
          <w:lang w:val="sk-SK"/>
        </w:rPr>
        <w:fldChar w:fldCharType="begin"/>
      </w:r>
      <w:r w:rsidR="00D45C1F" w:rsidRPr="002B725D">
        <w:rPr>
          <w:lang w:val="sk-SK"/>
        </w:rPr>
        <w:instrText xml:space="preserve"> ADDIN EN.CITE &lt;EndNote&gt;&lt;Cite&gt;&lt;Author&gt;Christer&lt;/Author&gt;&lt;Year&gt;2008&lt;/Year&gt;&lt;IDText&gt;NonLinear Phonocardiographic Signal Processing&lt;/IDText&gt;&lt;DisplayText&gt;[58]&lt;/DisplayText&gt;&lt;record&gt;&lt;titles&gt;&lt;title&gt;NonLinear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002C2595" w:rsidRPr="002B725D">
        <w:rPr>
          <w:lang w:val="sk-SK"/>
        </w:rPr>
        <w:fldChar w:fldCharType="separate"/>
      </w:r>
      <w:r w:rsidR="00D45C1F" w:rsidRPr="002B725D">
        <w:rPr>
          <w:noProof/>
          <w:lang w:val="sk-SK"/>
        </w:rPr>
        <w:t>[58]</w:t>
      </w:r>
      <w:r w:rsidR="002C2595" w:rsidRPr="002B725D">
        <w:rPr>
          <w:lang w:val="sk-SK"/>
        </w:rPr>
        <w:fldChar w:fldCharType="end"/>
      </w:r>
      <w:r w:rsidRPr="002B725D">
        <w:rPr>
          <w:lang w:val="sk-SK"/>
        </w:rPr>
        <w:t>.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w:t>
      </w:r>
      <w:r w:rsidR="002C2595" w:rsidRPr="002B725D">
        <w:rPr>
          <w:lang w:val="sk-SK"/>
        </w:rPr>
        <w:t> </w:t>
      </w:r>
      <w:r w:rsidRPr="002B725D">
        <w:rPr>
          <w:lang w:val="sk-SK"/>
        </w:rPr>
        <w:t>iné</w:t>
      </w:r>
      <w:r w:rsidR="002C2595" w:rsidRPr="002B725D">
        <w:rPr>
          <w:lang w:val="sk-SK"/>
        </w:rPr>
        <w:t xml:space="preserve"> </w:t>
      </w:r>
      <w:r w:rsidR="002C2595" w:rsidRPr="002B725D">
        <w:rPr>
          <w:lang w:val="sk-SK"/>
        </w:rPr>
        <w:fldChar w:fldCharType="begin"/>
      </w:r>
      <w:r w:rsidR="00D45C1F" w:rsidRPr="002B725D">
        <w:rPr>
          <w:lang w:val="sk-SK"/>
        </w:rPr>
        <w:instrText xml:space="preserve"> ADDIN EN.CITE &lt;EndNote&gt;&lt;Cite&gt;&lt;Author&gt;Christer&lt;/Author&gt;&lt;Year&gt;2008&lt;/Year&gt;&lt;IDText&gt;NonLinear Phonocardiographic Signal Processing&lt;/IDText&gt;&lt;DisplayText&gt;[58]&lt;/DisplayText&gt;&lt;record&gt;&lt;titles&gt;&lt;title&gt;NonLinear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002C2595" w:rsidRPr="002B725D">
        <w:rPr>
          <w:lang w:val="sk-SK"/>
        </w:rPr>
        <w:fldChar w:fldCharType="separate"/>
      </w:r>
      <w:r w:rsidR="00D45C1F" w:rsidRPr="002B725D">
        <w:rPr>
          <w:noProof/>
          <w:lang w:val="sk-SK"/>
        </w:rPr>
        <w:t>[58]</w:t>
      </w:r>
      <w:r w:rsidR="002C2595" w:rsidRPr="002B725D">
        <w:rPr>
          <w:lang w:val="sk-SK"/>
        </w:rPr>
        <w:fldChar w:fldCharType="end"/>
      </w:r>
      <w:r w:rsidRPr="002B725D">
        <w:rPr>
          <w:lang w:val="sk-SK"/>
        </w:rPr>
        <w:t xml:space="preserve">. Po transformácií a vytvorení obálky zo signálu sa pomocou prahovania extrahujú S1 a S2. Takto sa mimo iného určí aj srdečný cyklus ako S1-S1 </w:t>
      </w:r>
      <w:r w:rsidRPr="002B725D">
        <w:rPr>
          <w:lang w:val="sk-SK"/>
        </w:rPr>
        <w:lastRenderedPageBreak/>
        <w:t>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2B725D">
        <w:rPr>
          <w:lang w:val="sk-SK"/>
        </w:rPr>
        <w:t xml:space="preserve"> </w:t>
      </w:r>
    </w:p>
    <w:p w14:paraId="6B66EBA2" w14:textId="77777777" w:rsidR="00AA21AE" w:rsidRPr="002B725D" w:rsidRDefault="00AA21AE" w:rsidP="00672531">
      <w:pPr>
        <w:rPr>
          <w:lang w:val="sk-SK"/>
        </w:rPr>
      </w:pPr>
    </w:p>
    <w:p w14:paraId="666A92DF" w14:textId="77777777" w:rsidR="00802716" w:rsidRPr="002B725D" w:rsidRDefault="00C75958" w:rsidP="00672531">
      <w:pPr>
        <w:rPr>
          <w:lang w:val="sk-SK"/>
        </w:rPr>
      </w:pPr>
      <w:r w:rsidRPr="002B725D">
        <w:rPr>
          <w:lang w:val="sk-SK"/>
        </w:rPr>
        <w:t xml:space="preserve">Extrakcia znakov znamená získanie užitočnej informácie zo HS. Extrakcia sa dá znova rozdeliť na dve skupiny </w:t>
      </w:r>
      <w:r w:rsidR="00EF6AC0" w:rsidRPr="002B725D">
        <w:rPr>
          <w:lang w:val="sk-SK"/>
        </w:rPr>
        <w:fldChar w:fldCharType="begin"/>
      </w:r>
      <w:r w:rsidR="00D45C1F" w:rsidRPr="002B725D">
        <w:rPr>
          <w:lang w:val="sk-SK"/>
        </w:rPr>
        <w:instrText xml:space="preserve"> ADDIN EN.CITE &lt;EndNote&gt;&lt;Cite&gt;&lt;Author&gt;Yuenyong&lt;/Author&gt;&lt;Year&gt;2011&lt;/Year&gt;&lt;IDText&gt;A framework for automatic heart sound analysis without segmentation&lt;/IDText&gt;&lt;DisplayText&gt;[57]&lt;/DisplayText&gt;&lt;record&gt;&lt;dates&gt;&lt;pub-dates&gt;&lt;date&gt;Feb&lt;/date&gt;&lt;/pub-dates&gt;&lt;year&gt;2011&lt;/year&gt;&lt;/dates&gt;&lt;keywords&gt;&lt;keyword&gt;artificial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2B725D">
        <w:rPr>
          <w:lang w:val="sk-SK"/>
        </w:rPr>
        <w:fldChar w:fldCharType="separate"/>
      </w:r>
      <w:r w:rsidR="00D45C1F" w:rsidRPr="002B725D">
        <w:rPr>
          <w:noProof/>
          <w:lang w:val="sk-SK"/>
        </w:rPr>
        <w:t>[57]</w:t>
      </w:r>
      <w:r w:rsidR="00EF6AC0" w:rsidRPr="002B725D">
        <w:rPr>
          <w:lang w:val="sk-SK"/>
        </w:rPr>
        <w:fldChar w:fldCharType="end"/>
      </w:r>
      <w:r w:rsidRPr="002B725D">
        <w:rPr>
          <w:lang w:val="sk-SK"/>
        </w:rPr>
        <w:t>: prvou je znalosť určitého ochorenia a jeho vplyv na HS, príkladom je rozdelenie S2 na dva oddelené zvuky, ktoré spôsobuje viaceré ochorenia srdca. Druhou je časovo frekvenčná analýza, ktorá sa snaží zachytiť prípadné zmeny spektra HS.</w:t>
      </w:r>
    </w:p>
    <w:p w14:paraId="219159F1" w14:textId="77777777" w:rsidR="00AA21AE" w:rsidRPr="002B725D" w:rsidRDefault="00AA21AE" w:rsidP="00672531">
      <w:pPr>
        <w:rPr>
          <w:lang w:val="sk-SK"/>
        </w:rPr>
      </w:pPr>
    </w:p>
    <w:p w14:paraId="60343FBA" w14:textId="77777777" w:rsidR="00802716" w:rsidRPr="002B725D" w:rsidRDefault="00C75958" w:rsidP="00672531">
      <w:pPr>
        <w:rPr>
          <w:lang w:val="sk-SK"/>
        </w:rPr>
      </w:pPr>
      <w:r w:rsidRPr="002B725D">
        <w:rPr>
          <w:lang w:val="sk-SK"/>
        </w:rPr>
        <w:t xml:space="preserve">Po extrakcií špecifických znakov nasleduje ich klasifikácia pre účely diagnostiky </w:t>
      </w:r>
      <w:r w:rsidR="002C2595" w:rsidRPr="002B725D">
        <w:rPr>
          <w:lang w:val="sk-SK"/>
        </w:rPr>
        <w:fldChar w:fldCharType="begin"/>
      </w:r>
      <w:r w:rsidR="00D45C1F" w:rsidRPr="002B725D">
        <w:rPr>
          <w:lang w:val="sk-SK"/>
        </w:rPr>
        <w:instrText xml:space="preserve"> ADDIN EN.CITE &lt;EndNote&gt;&lt;Cite&gt;&lt;Author&gt;Wang&lt;/Author&gt;&lt;Year&gt;2016&lt;/Year&gt;&lt;IDText&gt;Improving Classification Accuracy of Heart Sound Recordings by Wavelet Filter and Multiple Features&lt;/IDText&gt;&lt;DisplayText&gt;[59]&lt;/DisplayText&gt;&lt;record&gt;&lt;dates&gt;&lt;pub-dates&gt;&lt;date&gt;Sep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002C2595" w:rsidRPr="002B725D">
        <w:rPr>
          <w:lang w:val="sk-SK"/>
        </w:rPr>
        <w:fldChar w:fldCharType="separate"/>
      </w:r>
      <w:r w:rsidR="00D45C1F" w:rsidRPr="002B725D">
        <w:rPr>
          <w:noProof/>
          <w:lang w:val="sk-SK"/>
        </w:rPr>
        <w:t>[59]</w:t>
      </w:r>
      <w:r w:rsidR="002C2595" w:rsidRPr="002B725D">
        <w:rPr>
          <w:lang w:val="sk-SK"/>
        </w:rPr>
        <w:fldChar w:fldCharType="end"/>
      </w:r>
      <w:r w:rsidRPr="002B725D">
        <w:rPr>
          <w:lang w:val="sk-SK"/>
        </w:rPr>
        <w:t>.</w:t>
      </w:r>
      <w:r w:rsidR="00802716" w:rsidRPr="002B725D">
        <w:rPr>
          <w:lang w:val="sk-SK"/>
        </w:rPr>
        <w:t xml:space="preserve"> </w:t>
      </w:r>
    </w:p>
    <w:p w14:paraId="4F7D9FDB" w14:textId="77777777" w:rsidR="001A422F" w:rsidRPr="002B725D" w:rsidRDefault="001A422F" w:rsidP="00802716">
      <w:pPr>
        <w:rPr>
          <w:lang w:val="sk-SK"/>
        </w:rPr>
      </w:pPr>
    </w:p>
    <w:p w14:paraId="216A73DF" w14:textId="77777777" w:rsidR="00802716" w:rsidRPr="002B725D" w:rsidRDefault="00AE28CF" w:rsidP="00AE28CF">
      <w:pPr>
        <w:pStyle w:val="Nadpis3"/>
        <w:rPr>
          <w:lang w:val="sk-SK"/>
        </w:rPr>
      </w:pPr>
      <w:bookmarkStart w:id="131" w:name="_Toc386404210"/>
      <w:bookmarkStart w:id="132" w:name="_Toc510268146"/>
      <w:bookmarkStart w:id="133" w:name="_Toc510359994"/>
      <w:r w:rsidRPr="002B725D">
        <w:rPr>
          <w:lang w:val="sk-SK"/>
        </w:rPr>
        <w:t xml:space="preserve">Komplikácie pri spracovaní </w:t>
      </w:r>
      <w:r w:rsidR="004172A8" w:rsidRPr="002B725D">
        <w:rPr>
          <w:lang w:val="sk-SK"/>
        </w:rPr>
        <w:t>HS</w:t>
      </w:r>
      <w:bookmarkEnd w:id="131"/>
      <w:bookmarkEnd w:id="132"/>
      <w:bookmarkEnd w:id="133"/>
    </w:p>
    <w:p w14:paraId="0BEBE74A" w14:textId="77777777" w:rsidR="00802716" w:rsidRPr="002B725D" w:rsidRDefault="00802716" w:rsidP="00802716">
      <w:pPr>
        <w:rPr>
          <w:lang w:val="sk-SK"/>
        </w:rPr>
      </w:pPr>
    </w:p>
    <w:p w14:paraId="7414BAFA" w14:textId="77777777" w:rsidR="00802716" w:rsidRPr="002B725D" w:rsidRDefault="00802716" w:rsidP="00802716">
      <w:pPr>
        <w:rPr>
          <w:lang w:val="sk-SK"/>
        </w:rPr>
      </w:pPr>
      <w:r w:rsidRPr="002B725D">
        <w:rPr>
          <w:lang w:val="sk-SK"/>
        </w:rPr>
        <w:t>Pri spr</w:t>
      </w:r>
      <w:r w:rsidR="0020452A" w:rsidRPr="002B725D">
        <w:rPr>
          <w:lang w:val="sk-SK"/>
        </w:rPr>
        <w:t>acovaní signálu sa stretávame hlavne</w:t>
      </w:r>
      <w:r w:rsidR="00903D07" w:rsidRPr="002B725D">
        <w:rPr>
          <w:lang w:val="sk-SK"/>
        </w:rPr>
        <w:t xml:space="preserve"> s týmito problémami</w:t>
      </w:r>
      <w:r w:rsidR="00EF6AC0" w:rsidRPr="002B725D">
        <w:rPr>
          <w:lang w:val="sk-SK"/>
        </w:rPr>
        <w:t xml:space="preserve"> </w:t>
      </w:r>
      <w:r w:rsidR="00EF6AC0" w:rsidRPr="002B725D">
        <w:rPr>
          <w:lang w:val="sk-SK"/>
        </w:rPr>
        <w:fldChar w:fldCharType="begin"/>
      </w:r>
      <w:r w:rsidR="00D45C1F" w:rsidRPr="002B725D">
        <w:rPr>
          <w:lang w:val="sk-SK"/>
        </w:rPr>
        <w:instrText xml:space="preserve"> ADDIN EN.CITE &lt;EndNote&gt;&lt;Cite&gt;&lt;Author&gt;Yuenyong&lt;/Author&gt;&lt;Year&gt;2011&lt;/Year&gt;&lt;IDText&gt;A framework for automatic heart sound analysis without segmentation&lt;/IDText&gt;&lt;DisplayText&gt;[57]&lt;/DisplayText&gt;&lt;record&gt;&lt;dates&gt;&lt;pub-dates&gt;&lt;date&gt;Feb&lt;/date&gt;&lt;/pub-dates&gt;&lt;year&gt;2011&lt;/year&gt;&lt;/dates&gt;&lt;keywords&gt;&lt;keyword&gt;artificial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2B725D">
        <w:rPr>
          <w:lang w:val="sk-SK"/>
        </w:rPr>
        <w:fldChar w:fldCharType="separate"/>
      </w:r>
      <w:r w:rsidR="00D45C1F" w:rsidRPr="002B725D">
        <w:rPr>
          <w:noProof/>
          <w:lang w:val="sk-SK"/>
        </w:rPr>
        <w:t>[57]</w:t>
      </w:r>
      <w:r w:rsidR="00EF6AC0" w:rsidRPr="002B725D">
        <w:rPr>
          <w:lang w:val="sk-SK"/>
        </w:rPr>
        <w:fldChar w:fldCharType="end"/>
      </w:r>
      <w:r w:rsidRPr="002B725D">
        <w:rPr>
          <w:lang w:val="sk-SK"/>
        </w:rPr>
        <w:t>:</w:t>
      </w:r>
    </w:p>
    <w:p w14:paraId="5A55F265" w14:textId="77777777" w:rsidR="00C71AFA" w:rsidRPr="002B725D" w:rsidRDefault="00C71AFA" w:rsidP="00802716">
      <w:pPr>
        <w:rPr>
          <w:lang w:val="sk-SK"/>
        </w:rPr>
      </w:pPr>
    </w:p>
    <w:p w14:paraId="2E40E3FC" w14:textId="77777777" w:rsidR="00802716" w:rsidRPr="002B725D" w:rsidRDefault="00802716" w:rsidP="00BE3C91">
      <w:pPr>
        <w:pStyle w:val="Odstavecseseznamem"/>
        <w:numPr>
          <w:ilvl w:val="0"/>
          <w:numId w:val="5"/>
        </w:numPr>
        <w:overflowPunct/>
        <w:autoSpaceDE/>
        <w:autoSpaceDN/>
        <w:adjustRightInd/>
        <w:spacing w:after="200" w:line="252" w:lineRule="auto"/>
        <w:contextualSpacing/>
        <w:textAlignment w:val="auto"/>
        <w:rPr>
          <w:lang w:val="sk-SK"/>
        </w:rPr>
      </w:pPr>
      <w:r w:rsidRPr="002B725D">
        <w:rPr>
          <w:lang w:val="sk-SK"/>
        </w:rPr>
        <w:t xml:space="preserve">Problém určiť spektrum </w:t>
      </w:r>
      <w:r w:rsidR="004172A8" w:rsidRPr="002B725D">
        <w:rPr>
          <w:lang w:val="sk-SK"/>
        </w:rPr>
        <w:t xml:space="preserve">HS </w:t>
      </w:r>
      <w:r w:rsidRPr="002B725D">
        <w:rPr>
          <w:lang w:val="sk-SK"/>
        </w:rPr>
        <w:t>a ich komponent</w:t>
      </w:r>
    </w:p>
    <w:p w14:paraId="0A77057B" w14:textId="77777777" w:rsidR="00802716" w:rsidRPr="002B725D" w:rsidRDefault="00802716" w:rsidP="00BE3C91">
      <w:pPr>
        <w:pStyle w:val="Odstavecseseznamem"/>
        <w:numPr>
          <w:ilvl w:val="0"/>
          <w:numId w:val="5"/>
        </w:numPr>
        <w:overflowPunct/>
        <w:autoSpaceDE/>
        <w:autoSpaceDN/>
        <w:adjustRightInd/>
        <w:spacing w:after="200" w:line="252" w:lineRule="auto"/>
        <w:contextualSpacing/>
        <w:textAlignment w:val="auto"/>
        <w:rPr>
          <w:lang w:val="sk-SK"/>
        </w:rPr>
      </w:pPr>
      <w:r w:rsidRPr="002B725D">
        <w:rPr>
          <w:lang w:val="sk-SK"/>
        </w:rPr>
        <w:t xml:space="preserve">Problém rozlíšiť spektrum jednotlivých </w:t>
      </w:r>
      <w:r w:rsidR="004172A8" w:rsidRPr="002B725D">
        <w:rPr>
          <w:lang w:val="sk-SK"/>
        </w:rPr>
        <w:t>HS</w:t>
      </w:r>
    </w:p>
    <w:p w14:paraId="1319E560" w14:textId="77777777" w:rsidR="00802716" w:rsidRPr="002B725D" w:rsidRDefault="00802716" w:rsidP="00BE3C91">
      <w:pPr>
        <w:pStyle w:val="Odstavecseseznamem"/>
        <w:numPr>
          <w:ilvl w:val="0"/>
          <w:numId w:val="5"/>
        </w:numPr>
        <w:overflowPunct/>
        <w:autoSpaceDE/>
        <w:autoSpaceDN/>
        <w:adjustRightInd/>
        <w:spacing w:after="200" w:line="252" w:lineRule="auto"/>
        <w:contextualSpacing/>
        <w:textAlignment w:val="auto"/>
        <w:rPr>
          <w:lang w:val="sk-SK"/>
        </w:rPr>
      </w:pPr>
      <w:r w:rsidRPr="002B725D">
        <w:rPr>
          <w:lang w:val="sk-SK"/>
        </w:rPr>
        <w:t xml:space="preserve">Problém určiť variabilitu energie v rôznych </w:t>
      </w:r>
      <w:r w:rsidR="004172A8" w:rsidRPr="002B725D">
        <w:rPr>
          <w:lang w:val="sk-SK"/>
        </w:rPr>
        <w:t>HS</w:t>
      </w:r>
    </w:p>
    <w:p w14:paraId="6381555C" w14:textId="77777777" w:rsidR="00802716" w:rsidRPr="002B725D" w:rsidRDefault="00802716" w:rsidP="00BE3C91">
      <w:pPr>
        <w:pStyle w:val="Odstavecseseznamem"/>
        <w:numPr>
          <w:ilvl w:val="0"/>
          <w:numId w:val="5"/>
        </w:numPr>
        <w:overflowPunct/>
        <w:autoSpaceDE/>
        <w:autoSpaceDN/>
        <w:adjustRightInd/>
        <w:spacing w:after="200" w:line="252" w:lineRule="auto"/>
        <w:contextualSpacing/>
        <w:textAlignment w:val="auto"/>
        <w:rPr>
          <w:lang w:val="sk-SK"/>
        </w:rPr>
      </w:pPr>
      <w:r w:rsidRPr="002B725D">
        <w:rPr>
          <w:lang w:val="sk-SK"/>
        </w:rPr>
        <w:t xml:space="preserve">Artefakty a rušenie často zamaskujú </w:t>
      </w:r>
      <w:r w:rsidR="004172A8" w:rsidRPr="002B725D">
        <w:rPr>
          <w:lang w:val="sk-SK"/>
        </w:rPr>
        <w:t>HS</w:t>
      </w:r>
    </w:p>
    <w:p w14:paraId="73B4A12E" w14:textId="77777777" w:rsidR="00802716" w:rsidRPr="002B725D" w:rsidRDefault="00802716" w:rsidP="00BE3C91">
      <w:pPr>
        <w:pStyle w:val="Odstavecseseznamem"/>
        <w:numPr>
          <w:ilvl w:val="0"/>
          <w:numId w:val="5"/>
        </w:numPr>
        <w:overflowPunct/>
        <w:autoSpaceDE/>
        <w:autoSpaceDN/>
        <w:adjustRightInd/>
        <w:spacing w:after="200" w:line="252" w:lineRule="auto"/>
        <w:contextualSpacing/>
        <w:textAlignment w:val="auto"/>
        <w:rPr>
          <w:lang w:val="sk-SK"/>
        </w:rPr>
      </w:pPr>
      <w:r w:rsidRPr="002B725D">
        <w:rPr>
          <w:lang w:val="sk-SK"/>
        </w:rPr>
        <w:t xml:space="preserve">Problém určiť hranice jednotlivých </w:t>
      </w:r>
      <w:r w:rsidR="004172A8" w:rsidRPr="002B725D">
        <w:rPr>
          <w:lang w:val="sk-SK"/>
        </w:rPr>
        <w:t>HS</w:t>
      </w:r>
    </w:p>
    <w:p w14:paraId="73985E17" w14:textId="77777777" w:rsidR="00802716" w:rsidRPr="002B725D" w:rsidRDefault="00802716" w:rsidP="00802716">
      <w:pPr>
        <w:rPr>
          <w:lang w:val="sk-SK"/>
        </w:rPr>
      </w:pPr>
      <w:r w:rsidRPr="002B725D">
        <w:rPr>
          <w:lang w:val="sk-SK"/>
        </w:rPr>
        <w:t xml:space="preserve">Aj napriek pokrokom v spracovávaní signálov a veľkému počtu štúdií zaoberajúcimi sa </w:t>
      </w:r>
      <w:r w:rsidR="004172A8" w:rsidRPr="002B725D">
        <w:rPr>
          <w:lang w:val="sk-SK"/>
        </w:rPr>
        <w:t xml:space="preserve">HS </w:t>
      </w:r>
      <w:r w:rsidRPr="002B725D">
        <w:rPr>
          <w:lang w:val="sk-SK"/>
        </w:rPr>
        <w:t>stále existujú veľké problém</w:t>
      </w:r>
      <w:r w:rsidR="00903D07" w:rsidRPr="002B725D">
        <w:rPr>
          <w:lang w:val="sk-SK"/>
        </w:rPr>
        <w:t xml:space="preserve">y pri spracovávaní </w:t>
      </w:r>
      <w:r w:rsidR="004172A8" w:rsidRPr="002B725D">
        <w:rPr>
          <w:lang w:val="sk-SK"/>
        </w:rPr>
        <w:t>HS</w:t>
      </w:r>
      <w:r w:rsidR="00903D07" w:rsidRPr="002B725D">
        <w:rPr>
          <w:lang w:val="sk-SK"/>
        </w:rPr>
        <w:t xml:space="preserve">. Podľa </w:t>
      </w:r>
      <w:r w:rsidR="00EF6AC0" w:rsidRPr="002B725D">
        <w:rPr>
          <w:lang w:val="sk-SK"/>
        </w:rPr>
        <w:fldChar w:fldCharType="begin"/>
      </w:r>
      <w:r w:rsidR="00D45C1F" w:rsidRPr="002B725D">
        <w:rPr>
          <w:lang w:val="sk-SK"/>
        </w:rPr>
        <w:instrText xml:space="preserve"> ADDIN EN.CITE &lt;EndNote&gt;&lt;Cite&gt;&lt;Author&gt;Yuenyong&lt;/Author&gt;&lt;Year&gt;2011&lt;/Year&gt;&lt;IDText&gt;A framework for automatic heart sound analysis without segmentation&lt;/IDText&gt;&lt;DisplayText&gt;[57]&lt;/DisplayText&gt;&lt;record&gt;&lt;dates&gt;&lt;pub-dates&gt;&lt;date&gt;Feb&lt;/date&gt;&lt;/pub-dates&gt;&lt;year&gt;2011&lt;/year&gt;&lt;/dates&gt;&lt;keywords&gt;&lt;keyword&gt;artificial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2B725D">
        <w:rPr>
          <w:lang w:val="sk-SK"/>
        </w:rPr>
        <w:fldChar w:fldCharType="separate"/>
      </w:r>
      <w:r w:rsidR="00D45C1F" w:rsidRPr="002B725D">
        <w:rPr>
          <w:noProof/>
          <w:lang w:val="sk-SK"/>
        </w:rPr>
        <w:t>[57]</w:t>
      </w:r>
      <w:r w:rsidR="00EF6AC0" w:rsidRPr="002B725D">
        <w:rPr>
          <w:lang w:val="sk-SK"/>
        </w:rPr>
        <w:fldChar w:fldCharType="end"/>
      </w:r>
      <w:r w:rsidRPr="002B725D">
        <w:rPr>
          <w:lang w:val="sk-SK"/>
        </w:rPr>
        <w:t xml:space="preserve"> sú nimi hlavne: </w:t>
      </w:r>
    </w:p>
    <w:p w14:paraId="375E8647" w14:textId="77777777" w:rsidR="00C71AFA" w:rsidRPr="002B725D" w:rsidRDefault="00C71AFA" w:rsidP="00802716">
      <w:pPr>
        <w:rPr>
          <w:lang w:val="sk-SK"/>
        </w:rPr>
      </w:pPr>
    </w:p>
    <w:p w14:paraId="40521740" w14:textId="77777777" w:rsidR="00802716" w:rsidRPr="002B725D" w:rsidRDefault="00802716" w:rsidP="00BE3C91">
      <w:pPr>
        <w:pStyle w:val="Odstavecseseznamem"/>
        <w:numPr>
          <w:ilvl w:val="0"/>
          <w:numId w:val="4"/>
        </w:numPr>
        <w:overflowPunct/>
        <w:autoSpaceDE/>
        <w:autoSpaceDN/>
        <w:adjustRightInd/>
        <w:spacing w:after="200" w:line="252" w:lineRule="auto"/>
        <w:contextualSpacing/>
        <w:textAlignment w:val="auto"/>
        <w:rPr>
          <w:lang w:val="sk-SK"/>
        </w:rPr>
      </w:pPr>
      <w:r w:rsidRPr="002B725D">
        <w:rPr>
          <w:lang w:val="sk-SK"/>
        </w:rPr>
        <w:t>Nedostatok súladu medzi výstupmi jednotlivých štúdií</w:t>
      </w:r>
    </w:p>
    <w:p w14:paraId="2852DAB4" w14:textId="77777777" w:rsidR="00802716" w:rsidRPr="002B725D" w:rsidRDefault="00802716" w:rsidP="00BE3C91">
      <w:pPr>
        <w:pStyle w:val="Odstavecseseznamem"/>
        <w:numPr>
          <w:ilvl w:val="0"/>
          <w:numId w:val="4"/>
        </w:numPr>
        <w:overflowPunct/>
        <w:autoSpaceDE/>
        <w:autoSpaceDN/>
        <w:adjustRightInd/>
        <w:spacing w:after="200" w:line="252" w:lineRule="auto"/>
        <w:contextualSpacing/>
        <w:textAlignment w:val="auto"/>
        <w:rPr>
          <w:lang w:val="sk-SK"/>
        </w:rPr>
      </w:pPr>
      <w:r w:rsidRPr="002B725D">
        <w:rPr>
          <w:lang w:val="sk-SK"/>
        </w:rPr>
        <w:t>Slabá adaptácia algoritmov na spracovanie signálov na rôznych pacientov</w:t>
      </w:r>
    </w:p>
    <w:p w14:paraId="0D9CE6D0" w14:textId="77777777" w:rsidR="003920B7" w:rsidRPr="002B725D" w:rsidRDefault="00802716" w:rsidP="00C71AFA">
      <w:pPr>
        <w:pStyle w:val="Odstavecseseznamem"/>
        <w:numPr>
          <w:ilvl w:val="0"/>
          <w:numId w:val="4"/>
        </w:numPr>
        <w:overflowPunct/>
        <w:autoSpaceDE/>
        <w:autoSpaceDN/>
        <w:adjustRightInd/>
        <w:spacing w:after="200" w:line="252" w:lineRule="auto"/>
        <w:contextualSpacing/>
        <w:textAlignment w:val="auto"/>
        <w:rPr>
          <w:lang w:val="sk-SK"/>
        </w:rPr>
      </w:pPr>
      <w:r w:rsidRPr="002B725D">
        <w:rPr>
          <w:lang w:val="sk-SK"/>
        </w:rPr>
        <w:t>Nedôsledný proces klinického overovania analyzovaných techník</w:t>
      </w:r>
    </w:p>
    <w:p w14:paraId="574F6E9C" w14:textId="77777777" w:rsidR="000C4E57" w:rsidRPr="002B725D" w:rsidRDefault="00802716" w:rsidP="00C71AFA">
      <w:pPr>
        <w:pStyle w:val="Odstavecseseznamem"/>
        <w:numPr>
          <w:ilvl w:val="0"/>
          <w:numId w:val="4"/>
        </w:numPr>
        <w:overflowPunct/>
        <w:autoSpaceDE/>
        <w:autoSpaceDN/>
        <w:adjustRightInd/>
        <w:spacing w:after="200" w:line="252" w:lineRule="auto"/>
        <w:contextualSpacing/>
        <w:textAlignment w:val="auto"/>
        <w:rPr>
          <w:lang w:val="sk-SK"/>
        </w:rPr>
      </w:pPr>
      <w:r w:rsidRPr="002B725D">
        <w:rPr>
          <w:lang w:val="sk-SK"/>
        </w:rPr>
        <w:t>Diagnostické algoritmy a systémy sú príliš komplexné a</w:t>
      </w:r>
      <w:r w:rsidR="000C4E57" w:rsidRPr="002B725D">
        <w:rPr>
          <w:lang w:val="sk-SK"/>
        </w:rPr>
        <w:t> </w:t>
      </w:r>
      <w:r w:rsidRPr="002B725D">
        <w:rPr>
          <w:lang w:val="sk-SK"/>
        </w:rPr>
        <w:t>drahé</w:t>
      </w:r>
    </w:p>
    <w:p w14:paraId="1D534797" w14:textId="77777777" w:rsidR="00EB0960" w:rsidRPr="002B725D" w:rsidRDefault="00EB0960" w:rsidP="00EB0960">
      <w:pPr>
        <w:pStyle w:val="Nadpis3"/>
        <w:rPr>
          <w:lang w:val="sk-SK"/>
        </w:rPr>
      </w:pPr>
      <w:bookmarkStart w:id="134" w:name="_Toc510268147"/>
      <w:bookmarkStart w:id="135" w:name="_Toc510359995"/>
      <w:r w:rsidRPr="002B725D">
        <w:rPr>
          <w:lang w:val="sk-SK"/>
        </w:rPr>
        <w:t>Multikanálový bioimpedančný monitor</w:t>
      </w:r>
      <w:bookmarkEnd w:id="134"/>
      <w:bookmarkEnd w:id="135"/>
    </w:p>
    <w:p w14:paraId="1EEE3B6F" w14:textId="77777777" w:rsidR="00EB0960" w:rsidRPr="002B725D" w:rsidRDefault="00EB0960" w:rsidP="00EB0960">
      <w:pPr>
        <w:rPr>
          <w:lang w:val="sk-SK"/>
        </w:rPr>
      </w:pPr>
    </w:p>
    <w:p w14:paraId="346AC10E" w14:textId="77777777" w:rsidR="00EB0960" w:rsidRPr="002B725D" w:rsidRDefault="00EB0960" w:rsidP="00EB0960">
      <w:pPr>
        <w:rPr>
          <w:lang w:val="sk-SK"/>
        </w:rPr>
      </w:pPr>
      <w:r w:rsidRPr="002B725D">
        <w:rPr>
          <w:lang w:val="sk-SK"/>
        </w:rPr>
        <w:lastRenderedPageBreak/>
        <w:t xml:space="preserve">Na trhu existuje niekoľko bioimpedančných monitorov merajúcich CO </w:t>
      </w:r>
      <w:r w:rsidRPr="002B725D">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dXJlbWVudDwvSURUZXh0PjxEaXNwbGF5VGV4dD5bNjAsIDYxXTwvRGlzcGxheVRleHQ+PHJlY29y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D45C1F" w:rsidRPr="002B725D">
        <w:rPr>
          <w:lang w:val="sk-SK"/>
        </w:rPr>
        <w:instrText xml:space="preserve"> ADDIN EN.CITE </w:instrText>
      </w:r>
      <w:r w:rsidR="00D45C1F" w:rsidRPr="002B725D">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dXJlbWVudDwvSURUZXh0PjxEaXNwbGF5VGV4dD5bNjAsIDYxXTwvRGlzcGxheVRleHQ+PHJlY29y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r>
      <w:r w:rsidRPr="002B725D">
        <w:rPr>
          <w:lang w:val="sk-SK"/>
        </w:rPr>
        <w:fldChar w:fldCharType="separate"/>
      </w:r>
      <w:r w:rsidR="00D45C1F" w:rsidRPr="002B725D">
        <w:rPr>
          <w:noProof/>
          <w:lang w:val="sk-SK"/>
        </w:rPr>
        <w:t>[60, 61]</w:t>
      </w:r>
      <w:r w:rsidRPr="002B725D">
        <w:rPr>
          <w:lang w:val="sk-SK"/>
        </w:rPr>
        <w:fldChar w:fldCharType="end"/>
      </w:r>
      <w:r w:rsidRPr="002B725D">
        <w:rPr>
          <w:lang w:val="sk-SK"/>
        </w:rPr>
        <w:t xml:space="preserve">. V tejto práci sú spracované dáta nameraná multikanálovým bioimedančným monitoru (MBM; ISIBRNO MPM 14.1, Institute of Scientific Instruments, Brno, Czech Republic) </w:t>
      </w:r>
      <w:r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2B725D">
        <w:rPr>
          <w:lang w:val="sk-SK"/>
        </w:rPr>
        <w:instrText xml:space="preserve"> ADDIN EN.CITE </w:instrText>
      </w:r>
      <w:r w:rsidR="00BA0056"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2B725D">
        <w:rPr>
          <w:lang w:val="sk-SK"/>
        </w:rPr>
        <w:instrText xml:space="preserve"> ADDIN EN.CITE.DATA </w:instrText>
      </w:r>
      <w:r w:rsidR="00BA0056" w:rsidRPr="002B725D">
        <w:rPr>
          <w:lang w:val="sk-SK"/>
        </w:rPr>
      </w:r>
      <w:r w:rsidR="00BA0056" w:rsidRPr="002B725D">
        <w:rPr>
          <w:lang w:val="sk-SK"/>
        </w:rPr>
        <w:fldChar w:fldCharType="end"/>
      </w:r>
      <w:r w:rsidRPr="002B725D">
        <w:rPr>
          <w:lang w:val="sk-SK"/>
        </w:rPr>
      </w:r>
      <w:r w:rsidRPr="002B725D">
        <w:rPr>
          <w:lang w:val="sk-SK"/>
        </w:rPr>
        <w:fldChar w:fldCharType="separate"/>
      </w:r>
      <w:r w:rsidR="00BA0056" w:rsidRPr="002B725D">
        <w:rPr>
          <w:noProof/>
          <w:lang w:val="sk-SK"/>
        </w:rPr>
        <w:t>[6]</w:t>
      </w:r>
      <w:r w:rsidRPr="002B725D">
        <w:rPr>
          <w:lang w:val="sk-SK"/>
        </w:rPr>
        <w:fldChar w:fldCharType="end"/>
      </w:r>
      <w:r w:rsidRPr="002B725D">
        <w:rPr>
          <w:lang w:val="sk-SK"/>
        </w:rPr>
        <w:t xml:space="preserve">. Súčasne s meraním bioimpedancie bolo merané 12-zvodové EKG (ECG12, ISI BRNO, Czech Republic), kontinuálny arteriálny krvny tlak Penázovou metodou  (Finapres-2300, Ohmeda Medical, Englewood, Co., USA) a srdečné zvuky (PCG 1.0, ISI BRNO, Czech Republic). Jednotlivé meracie miesta sú znázornené na </w:t>
      </w:r>
      <w:r w:rsidRPr="002B725D">
        <w:rPr>
          <w:lang w:val="sk-SK"/>
        </w:rPr>
        <w:fldChar w:fldCharType="begin"/>
      </w:r>
      <w:r w:rsidRPr="002B725D">
        <w:rPr>
          <w:lang w:val="sk-SK"/>
        </w:rPr>
        <w:instrText xml:space="preserve"> REF _Ref509079102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13</w:t>
      </w:r>
      <w:r w:rsidRPr="002B725D">
        <w:rPr>
          <w:lang w:val="sk-SK"/>
        </w:rPr>
        <w:fldChar w:fldCharType="end"/>
      </w:r>
      <w:r w:rsidRPr="002B725D">
        <w:rPr>
          <w:lang w:val="sk-SK"/>
        </w:rPr>
        <w:t xml:space="preserve">.  </w:t>
      </w:r>
    </w:p>
    <w:p w14:paraId="7E7D049B" w14:textId="77777777" w:rsidR="00EB0960" w:rsidRPr="002B725D" w:rsidRDefault="00941A71" w:rsidP="00EB0960">
      <w:pPr>
        <w:jc w:val="center"/>
        <w:rPr>
          <w:lang w:val="sk-SK"/>
        </w:rPr>
      </w:pPr>
      <w:r>
        <w:rPr>
          <w:noProof/>
          <w:lang w:val="sk-SK"/>
        </w:rPr>
        <w:lastRenderedPageBreak/>
        <w:pict w14:anchorId="763E1A40">
          <v:shape id="_x0000_i1026" type="#_x0000_t75" style="width:211.15pt;height:547.15pt">
            <v:imagedata r:id="rId31" o:title="o1v2b-01"/>
          </v:shape>
        </w:pict>
      </w:r>
    </w:p>
    <w:p w14:paraId="1D26BC4D" w14:textId="77777777" w:rsidR="00EB0960" w:rsidRPr="002B725D" w:rsidRDefault="00EB0960" w:rsidP="00EB0960">
      <w:pPr>
        <w:pStyle w:val="Titulek"/>
        <w:rPr>
          <w:vanish/>
          <w:lang w:val="sk-SK"/>
          <w:specVanish/>
        </w:rPr>
      </w:pPr>
      <w:bookmarkStart w:id="136" w:name="_Ref509079102"/>
      <w:bookmarkStart w:id="137" w:name="_Toc510358870"/>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1</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13</w:t>
      </w:r>
      <w:r w:rsidR="00E83A77" w:rsidRPr="002B725D">
        <w:rPr>
          <w:lang w:val="sk-SK"/>
        </w:rPr>
        <w:fldChar w:fldCharType="end"/>
      </w:r>
      <w:bookmarkEnd w:id="136"/>
      <w:r w:rsidR="0062667D" w:rsidRPr="002B725D">
        <w:rPr>
          <w:lang w:val="sk-SK"/>
        </w:rPr>
        <w:t xml:space="preserve">: Poloha meraných hemodynamických </w:t>
      </w:r>
      <w:r w:rsidR="00FB74E8" w:rsidRPr="002B725D">
        <w:rPr>
          <w:lang w:val="sk-SK"/>
        </w:rPr>
        <w:t>signálov</w:t>
      </w:r>
      <w:r w:rsidR="0062667D" w:rsidRPr="002B725D">
        <w:rPr>
          <w:lang w:val="sk-SK"/>
        </w:rPr>
        <w:t xml:space="preserve"> na ľudskom tele.</w:t>
      </w:r>
      <w:bookmarkEnd w:id="137"/>
    </w:p>
    <w:p w14:paraId="7212918A" w14:textId="77777777" w:rsidR="00EB0960" w:rsidRPr="002B725D" w:rsidRDefault="00FB74E8" w:rsidP="00FB74E8">
      <w:pPr>
        <w:pStyle w:val="Titulek"/>
        <w:rPr>
          <w:lang w:val="sk-SK"/>
        </w:rPr>
      </w:pPr>
      <w:r w:rsidRPr="002B725D">
        <w:rPr>
          <w:lang w:val="sk-SK"/>
        </w:rPr>
        <w:t xml:space="preserve"> Kanály Zi sú polohy elektród zaznamenávajúce zmeny impedancie, BP udáva meranie krvného tlaku, EKG elektrokardiogram a HS srdečné zvuky. Symbol Ii značí zdroj elektrického prúdu. V spodnej časti obrázku je načrtnutý príklad meraných signálov.</w:t>
      </w:r>
    </w:p>
    <w:p w14:paraId="4D66447B" w14:textId="77777777" w:rsidR="00FB74E8" w:rsidRPr="002B725D" w:rsidRDefault="00FB74E8" w:rsidP="00EB0960">
      <w:pPr>
        <w:rPr>
          <w:lang w:val="sk-SK"/>
        </w:rPr>
      </w:pPr>
    </w:p>
    <w:p w14:paraId="675E0B82" w14:textId="77777777" w:rsidR="00EB0960" w:rsidRPr="002B725D" w:rsidRDefault="00EB0960" w:rsidP="00EB0960">
      <w:pPr>
        <w:rPr>
          <w:color w:val="000000"/>
          <w:lang w:val="sk-SK"/>
        </w:rPr>
      </w:pPr>
      <w:r w:rsidRPr="002B725D">
        <w:rPr>
          <w:lang w:val="sk-SK"/>
        </w:rPr>
        <w:lastRenderedPageBreak/>
        <w:t>Všetky signály boli nahrané so vzorkovacou frekvenciou 500Hz a rozlíšením 16 bitov. Pred vzorkovaním bol použitý antialiasingový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2B725D">
        <w:rPr>
          <w:color w:val="000000"/>
          <w:lang w:val="sk-SK"/>
        </w:rPr>
        <w:t xml:space="preserve"> na </w:t>
      </w:r>
      <w:r w:rsidRPr="002B725D">
        <w:rPr>
          <w:lang w:val="sk-SK"/>
        </w:rPr>
        <w:fldChar w:fldCharType="begin"/>
      </w:r>
      <w:r w:rsidRPr="002B725D">
        <w:rPr>
          <w:lang w:val="sk-SK"/>
        </w:rPr>
        <w:instrText xml:space="preserve"> REF _Ref509079102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13</w:t>
      </w:r>
      <w:r w:rsidRPr="002B725D">
        <w:rPr>
          <w:lang w:val="sk-SK"/>
        </w:rPr>
        <w:fldChar w:fldCharType="end"/>
      </w:r>
      <w:r w:rsidRPr="002B725D">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2B725D">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2B725D">
        <w:rPr>
          <w:color w:val="000000"/>
          <w:lang w:val="sk-SK"/>
        </w:rPr>
        <w:t xml:space="preserve"> na </w:t>
      </w:r>
      <w:r w:rsidRPr="002B725D">
        <w:rPr>
          <w:color w:val="000000"/>
          <w:lang w:val="sk-SK"/>
        </w:rPr>
        <w:fldChar w:fldCharType="begin"/>
      </w:r>
      <w:r w:rsidRPr="002B725D">
        <w:rPr>
          <w:color w:val="000000"/>
          <w:lang w:val="sk-SK"/>
        </w:rPr>
        <w:instrText xml:space="preserve"> REF _Ref509079102 \h </w:instrText>
      </w:r>
      <w:r w:rsidRPr="002B725D">
        <w:rPr>
          <w:color w:val="000000"/>
          <w:lang w:val="sk-SK"/>
        </w:rPr>
      </w:r>
      <w:r w:rsidRPr="002B725D">
        <w:rPr>
          <w:color w:val="000000"/>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13</w:t>
      </w:r>
      <w:r w:rsidRPr="002B725D">
        <w:rPr>
          <w:color w:val="000000"/>
          <w:lang w:val="sk-SK"/>
        </w:rPr>
        <w:fldChar w:fldCharType="end"/>
      </w:r>
      <w:r w:rsidRPr="002B725D">
        <w:rPr>
          <w:lang w:val="sk-SK"/>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2B725D">
        <w:rPr>
          <w:color w:val="000000"/>
          <w:lang w:val="sk-SK"/>
        </w:rPr>
        <w:t>)</w:t>
      </w:r>
      <w:r w:rsidRPr="002B725D">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2B725D">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2B725D">
        <w:rPr>
          <w:color w:val="000000"/>
          <w:lang w:val="sk-SK"/>
        </w:rPr>
        <w:t xml:space="preserve">(t) </w:t>
      </w:r>
      <w:r w:rsidRPr="002B725D">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2B725D">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2B725D">
        <w:rPr>
          <w:color w:val="000000"/>
          <w:lang w:val="sk-SK"/>
        </w:rPr>
        <w:t xml:space="preserve"> je meraná podľha Ohmovho zákona:</w:t>
      </w:r>
    </w:p>
    <w:p w14:paraId="1DEC587D" w14:textId="77777777" w:rsidR="00EB0960" w:rsidRPr="002B725D" w:rsidRDefault="00EB0960" w:rsidP="00EB0960">
      <w:pPr>
        <w:rPr>
          <w:color w:val="000000"/>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2B725D" w14:paraId="4DC96A59" w14:textId="77777777" w:rsidTr="00BF7138">
        <w:tc>
          <w:tcPr>
            <w:tcW w:w="704" w:type="dxa"/>
          </w:tcPr>
          <w:p w14:paraId="0F0B7A39" w14:textId="77777777" w:rsidR="00EB0960" w:rsidRPr="002B725D" w:rsidRDefault="00EB0960" w:rsidP="00BF7138">
            <w:pPr>
              <w:jc w:val="center"/>
              <w:rPr>
                <w:color w:val="000000"/>
                <w:lang w:val="sk-SK"/>
              </w:rPr>
            </w:pPr>
          </w:p>
        </w:tc>
        <w:tc>
          <w:tcPr>
            <w:tcW w:w="7088" w:type="dxa"/>
            <w:vAlign w:val="center"/>
          </w:tcPr>
          <w:p w14:paraId="465C82C5" w14:textId="77777777" w:rsidR="00EB0960" w:rsidRPr="002B725D" w:rsidRDefault="00941A71"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2B725D">
              <w:rPr>
                <w:lang w:val="sk-SK"/>
              </w:rPr>
              <w:t xml:space="preserve"> </w:t>
            </w:r>
          </w:p>
        </w:tc>
        <w:tc>
          <w:tcPr>
            <w:tcW w:w="702" w:type="dxa"/>
            <w:vAlign w:val="center"/>
          </w:tcPr>
          <w:p w14:paraId="6611A3E5" w14:textId="77777777" w:rsidR="00EB0960" w:rsidRPr="002B725D" w:rsidRDefault="00EB0960" w:rsidP="00BF7138">
            <w:pPr>
              <w:jc w:val="center"/>
              <w:rPr>
                <w:color w:val="000000"/>
                <w:lang w:val="sk-SK"/>
              </w:rPr>
            </w:pPr>
            <w:r w:rsidRPr="002B725D">
              <w:rPr>
                <w:color w:val="000000"/>
                <w:lang w:val="sk-SK"/>
              </w:rPr>
              <w:t>(</w:t>
            </w:r>
            <w:bookmarkStart w:id="138" w:name="MBM_ZUI"/>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40</w:t>
            </w:r>
            <w:r w:rsidRPr="002B725D">
              <w:rPr>
                <w:color w:val="000000"/>
                <w:lang w:val="sk-SK"/>
              </w:rPr>
              <w:fldChar w:fldCharType="end"/>
            </w:r>
            <w:bookmarkEnd w:id="138"/>
            <w:r w:rsidRPr="002B725D">
              <w:rPr>
                <w:color w:val="000000"/>
                <w:lang w:val="sk-SK"/>
              </w:rPr>
              <w:t>)</w:t>
            </w:r>
          </w:p>
        </w:tc>
      </w:tr>
    </w:tbl>
    <w:p w14:paraId="4301B039" w14:textId="77777777" w:rsidR="00EB0960" w:rsidRPr="002B725D" w:rsidRDefault="00EB0960" w:rsidP="00EB0960">
      <w:pPr>
        <w:rPr>
          <w:color w:val="000000"/>
          <w:lang w:val="sk-SK"/>
        </w:rPr>
      </w:pPr>
    </w:p>
    <w:p w14:paraId="32D25705" w14:textId="77777777" w:rsidR="00EB0960" w:rsidRPr="002B725D" w:rsidRDefault="00EB0960" w:rsidP="00EB0960">
      <w:pPr>
        <w:rPr>
          <w:color w:val="000000"/>
          <w:lang w:val="sk-SK"/>
        </w:rPr>
      </w:pPr>
      <w:r w:rsidRPr="002B725D">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2B725D">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2B725D">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2B725D">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2B725D">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2B725D">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2B725D">
        <w:rPr>
          <w:color w:val="000000"/>
          <w:lang w:val="sk-SK"/>
        </w:rPr>
        <w:t>(t):</w:t>
      </w:r>
    </w:p>
    <w:p w14:paraId="4A612C43" w14:textId="77777777" w:rsidR="00EB0960" w:rsidRPr="002B725D" w:rsidRDefault="00EB0960" w:rsidP="00EB0960">
      <w:pPr>
        <w:rPr>
          <w:color w:val="000000"/>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2B725D" w14:paraId="3881AA87" w14:textId="77777777" w:rsidTr="00BF7138">
        <w:tc>
          <w:tcPr>
            <w:tcW w:w="704" w:type="dxa"/>
          </w:tcPr>
          <w:p w14:paraId="0CEBF131" w14:textId="77777777" w:rsidR="00EB0960" w:rsidRPr="002B725D" w:rsidRDefault="00EB0960" w:rsidP="00BF7138">
            <w:pPr>
              <w:jc w:val="center"/>
              <w:rPr>
                <w:color w:val="000000"/>
                <w:lang w:val="sk-SK"/>
              </w:rPr>
            </w:pPr>
          </w:p>
        </w:tc>
        <w:tc>
          <w:tcPr>
            <w:tcW w:w="7088" w:type="dxa"/>
            <w:vAlign w:val="center"/>
          </w:tcPr>
          <w:p w14:paraId="52909906" w14:textId="77777777" w:rsidR="00EB0960" w:rsidRPr="002B725D" w:rsidRDefault="00941A71"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14:paraId="104B6C2D" w14:textId="77777777" w:rsidR="00EB0960" w:rsidRPr="002B725D" w:rsidRDefault="00EB0960" w:rsidP="00BF7138">
            <w:pPr>
              <w:jc w:val="center"/>
              <w:rPr>
                <w:color w:val="000000"/>
                <w:lang w:val="sk-SK"/>
              </w:rPr>
            </w:pPr>
            <w:r w:rsidRPr="002B725D">
              <w:rPr>
                <w:color w:val="000000"/>
                <w:lang w:val="sk-SK"/>
              </w:rPr>
              <w:t>(</w:t>
            </w:r>
            <w:bookmarkStart w:id="139" w:name="MBM_ZRX"/>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41</w:t>
            </w:r>
            <w:r w:rsidRPr="002B725D">
              <w:rPr>
                <w:color w:val="000000"/>
                <w:lang w:val="sk-SK"/>
              </w:rPr>
              <w:fldChar w:fldCharType="end"/>
            </w:r>
            <w:bookmarkEnd w:id="139"/>
            <w:r w:rsidRPr="002B725D">
              <w:rPr>
                <w:color w:val="000000"/>
                <w:lang w:val="sk-SK"/>
              </w:rPr>
              <w:t>)</w:t>
            </w:r>
          </w:p>
        </w:tc>
      </w:tr>
    </w:tbl>
    <w:p w14:paraId="6177CF03" w14:textId="77777777" w:rsidR="00EB0960" w:rsidRPr="002B725D" w:rsidRDefault="00EB0960" w:rsidP="00EB0960">
      <w:pPr>
        <w:rPr>
          <w:color w:val="000000"/>
          <w:lang w:val="sk-SK"/>
        </w:rPr>
      </w:pPr>
    </w:p>
    <w:p w14:paraId="4BB1ECA0" w14:textId="77777777" w:rsidR="001E05CD" w:rsidRDefault="00EB0960" w:rsidP="00EB0960">
      <w:pPr>
        <w:rPr>
          <w:ins w:id="140" w:author="Pavel Jurak [2]" w:date="2018-04-22T21:18:00Z"/>
          <w:color w:val="000000"/>
          <w:lang w:val="sk-SK"/>
        </w:rPr>
      </w:pPr>
      <w:r w:rsidRPr="002B725D">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2B725D">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2B725D">
        <w:rPr>
          <w:lang w:val="sk-SK"/>
        </w:rPr>
        <w:t xml:space="preserve"> je fáza impedanciena kanály j. </w:t>
      </w:r>
      <w:r w:rsidRPr="002B725D">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2B725D">
        <w:rPr>
          <w:color w:val="000000"/>
          <w:lang w:val="sk-SK"/>
        </w:rPr>
        <w:fldChar w:fldCharType="begin"/>
      </w:r>
      <w:r w:rsidRPr="002B725D">
        <w:rPr>
          <w:color w:val="000000"/>
          <w:lang w:val="sk-SK"/>
        </w:rPr>
        <w:instrText xml:space="preserve"> REF _Ref509079102 \h  \* MERGEFORMAT </w:instrText>
      </w:r>
      <w:r w:rsidRPr="002B725D">
        <w:rPr>
          <w:color w:val="000000"/>
          <w:lang w:val="sk-SK"/>
        </w:rPr>
      </w:r>
      <w:r w:rsidRPr="002B725D">
        <w:rPr>
          <w:color w:val="000000"/>
          <w:lang w:val="sk-SK"/>
        </w:rPr>
        <w:fldChar w:fldCharType="separate"/>
      </w:r>
      <w:r w:rsidR="00911AF5" w:rsidRPr="002B725D">
        <w:rPr>
          <w:lang w:val="sk-SK"/>
        </w:rPr>
        <w:t>Obrázok 1.</w:t>
      </w:r>
      <w:r w:rsidR="00911AF5" w:rsidRPr="002B725D">
        <w:rPr>
          <w:noProof/>
          <w:lang w:val="sk-SK"/>
        </w:rPr>
        <w:t>13</w:t>
      </w:r>
      <w:r w:rsidRPr="002B725D">
        <w:rPr>
          <w:color w:val="000000"/>
          <w:lang w:val="sk-SK"/>
        </w:rPr>
        <w:fldChar w:fldCharType="end"/>
      </w:r>
      <w:r w:rsidRPr="002B725D">
        <w:rPr>
          <w:color w:val="000000"/>
          <w:lang w:val="sk-SK"/>
        </w:rPr>
        <w:t xml:space="preserve">). Meraný kanál je vždy naladený na jeden zo zdrojov prúdu. Naladenie meraných kanálov na jednotlivé zdroje prúdu znázorňuje </w:t>
      </w:r>
      <w:r w:rsidRPr="002B725D">
        <w:rPr>
          <w:color w:val="000000"/>
          <w:lang w:val="sk-SK"/>
        </w:rPr>
        <w:fldChar w:fldCharType="begin"/>
      </w:r>
      <w:r w:rsidRPr="002B725D">
        <w:rPr>
          <w:color w:val="000000"/>
          <w:lang w:val="sk-SK"/>
        </w:rPr>
        <w:instrText xml:space="preserve"> REF _Ref509125750 \h </w:instrText>
      </w:r>
      <w:r w:rsidRPr="002B725D">
        <w:rPr>
          <w:color w:val="000000"/>
          <w:lang w:val="sk-SK"/>
        </w:rPr>
      </w:r>
      <w:r w:rsidRPr="002B725D">
        <w:rPr>
          <w:color w:val="000000"/>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14</w:t>
      </w:r>
      <w:r w:rsidRPr="002B725D">
        <w:rPr>
          <w:color w:val="000000"/>
          <w:lang w:val="sk-SK"/>
        </w:rPr>
        <w:fldChar w:fldCharType="end"/>
      </w:r>
      <w:r w:rsidRPr="002B725D">
        <w:rPr>
          <w:color w:val="000000"/>
          <w:lang w:val="sk-SK"/>
        </w:rPr>
        <w:t xml:space="preserve">. </w:t>
      </w:r>
    </w:p>
    <w:p w14:paraId="4C4D9B5A" w14:textId="03CF9669" w:rsidR="00EB0960" w:rsidRPr="002B725D" w:rsidRDefault="00EB0960" w:rsidP="00EB0960">
      <w:pPr>
        <w:rPr>
          <w:color w:val="000000"/>
          <w:lang w:val="sk-SK"/>
        </w:rPr>
      </w:pPr>
      <w:r w:rsidRPr="002B725D">
        <w:rPr>
          <w:color w:val="000000"/>
          <w:lang w:val="sk-SK"/>
        </w:rPr>
        <w:t xml:space="preserve">Meracie elektródy sú umiestnené v blízkosti veľkých artérií, čo umožňuje sledovať tok </w:t>
      </w:r>
      <w:r w:rsidR="00D84684">
        <w:rPr>
          <w:color w:val="000000"/>
          <w:lang w:val="sk-SK"/>
        </w:rPr>
        <w:t>krvi</w:t>
      </w:r>
      <w:r w:rsidRPr="002B725D">
        <w:rPr>
          <w:color w:val="000000"/>
          <w:lang w:val="sk-SK"/>
        </w:rPr>
        <w:t xml:space="preserve">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2B725D">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2B725D">
        <w:rPr>
          <w:lang w:val="sk-SK"/>
        </w:rPr>
        <w:t xml:space="preserve">, ľavá a pravá časť hrude </w:t>
      </w:r>
      <w:r w:rsidRPr="002B725D">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2B725D">
        <w:rPr>
          <w:lang w:val="sk-SK"/>
        </w:rPr>
        <w:t xml:space="preserve"> </w:t>
      </w:r>
      <w:r w:rsidRPr="002B725D">
        <w:rPr>
          <w:lang w:val="sk-SK"/>
        </w:rPr>
        <w:lastRenderedPageBreak/>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2B725D">
        <w:rPr>
          <w:lang w:val="sk-SK"/>
        </w:rPr>
        <w:t xml:space="preserve">, ľavé a pravé stehno </w:t>
      </w:r>
      <w:r w:rsidRPr="002B725D">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2B725D">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2B725D">
        <w:rPr>
          <w:lang w:val="sk-SK"/>
        </w:rPr>
        <w:t xml:space="preserve">, ľavé a pravé lýtko </w:t>
      </w:r>
      <w:r w:rsidRPr="002B725D">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2B725D">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2B725D">
        <w:rPr>
          <w:lang w:val="sk-SK"/>
        </w:rPr>
        <w:t xml:space="preserve">, ľavé a pravé rameno </w:t>
      </w:r>
      <w:r w:rsidRPr="002B725D">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2B725D">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2B725D">
        <w:rPr>
          <w:lang w:val="sk-SK"/>
        </w:rPr>
        <w:t xml:space="preserve"> a ľavé a pravé predlaktie </w:t>
      </w:r>
      <w:r w:rsidRPr="002B725D">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2B725D">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2B725D">
        <w:rPr>
          <w:lang w:val="sk-SK"/>
        </w:rPr>
        <w:t>.</w:t>
      </w:r>
    </w:p>
    <w:p w14:paraId="584DAFCC" w14:textId="77777777" w:rsidR="00EB0960" w:rsidRPr="002B725D" w:rsidRDefault="00EB0960" w:rsidP="00EB0960">
      <w:pPr>
        <w:rPr>
          <w:color w:val="000000"/>
          <w:lang w:val="sk-SK"/>
        </w:rPr>
      </w:pPr>
    </w:p>
    <w:p w14:paraId="375E18B9" w14:textId="77777777" w:rsidR="00EB0960" w:rsidRPr="002B725D" w:rsidRDefault="00EB0960" w:rsidP="00EB0960">
      <w:pPr>
        <w:jc w:val="center"/>
        <w:rPr>
          <w:color w:val="000000"/>
          <w:lang w:val="sk-SK"/>
        </w:rPr>
      </w:pPr>
      <w:r w:rsidRPr="002B725D">
        <w:rPr>
          <w:noProof/>
          <w:color w:val="000000"/>
        </w:rPr>
        <w:drawing>
          <wp:inline distT="0" distB="0" distL="0" distR="0" wp14:anchorId="478200E9" wp14:editId="6169C7A1">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14:paraId="2FE75576" w14:textId="77777777" w:rsidR="00EB0960" w:rsidRPr="002B725D" w:rsidRDefault="00EB0960" w:rsidP="00EB0960">
      <w:pPr>
        <w:pStyle w:val="Titulek"/>
        <w:rPr>
          <w:lang w:val="sk-SK"/>
        </w:rPr>
      </w:pPr>
      <w:bookmarkStart w:id="141" w:name="_Ref509125750"/>
      <w:bookmarkStart w:id="142" w:name="_Toc510358871"/>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1</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14</w:t>
      </w:r>
      <w:r w:rsidR="00E83A77" w:rsidRPr="002B725D">
        <w:rPr>
          <w:lang w:val="sk-SK"/>
        </w:rPr>
        <w:fldChar w:fldCharType="end"/>
      </w:r>
      <w:bookmarkEnd w:id="141"/>
      <w:r w:rsidR="009B5333" w:rsidRPr="002B725D">
        <w:rPr>
          <w:lang w:val="sk-SK"/>
        </w:rPr>
        <w:t>: Frekvenčné oddelenie zdrojov prúdu a kanály impedancie naladené na zdroje prúdu.</w:t>
      </w:r>
      <w:bookmarkEnd w:id="142"/>
    </w:p>
    <w:p w14:paraId="58C66B0E" w14:textId="77777777" w:rsidR="009B5333" w:rsidRPr="002B725D" w:rsidRDefault="009B5333" w:rsidP="009B5333">
      <w:pPr>
        <w:rPr>
          <w:lang w:val="sk-SK" w:eastAsia="en-US" w:bidi="en-US"/>
        </w:rPr>
      </w:pPr>
    </w:p>
    <w:p w14:paraId="4F05D419" w14:textId="1C1D9216" w:rsidR="00EB0960" w:rsidRPr="002B725D" w:rsidRDefault="00EB0960" w:rsidP="00EB0960">
      <w:pPr>
        <w:rPr>
          <w:lang w:val="sk-SK"/>
        </w:rPr>
      </w:pPr>
      <w:r w:rsidRPr="002B725D">
        <w:rPr>
          <w:lang w:val="sk-SK"/>
        </w:rPr>
        <w:t xml:space="preserve">Zvyšné kanály boli síce zaznamenávané ale neboli spracované hlavne pre </w:t>
      </w:r>
      <w:del w:id="143" w:author="Pavel Jurak [2]" w:date="2018-04-22T21:19:00Z">
        <w:r w:rsidRPr="002B725D" w:rsidDel="001E05CD">
          <w:rPr>
            <w:lang w:val="sk-SK"/>
          </w:rPr>
          <w:delText>zlú</w:delText>
        </w:r>
      </w:del>
      <w:ins w:id="144" w:author="Pavel Jurak [2]" w:date="2018-04-22T21:19:00Z">
        <w:r w:rsidR="001E05CD">
          <w:rPr>
            <w:lang w:val="sk-SK"/>
          </w:rPr>
          <w:t>proměnnou</w:t>
        </w:r>
      </w:ins>
      <w:r w:rsidRPr="002B725D">
        <w:rPr>
          <w:lang w:val="sk-SK"/>
        </w:rPr>
        <w:t xml:space="preserve"> kvalitu signálu. Tok </w:t>
      </w:r>
      <w:r w:rsidR="00D84684">
        <w:rPr>
          <w:lang w:val="sk-SK"/>
        </w:rPr>
        <w:t>krvi</w:t>
      </w:r>
      <w:r w:rsidRPr="002B725D">
        <w:rPr>
          <w:lang w:val="sk-SK"/>
        </w:rPr>
        <w:t xml:space="preserve">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2B725D">
        <w:rPr>
          <w:lang w:val="sk-SK"/>
        </w:rPr>
        <w:fldChar w:fldCharType="begin"/>
      </w:r>
      <w:r w:rsidRPr="002B725D">
        <w:rPr>
          <w:lang w:val="sk-SK"/>
        </w:rPr>
        <w:instrText xml:space="preserve"> REF _Ref509128546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15</w:t>
      </w:r>
      <w:r w:rsidRPr="002B725D">
        <w:rPr>
          <w:lang w:val="sk-SK"/>
        </w:rPr>
        <w:fldChar w:fldCharType="end"/>
      </w:r>
      <w:r w:rsidRPr="002B725D">
        <w:rPr>
          <w:lang w:val="sk-SK"/>
        </w:rPr>
        <w:t>.</w:t>
      </w:r>
    </w:p>
    <w:p w14:paraId="2DA69F05" w14:textId="77777777" w:rsidR="00EB0960" w:rsidRPr="002B725D" w:rsidRDefault="00EB0960" w:rsidP="00EB0960">
      <w:pPr>
        <w:jc w:val="center"/>
        <w:rPr>
          <w:lang w:val="sk-SK"/>
        </w:rPr>
      </w:pPr>
      <w:r w:rsidRPr="002B725D">
        <w:rPr>
          <w:noProof/>
        </w:rPr>
        <w:drawing>
          <wp:inline distT="0" distB="0" distL="0" distR="0" wp14:anchorId="321C554A" wp14:editId="0400BDA5">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14:paraId="6C2F57C8" w14:textId="77777777" w:rsidR="00EB0960" w:rsidRPr="002B725D" w:rsidRDefault="00EB0960" w:rsidP="00EB0960">
      <w:pPr>
        <w:pStyle w:val="Titulek"/>
        <w:rPr>
          <w:vanish/>
          <w:lang w:val="sk-SK"/>
          <w:specVanish/>
        </w:rPr>
      </w:pPr>
      <w:bookmarkStart w:id="145" w:name="_Ref509128546"/>
      <w:bookmarkStart w:id="146" w:name="_Toc510358872"/>
      <w:commentRangeStart w:id="147"/>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1</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15</w:t>
      </w:r>
      <w:r w:rsidR="00E83A77" w:rsidRPr="002B725D">
        <w:rPr>
          <w:lang w:val="sk-SK"/>
        </w:rPr>
        <w:fldChar w:fldCharType="end"/>
      </w:r>
      <w:bookmarkEnd w:id="145"/>
      <w:r w:rsidR="009B5333" w:rsidRPr="002B725D">
        <w:rPr>
          <w:lang w:val="sk-SK"/>
        </w:rPr>
        <w:t>: Bloková schéma bioimpedančného monitora MBM</w:t>
      </w:r>
      <w:bookmarkEnd w:id="146"/>
      <w:r w:rsidR="009B5333" w:rsidRPr="002B725D">
        <w:rPr>
          <w:lang w:val="sk-SK"/>
        </w:rPr>
        <w:t xml:space="preserve"> </w:t>
      </w:r>
    </w:p>
    <w:p w14:paraId="6F47931B" w14:textId="77777777" w:rsidR="009B5333" w:rsidRPr="002B725D" w:rsidRDefault="009B5333" w:rsidP="00EB0960">
      <w:pPr>
        <w:rPr>
          <w:lang w:val="sk-SK"/>
        </w:rPr>
      </w:pPr>
      <w:r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2B725D">
        <w:rPr>
          <w:lang w:val="sk-SK"/>
        </w:rPr>
        <w:instrText xml:space="preserve"> ADDIN EN.CITE </w:instrText>
      </w:r>
      <w:r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[6]</w:t>
      </w:r>
      <w:r w:rsidRPr="002B725D">
        <w:rPr>
          <w:lang w:val="sk-SK"/>
        </w:rPr>
        <w:fldChar w:fldCharType="end"/>
      </w:r>
      <w:r w:rsidRPr="002B725D">
        <w:rPr>
          <w:lang w:val="sk-SK"/>
        </w:rPr>
        <w:t xml:space="preserve"> </w:t>
      </w:r>
    </w:p>
    <w:commentRangeEnd w:id="147"/>
    <w:p w14:paraId="27E371F7" w14:textId="77777777" w:rsidR="009B5333" w:rsidRPr="002B725D" w:rsidRDefault="001E05CD" w:rsidP="00EB0960">
      <w:pPr>
        <w:rPr>
          <w:lang w:val="sk-SK"/>
        </w:rPr>
      </w:pPr>
      <w:r>
        <w:rPr>
          <w:rStyle w:val="Odkaznakoment"/>
        </w:rPr>
        <w:commentReference w:id="147"/>
      </w:r>
    </w:p>
    <w:p w14:paraId="5B97CDA5" w14:textId="77777777" w:rsidR="00EB0960" w:rsidRPr="002B725D" w:rsidRDefault="00EB0960" w:rsidP="00EB0960">
      <w:pPr>
        <w:rPr>
          <w:lang w:val="sk-SK"/>
        </w:rPr>
      </w:pPr>
      <w:r w:rsidRPr="002B725D">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w:t>
      </w:r>
      <w:r w:rsidRPr="002B725D">
        <w:rPr>
          <w:lang w:val="sk-SK"/>
        </w:rPr>
        <w:lastRenderedPageBreak/>
        <w:t xml:space="preserve">digitálne filtrovaná filtrom typu spodná </w:t>
      </w:r>
      <w:r w:rsidR="00FC7380" w:rsidRPr="002B725D">
        <w:rPr>
          <w:lang w:val="sk-SK"/>
        </w:rPr>
        <w:t xml:space="preserve">priepusť. Komponenta vo fáze </w:t>
      </w:r>
      <w:r w:rsidRPr="002B725D">
        <w:rPr>
          <w:lang w:val="sk-SK"/>
        </w:rPr>
        <w:t xml:space="preserve">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2B725D">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2B725D">
        <w:rPr>
          <w:lang w:val="sk-SK"/>
        </w:rPr>
        <w:t xml:space="preserve">meranej impedancie </w:t>
      </w:r>
      <w:r w:rsidR="00FC7380" w:rsidRPr="002B725D">
        <w:rPr>
          <w:noProof/>
          <w:szCs w:val="22"/>
        </w:rPr>
        <w:drawing>
          <wp:anchor distT="71755" distB="71755" distL="114300" distR="114300" simplePos="0" relativeHeight="251749376" behindDoc="0" locked="0" layoutInCell="1" allowOverlap="1" wp14:anchorId="2B781A8A" wp14:editId="399EF16E">
            <wp:simplePos x="0" y="0"/>
            <wp:positionH relativeFrom="page">
              <wp:align>center</wp:align>
            </wp:positionH>
            <wp:positionV relativeFrom="page">
              <wp:posOffset>1905635</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4"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2B725D">
        <w:rPr>
          <w:lang w:val="sk-SK"/>
        </w:rPr>
        <w:instrText xml:space="preserve"> ADDIN EN.CITE </w:instrText>
      </w:r>
      <w:r w:rsidR="00BA0056"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2B725D">
        <w:rPr>
          <w:lang w:val="sk-SK"/>
        </w:rPr>
        <w:instrText xml:space="preserve"> ADDIN EN.CITE.DATA </w:instrText>
      </w:r>
      <w:r w:rsidR="00BA0056" w:rsidRPr="002B725D">
        <w:rPr>
          <w:lang w:val="sk-SK"/>
        </w:rPr>
      </w:r>
      <w:r w:rsidR="00BA0056" w:rsidRPr="002B725D">
        <w:rPr>
          <w:lang w:val="sk-SK"/>
        </w:rPr>
        <w:fldChar w:fldCharType="end"/>
      </w:r>
      <w:r w:rsidRPr="002B725D">
        <w:rPr>
          <w:lang w:val="sk-SK"/>
        </w:rPr>
      </w:r>
      <w:r w:rsidRPr="002B725D">
        <w:rPr>
          <w:lang w:val="sk-SK"/>
        </w:rPr>
        <w:fldChar w:fldCharType="separate"/>
      </w:r>
      <w:r w:rsidR="00BA0056" w:rsidRPr="002B725D">
        <w:rPr>
          <w:noProof/>
          <w:lang w:val="sk-SK"/>
        </w:rPr>
        <w:t>[6]</w:t>
      </w:r>
      <w:r w:rsidRPr="002B725D">
        <w:rPr>
          <w:lang w:val="sk-SK"/>
        </w:rPr>
        <w:fldChar w:fldCharType="end"/>
      </w:r>
      <w:r w:rsidRPr="002B725D">
        <w:rPr>
          <w:lang w:val="sk-SK"/>
        </w:rPr>
        <w:t>.</w:t>
      </w:r>
      <w:r w:rsidR="006079A9" w:rsidRPr="002B725D">
        <w:rPr>
          <w:lang w:val="sk-SK"/>
        </w:rPr>
        <w:t xml:space="preserve"> </w:t>
      </w:r>
      <w:r w:rsidR="006079A9" w:rsidRPr="002B725D">
        <w:rPr>
          <w:lang w:val="sk-SK"/>
        </w:rPr>
        <w:fldChar w:fldCharType="begin"/>
      </w:r>
      <w:r w:rsidR="006079A9" w:rsidRPr="002B725D">
        <w:rPr>
          <w:lang w:val="sk-SK"/>
        </w:rPr>
        <w:instrText xml:space="preserve"> REF _Ref510264846 \h </w:instrText>
      </w:r>
      <w:r w:rsidR="006079A9" w:rsidRPr="002B725D">
        <w:rPr>
          <w:lang w:val="sk-SK"/>
        </w:rPr>
      </w:r>
      <w:r w:rsidR="006079A9"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16</w:t>
      </w:r>
      <w:r w:rsidR="006079A9" w:rsidRPr="002B725D">
        <w:rPr>
          <w:lang w:val="sk-SK"/>
        </w:rPr>
        <w:fldChar w:fldCharType="end"/>
      </w:r>
      <w:r w:rsidR="006079A9" w:rsidRPr="002B725D">
        <w:rPr>
          <w:lang w:val="sk-SK"/>
        </w:rPr>
        <w:t xml:space="preserve"> ukazuje dobrovoľníka počas merania MBM monitorom.</w:t>
      </w:r>
    </w:p>
    <w:p w14:paraId="69B926A1" w14:textId="77777777" w:rsidR="00EB0960" w:rsidRPr="002B725D" w:rsidRDefault="00A31900" w:rsidP="006079A9">
      <w:pPr>
        <w:pStyle w:val="Titulek"/>
        <w:rPr>
          <w:szCs w:val="22"/>
          <w:lang w:val="sk-SK"/>
        </w:rPr>
      </w:pPr>
      <w:bookmarkStart w:id="148" w:name="_Ref510264846"/>
      <w:bookmarkStart w:id="149" w:name="_Ref510264825"/>
      <w:bookmarkStart w:id="150" w:name="_Toc510358873"/>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1</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16</w:t>
      </w:r>
      <w:r w:rsidR="00E83A77" w:rsidRPr="002B725D">
        <w:rPr>
          <w:lang w:val="sk-SK"/>
        </w:rPr>
        <w:fldChar w:fldCharType="end"/>
      </w:r>
      <w:bookmarkEnd w:id="148"/>
      <w:r w:rsidRPr="002B725D">
        <w:rPr>
          <w:lang w:val="sk-SK"/>
        </w:rPr>
        <w:t>:</w:t>
      </w:r>
      <w:r w:rsidR="00EB0960" w:rsidRPr="002B725D">
        <w:rPr>
          <w:szCs w:val="22"/>
          <w:lang w:val="sk-SK"/>
        </w:rPr>
        <w:t xml:space="preserve"> Dobrovoľník počas </w:t>
      </w:r>
      <w:r w:rsidR="00EB0960" w:rsidRPr="002B725D">
        <w:rPr>
          <w:lang w:val="sk-SK"/>
        </w:rPr>
        <w:t>merania</w:t>
      </w:r>
      <w:r w:rsidR="006079A9" w:rsidRPr="002B725D">
        <w:rPr>
          <w:szCs w:val="22"/>
          <w:lang w:val="sk-SK"/>
        </w:rPr>
        <w:t xml:space="preserve"> bioimpedančným monitorom MBM</w:t>
      </w:r>
      <w:r w:rsidRPr="002B725D">
        <w:rPr>
          <w:szCs w:val="22"/>
          <w:lang w:val="sk-SK"/>
        </w:rPr>
        <w:t>.</w:t>
      </w:r>
      <w:bookmarkEnd w:id="149"/>
      <w:bookmarkEnd w:id="150"/>
    </w:p>
    <w:p w14:paraId="7F0BD9B5" w14:textId="77777777" w:rsidR="006079A9" w:rsidRPr="002B725D" w:rsidRDefault="006079A9" w:rsidP="006079A9">
      <w:pPr>
        <w:rPr>
          <w:lang w:val="sk-SK" w:eastAsia="en-US" w:bidi="en-US"/>
        </w:rPr>
      </w:pPr>
    </w:p>
    <w:p w14:paraId="04ABF230" w14:textId="77777777" w:rsidR="006079A9" w:rsidRPr="002B725D" w:rsidRDefault="006079A9">
      <w:pPr>
        <w:overflowPunct/>
        <w:autoSpaceDE/>
        <w:autoSpaceDN/>
        <w:adjustRightInd/>
        <w:spacing w:line="240" w:lineRule="auto"/>
        <w:jc w:val="left"/>
        <w:textAlignment w:val="auto"/>
        <w:rPr>
          <w:lang w:val="sk-SK" w:eastAsia="en-US" w:bidi="en-US"/>
        </w:rPr>
      </w:pPr>
      <w:r w:rsidRPr="002B725D">
        <w:rPr>
          <w:lang w:val="sk-SK" w:eastAsia="en-US" w:bidi="en-US"/>
        </w:rPr>
        <w:br w:type="page"/>
      </w:r>
    </w:p>
    <w:p w14:paraId="5376D19C" w14:textId="77777777" w:rsidR="00EA13FB" w:rsidRPr="002B725D" w:rsidRDefault="005945E1" w:rsidP="00EA13FB">
      <w:pPr>
        <w:pStyle w:val="Nadpis1"/>
        <w:rPr>
          <w:lang w:val="sk-SK"/>
        </w:rPr>
      </w:pPr>
      <w:bookmarkStart w:id="151" w:name="_Toc386404211"/>
      <w:bookmarkStart w:id="152" w:name="_Toc510268148"/>
      <w:bookmarkStart w:id="153" w:name="_Toc510359996"/>
      <w:r w:rsidRPr="002B725D">
        <w:rPr>
          <w:lang w:val="sk-SK"/>
        </w:rPr>
        <w:lastRenderedPageBreak/>
        <w:t>Ciele</w:t>
      </w:r>
      <w:r w:rsidR="00EA13FB" w:rsidRPr="002B725D">
        <w:rPr>
          <w:lang w:val="sk-SK"/>
        </w:rPr>
        <w:t xml:space="preserve"> dizertácie</w:t>
      </w:r>
      <w:bookmarkEnd w:id="151"/>
      <w:bookmarkEnd w:id="152"/>
      <w:bookmarkEnd w:id="153"/>
    </w:p>
    <w:p w14:paraId="10543407" w14:textId="3ED67717" w:rsidR="00527175" w:rsidRPr="002B725D" w:rsidRDefault="00C75958" w:rsidP="00B47FCC">
      <w:pPr>
        <w:rPr>
          <w:szCs w:val="24"/>
          <w:lang w:val="sk-SK"/>
        </w:rPr>
      </w:pPr>
      <w:r w:rsidRPr="002B725D">
        <w:rPr>
          <w:szCs w:val="24"/>
          <w:lang w:val="sk-SK"/>
        </w:rPr>
        <w:t>Cieľom tejto prace je štúdium metód slúžiacich na výpočet SV</w:t>
      </w:r>
      <w:ins w:id="154" w:author="Pavel Jurak [2]" w:date="2018-04-22T21:28:00Z">
        <w:r w:rsidR="004643BB">
          <w:rPr>
            <w:szCs w:val="24"/>
            <w:lang w:val="sk-SK"/>
          </w:rPr>
          <w:t xml:space="preserve"> a popisujících vlastnosti krevní cirkulace </w:t>
        </w:r>
      </w:ins>
      <w:r w:rsidRPr="002B725D">
        <w:rPr>
          <w:szCs w:val="24"/>
          <w:lang w:val="sk-SK"/>
        </w:rPr>
        <w:t xml:space="preserve">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14:paraId="095CA8AB" w14:textId="77777777" w:rsidR="00C75958" w:rsidRPr="002B725D" w:rsidRDefault="00C75958" w:rsidP="00B47FCC">
      <w:pPr>
        <w:rPr>
          <w:szCs w:val="24"/>
          <w:lang w:val="sk-SK"/>
        </w:rPr>
      </w:pPr>
    </w:p>
    <w:p w14:paraId="42BF5D78" w14:textId="77777777" w:rsidR="00C75958" w:rsidRPr="002B725D" w:rsidRDefault="00C75958" w:rsidP="00B47FCC">
      <w:pPr>
        <w:rPr>
          <w:szCs w:val="24"/>
          <w:lang w:val="sk-SK"/>
        </w:rPr>
      </w:pPr>
      <w:r w:rsidRPr="002B725D">
        <w:rPr>
          <w:szCs w:val="24"/>
          <w:lang w:val="sk-SK"/>
        </w:rPr>
        <w:t xml:space="preserve">Návrh a otestovanie novej metodiky detekcie parametrov pre výpočet SV ktorá zahrňuje: </w:t>
      </w:r>
    </w:p>
    <w:p w14:paraId="4271AB05" w14:textId="77777777" w:rsidR="00C75958" w:rsidRPr="002B725D" w:rsidRDefault="00C75958" w:rsidP="00C75958">
      <w:pPr>
        <w:pStyle w:val="Odstavecseseznamem"/>
        <w:numPr>
          <w:ilvl w:val="0"/>
          <w:numId w:val="19"/>
        </w:numPr>
        <w:rPr>
          <w:szCs w:val="24"/>
          <w:lang w:val="sk-SK"/>
        </w:rPr>
      </w:pPr>
      <w:r w:rsidRPr="002B725D">
        <w:rPr>
          <w:szCs w:val="24"/>
          <w:lang w:val="sk-SK"/>
        </w:rPr>
        <w:t xml:space="preserve">Detekcia prvého srdečného zvuku - S1  </w:t>
      </w:r>
    </w:p>
    <w:p w14:paraId="1DBAC446" w14:textId="77777777" w:rsidR="00C75958" w:rsidRPr="002B725D" w:rsidRDefault="00C75958" w:rsidP="00C75958">
      <w:pPr>
        <w:pStyle w:val="Odstavecseseznamem"/>
        <w:numPr>
          <w:ilvl w:val="1"/>
          <w:numId w:val="19"/>
        </w:numPr>
        <w:rPr>
          <w:szCs w:val="24"/>
          <w:lang w:val="sk-SK"/>
        </w:rPr>
      </w:pPr>
      <w:commentRangeStart w:id="155"/>
      <w:r w:rsidRPr="002B725D">
        <w:rPr>
          <w:szCs w:val="24"/>
          <w:lang w:val="sk-SK"/>
        </w:rPr>
        <w:t xml:space="preserve">o správne nastavenie filtrácie, ukazuje sa že pre každý subjekt je potrebné nastaviť filtráciu individuálne </w:t>
      </w:r>
      <w:commentRangeEnd w:id="155"/>
      <w:r w:rsidR="009D28ED">
        <w:rPr>
          <w:rStyle w:val="Odkaznakoment"/>
        </w:rPr>
        <w:commentReference w:id="155"/>
      </w:r>
    </w:p>
    <w:p w14:paraId="210862A9" w14:textId="77777777" w:rsidR="00C75958" w:rsidRPr="002B725D" w:rsidRDefault="00C75958" w:rsidP="00C75958">
      <w:pPr>
        <w:pStyle w:val="Odstavecseseznamem"/>
        <w:numPr>
          <w:ilvl w:val="0"/>
          <w:numId w:val="19"/>
        </w:numPr>
        <w:rPr>
          <w:szCs w:val="24"/>
          <w:lang w:val="sk-SK"/>
        </w:rPr>
      </w:pPr>
      <w:r w:rsidRPr="002B725D">
        <w:rPr>
          <w:szCs w:val="24"/>
          <w:lang w:val="sk-SK"/>
        </w:rPr>
        <w:t xml:space="preserve">Detekcia druhého srdečného zvuku - S2 </w:t>
      </w:r>
    </w:p>
    <w:p w14:paraId="59BDADD5" w14:textId="77777777" w:rsidR="00C75958" w:rsidRPr="002B725D" w:rsidRDefault="00C75958" w:rsidP="00C75958">
      <w:pPr>
        <w:pStyle w:val="Odstavecseseznamem"/>
        <w:numPr>
          <w:ilvl w:val="0"/>
          <w:numId w:val="19"/>
        </w:numPr>
        <w:rPr>
          <w:szCs w:val="24"/>
          <w:lang w:val="sk-SK"/>
        </w:rPr>
      </w:pPr>
      <w:r w:rsidRPr="002B725D">
        <w:rPr>
          <w:szCs w:val="24"/>
          <w:lang w:val="sk-SK"/>
        </w:rPr>
        <w:t>Detekcia parametru -dZ/dtmax</w:t>
      </w:r>
    </w:p>
    <w:p w14:paraId="5CC2A64F" w14:textId="77777777" w:rsidR="00B47FCC" w:rsidRPr="002B725D" w:rsidRDefault="00B47FCC" w:rsidP="00B47FCC">
      <w:pPr>
        <w:rPr>
          <w:szCs w:val="24"/>
          <w:lang w:val="sk-SK"/>
        </w:rPr>
      </w:pPr>
      <w:r w:rsidRPr="002B725D">
        <w:rPr>
          <w:szCs w:val="24"/>
          <w:lang w:val="sk-SK"/>
        </w:rPr>
        <w:t>Overenie metodiky na základe variability parametrov</w:t>
      </w:r>
      <w:r w:rsidR="00D93D33" w:rsidRPr="002B725D">
        <w:rPr>
          <w:szCs w:val="24"/>
          <w:lang w:val="sk-SK"/>
        </w:rPr>
        <w:t>:</w:t>
      </w:r>
    </w:p>
    <w:p w14:paraId="32730E0D" w14:textId="77777777" w:rsidR="00EA13FB" w:rsidRPr="002B725D" w:rsidRDefault="00D93D33" w:rsidP="00D93D33">
      <w:pPr>
        <w:pStyle w:val="Odstavecseseznamem"/>
        <w:numPr>
          <w:ilvl w:val="0"/>
          <w:numId w:val="12"/>
        </w:numPr>
        <w:rPr>
          <w:szCs w:val="24"/>
          <w:lang w:val="sk-SK"/>
        </w:rPr>
      </w:pPr>
      <w:r w:rsidRPr="002B725D">
        <w:rPr>
          <w:szCs w:val="24"/>
          <w:lang w:val="sk-SK"/>
        </w:rPr>
        <w:t>Detekované parametre by mali korelovať s</w:t>
      </w:r>
      <w:r w:rsidR="00220703" w:rsidRPr="002B725D">
        <w:rPr>
          <w:szCs w:val="24"/>
          <w:lang w:val="sk-SK"/>
        </w:rPr>
        <w:t xml:space="preserve"> fyziologickými procesmi </w:t>
      </w:r>
      <w:r w:rsidR="00522254" w:rsidRPr="002B725D">
        <w:rPr>
          <w:szCs w:val="24"/>
          <w:lang w:val="sk-SK"/>
        </w:rPr>
        <w:t>–</w:t>
      </w:r>
      <w:r w:rsidR="00220703" w:rsidRPr="002B725D">
        <w:rPr>
          <w:szCs w:val="24"/>
          <w:lang w:val="sk-SK"/>
        </w:rPr>
        <w:t xml:space="preserve"> </w:t>
      </w:r>
      <w:r w:rsidR="00522254" w:rsidRPr="002B725D">
        <w:rPr>
          <w:szCs w:val="24"/>
          <w:lang w:val="sk-SK"/>
        </w:rPr>
        <w:t>s </w:t>
      </w:r>
      <w:r w:rsidR="00220703" w:rsidRPr="002B725D">
        <w:rPr>
          <w:szCs w:val="24"/>
          <w:lang w:val="sk-SK"/>
        </w:rPr>
        <w:t>respiráci</w:t>
      </w:r>
      <w:r w:rsidR="00522254" w:rsidRPr="002B725D">
        <w:rPr>
          <w:szCs w:val="24"/>
          <w:lang w:val="sk-SK"/>
        </w:rPr>
        <w:t>ou</w:t>
      </w:r>
    </w:p>
    <w:p w14:paraId="02EECB0A" w14:textId="77777777" w:rsidR="00016924" w:rsidRPr="002B725D" w:rsidRDefault="00C75958" w:rsidP="00C75958">
      <w:pPr>
        <w:pStyle w:val="Odstavecseseznamem"/>
        <w:numPr>
          <w:ilvl w:val="0"/>
          <w:numId w:val="12"/>
        </w:numPr>
        <w:rPr>
          <w:szCs w:val="24"/>
          <w:lang w:val="sk-SK"/>
        </w:rPr>
      </w:pPr>
      <w:r w:rsidRPr="002B725D">
        <w:rPr>
          <w:szCs w:val="24"/>
          <w:lang w:val="sk-SK"/>
        </w:rPr>
        <w:t>Zistiť akým pomerom sa na zmene SV podieľa zmena LVET intervalu a akým zmena - dZ/dtma</w:t>
      </w:r>
    </w:p>
    <w:p w14:paraId="1DEFE898" w14:textId="77777777" w:rsidR="00D93D33" w:rsidRPr="002B725D" w:rsidRDefault="00D93D33" w:rsidP="00D93D33">
      <w:pPr>
        <w:rPr>
          <w:szCs w:val="24"/>
          <w:lang w:val="sk-SK"/>
        </w:rPr>
      </w:pPr>
      <w:r w:rsidRPr="002B725D">
        <w:rPr>
          <w:szCs w:val="24"/>
          <w:lang w:val="sk-SK"/>
        </w:rPr>
        <w:t>Aplikácia metodiky na rôzne skupiny pacientov:</w:t>
      </w:r>
    </w:p>
    <w:p w14:paraId="17BADE46" w14:textId="77777777" w:rsidR="00D93D33" w:rsidRPr="002B725D" w:rsidRDefault="00220703" w:rsidP="00D93D33">
      <w:pPr>
        <w:pStyle w:val="Odstavecseseznamem"/>
        <w:numPr>
          <w:ilvl w:val="0"/>
          <w:numId w:val="12"/>
        </w:numPr>
        <w:rPr>
          <w:szCs w:val="24"/>
          <w:lang w:val="sk-SK"/>
        </w:rPr>
      </w:pPr>
      <w:r w:rsidRPr="002B725D">
        <w:rPr>
          <w:szCs w:val="24"/>
          <w:lang w:val="sk-SK"/>
        </w:rPr>
        <w:t>Z</w:t>
      </w:r>
      <w:r w:rsidR="00D93D33" w:rsidRPr="002B725D">
        <w:rPr>
          <w:szCs w:val="24"/>
          <w:lang w:val="sk-SK"/>
        </w:rPr>
        <w:t xml:space="preserve">dravý dobrovoľníci </w:t>
      </w:r>
    </w:p>
    <w:p w14:paraId="76EDDFBE" w14:textId="77777777" w:rsidR="00D93D33" w:rsidRPr="002B725D" w:rsidRDefault="00220703" w:rsidP="00D93D33">
      <w:pPr>
        <w:pStyle w:val="Odstavecseseznamem"/>
        <w:numPr>
          <w:ilvl w:val="0"/>
          <w:numId w:val="12"/>
        </w:numPr>
        <w:rPr>
          <w:szCs w:val="24"/>
          <w:lang w:val="sk-SK"/>
        </w:rPr>
      </w:pPr>
      <w:r w:rsidRPr="002B725D">
        <w:rPr>
          <w:szCs w:val="24"/>
          <w:lang w:val="sk-SK"/>
        </w:rPr>
        <w:t>Ľ</w:t>
      </w:r>
      <w:r w:rsidR="00D93D33" w:rsidRPr="002B725D">
        <w:rPr>
          <w:szCs w:val="24"/>
          <w:lang w:val="sk-SK"/>
        </w:rPr>
        <w:t>udia po transplantácií srdca</w:t>
      </w:r>
    </w:p>
    <w:p w14:paraId="1EAD84B2" w14:textId="77777777" w:rsidR="00D93D33" w:rsidRPr="002B725D" w:rsidRDefault="00220703" w:rsidP="00D93D33">
      <w:pPr>
        <w:pStyle w:val="Odstavecseseznamem"/>
        <w:numPr>
          <w:ilvl w:val="0"/>
          <w:numId w:val="12"/>
        </w:numPr>
        <w:rPr>
          <w:szCs w:val="24"/>
          <w:lang w:val="sk-SK"/>
        </w:rPr>
      </w:pPr>
      <w:r w:rsidRPr="002B725D">
        <w:rPr>
          <w:szCs w:val="24"/>
          <w:lang w:val="sk-SK"/>
        </w:rPr>
        <w:t>Ľ</w:t>
      </w:r>
      <w:r w:rsidR="00D93D33" w:rsidRPr="002B725D">
        <w:rPr>
          <w:szCs w:val="24"/>
          <w:lang w:val="sk-SK"/>
        </w:rPr>
        <w:t>udia s kardiostimulátormi</w:t>
      </w:r>
    </w:p>
    <w:p w14:paraId="01C86022" w14:textId="77777777" w:rsidR="00D93D33" w:rsidRPr="002B725D" w:rsidRDefault="00D93D33" w:rsidP="00D93D33">
      <w:pPr>
        <w:rPr>
          <w:szCs w:val="24"/>
          <w:lang w:val="sk-SK"/>
        </w:rPr>
      </w:pPr>
      <w:r w:rsidRPr="002B725D">
        <w:rPr>
          <w:szCs w:val="24"/>
          <w:lang w:val="sk-SK"/>
        </w:rPr>
        <w:t>Porovnanie výsledkov novej metodiky</w:t>
      </w:r>
      <w:r w:rsidR="00B16382" w:rsidRPr="002B725D">
        <w:rPr>
          <w:szCs w:val="24"/>
          <w:lang w:val="sk-SK"/>
        </w:rPr>
        <w:t xml:space="preserve"> na dátach z rôznych častí tela</w:t>
      </w:r>
      <w:r w:rsidRPr="002B725D">
        <w:rPr>
          <w:szCs w:val="24"/>
          <w:lang w:val="sk-SK"/>
        </w:rPr>
        <w:t>:</w:t>
      </w:r>
    </w:p>
    <w:p w14:paraId="7F1CA60E" w14:textId="77777777" w:rsidR="00D93D33" w:rsidRPr="002B725D" w:rsidRDefault="00C75958" w:rsidP="00C75958">
      <w:pPr>
        <w:pStyle w:val="Odstavecseseznamem"/>
        <w:numPr>
          <w:ilvl w:val="0"/>
          <w:numId w:val="12"/>
        </w:numPr>
        <w:rPr>
          <w:szCs w:val="24"/>
          <w:lang w:val="sk-SK"/>
        </w:rPr>
      </w:pPr>
      <w:r w:rsidRPr="002B725D">
        <w:rPr>
          <w:szCs w:val="24"/>
          <w:lang w:val="sk-SK"/>
        </w:rPr>
        <w:t>Porovnanie relatívnych zmien detekovaných parametrov -dZ/dtmax  z hrudníka, krkavíc a dolných končatín</w:t>
      </w:r>
    </w:p>
    <w:p w14:paraId="091B5FA7" w14:textId="77777777" w:rsidR="00FB339A" w:rsidRPr="002B725D" w:rsidRDefault="00FB339A" w:rsidP="00FB339A">
      <w:pPr>
        <w:pStyle w:val="Odstavecseseznamem"/>
        <w:numPr>
          <w:ilvl w:val="0"/>
          <w:numId w:val="12"/>
        </w:numPr>
        <w:overflowPunct/>
        <w:autoSpaceDE/>
        <w:autoSpaceDN/>
        <w:adjustRightInd/>
        <w:textAlignment w:val="auto"/>
        <w:rPr>
          <w:lang w:val="sk-SK"/>
        </w:rPr>
        <w:sectPr w:rsidR="00FB339A" w:rsidRPr="002B725D" w:rsidSect="00C44961">
          <w:headerReference w:type="default" r:id="rId35"/>
          <w:footerReference w:type="default" r:id="rId36"/>
          <w:headerReference w:type="first" r:id="rId37"/>
          <w:footerReference w:type="first" r:id="rId38"/>
          <w:pgSz w:w="11907" w:h="16840" w:code="9"/>
          <w:pgMar w:top="1418" w:right="1418" w:bottom="1418" w:left="1985" w:header="737" w:footer="737" w:gutter="0"/>
          <w:pgNumType w:start="1"/>
          <w:cols w:space="708"/>
          <w:noEndnote/>
          <w:titlePg/>
        </w:sectPr>
      </w:pPr>
    </w:p>
    <w:p w14:paraId="7A3137BF" w14:textId="77777777" w:rsidR="00EA13FB" w:rsidRPr="002B725D" w:rsidRDefault="00C81D3F" w:rsidP="00EA13FB">
      <w:pPr>
        <w:pStyle w:val="Nadpis1"/>
        <w:rPr>
          <w:lang w:val="sk-SK"/>
        </w:rPr>
      </w:pPr>
      <w:bookmarkStart w:id="156" w:name="_Toc510268149"/>
      <w:bookmarkStart w:id="157" w:name="_Toc510359997"/>
      <w:r w:rsidRPr="002B725D">
        <w:rPr>
          <w:lang w:val="sk-SK"/>
        </w:rPr>
        <w:lastRenderedPageBreak/>
        <w:t>Dosiahnuté vedecké poznatky</w:t>
      </w:r>
      <w:bookmarkEnd w:id="156"/>
      <w:bookmarkEnd w:id="157"/>
    </w:p>
    <w:p w14:paraId="4D348F6D" w14:textId="77777777" w:rsidR="00A734DC" w:rsidRPr="002B725D" w:rsidRDefault="00A734DC" w:rsidP="00A734DC">
      <w:pPr>
        <w:rPr>
          <w:lang w:val="sk-SK"/>
        </w:rPr>
      </w:pPr>
      <w:r w:rsidRPr="002B725D">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w:t>
      </w:r>
      <w:r w:rsidR="00C53899" w:rsidRPr="002B725D">
        <w:rPr>
          <w:lang w:val="sk-SK"/>
        </w:rPr>
        <w:t>na popis hemody</w:t>
      </w:r>
      <w:r w:rsidRPr="002B725D">
        <w:rPr>
          <w:lang w:val="sk-SK"/>
        </w:rPr>
        <w:t>namiky</w:t>
      </w:r>
      <w:r w:rsidR="00C53899" w:rsidRPr="002B725D">
        <w:rPr>
          <w:lang w:val="sk-SK"/>
        </w:rPr>
        <w:t>, ale aj na overenie správnosti výpočtu SV pomocou bioimpedancie</w:t>
      </w:r>
      <w:r w:rsidRPr="002B725D">
        <w:rPr>
          <w:lang w:val="sk-SK"/>
        </w:rPr>
        <w:t>. Ďalej je tu ukázaná vzájomná väzba parametrov na základe ich reakcie na dýchanie</w:t>
      </w:r>
      <w:r w:rsidR="00C53899" w:rsidRPr="002B725D">
        <w:rPr>
          <w:lang w:val="sk-SK"/>
        </w:rPr>
        <w:t xml:space="preserve"> a RR</w:t>
      </w:r>
      <w:r w:rsidRPr="002B725D">
        <w:rPr>
          <w:lang w:val="sk-SK"/>
        </w:rPr>
        <w:t xml:space="preserve">. </w:t>
      </w:r>
    </w:p>
    <w:p w14:paraId="746F17F2" w14:textId="77777777" w:rsidR="00A734DC" w:rsidRPr="002B725D" w:rsidRDefault="00A734DC" w:rsidP="00A734DC">
      <w:pPr>
        <w:ind w:firstLine="284"/>
        <w:rPr>
          <w:lang w:val="sk-SK"/>
        </w:rPr>
      </w:pPr>
      <w:r w:rsidRPr="002B725D">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14:paraId="64F68677" w14:textId="77777777" w:rsidR="00A734DC" w:rsidRPr="002B725D" w:rsidRDefault="00A734DC" w:rsidP="00A734DC">
      <w:pPr>
        <w:rPr>
          <w:lang w:val="sk-SK"/>
        </w:rPr>
      </w:pPr>
      <w:r w:rsidRPr="002B725D">
        <w:rPr>
          <w:lang w:val="sk-SK"/>
        </w:rPr>
        <w:t xml:space="preserve"> </w:t>
      </w:r>
      <w:r w:rsidRPr="002B725D">
        <w:rPr>
          <w:lang w:val="sk-SK"/>
        </w:rPr>
        <w:tab/>
        <w:t>Výsledky prinášajú nové poznatky o variabilite bioimpedančných parametrov, novú metodiku na popisu hemodynamiky obehovej sústavy pomocou bioimpedancie a novú metodiku na výpočet srdečného výdaja z impedancie krku.</w:t>
      </w:r>
    </w:p>
    <w:p w14:paraId="60915E44" w14:textId="77777777" w:rsidR="00A734DC" w:rsidRPr="002B725D" w:rsidRDefault="00A734DC" w:rsidP="00A734DC">
      <w:pPr>
        <w:rPr>
          <w:lang w:val="sk-SK"/>
        </w:rPr>
      </w:pPr>
      <w:r w:rsidRPr="002B725D">
        <w:rPr>
          <w:lang w:val="sk-SK"/>
        </w:rPr>
        <w:t xml:space="preserve">V tejto práci sú hodnotené dáta pacientov z fakultnej nemocnice u sv. Anny v Brne (FNUSA) a data zdravích dobrovoľnikov. </w:t>
      </w:r>
    </w:p>
    <w:p w14:paraId="43DA4B24" w14:textId="77777777" w:rsidR="004D242D" w:rsidRPr="002B725D" w:rsidRDefault="004D242D" w:rsidP="004D242D">
      <w:pPr>
        <w:rPr>
          <w:lang w:val="sk-SK"/>
        </w:rPr>
      </w:pPr>
    </w:p>
    <w:p w14:paraId="28818842" w14:textId="77777777" w:rsidR="00A734DC" w:rsidRPr="002B725D" w:rsidRDefault="00A734DC" w:rsidP="00A734DC">
      <w:pPr>
        <w:pStyle w:val="Nadpis2"/>
        <w:rPr>
          <w:lang w:val="sk-SK"/>
        </w:rPr>
      </w:pPr>
      <w:bookmarkStart w:id="158" w:name="_Toc510268150"/>
      <w:bookmarkStart w:id="159" w:name="_Toc510359998"/>
      <w:r w:rsidRPr="002B725D">
        <w:rPr>
          <w:lang w:val="sk-SK"/>
        </w:rPr>
        <w:t>Detekcia bioimpedančných parametrov</w:t>
      </w:r>
      <w:bookmarkEnd w:id="158"/>
      <w:bookmarkEnd w:id="159"/>
    </w:p>
    <w:p w14:paraId="0C552033" w14:textId="77777777" w:rsidR="00EE3877" w:rsidRPr="002B725D" w:rsidRDefault="00EE3877" w:rsidP="004D242D">
      <w:pPr>
        <w:rPr>
          <w:lang w:val="sk-SK"/>
        </w:rPr>
      </w:pPr>
    </w:p>
    <w:p w14:paraId="38C0FE4C" w14:textId="77777777" w:rsidR="004D242D" w:rsidRPr="002B725D" w:rsidRDefault="004D242D" w:rsidP="00A734DC">
      <w:pPr>
        <w:pStyle w:val="Nadpis3"/>
        <w:rPr>
          <w:lang w:val="sk-SK"/>
        </w:rPr>
      </w:pPr>
      <w:bookmarkStart w:id="160" w:name="_Toc510268151"/>
      <w:bookmarkStart w:id="161" w:name="_Toc510359999"/>
      <w:r w:rsidRPr="002B725D">
        <w:rPr>
          <w:lang w:val="sk-SK"/>
        </w:rPr>
        <w:t>Detekcia S1</w:t>
      </w:r>
      <w:bookmarkEnd w:id="160"/>
      <w:bookmarkEnd w:id="161"/>
    </w:p>
    <w:p w14:paraId="5EE8852C" w14:textId="77777777" w:rsidR="00822AFB" w:rsidRPr="002B725D" w:rsidRDefault="00822AFB" w:rsidP="004D242D">
      <w:pPr>
        <w:rPr>
          <w:lang w:val="sk-SK"/>
        </w:rPr>
      </w:pPr>
    </w:p>
    <w:p w14:paraId="1949C17A" w14:textId="77777777" w:rsidR="001C2109" w:rsidRPr="002B725D" w:rsidRDefault="001C2109" w:rsidP="001C2109">
      <w:pPr>
        <w:rPr>
          <w:lang w:val="sk-SK"/>
        </w:rPr>
      </w:pPr>
      <w:r w:rsidRPr="002B725D">
        <w:rPr>
          <w:lang w:val="sk-SK"/>
        </w:rPr>
        <w:t xml:space="preserve">S1 je prvým zvukom po R-vlne. Frekvenčný rozsah nie je z literatúry jasný. Jeden zdroj tvrdí že jeho spektrum je v pásme 50-150Hz </w:t>
      </w:r>
      <w:r w:rsidR="00F9477B" w:rsidRPr="002B725D">
        <w:rPr>
          <w:lang w:val="sk-SK"/>
        </w:rPr>
        <w:fldChar w:fldCharType="begin"/>
      </w:r>
      <w:r w:rsidR="00D45C1F" w:rsidRPr="002B725D">
        <w:rPr>
          <w:lang w:val="sk-SK"/>
        </w:rPr>
        <w:instrText xml:space="preserve"> ADDIN EN.CITE &lt;EndNote&gt;&lt;Cite&gt;&lt;Author&gt;Djebbari&lt;/Author&gt;&lt;Year&gt;2000&lt;/Year&gt;&lt;IDText&gt;Short-time Fourier transform analysis of the phonocardiogram signal&lt;/IDText&gt;&lt;DisplayText&gt;[62]&lt;/DisplayText&gt;&lt;record&gt;&lt;keywords&gt;&lt;keyword&gt;Computer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00F9477B" w:rsidRPr="002B725D">
        <w:rPr>
          <w:lang w:val="sk-SK"/>
        </w:rPr>
        <w:fldChar w:fldCharType="separate"/>
      </w:r>
      <w:r w:rsidR="00D45C1F" w:rsidRPr="002B725D">
        <w:rPr>
          <w:noProof/>
          <w:lang w:val="sk-SK"/>
        </w:rPr>
        <w:t>[62]</w:t>
      </w:r>
      <w:r w:rsidR="00F9477B" w:rsidRPr="002B725D">
        <w:rPr>
          <w:lang w:val="sk-SK"/>
        </w:rPr>
        <w:fldChar w:fldCharType="end"/>
      </w:r>
      <w:r w:rsidRPr="002B725D">
        <w:rPr>
          <w:lang w:val="sk-SK"/>
        </w:rPr>
        <w:t xml:space="preserve">, iný že to je 20-150Hz </w:t>
      </w:r>
      <w:r w:rsidR="00EF6AC0" w:rsidRPr="002B725D">
        <w:rPr>
          <w:lang w:val="sk-SK"/>
        </w:rPr>
        <w:fldChar w:fldCharType="begin"/>
      </w:r>
      <w:r w:rsidR="00D45C1F" w:rsidRPr="002B725D">
        <w:rPr>
          <w:lang w:val="sk-SK"/>
        </w:rPr>
        <w:instrText xml:space="preserve"> ADDIN EN.CITE &lt;EndNote&gt;&lt;Cite&gt;&lt;Author&gt;J. Zhong&lt;/Author&gt;&lt;Year&gt;2013&lt;/Year&gt;&lt;IDText&gt;Automatic heart sound signal analysis with reused multi-scale wavelet transform&lt;/IDText&gt;&lt;DisplayText&gt;[63]&lt;/DisplayText&gt;&lt;record&gt;&lt;titles&gt;&lt;title&gt;Automatic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00EF6AC0" w:rsidRPr="002B725D">
        <w:rPr>
          <w:lang w:val="sk-SK"/>
        </w:rPr>
        <w:fldChar w:fldCharType="separate"/>
      </w:r>
      <w:r w:rsidR="00D45C1F" w:rsidRPr="002B725D">
        <w:rPr>
          <w:noProof/>
          <w:lang w:val="sk-SK"/>
        </w:rPr>
        <w:t>[63]</w:t>
      </w:r>
      <w:r w:rsidR="00EF6AC0" w:rsidRPr="002B725D">
        <w:rPr>
          <w:lang w:val="sk-SK"/>
        </w:rPr>
        <w:fldChar w:fldCharType="end"/>
      </w:r>
      <w:r w:rsidRPr="002B725D">
        <w:rPr>
          <w:lang w:val="sk-SK"/>
        </w:rPr>
        <w:t xml:space="preserve">. Na odfiltrovanie užitočnej zložky HS z nameraného signálu sa používa filtrovanie za pomoci </w:t>
      </w:r>
      <w:commentRangeStart w:id="162"/>
      <w:r w:rsidRPr="002B725D">
        <w:rPr>
          <w:lang w:val="sk-SK"/>
        </w:rPr>
        <w:t>DWT</w:t>
      </w:r>
      <w:commentRangeEnd w:id="162"/>
      <w:r w:rsidR="009D28ED">
        <w:rPr>
          <w:rStyle w:val="Odkaznakoment"/>
        </w:rPr>
        <w:commentReference w:id="162"/>
      </w:r>
      <w:r w:rsidRPr="002B725D">
        <w:rPr>
          <w:lang w:val="sk-SK"/>
        </w:rPr>
        <w:t xml:space="preserve"> ale aj fourierovej transformácie. Z dôvodov nejasností frekvenčného rozsahu HS a nestacionarity HS je problematické stanovenie frekvenčného rozsahu filtra vo fáze predspracovania pred segmentáciou. Nie je takisto jasné, ktorá metóda </w:t>
      </w:r>
      <w:r w:rsidRPr="002B725D">
        <w:rPr>
          <w:lang w:val="sk-SK"/>
        </w:rPr>
        <w:lastRenderedPageBreak/>
        <w:t xml:space="preserve">filtrovania je k tomuto účelu optimálna. Fourierová transformácia bola na predspracovanie HS použitá v štúdií </w:t>
      </w:r>
      <w:r w:rsidR="002C2595" w:rsidRPr="002B725D">
        <w:rPr>
          <w:lang w:val="sk-SK"/>
        </w:rPr>
        <w:fldChar w:fldCharType="begin"/>
      </w:r>
      <w:r w:rsidR="00D45C1F" w:rsidRPr="002B725D">
        <w:rPr>
          <w:lang w:val="sk-SK"/>
        </w:rPr>
        <w:instrText xml:space="preserve"> ADDIN EN.CITE &lt;EndNote&gt;&lt;Cite&gt;&lt;Author&gt;El-Segaier&lt;/Author&gt;&lt;Year&gt;2005&lt;/Year&gt;&lt;IDText&gt;Computer-based detection and analysis of heart sound and murmur&lt;/IDText&gt;&lt;DisplayText&gt;[64]&lt;/DisplayText&gt;&lt;record&gt;&lt;dates&gt;&lt;pub-dates&gt;&lt;date&gt;Jul&lt;/date&gt;&lt;/pub-dates&gt;&lt;year&gt;2005&lt;/year&gt;&lt;/dates&gt;&lt;keywords&gt;&lt;keyword&gt;detection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002C2595" w:rsidRPr="002B725D">
        <w:rPr>
          <w:lang w:val="sk-SK"/>
        </w:rPr>
        <w:fldChar w:fldCharType="separate"/>
      </w:r>
      <w:r w:rsidR="00D45C1F" w:rsidRPr="002B725D">
        <w:rPr>
          <w:noProof/>
          <w:lang w:val="sk-SK"/>
        </w:rPr>
        <w:t>[64]</w:t>
      </w:r>
      <w:r w:rsidR="002C2595" w:rsidRPr="002B725D">
        <w:rPr>
          <w:lang w:val="sk-SK"/>
        </w:rPr>
        <w:fldChar w:fldCharType="end"/>
      </w:r>
      <w:r w:rsidRPr="002B725D">
        <w:rPr>
          <w:lang w:val="sk-SK"/>
        </w:rPr>
        <w:t xml:space="preserve">, DWT bola znova použitá </w:t>
      </w:r>
      <w:r w:rsidR="002C2595" w:rsidRPr="002B725D">
        <w:rPr>
          <w:lang w:val="sk-SK"/>
        </w:rPr>
        <w:fldChar w:fldCharType="begin"/>
      </w:r>
      <w:r w:rsidR="00D45C1F" w:rsidRPr="002B725D">
        <w:rPr>
          <w:lang w:val="sk-SK"/>
        </w:rPr>
        <w:instrText xml:space="preserve"> ADDIN EN.CITE &lt;EndNote&gt;&lt;Cite&gt;&lt;Author&gt;Wang&lt;/Author&gt;&lt;Year&gt;2009&lt;/Year&gt;&lt;IDText&gt;Detection of the First and Second Heart Sound Using Heart Sound Energy&lt;/IDText&gt;&lt;DisplayText&gt;[65]&lt;/DisplayText&gt;&lt;record&gt;&lt;dates&gt;&lt;pub-dates&gt;&lt;date&gt;Oct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2C2595" w:rsidRPr="002B725D">
        <w:rPr>
          <w:lang w:val="sk-SK"/>
        </w:rPr>
        <w:fldChar w:fldCharType="separate"/>
      </w:r>
      <w:r w:rsidR="00D45C1F" w:rsidRPr="002B725D">
        <w:rPr>
          <w:noProof/>
          <w:lang w:val="sk-SK"/>
        </w:rPr>
        <w:t>[65]</w:t>
      </w:r>
      <w:r w:rsidR="002C2595" w:rsidRPr="002B725D">
        <w:rPr>
          <w:lang w:val="sk-SK"/>
        </w:rPr>
        <w:fldChar w:fldCharType="end"/>
      </w:r>
      <w:r w:rsidRPr="002B725D">
        <w:rPr>
          <w:lang w:val="sk-SK"/>
        </w:rPr>
        <w:t xml:space="preserve"> alebo </w:t>
      </w:r>
      <w:r w:rsidR="00780D18" w:rsidRPr="002B725D">
        <w:rPr>
          <w:lang w:val="sk-SK"/>
        </w:rPr>
        <w:fldChar w:fldCharType="begin"/>
      </w:r>
      <w:r w:rsidR="00D45C1F" w:rsidRPr="002B725D">
        <w:rPr>
          <w:lang w:val="sk-SK"/>
        </w:rPr>
        <w:instrText xml:space="preserve"> ADDIN EN.CITE &lt;EndNote&gt;&lt;Cite&gt;&lt;Author&gt;Messer&lt;/Author&gt;&lt;Year&gt;2001&lt;/Year&gt;&lt;IDText&gt;Optimal wavelet denoising for phonocardiograms&lt;/IDText&gt;&lt;DisplayText&gt;[66]&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00780D18" w:rsidRPr="002B725D">
        <w:rPr>
          <w:lang w:val="sk-SK"/>
        </w:rPr>
        <w:fldChar w:fldCharType="separate"/>
      </w:r>
      <w:r w:rsidR="00D45C1F" w:rsidRPr="002B725D">
        <w:rPr>
          <w:noProof/>
          <w:lang w:val="sk-SK"/>
        </w:rPr>
        <w:t>[66]</w:t>
      </w:r>
      <w:r w:rsidR="00780D18" w:rsidRPr="002B725D">
        <w:rPr>
          <w:lang w:val="sk-SK"/>
        </w:rPr>
        <w:fldChar w:fldCharType="end"/>
      </w:r>
      <w:r w:rsidR="002C2595" w:rsidRPr="002B725D">
        <w:rPr>
          <w:lang w:val="sk-SK"/>
        </w:rPr>
        <w:t xml:space="preserve">, neurónové siete </w:t>
      </w:r>
      <w:r w:rsidR="002C2595" w:rsidRPr="002B725D">
        <w:rPr>
          <w:lang w:val="sk-SK"/>
        </w:rPr>
        <w:fldChar w:fldCharType="begin">
          <w:fldData xml:space="preserve">PEVuZE5vdGU+PENpdGU+PEF1dGhvcj5DaGVuPC9BdXRob3I+PFllYXI+MjAxNzwvWWVhcj48SURU
ZXh0PlMxIGFuZCBTMiBIZWFydCBTb3VuZCBSZWNvZ25pdGlvbiBVc2luZyBEZWVwIE5ldXJhbCBO
ZXR3b3JrczwvSURUZXh0PjxEaXNwbGF5VGV4dD5bNjddPC9EaXNwbGF5VGV4dD48cmVjb3JkPjxk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PEVuZE5vdGU+PENpdGU+PEF1dGhvcj5DaGVuPC9BdXRob3I+PFllYXI+MjAxNzwvWWVhcj48SURU
ZXh0PlMxIGFuZCBTMiBIZWFydCBTb3VuZCBSZWNvZ25pdGlvbiBVc2luZyBEZWVwIE5ldXJhbCBO
ZXR3b3JrczwvSURUZXh0PjxEaXNwbGF5VGV4dD5bNjddPC9EaXNwbGF5VGV4dD48cmVjb3JkPjxk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002C2595" w:rsidRPr="002B725D">
        <w:rPr>
          <w:lang w:val="sk-SK"/>
        </w:rPr>
      </w:r>
      <w:r w:rsidR="002C2595" w:rsidRPr="002B725D">
        <w:rPr>
          <w:lang w:val="sk-SK"/>
        </w:rPr>
        <w:fldChar w:fldCharType="separate"/>
      </w:r>
      <w:r w:rsidR="00D45C1F" w:rsidRPr="002B725D">
        <w:rPr>
          <w:noProof/>
          <w:lang w:val="sk-SK"/>
        </w:rPr>
        <w:t>[67]</w:t>
      </w:r>
      <w:r w:rsidR="002C2595" w:rsidRPr="002B725D">
        <w:rPr>
          <w:lang w:val="sk-SK"/>
        </w:rPr>
        <w:fldChar w:fldCharType="end"/>
      </w:r>
      <w:r w:rsidRPr="002B725D">
        <w:rPr>
          <w:lang w:val="sk-SK"/>
        </w:rPr>
        <w:t xml:space="preserve">. </w:t>
      </w:r>
    </w:p>
    <w:p w14:paraId="3D902CA7" w14:textId="77777777" w:rsidR="001C2109" w:rsidRPr="002B725D" w:rsidRDefault="001C2109" w:rsidP="001C2109">
      <w:pPr>
        <w:rPr>
          <w:lang w:val="sk-SK"/>
        </w:rPr>
      </w:pPr>
      <w:r w:rsidRPr="002B725D">
        <w:rPr>
          <w:lang w:val="sk-SK"/>
        </w:rPr>
        <w:t xml:space="preserve"> </w:t>
      </w:r>
    </w:p>
    <w:p w14:paraId="5F0DD982" w14:textId="77777777" w:rsidR="00802716" w:rsidRPr="002B725D" w:rsidRDefault="001C2109" w:rsidP="001C2109">
      <w:pPr>
        <w:rPr>
          <w:lang w:val="sk-SK"/>
        </w:rPr>
      </w:pPr>
      <w:r w:rsidRPr="002B725D">
        <w:rPr>
          <w:lang w:val="sk-SK"/>
        </w:rPr>
        <w:t xml:space="preserve">Nasledujúci </w:t>
      </w:r>
      <w:commentRangeStart w:id="163"/>
      <w:r w:rsidRPr="002B725D">
        <w:rPr>
          <w:lang w:val="sk-SK"/>
        </w:rPr>
        <w:t xml:space="preserve">experiment sa pokúša nájsť </w:t>
      </w:r>
      <w:commentRangeEnd w:id="163"/>
      <w:r w:rsidR="009D28ED">
        <w:rPr>
          <w:rStyle w:val="Odkaznakoment"/>
        </w:rPr>
        <w:commentReference w:id="163"/>
      </w:r>
      <w:r w:rsidRPr="002B725D">
        <w:rPr>
          <w:lang w:val="sk-SK"/>
        </w:rPr>
        <w:t xml:space="preserve">optimálny typ metódy predspracovania a optimálne hranice pre filtrované pásmo. Signál bol frekvenčne filtrovaný za použitia DWT a fourierovej transformácie. K stanoveniu kritéria pre hodnotenie optimálnosti filtrácie bol vybraný nasledovný postup. </w:t>
      </w:r>
      <w:commentRangeStart w:id="164"/>
      <w:r w:rsidRPr="002B725D">
        <w:rPr>
          <w:lang w:val="sk-SK"/>
        </w:rPr>
        <w:t>Po filtrácií boli detekované S1 v každom R-R intervaly. Bola spočítaná vzdialenosť každého S1 od R-vlny ktorá mu predchádza. Tieto vzdialenosť boli korelované s hodnotami respiračnej krivky. Predpokladáme, že vzdialenosť S1 od R-vlny by mala korelovať s dýchaním</w:t>
      </w:r>
      <w:commentRangeEnd w:id="164"/>
      <w:r w:rsidR="009D28ED">
        <w:rPr>
          <w:rStyle w:val="Odkaznakoment"/>
        </w:rPr>
        <w:commentReference w:id="164"/>
      </w:r>
      <w:r w:rsidRPr="002B725D">
        <w:rPr>
          <w:lang w:val="sk-SK"/>
        </w:rPr>
        <w:t>.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detekuje R-vlna, ktorá slúži k nepriamej detekcií S1</w:t>
      </w:r>
      <w:r w:rsidR="00A734DC" w:rsidRPr="002B725D">
        <w:rPr>
          <w:lang w:val="sk-SK"/>
        </w:rPr>
        <w:t>, ako počiatočný bod na časovom signály odkiaľ bol detekovaný S1</w:t>
      </w:r>
      <w:r w:rsidRPr="002B725D">
        <w:rPr>
          <w:lang w:val="sk-SK"/>
        </w:rPr>
        <w:t xml:space="preserve">. Impedancia </w:t>
      </w:r>
      <w:r w:rsidR="00A734DC" w:rsidRPr="002B725D">
        <w:rPr>
          <w:lang w:val="sk-SK"/>
        </w:rPr>
        <w:t xml:space="preserve">tu </w:t>
      </w:r>
      <w:r w:rsidRPr="002B725D">
        <w:rPr>
          <w:lang w:val="sk-SK"/>
        </w:rPr>
        <w:t xml:space="preserve">bola </w:t>
      </w:r>
      <w:r w:rsidR="00A734DC" w:rsidRPr="002B725D">
        <w:rPr>
          <w:lang w:val="sk-SK"/>
        </w:rPr>
        <w:t xml:space="preserve">použitá </w:t>
      </w:r>
      <w:r w:rsidRPr="002B725D">
        <w:rPr>
          <w:lang w:val="sk-SK"/>
        </w:rPr>
        <w:t>výhradne pre účely získania respiračnej krivky. HS boli nahrávané mikrofónom pripevneným na hrudníku. Vzorkovacia frekvencia bola 500Hz. Počas experimentu boli u každého dobrovoľníka zaznamenané dva druhy dýchania:</w:t>
      </w:r>
    </w:p>
    <w:p w14:paraId="315E3E13" w14:textId="77777777" w:rsidR="00802716" w:rsidRPr="002B725D" w:rsidRDefault="00802716" w:rsidP="00802716">
      <w:pPr>
        <w:rPr>
          <w:lang w:val="sk-SK"/>
        </w:rPr>
      </w:pPr>
    </w:p>
    <w:p w14:paraId="07801D52" w14:textId="77777777" w:rsidR="00802716" w:rsidRPr="002B725D" w:rsidRDefault="00802716" w:rsidP="00BE3C91">
      <w:pPr>
        <w:pStyle w:val="Odstavecseseznamem"/>
        <w:numPr>
          <w:ilvl w:val="0"/>
          <w:numId w:val="4"/>
        </w:numPr>
        <w:overflowPunct/>
        <w:contextualSpacing/>
        <w:textAlignment w:val="auto"/>
        <w:rPr>
          <w:lang w:val="sk-SK"/>
        </w:rPr>
      </w:pPr>
      <w:r w:rsidRPr="002B725D">
        <w:rPr>
          <w:lang w:val="sk-SK"/>
        </w:rPr>
        <w:t>spontánne</w:t>
      </w:r>
    </w:p>
    <w:p w14:paraId="58F19207" w14:textId="77777777" w:rsidR="00802716" w:rsidRPr="002B725D" w:rsidRDefault="00802716" w:rsidP="00BE3C91">
      <w:pPr>
        <w:pStyle w:val="Odstavecseseznamem"/>
        <w:numPr>
          <w:ilvl w:val="0"/>
          <w:numId w:val="4"/>
        </w:numPr>
        <w:overflowPunct/>
        <w:contextualSpacing/>
        <w:textAlignment w:val="auto"/>
        <w:rPr>
          <w:lang w:val="sk-SK"/>
        </w:rPr>
      </w:pPr>
      <w:r w:rsidRPr="002B725D">
        <w:rPr>
          <w:lang w:val="sk-SK"/>
        </w:rPr>
        <w:lastRenderedPageBreak/>
        <w:t>hlboké</w:t>
      </w:r>
    </w:p>
    <w:p w14:paraId="467BFC12" w14:textId="77777777" w:rsidR="006D0723" w:rsidRPr="002B725D" w:rsidRDefault="006D0723" w:rsidP="00802716">
      <w:pPr>
        <w:rPr>
          <w:lang w:val="sk-SK"/>
        </w:rPr>
      </w:pPr>
    </w:p>
    <w:p w14:paraId="1D821D1A" w14:textId="77777777" w:rsidR="00822AFB" w:rsidRPr="002B725D" w:rsidRDefault="00822AFB" w:rsidP="00822AFB">
      <w:pPr>
        <w:jc w:val="center"/>
        <w:rPr>
          <w:sz w:val="22"/>
          <w:szCs w:val="22"/>
          <w:lang w:val="sk-SK"/>
        </w:rPr>
      </w:pPr>
    </w:p>
    <w:p w14:paraId="23A32AC4" w14:textId="77777777" w:rsidR="00CE4A39" w:rsidRPr="002B725D" w:rsidRDefault="00802716" w:rsidP="00075681">
      <w:pPr>
        <w:rPr>
          <w:lang w:val="sk-SK"/>
        </w:rPr>
      </w:pPr>
      <w:r w:rsidRPr="002B725D">
        <w:rPr>
          <w:lang w:val="sk-SK"/>
        </w:rPr>
        <w:t>Oba druhy dýchania trvali 5 minút. Spontánne dýchanie je normálnym dýchaním dobrovoľníka, nie je nijak riadené. Hlboké dýchanie je riadené dýchanie s dĺžkou každého nádychu vždy 5 sekúnd a dĺžkou výdychu takisto 5 sekúnd.</w:t>
      </w:r>
    </w:p>
    <w:p w14:paraId="45AC5D25" w14:textId="77777777" w:rsidR="00822AFB" w:rsidRPr="002B725D" w:rsidRDefault="00822AFB" w:rsidP="00075681">
      <w:pPr>
        <w:rPr>
          <w:lang w:val="sk-SK"/>
        </w:rPr>
      </w:pPr>
    </w:p>
    <w:p w14:paraId="007E3A46" w14:textId="77777777" w:rsidR="00802716" w:rsidRPr="002B725D" w:rsidRDefault="00802716" w:rsidP="00A734DC">
      <w:pPr>
        <w:pStyle w:val="Nadpis4"/>
        <w:rPr>
          <w:lang w:val="sk-SK"/>
        </w:rPr>
      </w:pPr>
      <w:bookmarkStart w:id="165" w:name="_Toc386404214"/>
      <w:r w:rsidRPr="002B725D">
        <w:rPr>
          <w:lang w:val="sk-SK"/>
        </w:rPr>
        <w:t>Filtrácia f</w:t>
      </w:r>
      <w:r w:rsidR="00962519" w:rsidRPr="002B725D">
        <w:rPr>
          <w:lang w:val="sk-SK"/>
        </w:rPr>
        <w:t>o</w:t>
      </w:r>
      <w:r w:rsidRPr="002B725D">
        <w:rPr>
          <w:lang w:val="sk-SK"/>
        </w:rPr>
        <w:t xml:space="preserve">urierovou </w:t>
      </w:r>
      <w:r w:rsidR="00CE4A39" w:rsidRPr="002B725D">
        <w:rPr>
          <w:lang w:val="sk-SK"/>
        </w:rPr>
        <w:t>transformáciou</w:t>
      </w:r>
      <w:bookmarkEnd w:id="165"/>
    </w:p>
    <w:p w14:paraId="058E3D24" w14:textId="77777777" w:rsidR="00802716" w:rsidRPr="002B725D" w:rsidRDefault="00802716" w:rsidP="00802716">
      <w:pPr>
        <w:tabs>
          <w:tab w:val="left" w:pos="2920"/>
        </w:tabs>
        <w:rPr>
          <w:lang w:val="sk-SK"/>
        </w:rPr>
      </w:pPr>
    </w:p>
    <w:p w14:paraId="3CCC39EA" w14:textId="77777777" w:rsidR="00802716" w:rsidRPr="002B725D" w:rsidRDefault="00802716" w:rsidP="00B90569">
      <w:pPr>
        <w:rPr>
          <w:i/>
          <w:lang w:val="sk-SK"/>
        </w:rPr>
      </w:pPr>
      <w:r w:rsidRPr="002B725D">
        <w:rPr>
          <w:lang w:val="sk-SK"/>
        </w:rPr>
        <w:t xml:space="preserve">Prvým spôsobom predspracovania bola </w:t>
      </w:r>
      <w:r w:rsidR="001C2109" w:rsidRPr="002B725D">
        <w:rPr>
          <w:lang w:val="sk-SK"/>
        </w:rPr>
        <w:t xml:space="preserve">lineárna </w:t>
      </w:r>
      <w:r w:rsidRPr="002B725D">
        <w:rPr>
          <w:lang w:val="sk-SK"/>
        </w:rPr>
        <w:t xml:space="preserve">filtrácia </w:t>
      </w:r>
      <w:r w:rsidR="004172A8" w:rsidRPr="002B725D">
        <w:rPr>
          <w:lang w:val="sk-SK"/>
        </w:rPr>
        <w:t xml:space="preserve">HS </w:t>
      </w:r>
      <w:r w:rsidRPr="002B725D">
        <w:rPr>
          <w:lang w:val="sk-SK"/>
        </w:rPr>
        <w:t>pásmovou priepusťou. Prechodné javy na začiatku a konci signálu boli zo signálu vylúčené. Hranice pásmových priepustí boli všetkými kombináciami spodných hraníc: 5, 10, 15, 20, 25, 30, 35, 40, 45, 50 a horných hraníc: 10, 15, 20, 25, 30, 35, 40, 45, 50, 60, 80, 100, 120, 150. Všetk</w:t>
      </w:r>
      <w:r w:rsidR="003E1297" w:rsidRPr="002B725D">
        <w:rPr>
          <w:lang w:val="sk-SK"/>
        </w:rPr>
        <w:t xml:space="preserve">y hodnotené filtre </w:t>
      </w:r>
      <w:r w:rsidR="00A31900" w:rsidRPr="002B725D">
        <w:rPr>
          <w:lang w:val="sk-SK"/>
        </w:rPr>
        <w:t xml:space="preserve">ukazuje </w:t>
      </w:r>
      <w:r w:rsidR="00A31900" w:rsidRPr="002B725D">
        <w:rPr>
          <w:lang w:val="sk-SK"/>
        </w:rPr>
        <w:fldChar w:fldCharType="begin"/>
      </w:r>
      <w:r w:rsidR="00A31900" w:rsidRPr="002B725D">
        <w:rPr>
          <w:lang w:val="sk-SK"/>
        </w:rPr>
        <w:instrText xml:space="preserve"> REF _Ref510260280 \h </w:instrText>
      </w:r>
      <w:r w:rsidR="00A31900" w:rsidRPr="002B725D">
        <w:rPr>
          <w:lang w:val="sk-SK"/>
        </w:rPr>
      </w:r>
      <w:r w:rsidR="00A31900" w:rsidRPr="002B725D">
        <w:rPr>
          <w:lang w:val="sk-SK"/>
        </w:rPr>
        <w:fldChar w:fldCharType="separate"/>
      </w:r>
      <w:r w:rsidR="00911AF5" w:rsidRPr="002B725D">
        <w:rPr>
          <w:lang w:val="sk-SK"/>
        </w:rPr>
        <w:t xml:space="preserve">Tabuľka </w:t>
      </w:r>
      <w:r w:rsidR="00911AF5" w:rsidRPr="002B725D">
        <w:rPr>
          <w:noProof/>
          <w:lang w:val="sk-SK"/>
        </w:rPr>
        <w:t>2</w:t>
      </w:r>
      <w:r w:rsidR="00A31900" w:rsidRPr="002B725D">
        <w:rPr>
          <w:lang w:val="sk-SK"/>
        </w:rPr>
        <w:fldChar w:fldCharType="end"/>
      </w:r>
      <w:r w:rsidRPr="002B725D">
        <w:rPr>
          <w:lang w:val="sk-SK"/>
        </w:rPr>
        <w:t>. Jednotlivé filtre sú označené ako f1 – f95. Ich spodné hranice sú v</w:t>
      </w:r>
      <w:r w:rsidR="00B90569" w:rsidRPr="002B725D">
        <w:rPr>
          <w:lang w:val="sk-SK"/>
        </w:rPr>
        <w:t xml:space="preserve"> prvom </w:t>
      </w:r>
      <w:r w:rsidRPr="002B725D">
        <w:rPr>
          <w:lang w:val="sk-SK"/>
        </w:rPr>
        <w:t xml:space="preserve">stĺpci vľavo a horné hranice v prvom riadku. Napríklad filter označený ako f30 má spodnú hranicu 15Hz a hornú hranicu 30 Hz. Filtrácia bola uskutočnená v prostredí Matlab 2009 za použitia funkcie </w:t>
      </w:r>
      <w:r w:rsidRPr="002B725D">
        <w:rPr>
          <w:i/>
          <w:lang w:val="sk-SK"/>
        </w:rPr>
        <w:t>filfilt.</w:t>
      </w:r>
    </w:p>
    <w:p w14:paraId="01D68EF3" w14:textId="77777777" w:rsidR="00A14177" w:rsidRPr="002B725D" w:rsidRDefault="00A14177" w:rsidP="00802716">
      <w:pPr>
        <w:rPr>
          <w:lang w:val="sk-SK"/>
        </w:rPr>
      </w:pPr>
    </w:p>
    <w:p w14:paraId="1F36B8B3" w14:textId="77777777" w:rsidR="00A31900" w:rsidRPr="002B725D" w:rsidRDefault="00DD32B9" w:rsidP="00822AFB">
      <w:pPr>
        <w:jc w:val="center"/>
        <w:rPr>
          <w:sz w:val="22"/>
          <w:szCs w:val="22"/>
          <w:lang w:val="sk-SK"/>
        </w:rPr>
      </w:pPr>
      <w:r w:rsidRPr="002B725D">
        <w:rPr>
          <w:noProof/>
          <w:sz w:val="22"/>
          <w:szCs w:val="22"/>
        </w:rPr>
        <w:drawing>
          <wp:inline distT="0" distB="0" distL="0" distR="0" wp14:anchorId="21A0E5E0" wp14:editId="349F7ED8">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14:paraId="11587C41" w14:textId="77777777" w:rsidR="00802716" w:rsidRPr="002B725D" w:rsidRDefault="00A31900" w:rsidP="00A31900">
      <w:pPr>
        <w:pStyle w:val="Titulek"/>
        <w:rPr>
          <w:szCs w:val="22"/>
          <w:lang w:val="sk-SK"/>
        </w:rPr>
      </w:pPr>
      <w:bookmarkStart w:id="166" w:name="_Ref510260280"/>
      <w:bookmarkStart w:id="167" w:name="_Toc510268060"/>
      <w:bookmarkStart w:id="168" w:name="_Toc510358889"/>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2</w:t>
      </w:r>
      <w:r w:rsidRPr="002B725D">
        <w:rPr>
          <w:lang w:val="sk-SK"/>
        </w:rPr>
        <w:fldChar w:fldCharType="end"/>
      </w:r>
      <w:bookmarkEnd w:id="166"/>
      <w:r w:rsidRPr="002B725D">
        <w:rPr>
          <w:lang w:val="sk-SK"/>
        </w:rPr>
        <w:t xml:space="preserve">: </w:t>
      </w:r>
      <w:r w:rsidR="00515713" w:rsidRPr="002B725D">
        <w:rPr>
          <w:lang w:val="sk-SK"/>
        </w:rPr>
        <w:t>T</w:t>
      </w:r>
      <w:r w:rsidR="0042033E" w:rsidRPr="002B725D">
        <w:rPr>
          <w:szCs w:val="22"/>
          <w:lang w:val="sk-SK"/>
        </w:rPr>
        <w:t>tabuľka</w:t>
      </w:r>
      <w:r w:rsidR="00515713" w:rsidRPr="002B725D">
        <w:rPr>
          <w:szCs w:val="22"/>
          <w:lang w:val="sk-SK"/>
        </w:rPr>
        <w:t xml:space="preserve"> pásmových filtrov so spodnými a hornými hraničnými frekvenciami</w:t>
      </w:r>
      <w:r w:rsidR="0042033E" w:rsidRPr="002B725D">
        <w:rPr>
          <w:szCs w:val="22"/>
          <w:lang w:val="sk-SK"/>
        </w:rPr>
        <w:t>.</w:t>
      </w:r>
      <w:bookmarkEnd w:id="167"/>
      <w:bookmarkEnd w:id="168"/>
    </w:p>
    <w:p w14:paraId="0AA39033" w14:textId="77777777" w:rsidR="00802716" w:rsidRPr="002B725D" w:rsidRDefault="00802716" w:rsidP="00A734DC">
      <w:pPr>
        <w:pStyle w:val="Nadpis4"/>
        <w:rPr>
          <w:lang w:val="sk-SK"/>
        </w:rPr>
      </w:pPr>
      <w:bookmarkStart w:id="169" w:name="_Toc386404215"/>
      <w:r w:rsidRPr="002B725D">
        <w:rPr>
          <w:lang w:val="sk-SK"/>
        </w:rPr>
        <w:t>DWT</w:t>
      </w:r>
      <w:bookmarkEnd w:id="169"/>
    </w:p>
    <w:p w14:paraId="3FDFAC0D" w14:textId="77777777" w:rsidR="00802716" w:rsidRPr="002B725D" w:rsidRDefault="00802716" w:rsidP="00802716">
      <w:pPr>
        <w:rPr>
          <w:lang w:val="sk-SK"/>
        </w:rPr>
      </w:pPr>
    </w:p>
    <w:p w14:paraId="02D8390E" w14:textId="77777777" w:rsidR="00802716" w:rsidRPr="002B725D" w:rsidRDefault="001C2109" w:rsidP="00802716">
      <w:pPr>
        <w:tabs>
          <w:tab w:val="left" w:pos="3230"/>
        </w:tabs>
        <w:rPr>
          <w:lang w:val="sk-SK"/>
        </w:rPr>
      </w:pPr>
      <w:r w:rsidRPr="002B725D">
        <w:rPr>
          <w:lang w:val="sk-SK"/>
        </w:rPr>
        <w:t xml:space="preserve">Druhou metódou filtrácie je DWT. K filtrácií boli použité banky filtrov z rodiny Daubichies číslo 4 a 14 (db4, db14) a banka filtrov z rodiny Coiflet číslo 2 (coif2). </w:t>
      </w:r>
      <w:r w:rsidRPr="002B725D">
        <w:rPr>
          <w:lang w:val="sk-SK"/>
        </w:rPr>
        <w:lastRenderedPageBreak/>
        <w:t xml:space="preserve">Tieto banky filtrov hodnotila štúdia </w:t>
      </w:r>
      <w:r w:rsidR="00780D18" w:rsidRPr="002B725D">
        <w:rPr>
          <w:lang w:val="sk-SK"/>
        </w:rPr>
        <w:fldChar w:fldCharType="begin"/>
      </w:r>
      <w:r w:rsidR="00D45C1F" w:rsidRPr="002B725D">
        <w:rPr>
          <w:lang w:val="sk-SK"/>
        </w:rPr>
        <w:instrText xml:space="preserve"> ADDIN EN.CITE &lt;EndNote&gt;&lt;Cite&gt;&lt;Author&gt;Messer&lt;/Author&gt;&lt;Year&gt;2001&lt;/Year&gt;&lt;IDText&gt;Optimal wavelet denoising for phonocardiograms&lt;/IDText&gt;&lt;DisplayText&gt;[66]&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00780D18" w:rsidRPr="002B725D">
        <w:rPr>
          <w:lang w:val="sk-SK"/>
        </w:rPr>
        <w:fldChar w:fldCharType="separate"/>
      </w:r>
      <w:r w:rsidR="00D45C1F" w:rsidRPr="002B725D">
        <w:rPr>
          <w:noProof/>
          <w:lang w:val="sk-SK"/>
        </w:rPr>
        <w:t>[66]</w:t>
      </w:r>
      <w:r w:rsidR="00780D18" w:rsidRPr="002B725D">
        <w:rPr>
          <w:lang w:val="sk-SK"/>
        </w:rPr>
        <w:fldChar w:fldCharType="end"/>
      </w:r>
      <w:r w:rsidRPr="002B725D">
        <w:rPr>
          <w:lang w:val="sk-SK"/>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w:t>
      </w:r>
      <w:r w:rsidR="00515713" w:rsidRPr="002B725D">
        <w:rPr>
          <w:lang w:val="sk-SK"/>
        </w:rPr>
        <w:t>2009</w:t>
      </w:r>
      <w:r w:rsidRPr="002B725D">
        <w:rPr>
          <w:lang w:val="sk-SK"/>
        </w:rPr>
        <w:t xml:space="preserve"> a funkcia swt. Jednotlivé úrovne rozkladu a im prislúchajú</w:t>
      </w:r>
      <w:r w:rsidR="00A31900" w:rsidRPr="002B725D">
        <w:rPr>
          <w:lang w:val="sk-SK"/>
        </w:rPr>
        <w:t>ce približné frekvenčné pásma</w:t>
      </w:r>
      <w:r w:rsidRPr="002B725D">
        <w:rPr>
          <w:lang w:val="sk-SK"/>
        </w:rPr>
        <w:t xml:space="preserve"> </w:t>
      </w:r>
      <w:r w:rsidR="00A31900" w:rsidRPr="002B725D">
        <w:rPr>
          <w:lang w:val="sk-SK"/>
        </w:rPr>
        <w:t>ukazuje</w:t>
      </w:r>
      <w:r w:rsidRPr="002B725D">
        <w:rPr>
          <w:lang w:val="sk-SK"/>
        </w:rPr>
        <w:t xml:space="preserve"> </w:t>
      </w:r>
      <w:r w:rsidR="00A31900" w:rsidRPr="002B725D">
        <w:rPr>
          <w:lang w:val="sk-SK"/>
        </w:rPr>
        <w:fldChar w:fldCharType="begin"/>
      </w:r>
      <w:r w:rsidR="00A31900" w:rsidRPr="002B725D">
        <w:rPr>
          <w:lang w:val="sk-SK"/>
        </w:rPr>
        <w:instrText xml:space="preserve"> REF _Ref510260215 \h </w:instrText>
      </w:r>
      <w:r w:rsidR="00A31900" w:rsidRPr="002B725D">
        <w:rPr>
          <w:lang w:val="sk-SK"/>
        </w:rPr>
      </w:r>
      <w:r w:rsidR="00A31900" w:rsidRPr="002B725D">
        <w:rPr>
          <w:lang w:val="sk-SK"/>
        </w:rPr>
        <w:fldChar w:fldCharType="separate"/>
      </w:r>
      <w:r w:rsidR="00911AF5" w:rsidRPr="002B725D">
        <w:rPr>
          <w:lang w:val="sk-SK"/>
        </w:rPr>
        <w:t xml:space="preserve">Tabuľka </w:t>
      </w:r>
      <w:r w:rsidR="00911AF5" w:rsidRPr="002B725D">
        <w:rPr>
          <w:noProof/>
          <w:lang w:val="sk-SK"/>
        </w:rPr>
        <w:t>3</w:t>
      </w:r>
      <w:r w:rsidR="00A31900" w:rsidRPr="002B725D">
        <w:rPr>
          <w:lang w:val="sk-SK"/>
        </w:rPr>
        <w:fldChar w:fldCharType="end"/>
      </w:r>
      <w:r w:rsidR="00A31900" w:rsidRPr="002B725D">
        <w:rPr>
          <w:lang w:val="sk-SK"/>
        </w:rPr>
        <w:t>.</w:t>
      </w:r>
      <w:r w:rsidRPr="002B725D">
        <w:rPr>
          <w:lang w:val="sk-SK"/>
        </w:rPr>
        <w:t xml:space="preserve"> </w:t>
      </w:r>
      <w:commentRangeStart w:id="170"/>
      <w:r w:rsidRPr="002B725D">
        <w:rPr>
          <w:lang w:val="sk-SK"/>
        </w:rPr>
        <w:t>Vzorkovacia frekvencia signálu bola 500Hz</w:t>
      </w:r>
      <w:r w:rsidR="00802716" w:rsidRPr="002B725D">
        <w:rPr>
          <w:lang w:val="sk-SK"/>
        </w:rPr>
        <w:t>.</w:t>
      </w:r>
      <w:commentRangeEnd w:id="170"/>
      <w:r w:rsidR="00F11961">
        <w:rPr>
          <w:rStyle w:val="Odkaznakoment"/>
        </w:rPr>
        <w:commentReference w:id="170"/>
      </w:r>
    </w:p>
    <w:p w14:paraId="3C1188C1" w14:textId="77777777" w:rsidR="00802716" w:rsidRPr="002B725D"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2B725D" w14:paraId="797DCF2C" w14:textId="77777777"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7B83693" w14:textId="77777777" w:rsidR="00DD32B9" w:rsidRPr="002B725D" w:rsidRDefault="00DD32B9">
            <w:pPr>
              <w:jc w:val="center"/>
              <w:rPr>
                <w:color w:val="000000"/>
                <w:szCs w:val="24"/>
                <w:lang w:val="sk-SK"/>
              </w:rPr>
            </w:pPr>
            <w:r w:rsidRPr="002B725D">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14:paraId="41126371" w14:textId="77777777" w:rsidR="00DD32B9" w:rsidRPr="002B725D" w:rsidRDefault="00DD32B9">
            <w:pPr>
              <w:jc w:val="center"/>
              <w:rPr>
                <w:color w:val="000000"/>
                <w:szCs w:val="24"/>
                <w:lang w:val="sk-SK"/>
              </w:rPr>
            </w:pPr>
            <w:r w:rsidRPr="002B725D">
              <w:rPr>
                <w:color w:val="000000"/>
                <w:lang w:val="sk-SK"/>
              </w:rPr>
              <w:t>pásmo [Hz]</w:t>
            </w:r>
          </w:p>
        </w:tc>
      </w:tr>
      <w:tr w:rsidR="00DD32B9" w:rsidRPr="002B725D" w14:paraId="6D4DC428" w14:textId="77777777"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6A81C51D" w14:textId="77777777" w:rsidR="00DD32B9" w:rsidRPr="002B725D" w:rsidRDefault="00DD32B9">
            <w:pPr>
              <w:jc w:val="center"/>
              <w:rPr>
                <w:color w:val="000000"/>
                <w:szCs w:val="24"/>
                <w:lang w:val="sk-SK"/>
              </w:rPr>
            </w:pPr>
            <w:r w:rsidRPr="002B725D">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14:paraId="0F73ECBD" w14:textId="77777777" w:rsidR="00DD32B9" w:rsidRPr="002B725D" w:rsidRDefault="00DD32B9">
            <w:pPr>
              <w:jc w:val="center"/>
              <w:rPr>
                <w:color w:val="000000"/>
                <w:szCs w:val="24"/>
                <w:lang w:val="sk-SK"/>
              </w:rPr>
            </w:pPr>
            <w:r w:rsidRPr="002B725D">
              <w:rPr>
                <w:color w:val="000000"/>
                <w:lang w:val="sk-SK"/>
              </w:rPr>
              <w:t>125,0-250,0</w:t>
            </w:r>
          </w:p>
        </w:tc>
      </w:tr>
      <w:tr w:rsidR="00DD32B9" w:rsidRPr="002B725D" w14:paraId="3845B3A1" w14:textId="77777777"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5B6B26E5" w14:textId="77777777" w:rsidR="00DD32B9" w:rsidRPr="002B725D" w:rsidRDefault="00DD32B9">
            <w:pPr>
              <w:jc w:val="center"/>
              <w:rPr>
                <w:color w:val="000000"/>
                <w:szCs w:val="24"/>
                <w:lang w:val="sk-SK"/>
              </w:rPr>
            </w:pPr>
            <w:r w:rsidRPr="002B725D">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14:paraId="38BFFC7A" w14:textId="77777777" w:rsidR="00DD32B9" w:rsidRPr="002B725D" w:rsidRDefault="00DD32B9">
            <w:pPr>
              <w:jc w:val="center"/>
              <w:rPr>
                <w:color w:val="000000"/>
                <w:szCs w:val="24"/>
                <w:lang w:val="sk-SK"/>
              </w:rPr>
            </w:pPr>
            <w:r w:rsidRPr="002B725D">
              <w:rPr>
                <w:color w:val="000000"/>
                <w:lang w:val="sk-SK"/>
              </w:rPr>
              <w:t>62,5-125,0</w:t>
            </w:r>
          </w:p>
        </w:tc>
      </w:tr>
      <w:tr w:rsidR="00DD32B9" w:rsidRPr="002B725D" w14:paraId="48278934" w14:textId="77777777"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14:paraId="65090320" w14:textId="77777777" w:rsidR="00DD32B9" w:rsidRPr="002B725D" w:rsidRDefault="00DD32B9">
            <w:pPr>
              <w:jc w:val="center"/>
              <w:rPr>
                <w:color w:val="000000"/>
                <w:szCs w:val="24"/>
                <w:lang w:val="sk-SK"/>
              </w:rPr>
            </w:pPr>
            <w:r w:rsidRPr="002B725D">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14:paraId="25C9C216" w14:textId="77777777" w:rsidR="00DD32B9" w:rsidRPr="002B725D" w:rsidRDefault="00DD32B9">
            <w:pPr>
              <w:jc w:val="center"/>
              <w:rPr>
                <w:color w:val="000000"/>
                <w:szCs w:val="24"/>
                <w:lang w:val="sk-SK"/>
              </w:rPr>
            </w:pPr>
            <w:r w:rsidRPr="002B725D">
              <w:rPr>
                <w:color w:val="000000"/>
                <w:lang w:val="sk-SK"/>
              </w:rPr>
              <w:t>31,3-62,5</w:t>
            </w:r>
          </w:p>
        </w:tc>
      </w:tr>
      <w:tr w:rsidR="00DD32B9" w:rsidRPr="002B725D" w14:paraId="085A2587" w14:textId="77777777"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2FC7671C" w14:textId="77777777" w:rsidR="00DD32B9" w:rsidRPr="002B725D" w:rsidRDefault="00DD32B9">
            <w:pPr>
              <w:jc w:val="center"/>
              <w:rPr>
                <w:color w:val="000000"/>
                <w:szCs w:val="24"/>
                <w:lang w:val="sk-SK"/>
              </w:rPr>
            </w:pPr>
            <w:r w:rsidRPr="002B725D">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14:paraId="0FCB6123" w14:textId="77777777" w:rsidR="00DD32B9" w:rsidRPr="002B725D" w:rsidRDefault="00DD32B9">
            <w:pPr>
              <w:jc w:val="center"/>
              <w:rPr>
                <w:color w:val="000000"/>
                <w:szCs w:val="24"/>
                <w:lang w:val="sk-SK"/>
              </w:rPr>
            </w:pPr>
            <w:r w:rsidRPr="002B725D">
              <w:rPr>
                <w:color w:val="000000"/>
                <w:lang w:val="sk-SK"/>
              </w:rPr>
              <w:t>15,6-31,3</w:t>
            </w:r>
          </w:p>
        </w:tc>
      </w:tr>
      <w:tr w:rsidR="00DD32B9" w:rsidRPr="002B725D" w14:paraId="7CBD0566" w14:textId="77777777"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055E6D29" w14:textId="77777777" w:rsidR="00DD32B9" w:rsidRPr="002B725D" w:rsidRDefault="00DD32B9">
            <w:pPr>
              <w:jc w:val="center"/>
              <w:rPr>
                <w:color w:val="000000"/>
                <w:szCs w:val="24"/>
                <w:lang w:val="sk-SK"/>
              </w:rPr>
            </w:pPr>
            <w:r w:rsidRPr="002B725D">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14:paraId="128E6B74" w14:textId="77777777" w:rsidR="00DD32B9" w:rsidRPr="002B725D" w:rsidRDefault="00DD32B9">
            <w:pPr>
              <w:jc w:val="center"/>
              <w:rPr>
                <w:color w:val="000000"/>
                <w:szCs w:val="24"/>
                <w:lang w:val="sk-SK"/>
              </w:rPr>
            </w:pPr>
            <w:r w:rsidRPr="002B725D">
              <w:rPr>
                <w:color w:val="000000"/>
                <w:lang w:val="sk-SK"/>
              </w:rPr>
              <w:t>7,8-15,6</w:t>
            </w:r>
          </w:p>
        </w:tc>
      </w:tr>
    </w:tbl>
    <w:p w14:paraId="7A850619" w14:textId="77777777" w:rsidR="00802716" w:rsidRPr="002B725D" w:rsidRDefault="00A31900" w:rsidP="00480D42">
      <w:pPr>
        <w:pStyle w:val="Titulek"/>
        <w:spacing w:before="240"/>
        <w:rPr>
          <w:szCs w:val="22"/>
          <w:lang w:val="sk-SK"/>
        </w:rPr>
      </w:pPr>
      <w:bookmarkStart w:id="171" w:name="_Ref510260215"/>
      <w:bookmarkStart w:id="172" w:name="_Ref510260211"/>
      <w:bookmarkStart w:id="173" w:name="_Toc510268061"/>
      <w:bookmarkStart w:id="174" w:name="_Toc510358890"/>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3</w:t>
      </w:r>
      <w:r w:rsidRPr="002B725D">
        <w:rPr>
          <w:lang w:val="sk-SK"/>
        </w:rPr>
        <w:fldChar w:fldCharType="end"/>
      </w:r>
      <w:bookmarkEnd w:id="171"/>
      <w:r w:rsidRPr="002B725D">
        <w:rPr>
          <w:lang w:val="sk-SK"/>
        </w:rPr>
        <w:t>:</w:t>
      </w:r>
      <w:r w:rsidR="0042033E" w:rsidRPr="002B725D">
        <w:rPr>
          <w:szCs w:val="22"/>
          <w:lang w:val="sk-SK"/>
        </w:rPr>
        <w:t xml:space="preserve"> Stupne rozkladu DWT a im prislúchajúce frekvenčné pásma.</w:t>
      </w:r>
      <w:bookmarkEnd w:id="172"/>
      <w:bookmarkEnd w:id="173"/>
      <w:bookmarkEnd w:id="174"/>
    </w:p>
    <w:p w14:paraId="5C47EA96" w14:textId="77777777" w:rsidR="00802716" w:rsidRPr="002B725D" w:rsidRDefault="00802716" w:rsidP="00802716">
      <w:pPr>
        <w:rPr>
          <w:lang w:val="sk-SK"/>
        </w:rPr>
      </w:pPr>
    </w:p>
    <w:p w14:paraId="4DFF5FEC" w14:textId="77777777" w:rsidR="00802716" w:rsidRPr="002B725D" w:rsidRDefault="00461B6A" w:rsidP="00802716">
      <w:pPr>
        <w:rPr>
          <w:lang w:val="sk-SK"/>
        </w:rPr>
      </w:pPr>
      <w:r w:rsidRPr="002B725D">
        <w:rPr>
          <w:lang w:val="sk-SK"/>
        </w:rPr>
        <w:t>Po rozložení signálu na detaily sa signál reko</w:t>
      </w:r>
      <w:r w:rsidR="00515713" w:rsidRPr="002B725D">
        <w:rPr>
          <w:lang w:val="sk-SK"/>
        </w:rPr>
        <w:t>nštruuje z vybraných detailov ná</w:t>
      </w:r>
      <w:r w:rsidRPr="002B725D">
        <w:rPr>
          <w:lang w:val="sk-SK"/>
        </w:rPr>
        <w:t xml:space="preserve">sledovne. Označme si detaily </w:t>
      </w:r>
      <w:r w:rsidR="00802716" w:rsidRPr="002B725D">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2B725D">
        <w:rPr>
          <w:lang w:val="sk-SK"/>
        </w:rPr>
        <w:t xml:space="preserve"> </w:t>
      </w:r>
      <w:r w:rsidR="00802716" w:rsidRPr="002B725D">
        <w:rPr>
          <w:rFonts w:eastAsiaTheme="minorEastAsia"/>
          <w:lang w:val="sk-SK"/>
        </w:rPr>
        <w:t>ako</w:t>
      </w:r>
      <w:r w:rsidR="00802716" w:rsidRPr="002B725D">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2B725D">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2B725D">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2B725D">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2B725D">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2B725D">
        <w:rPr>
          <w:lang w:val="sk-SK"/>
        </w:rPr>
        <w:t xml:space="preserve">(n). </w:t>
      </w:r>
      <w:r w:rsidR="00802716" w:rsidRPr="002B725D">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2B725D">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2B725D">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2B725D">
        <w:rPr>
          <w:lang w:val="sk-SK"/>
        </w:rPr>
        <w:t xml:space="preserve"> vyjadruje vzorec </w:t>
      </w:r>
      <w:r w:rsidR="00515713" w:rsidRPr="002B725D">
        <w:rPr>
          <w:lang w:val="sk-SK"/>
        </w:rPr>
        <w:t>(</w:t>
      </w:r>
      <w:r w:rsidR="00515713" w:rsidRPr="002B725D">
        <w:rPr>
          <w:lang w:val="sk-SK"/>
        </w:rPr>
        <w:fldChar w:fldCharType="begin"/>
      </w:r>
      <w:r w:rsidR="00515713" w:rsidRPr="002B725D">
        <w:rPr>
          <w:lang w:val="sk-SK"/>
        </w:rPr>
        <w:instrText xml:space="preserve"> REF dwt \h </w:instrText>
      </w:r>
      <w:r w:rsidR="00515713" w:rsidRPr="002B725D">
        <w:rPr>
          <w:lang w:val="sk-SK"/>
        </w:rPr>
      </w:r>
      <w:r w:rsidR="00515713" w:rsidRPr="002B725D">
        <w:rPr>
          <w:lang w:val="sk-SK"/>
        </w:rPr>
        <w:fldChar w:fldCharType="separate"/>
      </w:r>
      <w:r w:rsidR="00911AF5" w:rsidRPr="002B725D">
        <w:rPr>
          <w:noProof/>
          <w:color w:val="000000"/>
          <w:lang w:val="sk-SK"/>
        </w:rPr>
        <w:t>42</w:t>
      </w:r>
      <w:r w:rsidR="00515713" w:rsidRPr="002B725D">
        <w:rPr>
          <w:lang w:val="sk-SK"/>
        </w:rPr>
        <w:fldChar w:fldCharType="end"/>
      </w:r>
      <w:r w:rsidR="0094383D" w:rsidRPr="002B725D">
        <w:rPr>
          <w:lang w:val="sk-SK"/>
        </w:rPr>
        <w:t>):</w:t>
      </w:r>
    </w:p>
    <w:p w14:paraId="590FBBFF" w14:textId="77777777" w:rsidR="00515713" w:rsidRPr="002B725D" w:rsidRDefault="00515713" w:rsidP="00515713">
      <w:pPr>
        <w:rPr>
          <w:color w:val="000000"/>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15713" w:rsidRPr="002B725D" w14:paraId="0C0CC1B9" w14:textId="77777777" w:rsidTr="007041C2">
        <w:tc>
          <w:tcPr>
            <w:tcW w:w="704" w:type="dxa"/>
          </w:tcPr>
          <w:p w14:paraId="4BAC089E" w14:textId="77777777" w:rsidR="00515713" w:rsidRPr="002B725D" w:rsidRDefault="00515713" w:rsidP="007041C2">
            <w:pPr>
              <w:jc w:val="center"/>
              <w:rPr>
                <w:color w:val="000000"/>
                <w:lang w:val="sk-SK"/>
              </w:rPr>
            </w:pPr>
          </w:p>
        </w:tc>
        <w:tc>
          <w:tcPr>
            <w:tcW w:w="7088" w:type="dxa"/>
            <w:vAlign w:val="center"/>
          </w:tcPr>
          <w:p w14:paraId="21D36D37" w14:textId="77777777" w:rsidR="00515713" w:rsidRPr="002B725D" w:rsidRDefault="00515713" w:rsidP="007041C2">
            <w:pPr>
              <w:jc w:val="center"/>
              <w:rPr>
                <w:color w:val="000000"/>
                <w:lang w:val="sk-SK"/>
              </w:rPr>
            </w:pPr>
            <w:r w:rsidRPr="002B725D">
              <w:rPr>
                <w:lang w:val="sk-SK"/>
              </w:rPr>
              <w:t xml:space="preserve">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p>
        </w:tc>
        <w:tc>
          <w:tcPr>
            <w:tcW w:w="702" w:type="dxa"/>
            <w:vAlign w:val="center"/>
          </w:tcPr>
          <w:p w14:paraId="4711AC53" w14:textId="77777777" w:rsidR="00515713" w:rsidRPr="002B725D" w:rsidRDefault="00515713" w:rsidP="007041C2">
            <w:pPr>
              <w:jc w:val="center"/>
              <w:rPr>
                <w:color w:val="000000"/>
                <w:lang w:val="sk-SK"/>
              </w:rPr>
            </w:pPr>
            <w:r w:rsidRPr="002B725D">
              <w:rPr>
                <w:color w:val="000000"/>
                <w:lang w:val="sk-SK"/>
              </w:rPr>
              <w:t>(</w:t>
            </w:r>
            <w:bookmarkStart w:id="175" w:name="dwt"/>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42</w:t>
            </w:r>
            <w:r w:rsidRPr="002B725D">
              <w:rPr>
                <w:color w:val="000000"/>
                <w:lang w:val="sk-SK"/>
              </w:rPr>
              <w:fldChar w:fldCharType="end"/>
            </w:r>
            <w:bookmarkEnd w:id="175"/>
            <w:r w:rsidRPr="002B725D">
              <w:rPr>
                <w:color w:val="000000"/>
                <w:lang w:val="sk-SK"/>
              </w:rPr>
              <w:t>)</w:t>
            </w:r>
          </w:p>
        </w:tc>
      </w:tr>
    </w:tbl>
    <w:p w14:paraId="60709A51" w14:textId="77777777" w:rsidR="00802716" w:rsidRPr="002B725D" w:rsidRDefault="00802716" w:rsidP="00802716">
      <w:pPr>
        <w:rPr>
          <w:lang w:val="sk-SK"/>
        </w:rPr>
      </w:pPr>
    </w:p>
    <w:p w14:paraId="5ADCF389" w14:textId="77777777" w:rsidR="00461B6A" w:rsidRPr="002B725D" w:rsidRDefault="00802716" w:rsidP="00461B6A">
      <w:pPr>
        <w:rPr>
          <w:rFonts w:eastAsiaTheme="minorEastAsia"/>
          <w:lang w:val="sk-SK"/>
        </w:rPr>
      </w:pPr>
      <w:r w:rsidRPr="002B725D">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2B725D">
        <w:rPr>
          <w:rFonts w:eastAsiaTheme="minorEastAsia"/>
          <w:lang w:val="sk-SK"/>
        </w:rPr>
        <w:t>.</w:t>
      </w:r>
      <w:r w:rsidR="00461B6A" w:rsidRPr="002B725D">
        <w:rPr>
          <w:rFonts w:eastAsiaTheme="minorEastAsia"/>
          <w:lang w:val="sk-SK"/>
        </w:rPr>
        <w:t xml:space="preserve"> Pri zjednocovaní si vždy určíme spodnú a hornú hranicu zjednotenia. Spodná je označená písmenom </w:t>
      </w:r>
      <w:r w:rsidR="00515713" w:rsidRPr="002B725D">
        <w:rPr>
          <w:rFonts w:eastAsiaTheme="minorEastAsia"/>
          <w:i/>
          <w:lang w:val="sk-SK"/>
        </w:rPr>
        <w:t>l</w:t>
      </w:r>
      <w:r w:rsidR="00461B6A" w:rsidRPr="002B725D">
        <w:rPr>
          <w:rFonts w:eastAsiaTheme="minorEastAsia"/>
          <w:lang w:val="sk-SK"/>
        </w:rPr>
        <w:t xml:space="preserve">  a horná písmenom </w:t>
      </w:r>
      <w:r w:rsidR="00515713" w:rsidRPr="002B725D">
        <w:rPr>
          <w:rFonts w:eastAsiaTheme="minorEastAsia"/>
          <w:i/>
          <w:lang w:val="sk-SK"/>
        </w:rPr>
        <w:t>h</w:t>
      </w:r>
      <w:r w:rsidR="00461B6A" w:rsidRPr="002B725D">
        <w:rPr>
          <w:rFonts w:eastAsiaTheme="minorEastAsia"/>
          <w:lang w:val="sk-SK"/>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w:t>
      </w:r>
      <w:r w:rsidR="00A31900" w:rsidRPr="002B725D">
        <w:rPr>
          <w:rFonts w:eastAsiaTheme="minorEastAsia"/>
          <w:lang w:val="sk-SK"/>
        </w:rPr>
        <w:t xml:space="preserve">kýmto zjednocovaním vyznačuje </w:t>
      </w:r>
      <w:r w:rsidR="00A31900" w:rsidRPr="002B725D">
        <w:rPr>
          <w:rFonts w:eastAsiaTheme="minorEastAsia"/>
          <w:lang w:val="sk-SK"/>
        </w:rPr>
        <w:fldChar w:fldCharType="begin"/>
      </w:r>
      <w:r w:rsidR="00A31900" w:rsidRPr="002B725D">
        <w:rPr>
          <w:rFonts w:eastAsiaTheme="minorEastAsia"/>
          <w:lang w:val="sk-SK"/>
        </w:rPr>
        <w:instrText xml:space="preserve"> REF _Ref510260338 \h </w:instrText>
      </w:r>
      <w:r w:rsidR="00A31900" w:rsidRPr="002B725D">
        <w:rPr>
          <w:rFonts w:eastAsiaTheme="minorEastAsia"/>
          <w:lang w:val="sk-SK"/>
        </w:rPr>
      </w:r>
      <w:r w:rsidR="00A31900" w:rsidRPr="002B725D">
        <w:rPr>
          <w:rFonts w:eastAsiaTheme="minorEastAsia"/>
          <w:lang w:val="sk-SK"/>
        </w:rPr>
        <w:fldChar w:fldCharType="separate"/>
      </w:r>
      <w:r w:rsidR="00911AF5" w:rsidRPr="002B725D">
        <w:rPr>
          <w:lang w:val="sk-SK"/>
        </w:rPr>
        <w:t xml:space="preserve">Tabuľka </w:t>
      </w:r>
      <w:r w:rsidR="00911AF5" w:rsidRPr="002B725D">
        <w:rPr>
          <w:noProof/>
          <w:lang w:val="sk-SK"/>
        </w:rPr>
        <w:t>4</w:t>
      </w:r>
      <w:r w:rsidR="00A31900" w:rsidRPr="002B725D">
        <w:rPr>
          <w:rFonts w:eastAsiaTheme="minorEastAsia"/>
          <w:lang w:val="sk-SK"/>
        </w:rPr>
        <w:fldChar w:fldCharType="end"/>
      </w:r>
      <w:r w:rsidR="00461B6A" w:rsidRPr="002B725D">
        <w:rPr>
          <w:rFonts w:eastAsiaTheme="minorEastAsia"/>
          <w:lang w:val="sk-SK"/>
        </w:rPr>
        <w:t xml:space="preserve">. Filtre sú označené ako f1 až f14. Spodné hranice zjednotenia sú v stĺpci vľavo, horné hranice zjednotenia v prvom riadku. Napríklad filter f11 má spodnú hranicu zjednotenia 3 hornú hranicu 5, </w:t>
      </w:r>
      <w:r w:rsidR="00461B6A" w:rsidRPr="002B725D">
        <w:rPr>
          <w:rFonts w:eastAsiaTheme="minorEastAsia"/>
          <w:lang w:val="sk-SK"/>
        </w:rPr>
        <w:lastRenderedPageBreak/>
        <w:t xml:space="preserve">vznikol tak zjednotením detailov 3,4 a 5. Signál po odfiltrovaní týmto filtrom bude teda frekvenčne obmedzený na pásmo 31,3-250 Hz. Tento postup filtrácie bol použitý v štúdií </w:t>
      </w:r>
      <w:r w:rsidR="00780D18" w:rsidRPr="002B725D">
        <w:rPr>
          <w:rFonts w:eastAsiaTheme="minorEastAsia"/>
          <w:lang w:val="sk-SK"/>
        </w:rPr>
        <w:fldChar w:fldCharType="begin"/>
      </w:r>
      <w:r w:rsidR="00D45C1F" w:rsidRPr="002B725D">
        <w:rPr>
          <w:rFonts w:eastAsiaTheme="minorEastAsia"/>
          <w:lang w:val="sk-SK"/>
        </w:rPr>
        <w:instrText xml:space="preserve"> ADDIN EN.CITE &lt;EndNote&gt;&lt;Cite&gt;&lt;Author&gt;Wang&lt;/Author&gt;&lt;Year&gt;2009&lt;/Year&gt;&lt;IDText&gt;Detection of the First and Second Heart Sound Using Heart Sound Energy&lt;/IDText&gt;&lt;DisplayText&gt;[65]&lt;/DisplayText&gt;&lt;record&gt;&lt;dates&gt;&lt;pub-dates&gt;&lt;date&gt;Oct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780D18" w:rsidRPr="002B725D">
        <w:rPr>
          <w:rFonts w:eastAsiaTheme="minorEastAsia"/>
          <w:lang w:val="sk-SK"/>
        </w:rPr>
        <w:fldChar w:fldCharType="separate"/>
      </w:r>
      <w:r w:rsidR="00D45C1F" w:rsidRPr="002B725D">
        <w:rPr>
          <w:rFonts w:eastAsiaTheme="minorEastAsia"/>
          <w:noProof/>
          <w:lang w:val="sk-SK"/>
        </w:rPr>
        <w:t>[65]</w:t>
      </w:r>
      <w:r w:rsidR="00780D18" w:rsidRPr="002B725D">
        <w:rPr>
          <w:rFonts w:eastAsiaTheme="minorEastAsia"/>
          <w:lang w:val="sk-SK"/>
        </w:rPr>
        <w:fldChar w:fldCharType="end"/>
      </w:r>
      <w:r w:rsidR="00461B6A" w:rsidRPr="002B725D">
        <w:rPr>
          <w:rFonts w:eastAsiaTheme="minorEastAsia"/>
          <w:lang w:val="sk-SK"/>
        </w:rPr>
        <w:t>.</w:t>
      </w:r>
    </w:p>
    <w:p w14:paraId="6977AE00" w14:textId="77777777" w:rsidR="00802716" w:rsidRPr="002B725D" w:rsidRDefault="00802716" w:rsidP="002A3DA4">
      <w:pPr>
        <w:rPr>
          <w:lang w:val="sk-SK"/>
        </w:rPr>
      </w:pP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2B725D" w14:paraId="38634A9A" w14:textId="77777777" w:rsidTr="0094383D">
        <w:trPr>
          <w:trHeight w:val="330"/>
          <w:jc w:val="center"/>
        </w:trPr>
        <w:tc>
          <w:tcPr>
            <w:tcW w:w="1700" w:type="dxa"/>
            <w:tcBorders>
              <w:top w:val="nil"/>
              <w:left w:val="nil"/>
              <w:bottom w:val="nil"/>
              <w:right w:val="nil"/>
            </w:tcBorders>
            <w:shd w:val="clear" w:color="auto" w:fill="auto"/>
            <w:noWrap/>
            <w:vAlign w:val="bottom"/>
            <w:hideMark/>
          </w:tcPr>
          <w:p w14:paraId="2F5B3109"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14:paraId="5874E37C"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2</w:t>
            </w:r>
          </w:p>
        </w:tc>
        <w:tc>
          <w:tcPr>
            <w:tcW w:w="960" w:type="dxa"/>
            <w:tcBorders>
              <w:top w:val="nil"/>
              <w:left w:val="nil"/>
              <w:bottom w:val="nil"/>
              <w:right w:val="nil"/>
            </w:tcBorders>
            <w:shd w:val="clear" w:color="auto" w:fill="auto"/>
            <w:noWrap/>
            <w:vAlign w:val="bottom"/>
            <w:hideMark/>
          </w:tcPr>
          <w:p w14:paraId="1747F540"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3</w:t>
            </w:r>
          </w:p>
        </w:tc>
        <w:tc>
          <w:tcPr>
            <w:tcW w:w="960" w:type="dxa"/>
            <w:tcBorders>
              <w:top w:val="nil"/>
              <w:left w:val="nil"/>
              <w:bottom w:val="nil"/>
              <w:right w:val="nil"/>
            </w:tcBorders>
            <w:shd w:val="clear" w:color="auto" w:fill="auto"/>
            <w:noWrap/>
            <w:vAlign w:val="bottom"/>
            <w:hideMark/>
          </w:tcPr>
          <w:p w14:paraId="3E984CA0"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4</w:t>
            </w:r>
          </w:p>
        </w:tc>
        <w:tc>
          <w:tcPr>
            <w:tcW w:w="960" w:type="dxa"/>
            <w:tcBorders>
              <w:top w:val="nil"/>
              <w:left w:val="nil"/>
              <w:bottom w:val="nil"/>
              <w:right w:val="nil"/>
            </w:tcBorders>
            <w:shd w:val="clear" w:color="auto" w:fill="auto"/>
            <w:noWrap/>
            <w:vAlign w:val="bottom"/>
            <w:hideMark/>
          </w:tcPr>
          <w:p w14:paraId="73C06EB0"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5</w:t>
            </w:r>
          </w:p>
        </w:tc>
      </w:tr>
      <w:tr w:rsidR="0094383D" w:rsidRPr="002B725D" w14:paraId="12225CE2" w14:textId="77777777" w:rsidTr="0094383D">
        <w:trPr>
          <w:trHeight w:val="315"/>
          <w:jc w:val="center"/>
        </w:trPr>
        <w:tc>
          <w:tcPr>
            <w:tcW w:w="1700" w:type="dxa"/>
            <w:tcBorders>
              <w:top w:val="nil"/>
              <w:left w:val="nil"/>
              <w:bottom w:val="nil"/>
              <w:right w:val="nil"/>
            </w:tcBorders>
            <w:shd w:val="clear" w:color="auto" w:fill="auto"/>
            <w:noWrap/>
            <w:vAlign w:val="bottom"/>
            <w:hideMark/>
          </w:tcPr>
          <w:p w14:paraId="5431C8BD"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14:paraId="14EEEFDA"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14:paraId="2D7434F8"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14:paraId="5E20DF77"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14:paraId="2E29BC1C"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f4</w:t>
            </w:r>
          </w:p>
        </w:tc>
      </w:tr>
      <w:tr w:rsidR="0094383D" w:rsidRPr="002B725D" w14:paraId="3683DA94" w14:textId="77777777" w:rsidTr="0094383D">
        <w:trPr>
          <w:trHeight w:val="315"/>
          <w:jc w:val="center"/>
        </w:trPr>
        <w:tc>
          <w:tcPr>
            <w:tcW w:w="1700" w:type="dxa"/>
            <w:tcBorders>
              <w:top w:val="nil"/>
              <w:left w:val="nil"/>
              <w:bottom w:val="nil"/>
              <w:right w:val="nil"/>
            </w:tcBorders>
            <w:shd w:val="clear" w:color="auto" w:fill="auto"/>
            <w:noWrap/>
            <w:vAlign w:val="bottom"/>
            <w:hideMark/>
          </w:tcPr>
          <w:p w14:paraId="4B52145B"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14:paraId="26E3C120"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f5</w:t>
            </w:r>
          </w:p>
        </w:tc>
        <w:tc>
          <w:tcPr>
            <w:tcW w:w="960" w:type="dxa"/>
            <w:tcBorders>
              <w:top w:val="nil"/>
              <w:left w:val="nil"/>
              <w:bottom w:val="nil"/>
              <w:right w:val="nil"/>
            </w:tcBorders>
            <w:shd w:val="clear" w:color="auto" w:fill="auto"/>
            <w:noWrap/>
            <w:vAlign w:val="bottom"/>
            <w:hideMark/>
          </w:tcPr>
          <w:p w14:paraId="0A74A8D8"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f6</w:t>
            </w:r>
          </w:p>
        </w:tc>
        <w:tc>
          <w:tcPr>
            <w:tcW w:w="960" w:type="dxa"/>
            <w:tcBorders>
              <w:top w:val="nil"/>
              <w:left w:val="nil"/>
              <w:bottom w:val="nil"/>
              <w:right w:val="nil"/>
            </w:tcBorders>
            <w:shd w:val="clear" w:color="auto" w:fill="auto"/>
            <w:noWrap/>
            <w:vAlign w:val="bottom"/>
            <w:hideMark/>
          </w:tcPr>
          <w:p w14:paraId="387E0D22"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14:paraId="56CAA0B3"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f8</w:t>
            </w:r>
          </w:p>
        </w:tc>
      </w:tr>
      <w:tr w:rsidR="0094383D" w:rsidRPr="002B725D" w14:paraId="569B0FF4" w14:textId="77777777" w:rsidTr="0094383D">
        <w:trPr>
          <w:trHeight w:val="315"/>
          <w:jc w:val="center"/>
        </w:trPr>
        <w:tc>
          <w:tcPr>
            <w:tcW w:w="1700" w:type="dxa"/>
            <w:tcBorders>
              <w:top w:val="nil"/>
              <w:left w:val="nil"/>
              <w:bottom w:val="nil"/>
              <w:right w:val="nil"/>
            </w:tcBorders>
            <w:shd w:val="clear" w:color="auto" w:fill="auto"/>
            <w:noWrap/>
            <w:vAlign w:val="bottom"/>
            <w:hideMark/>
          </w:tcPr>
          <w:p w14:paraId="7B653AA6"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14:paraId="7587FF2B"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 </w:t>
            </w:r>
          </w:p>
        </w:tc>
        <w:tc>
          <w:tcPr>
            <w:tcW w:w="960" w:type="dxa"/>
            <w:tcBorders>
              <w:top w:val="nil"/>
              <w:left w:val="nil"/>
              <w:bottom w:val="nil"/>
              <w:right w:val="nil"/>
            </w:tcBorders>
            <w:shd w:val="clear" w:color="auto" w:fill="auto"/>
            <w:noWrap/>
            <w:vAlign w:val="bottom"/>
            <w:hideMark/>
          </w:tcPr>
          <w:p w14:paraId="7D55010A"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f9</w:t>
            </w:r>
          </w:p>
        </w:tc>
        <w:tc>
          <w:tcPr>
            <w:tcW w:w="960" w:type="dxa"/>
            <w:tcBorders>
              <w:top w:val="nil"/>
              <w:left w:val="nil"/>
              <w:bottom w:val="nil"/>
              <w:right w:val="nil"/>
            </w:tcBorders>
            <w:shd w:val="clear" w:color="auto" w:fill="auto"/>
            <w:noWrap/>
            <w:vAlign w:val="bottom"/>
            <w:hideMark/>
          </w:tcPr>
          <w:p w14:paraId="4115D68B"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14:paraId="7DD45A59"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f11</w:t>
            </w:r>
          </w:p>
        </w:tc>
      </w:tr>
      <w:tr w:rsidR="0094383D" w:rsidRPr="002B725D" w14:paraId="4B2C6C9E" w14:textId="77777777" w:rsidTr="0094383D">
        <w:trPr>
          <w:trHeight w:val="315"/>
          <w:jc w:val="center"/>
        </w:trPr>
        <w:tc>
          <w:tcPr>
            <w:tcW w:w="1700" w:type="dxa"/>
            <w:tcBorders>
              <w:top w:val="nil"/>
              <w:left w:val="nil"/>
              <w:bottom w:val="nil"/>
              <w:right w:val="nil"/>
            </w:tcBorders>
            <w:shd w:val="clear" w:color="auto" w:fill="auto"/>
            <w:noWrap/>
            <w:vAlign w:val="bottom"/>
            <w:hideMark/>
          </w:tcPr>
          <w:p w14:paraId="15BFD4CA"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14:paraId="7B53185B"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 </w:t>
            </w:r>
          </w:p>
        </w:tc>
        <w:tc>
          <w:tcPr>
            <w:tcW w:w="960" w:type="dxa"/>
            <w:tcBorders>
              <w:top w:val="nil"/>
              <w:left w:val="nil"/>
              <w:bottom w:val="nil"/>
              <w:right w:val="nil"/>
            </w:tcBorders>
            <w:shd w:val="clear" w:color="auto" w:fill="auto"/>
            <w:noWrap/>
            <w:vAlign w:val="bottom"/>
            <w:hideMark/>
          </w:tcPr>
          <w:p w14:paraId="3DDA4622" w14:textId="77777777" w:rsidR="0094383D" w:rsidRPr="002B725D"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14:paraId="79C14F8E"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14:paraId="0815E630"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f13</w:t>
            </w:r>
          </w:p>
        </w:tc>
      </w:tr>
      <w:tr w:rsidR="0094383D" w:rsidRPr="002B725D" w14:paraId="27BC50A2" w14:textId="77777777" w:rsidTr="0094383D">
        <w:trPr>
          <w:trHeight w:val="330"/>
          <w:jc w:val="center"/>
        </w:trPr>
        <w:tc>
          <w:tcPr>
            <w:tcW w:w="1700" w:type="dxa"/>
            <w:tcBorders>
              <w:top w:val="nil"/>
              <w:left w:val="nil"/>
              <w:bottom w:val="nil"/>
              <w:right w:val="nil"/>
            </w:tcBorders>
            <w:shd w:val="clear" w:color="auto" w:fill="auto"/>
            <w:noWrap/>
            <w:vAlign w:val="bottom"/>
            <w:hideMark/>
          </w:tcPr>
          <w:p w14:paraId="024FD78C"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14:paraId="4C0CC9C9"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21A5F925"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7753B1BE"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14:paraId="60D6B3CB"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f14</w:t>
            </w:r>
          </w:p>
        </w:tc>
      </w:tr>
    </w:tbl>
    <w:p w14:paraId="7E6E212D" w14:textId="77777777" w:rsidR="00802716" w:rsidRPr="002B725D" w:rsidRDefault="00A31900" w:rsidP="00480D42">
      <w:pPr>
        <w:pStyle w:val="Titulek"/>
        <w:spacing w:before="240"/>
        <w:rPr>
          <w:szCs w:val="22"/>
          <w:lang w:val="sk-SK"/>
        </w:rPr>
      </w:pPr>
      <w:bookmarkStart w:id="176" w:name="_Ref510260338"/>
      <w:bookmarkStart w:id="177" w:name="_Toc510268062"/>
      <w:bookmarkStart w:id="178" w:name="_Toc510358891"/>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4</w:t>
      </w:r>
      <w:r w:rsidRPr="002B725D">
        <w:rPr>
          <w:lang w:val="sk-SK"/>
        </w:rPr>
        <w:fldChar w:fldCharType="end"/>
      </w:r>
      <w:bookmarkEnd w:id="176"/>
      <w:r w:rsidRPr="002B725D">
        <w:rPr>
          <w:lang w:val="sk-SK"/>
        </w:rPr>
        <w:t>:</w:t>
      </w:r>
      <w:r w:rsidR="0042033E" w:rsidRPr="002B725D">
        <w:rPr>
          <w:szCs w:val="22"/>
          <w:lang w:val="sk-SK"/>
        </w:rPr>
        <w:t xml:space="preserve"> Tabuľka filtrov DWT s najnižším (pravý stĺpec) a najvyšším (prvý riadok) stupňom rozkladu.</w:t>
      </w:r>
      <w:bookmarkEnd w:id="177"/>
      <w:bookmarkEnd w:id="178"/>
    </w:p>
    <w:p w14:paraId="61FBC2BE" w14:textId="77777777" w:rsidR="002A3DA4" w:rsidRPr="002B725D" w:rsidRDefault="00461B6A" w:rsidP="002A3DA4">
      <w:pPr>
        <w:rPr>
          <w:sz w:val="22"/>
          <w:szCs w:val="22"/>
          <w:lang w:val="sk-SK"/>
        </w:rPr>
      </w:pPr>
      <w:r w:rsidRPr="002B725D">
        <w:rPr>
          <w:rFonts w:eastAsiaTheme="minorEastAsia"/>
          <w:lang w:val="sk-SK"/>
        </w:rPr>
        <w:t>Filter označený ako f9 má spodnú hranicu rozkladu 3 a hornú takisto 3. Vznikol teda z jediného detailu číslo 3.</w:t>
      </w:r>
    </w:p>
    <w:p w14:paraId="126AD58F" w14:textId="77777777" w:rsidR="00802716" w:rsidRPr="002B725D" w:rsidRDefault="00802716" w:rsidP="00A734DC">
      <w:pPr>
        <w:pStyle w:val="Nadpis4"/>
        <w:rPr>
          <w:lang w:val="sk-SK"/>
        </w:rPr>
      </w:pPr>
      <w:bookmarkStart w:id="179" w:name="_Toc386404216"/>
      <w:r w:rsidRPr="002B725D">
        <w:rPr>
          <w:lang w:val="sk-SK"/>
        </w:rPr>
        <w:t>Hodnotenie optimálnosti filtrácie</w:t>
      </w:r>
      <w:bookmarkEnd w:id="179"/>
      <w:r w:rsidRPr="002B725D">
        <w:rPr>
          <w:lang w:val="sk-SK"/>
        </w:rPr>
        <w:tab/>
      </w:r>
    </w:p>
    <w:p w14:paraId="278F7CF5" w14:textId="77777777" w:rsidR="00802716" w:rsidRPr="002B725D" w:rsidRDefault="00802716" w:rsidP="00802716">
      <w:pPr>
        <w:tabs>
          <w:tab w:val="left" w:pos="7140"/>
        </w:tabs>
        <w:rPr>
          <w:lang w:val="sk-SK"/>
        </w:rPr>
      </w:pPr>
    </w:p>
    <w:p w14:paraId="46B98AB6" w14:textId="77777777" w:rsidR="00802716" w:rsidRPr="002B725D" w:rsidRDefault="00802716" w:rsidP="00EF21DA">
      <w:pPr>
        <w:tabs>
          <w:tab w:val="left" w:pos="7140"/>
        </w:tabs>
        <w:rPr>
          <w:lang w:val="sk-SK"/>
        </w:rPr>
      </w:pPr>
      <w:r w:rsidRPr="002B725D">
        <w:rPr>
          <w:lang w:val="sk-SK"/>
        </w:rPr>
        <w:t>Po odfiltrovaní signálu bola spočítaná obálka normalizovaným Shanonovým algoritmom (</w:t>
      </w:r>
      <w:r w:rsidRPr="002B725D">
        <w:rPr>
          <w:i/>
          <w:lang w:val="sk-SK"/>
        </w:rPr>
        <w:t xml:space="preserve">Normalized Average Shannon energy detection </w:t>
      </w:r>
      <w:r w:rsidR="005504BD" w:rsidRPr="002B725D">
        <w:rPr>
          <w:i/>
          <w:lang w:val="sk-SK"/>
        </w:rPr>
        <w:t>A</w:t>
      </w:r>
      <w:r w:rsidRPr="002B725D">
        <w:rPr>
          <w:i/>
          <w:lang w:val="sk-SK"/>
        </w:rPr>
        <w:t>lgorithm</w:t>
      </w:r>
      <w:r w:rsidRPr="002B725D">
        <w:rPr>
          <w:lang w:val="sk-SK"/>
        </w:rPr>
        <w:t>) – NASA (3)</w:t>
      </w:r>
      <w:r w:rsidR="0094383D" w:rsidRPr="002B725D">
        <w:rPr>
          <w:lang w:val="sk-SK"/>
        </w:rPr>
        <w:t xml:space="preserve"> </w:t>
      </w:r>
      <w:r w:rsidR="00780D18" w:rsidRPr="002B725D">
        <w:rPr>
          <w:lang w:val="sk-SK"/>
        </w:rPr>
        <w:fldChar w:fldCharType="begin"/>
      </w:r>
      <w:r w:rsidR="00D45C1F" w:rsidRPr="002B725D">
        <w:rPr>
          <w:lang w:val="sk-SK"/>
        </w:rPr>
        <w:instrText xml:space="preserve"> ADDIN EN.CITE &lt;EndNote&gt;&lt;Cite&gt;&lt;Author&gt;Wang&lt;/Author&gt;&lt;Year&gt;2009&lt;/Year&gt;&lt;IDText&gt;Detection of the First and Second Heart Sound Using Heart Sound Energy&lt;/IDText&gt;&lt;DisplayText&gt;[65]&lt;/DisplayText&gt;&lt;record&gt;&lt;dates&gt;&lt;pub-dates&gt;&lt;date&gt;Oct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780D18" w:rsidRPr="002B725D">
        <w:rPr>
          <w:lang w:val="sk-SK"/>
        </w:rPr>
        <w:fldChar w:fldCharType="separate"/>
      </w:r>
      <w:r w:rsidR="00D45C1F" w:rsidRPr="002B725D">
        <w:rPr>
          <w:noProof/>
          <w:lang w:val="sk-SK"/>
        </w:rPr>
        <w:t>[65]</w:t>
      </w:r>
      <w:r w:rsidR="00780D18" w:rsidRPr="002B725D">
        <w:rPr>
          <w:lang w:val="sk-SK"/>
        </w:rPr>
        <w:fldChar w:fldCharType="end"/>
      </w:r>
      <w:r w:rsidR="0094383D" w:rsidRPr="002B725D">
        <w:rPr>
          <w:lang w:val="sk-SK"/>
        </w:rPr>
        <w:t>:</w:t>
      </w:r>
    </w:p>
    <w:p w14:paraId="570B3B70" w14:textId="77777777" w:rsidR="00515713" w:rsidRPr="002B725D" w:rsidRDefault="00515713" w:rsidP="00515713">
      <w:pPr>
        <w:rPr>
          <w:lang w:val="sk-SK"/>
        </w:rPr>
      </w:pPr>
    </w:p>
    <w:p w14:paraId="64F410ED" w14:textId="77777777" w:rsidR="00515713" w:rsidRPr="002B725D" w:rsidRDefault="00515713" w:rsidP="00515713">
      <w:pPr>
        <w:rPr>
          <w:color w:val="000000"/>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15713" w:rsidRPr="002B725D" w14:paraId="25FD4AF7" w14:textId="77777777" w:rsidTr="007041C2">
        <w:tc>
          <w:tcPr>
            <w:tcW w:w="704" w:type="dxa"/>
          </w:tcPr>
          <w:p w14:paraId="023A3AC1" w14:textId="77777777" w:rsidR="00515713" w:rsidRPr="002B725D" w:rsidRDefault="00515713" w:rsidP="007041C2">
            <w:pPr>
              <w:jc w:val="center"/>
              <w:rPr>
                <w:color w:val="000000"/>
                <w:lang w:val="sk-SK"/>
              </w:rPr>
            </w:pPr>
          </w:p>
        </w:tc>
        <w:tc>
          <w:tcPr>
            <w:tcW w:w="7088" w:type="dxa"/>
            <w:vAlign w:val="center"/>
          </w:tcPr>
          <w:p w14:paraId="0EECABBF" w14:textId="77777777" w:rsidR="00515713" w:rsidRPr="002B725D" w:rsidRDefault="00941A71" w:rsidP="00515713">
            <w:pPr>
              <w:jc w:val="center"/>
              <w:rPr>
                <w:color w:val="000000"/>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515713" w:rsidRPr="002B725D">
              <w:rPr>
                <w:lang w:val="sk-SK"/>
              </w:rPr>
              <w:t>.</w:t>
            </w:r>
          </w:p>
        </w:tc>
        <w:tc>
          <w:tcPr>
            <w:tcW w:w="702" w:type="dxa"/>
            <w:vAlign w:val="center"/>
          </w:tcPr>
          <w:p w14:paraId="2885899E" w14:textId="77777777" w:rsidR="00515713" w:rsidRPr="002B725D" w:rsidRDefault="00515713" w:rsidP="007041C2">
            <w:pPr>
              <w:jc w:val="center"/>
              <w:rPr>
                <w:color w:val="000000"/>
                <w:lang w:val="sk-SK"/>
              </w:rPr>
            </w:pPr>
            <w:r w:rsidRPr="002B725D">
              <w:rPr>
                <w:color w:val="000000"/>
                <w:lang w:val="sk-SK"/>
              </w:rPr>
              <w:t>(</w:t>
            </w:r>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43</w:t>
            </w:r>
            <w:r w:rsidRPr="002B725D">
              <w:rPr>
                <w:color w:val="000000"/>
                <w:lang w:val="sk-SK"/>
              </w:rPr>
              <w:fldChar w:fldCharType="end"/>
            </w:r>
            <w:r w:rsidRPr="002B725D">
              <w:rPr>
                <w:color w:val="000000"/>
                <w:lang w:val="sk-SK"/>
              </w:rPr>
              <w:t>)</w:t>
            </w:r>
          </w:p>
        </w:tc>
      </w:tr>
    </w:tbl>
    <w:p w14:paraId="0131B409" w14:textId="77777777" w:rsidR="00515713" w:rsidRPr="002B725D" w:rsidRDefault="00515713" w:rsidP="00EF21DA">
      <w:pPr>
        <w:tabs>
          <w:tab w:val="left" w:pos="7140"/>
        </w:tabs>
        <w:rPr>
          <w:lang w:val="sk-SK"/>
        </w:rPr>
      </w:pPr>
    </w:p>
    <w:p w14:paraId="6AD469A0" w14:textId="77777777" w:rsidR="00A31900" w:rsidRPr="002B725D" w:rsidRDefault="00802716" w:rsidP="002A3DA4">
      <w:pPr>
        <w:rPr>
          <w:sz w:val="22"/>
          <w:szCs w:val="22"/>
          <w:lang w:val="sk-SK"/>
        </w:rPr>
      </w:pPr>
      <w:r w:rsidRPr="002B725D">
        <w:rPr>
          <w:lang w:val="sk-SK"/>
        </w:rPr>
        <w:t>Obálku spočítanú pomocou NA</w:t>
      </w:r>
      <w:r w:rsidR="003E1297" w:rsidRPr="002B725D">
        <w:rPr>
          <w:lang w:val="sk-SK"/>
        </w:rPr>
        <w:t xml:space="preserve">SA je </w:t>
      </w:r>
      <w:r w:rsidR="00941EDB" w:rsidRPr="002B725D">
        <w:rPr>
          <w:lang w:val="sk-SK"/>
        </w:rPr>
        <w:t>zachytáva</w:t>
      </w:r>
      <w:r w:rsidR="003E1297" w:rsidRPr="002B725D">
        <w:rPr>
          <w:lang w:val="sk-SK"/>
        </w:rPr>
        <w:t xml:space="preserve"> </w:t>
      </w:r>
      <w:r w:rsidR="00941EDB" w:rsidRPr="002B725D">
        <w:rPr>
          <w:lang w:val="sk-SK"/>
        </w:rPr>
        <w:fldChar w:fldCharType="begin"/>
      </w:r>
      <w:r w:rsidR="00941EDB" w:rsidRPr="002B725D">
        <w:rPr>
          <w:lang w:val="sk-SK"/>
        </w:rPr>
        <w:instrText xml:space="preserve"> REF _Ref510260483 \h </w:instrText>
      </w:r>
      <w:r w:rsidR="00941EDB" w:rsidRPr="002B725D">
        <w:rPr>
          <w:lang w:val="sk-SK"/>
        </w:rPr>
      </w:r>
      <w:r w:rsidR="00941EDB"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w:t>
      </w:r>
      <w:r w:rsidR="00941EDB" w:rsidRPr="002B725D">
        <w:rPr>
          <w:lang w:val="sk-SK"/>
        </w:rPr>
        <w:fldChar w:fldCharType="end"/>
      </w:r>
      <w:r w:rsidRPr="002B725D">
        <w:rPr>
          <w:lang w:val="sk-SK"/>
        </w:rPr>
        <w:t xml:space="preserve">, kde je ako prvá krivka zhora červenej farby a krivka celkom dole zelenej farby. Prvá krivka zobrazuje priebeh počas zhruba 1 sekundy, posledná krivka počas zhruba 30 sekúnd. Komponenty </w:t>
      </w:r>
      <w:r w:rsidR="004172A8" w:rsidRPr="002B725D">
        <w:rPr>
          <w:lang w:val="sk-SK"/>
        </w:rPr>
        <w:t xml:space="preserve">HS </w:t>
      </w:r>
      <w:r w:rsidRPr="002B725D">
        <w:rPr>
          <w:lang w:val="sk-SK"/>
        </w:rPr>
        <w:t xml:space="preserve">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w:t>
      </w:r>
      <w:r w:rsidRPr="002B725D">
        <w:rPr>
          <w:lang w:val="sk-SK"/>
        </w:rPr>
        <w:lastRenderedPageBreak/>
        <w:t xml:space="preserve">jediný okamih v čase. Vo viacerých zdrojoch je tento čas udávaný ako špička S1. Ako je ale </w:t>
      </w:r>
      <w:r w:rsidR="00941EDB" w:rsidRPr="002B725D">
        <w:rPr>
          <w:lang w:val="sk-SK"/>
        </w:rPr>
        <w:t>vykresluje</w:t>
      </w:r>
      <w:r w:rsidR="003B2AA9" w:rsidRPr="002B725D">
        <w:rPr>
          <w:lang w:val="sk-SK"/>
        </w:rPr>
        <w:t xml:space="preserve"> na prv</w:t>
      </w:r>
      <w:r w:rsidR="003E1297" w:rsidRPr="002B725D">
        <w:rPr>
          <w:lang w:val="sk-SK"/>
        </w:rPr>
        <w:t xml:space="preserve">ej krivke </w:t>
      </w:r>
      <w:r w:rsidR="00941EDB" w:rsidRPr="002B725D">
        <w:rPr>
          <w:lang w:val="sk-SK"/>
        </w:rPr>
        <w:fldChar w:fldCharType="begin"/>
      </w:r>
      <w:r w:rsidR="00941EDB" w:rsidRPr="002B725D">
        <w:rPr>
          <w:lang w:val="sk-SK"/>
        </w:rPr>
        <w:instrText xml:space="preserve"> REF _Ref510260483 \h </w:instrText>
      </w:r>
      <w:r w:rsidR="00941EDB" w:rsidRPr="002B725D">
        <w:rPr>
          <w:lang w:val="sk-SK"/>
        </w:rPr>
      </w:r>
      <w:r w:rsidR="00941EDB"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w:t>
      </w:r>
      <w:r w:rsidR="00941EDB" w:rsidRPr="002B725D">
        <w:rPr>
          <w:lang w:val="sk-SK"/>
        </w:rPr>
        <w:fldChar w:fldCharType="end"/>
      </w:r>
      <w:r w:rsidR="003B2AA9" w:rsidRPr="002B725D">
        <w:rPr>
          <w:lang w:val="sk-SK"/>
        </w:rPr>
        <w:t>,</w:t>
      </w:r>
      <w:r w:rsidR="0094383D" w:rsidRPr="002B725D">
        <w:rPr>
          <w:lang w:val="sk-SK"/>
        </w:rPr>
        <w:t xml:space="preserve"> </w:t>
      </w:r>
      <w:r w:rsidRPr="002B725D">
        <w:rPr>
          <w:lang w:val="sk-SK"/>
        </w:rPr>
        <w:t xml:space="preserve">S1 má rozdielny priebeh počas prvého a druhého srdečného cyklu. Prvý S1 má jednoznačne definovaný vrchol, </w:t>
      </w:r>
      <w:r w:rsidR="00420D85" w:rsidRPr="002B725D">
        <w:rPr>
          <w:lang w:val="sk-SK"/>
        </w:rPr>
        <w:t>avšak</w:t>
      </w:r>
      <w:r w:rsidRPr="002B725D">
        <w:rPr>
          <w:lang w:val="sk-SK"/>
        </w:rPr>
        <w:t xml:space="preserve"> druh</w:t>
      </w:r>
      <w:r w:rsidR="00420D85" w:rsidRPr="002B725D">
        <w:rPr>
          <w:lang w:val="sk-SK"/>
        </w:rPr>
        <w:t>ý</w:t>
      </w:r>
      <w:r w:rsidRPr="002B725D">
        <w:rPr>
          <w:lang w:val="sk-SK"/>
        </w:rPr>
        <w:t xml:space="preserve"> S1 m</w:t>
      </w:r>
      <w:r w:rsidR="00420D85" w:rsidRPr="002B725D">
        <w:rPr>
          <w:lang w:val="sk-SK"/>
        </w:rPr>
        <w:t>á</w:t>
      </w:r>
      <w:r w:rsidRPr="002B725D">
        <w:rPr>
          <w:lang w:val="sk-SK"/>
        </w:rPr>
        <w:t xml:space="preserve"> vrchol rozdelený na 2 časti.</w:t>
      </w:r>
      <w:r w:rsidR="00A14177" w:rsidRPr="002B725D">
        <w:rPr>
          <w:lang w:val="sk-SK"/>
        </w:rPr>
        <w:t xml:space="preserve"> V tomto prípade by sme stále mohli prehlásiť vyšší z vrcholov za S1. Sú však také priebehy S1, kde sa to takto jednoznačne definovať nedá a druhý vrchol počas nádychu </w:t>
      </w:r>
      <w:r w:rsidR="002A3DA4" w:rsidRPr="002B725D">
        <w:rPr>
          <w:noProof/>
        </w:rPr>
        <w:drawing>
          <wp:inline distT="0" distB="0" distL="0" distR="0" wp14:anchorId="65D1EE59" wp14:editId="41B1A9EB">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2B725D">
        <w:rPr>
          <w:sz w:val="22"/>
          <w:szCs w:val="22"/>
          <w:lang w:val="sk-SK"/>
        </w:rPr>
        <w:t xml:space="preserve"> </w:t>
      </w:r>
    </w:p>
    <w:p w14:paraId="71E50D58" w14:textId="77777777" w:rsidR="00A31900" w:rsidRPr="002B725D" w:rsidRDefault="00A31900" w:rsidP="00A31900">
      <w:pPr>
        <w:pStyle w:val="Titulek"/>
        <w:rPr>
          <w:vanish/>
          <w:szCs w:val="22"/>
          <w:lang w:val="sk-SK"/>
          <w:specVanish/>
        </w:rPr>
      </w:pPr>
      <w:bookmarkStart w:id="180" w:name="_Ref510260483"/>
      <w:bookmarkStart w:id="181" w:name="_Toc510358874"/>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3</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1</w:t>
      </w:r>
      <w:r w:rsidR="00E83A77" w:rsidRPr="002B725D">
        <w:rPr>
          <w:lang w:val="sk-SK"/>
        </w:rPr>
        <w:fldChar w:fldCharType="end"/>
      </w:r>
      <w:bookmarkEnd w:id="180"/>
      <w:r w:rsidRPr="002B725D">
        <w:rPr>
          <w:lang w:val="sk-SK"/>
        </w:rPr>
        <w:t>:</w:t>
      </w:r>
      <w:r w:rsidR="00941EDB" w:rsidRPr="002B725D">
        <w:rPr>
          <w:lang w:val="sk-SK"/>
        </w:rPr>
        <w:t xml:space="preserve"> </w:t>
      </w:r>
      <w:r w:rsidRPr="002B725D">
        <w:rPr>
          <w:lang w:val="sk-SK"/>
        </w:rPr>
        <w:t>Detekcia prvého srdečného zvuku – S1</w:t>
      </w:r>
      <w:bookmarkEnd w:id="181"/>
    </w:p>
    <w:p w14:paraId="7B3DD5D6" w14:textId="77777777" w:rsidR="00A734DC" w:rsidRPr="002B725D" w:rsidRDefault="00A31900" w:rsidP="00A31900">
      <w:pPr>
        <w:pStyle w:val="Titulek"/>
        <w:rPr>
          <w:szCs w:val="22"/>
          <w:lang w:val="sk-SK"/>
        </w:rPr>
      </w:pPr>
      <w:r w:rsidRPr="002B725D">
        <w:rPr>
          <w:lang w:val="sk-SK"/>
        </w:rPr>
        <w:t>.</w:t>
      </w:r>
      <w:r w:rsidR="002A3DA4" w:rsidRPr="002B725D">
        <w:rPr>
          <w:szCs w:val="22"/>
          <w:lang w:val="sk-SK"/>
        </w:rPr>
        <w:t xml:space="preserve">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14:paraId="0E41701A" w14:textId="77777777" w:rsidR="00911AF5" w:rsidRPr="002B725D" w:rsidRDefault="00461B6A" w:rsidP="00386414">
      <w:pPr>
        <w:rPr>
          <w:vanish/>
          <w:lang w:val="sk-SK"/>
          <w:specVanish/>
        </w:rPr>
      </w:pPr>
      <w:r w:rsidRPr="002B725D">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w:t>
      </w:r>
      <w:r w:rsidR="00941EDB" w:rsidRPr="002B725D">
        <w:rPr>
          <w:lang w:val="sk-SK"/>
        </w:rPr>
        <w:fldChar w:fldCharType="begin"/>
      </w:r>
      <w:r w:rsidR="00941EDB" w:rsidRPr="002B725D">
        <w:rPr>
          <w:lang w:val="sk-SK"/>
        </w:rPr>
        <w:instrText xml:space="preserve"> REF _Ref510260483 \h </w:instrText>
      </w:r>
      <w:r w:rsidR="00941EDB" w:rsidRPr="002B725D">
        <w:rPr>
          <w:lang w:val="sk-SK"/>
        </w:rPr>
      </w:r>
      <w:r w:rsidR="00941EDB"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w:t>
      </w:r>
      <w:r w:rsidR="00941EDB" w:rsidRPr="002B725D">
        <w:rPr>
          <w:lang w:val="sk-SK"/>
        </w:rPr>
        <w:fldChar w:fldCharType="end"/>
      </w:r>
      <w:r w:rsidRPr="002B725D">
        <w:rPr>
          <w:lang w:val="sk-SK"/>
        </w:rPr>
        <w:t xml:space="preserve"> </w:t>
      </w:r>
      <w:r w:rsidR="00941EDB" w:rsidRPr="002B725D">
        <w:rPr>
          <w:lang w:val="sk-SK"/>
        </w:rPr>
        <w:t>tieto integrály vykresluje ako prvú</w:t>
      </w:r>
      <w:r w:rsidRPr="002B725D">
        <w:rPr>
          <w:lang w:val="sk-SK"/>
        </w:rPr>
        <w:t xml:space="preserve"> krivka zhora modrej a zelenej farby. V mieste kde sa tieto integrály pretnú je ťažiskom obálky S1. </w:t>
      </w:r>
      <w:commentRangeStart w:id="182"/>
      <w:r w:rsidRPr="002B725D">
        <w:rPr>
          <w:lang w:val="sk-SK"/>
        </w:rPr>
        <w:t>My ho navyše prehlásime za počiatok systoly</w:t>
      </w:r>
      <w:commentRangeEnd w:id="182"/>
      <w:r w:rsidR="00F11961">
        <w:rPr>
          <w:rStyle w:val="Odkaznakoment"/>
        </w:rPr>
        <w:commentReference w:id="182"/>
      </w:r>
      <w:r w:rsidRPr="002B725D">
        <w:rPr>
          <w:lang w:val="sk-SK"/>
        </w:rPr>
        <w:t xml:space="preserve">. Ťažisko je vyznačené ako zelený krúžok. Ako bolo uvedené vyššie, predpokladáme, že pozícia S1 v rámci srdečného cyklu bude závislá na dýchaní. Pre </w:t>
      </w:r>
      <w:r w:rsidRPr="002B725D">
        <w:rPr>
          <w:lang w:val="sk-SK"/>
        </w:rPr>
        <w:lastRenderedPageBreak/>
        <w:t>tento účel je spočítaná krivka R-S1, ktorá každému srdečnému cyklu priradí vzdialenosť ťažiska S1 od R-vlny. Takáto krivka má počas celej doby trvania srdečného cyklu práve h</w:t>
      </w:r>
      <w:r w:rsidR="00941EDB" w:rsidRPr="002B725D">
        <w:rPr>
          <w:lang w:val="sk-SK"/>
        </w:rPr>
        <w:t>odnotu R-S1 vzdialenosti. Krivku</w:t>
      </w:r>
      <w:r w:rsidRPr="002B725D">
        <w:rPr>
          <w:lang w:val="sk-SK"/>
        </w:rPr>
        <w:t xml:space="preserve"> R-S1 </w:t>
      </w:r>
      <w:r w:rsidR="00941EDB" w:rsidRPr="002B725D">
        <w:rPr>
          <w:lang w:val="sk-SK"/>
        </w:rPr>
        <w:t>zachytáva</w:t>
      </w:r>
      <w:r w:rsidRPr="002B725D">
        <w:rPr>
          <w:lang w:val="sk-SK"/>
        </w:rPr>
        <w:t xml:space="preserve"> v spodnej časti </w:t>
      </w:r>
      <w:r w:rsidR="00941EDB" w:rsidRPr="002B725D">
        <w:rPr>
          <w:lang w:val="sk-SK"/>
        </w:rPr>
        <w:fldChar w:fldCharType="begin"/>
      </w:r>
      <w:r w:rsidR="00941EDB" w:rsidRPr="002B725D">
        <w:rPr>
          <w:lang w:val="sk-SK"/>
        </w:rPr>
        <w:instrText xml:space="preserve"> REF _Ref510260483 \h </w:instrText>
      </w:r>
      <w:r w:rsidR="00941EDB" w:rsidRPr="002B725D">
        <w:rPr>
          <w:lang w:val="sk-SK"/>
        </w:rPr>
      </w:r>
      <w:r w:rsidR="00941EDB"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w:t>
      </w:r>
      <w:r w:rsidR="00941EDB" w:rsidRPr="002B725D">
        <w:rPr>
          <w:lang w:val="sk-SK"/>
        </w:rPr>
        <w:fldChar w:fldCharType="end"/>
      </w:r>
      <w:r w:rsidRPr="002B725D">
        <w:rPr>
          <w:lang w:val="sk-SK"/>
        </w:rPr>
        <w:t xml:space="preserve"> </w:t>
      </w:r>
      <w:r w:rsidR="00941EDB" w:rsidRPr="002B725D">
        <w:rPr>
          <w:lang w:val="sk-SK"/>
        </w:rPr>
        <w:t xml:space="preserve">- </w:t>
      </w:r>
      <w:r w:rsidRPr="002B725D">
        <w:rPr>
          <w:lang w:val="sk-SK"/>
        </w:rPr>
        <w:t xml:space="preserve">druhá zdola červenej farby. Ďalej je spočítaná respiračná krivka a to tak, že hrudníkovú impedanciu je filtrovaná filtrom typu spodná priepusť s hraničnou frekvenciou 0,8 Hz. Priebeh respiračnej krivky </w:t>
      </w:r>
      <w:r w:rsidR="00941EDB" w:rsidRPr="002B725D">
        <w:rPr>
          <w:lang w:val="sk-SK"/>
        </w:rPr>
        <w:t xml:space="preserve">zachytáva </w:t>
      </w:r>
      <w:r w:rsidR="00941EDB" w:rsidRPr="002B725D">
        <w:rPr>
          <w:lang w:val="sk-SK"/>
        </w:rPr>
        <w:fldChar w:fldCharType="begin"/>
      </w:r>
      <w:r w:rsidR="00941EDB" w:rsidRPr="002B725D">
        <w:rPr>
          <w:lang w:val="sk-SK"/>
        </w:rPr>
        <w:instrText xml:space="preserve"> REF _Ref510260483 \h </w:instrText>
      </w:r>
      <w:r w:rsidR="00941EDB" w:rsidRPr="002B725D">
        <w:rPr>
          <w:lang w:val="sk-SK"/>
        </w:rPr>
      </w:r>
      <w:r w:rsidR="00941EDB"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w:t>
      </w:r>
      <w:r w:rsidR="00941EDB" w:rsidRPr="002B725D">
        <w:rPr>
          <w:lang w:val="sk-SK"/>
        </w:rPr>
        <w:fldChar w:fldCharType="end"/>
      </w:r>
      <w:r w:rsidRPr="002B725D">
        <w:rPr>
          <w:lang w:val="sk-SK"/>
        </w:rPr>
        <w:t xml:space="preserve"> v spodnej časti </w:t>
      </w:r>
      <w:r w:rsidR="00941EDB" w:rsidRPr="002B725D">
        <w:rPr>
          <w:lang w:val="sk-SK"/>
        </w:rPr>
        <w:t>-</w:t>
      </w:r>
      <w:r w:rsidRPr="002B725D">
        <w:rPr>
          <w:lang w:val="sk-SK"/>
        </w:rPr>
        <w:t xml:space="preserve">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w:t>
      </w:r>
      <w:r w:rsidR="00941EDB" w:rsidRPr="002B725D">
        <w:rPr>
          <w:lang w:val="sk-SK"/>
        </w:rPr>
        <w:t>(</w:t>
      </w:r>
      <w:r w:rsidR="00941EDB" w:rsidRPr="002B725D">
        <w:rPr>
          <w:lang w:val="sk-SK"/>
        </w:rPr>
        <w:fldChar w:fldCharType="begin"/>
      </w:r>
      <w:r w:rsidR="00941EDB" w:rsidRPr="002B725D">
        <w:rPr>
          <w:lang w:val="sk-SK"/>
        </w:rPr>
        <w:instrText xml:space="preserve"> REF _Ref510260483 \h </w:instrText>
      </w:r>
      <w:r w:rsidR="00941EDB" w:rsidRPr="002B725D">
        <w:rPr>
          <w:lang w:val="sk-SK"/>
        </w:rPr>
      </w:r>
      <w:r w:rsidR="00941EDB"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w:t>
      </w:r>
      <w:r w:rsidR="00941EDB" w:rsidRPr="002B725D">
        <w:rPr>
          <w:lang w:val="sk-SK"/>
        </w:rPr>
        <w:fldChar w:fldCharType="end"/>
      </w:r>
      <w:r w:rsidR="00941EDB" w:rsidRPr="002B725D">
        <w:rPr>
          <w:lang w:val="sk-SK"/>
        </w:rPr>
        <w:t>)</w:t>
      </w:r>
      <w:r w:rsidRPr="002B725D">
        <w:rPr>
          <w:lang w:val="sk-SK"/>
        </w:rPr>
        <w:t xml:space="preserve">.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w:t>
      </w:r>
      <w:r w:rsidR="00431806" w:rsidRPr="002B725D">
        <w:rPr>
          <w:lang w:val="sk-SK"/>
        </w:rPr>
        <w:fldChar w:fldCharType="begin"/>
      </w:r>
      <w:r w:rsidR="00431806" w:rsidRPr="002B725D">
        <w:rPr>
          <w:lang w:val="sk-SK"/>
        </w:rPr>
        <w:instrText xml:space="preserve"> REF _Ref510260788 \h </w:instrText>
      </w:r>
      <w:r w:rsidR="00431806" w:rsidRPr="002B725D">
        <w:rPr>
          <w:lang w:val="sk-SK"/>
        </w:rPr>
      </w:r>
      <w:r w:rsidR="00431806" w:rsidRPr="002B725D">
        <w:rPr>
          <w:lang w:val="sk-SK"/>
        </w:rPr>
        <w:fldChar w:fldCharType="separate"/>
      </w:r>
      <w:r w:rsidR="00911AF5" w:rsidRPr="002B725D">
        <w:rPr>
          <w:lang w:val="sk-SK"/>
        </w:rPr>
        <w:t xml:space="preserve"> </w:t>
      </w:r>
    </w:p>
    <w:p w14:paraId="7F764492" w14:textId="77777777" w:rsidR="00386414" w:rsidRPr="002B725D" w:rsidRDefault="00911AF5" w:rsidP="00386414">
      <w:pPr>
        <w:rPr>
          <w:vanish/>
          <w:lang w:val="sk-SK"/>
          <w:specVanish/>
        </w:rPr>
      </w:pPr>
      <w:r w:rsidRPr="002B725D">
        <w:rPr>
          <w:lang w:val="sk-SK"/>
        </w:rPr>
        <w:t xml:space="preserve">Obrázok </w:t>
      </w:r>
      <w:r w:rsidRPr="002B725D">
        <w:rPr>
          <w:noProof/>
          <w:lang w:val="sk-SK"/>
        </w:rPr>
        <w:t>3</w:t>
      </w:r>
      <w:r w:rsidRPr="002B725D">
        <w:rPr>
          <w:lang w:val="sk-SK"/>
        </w:rPr>
        <w:t>.</w:t>
      </w:r>
      <w:r w:rsidRPr="002B725D">
        <w:rPr>
          <w:noProof/>
          <w:lang w:val="sk-SK"/>
        </w:rPr>
        <w:t>2</w:t>
      </w:r>
      <w:r w:rsidR="00431806" w:rsidRPr="002B725D">
        <w:rPr>
          <w:lang w:val="sk-SK"/>
        </w:rPr>
        <w:fldChar w:fldCharType="end"/>
      </w:r>
      <w:r w:rsidR="00461B6A" w:rsidRPr="002B725D">
        <w:rPr>
          <w:lang w:val="sk-SK"/>
        </w:rPr>
        <w:t xml:space="preserve"> zobraz</w:t>
      </w:r>
      <w:r w:rsidR="00431806" w:rsidRPr="002B725D">
        <w:rPr>
          <w:lang w:val="sk-SK"/>
        </w:rPr>
        <w:t>uje</w:t>
      </w:r>
      <w:r w:rsidR="00461B6A" w:rsidRPr="002B725D">
        <w:rPr>
          <w:lang w:val="sk-SK"/>
        </w:rPr>
        <w:t xml:space="preserve"> výsledné hodnoty </w:t>
      </w:r>
      <w:r w:rsidR="00386414" w:rsidRPr="002B725D">
        <w:rPr>
          <w:noProof/>
        </w:rPr>
        <w:drawing>
          <wp:inline distT="0" distB="0" distL="0" distR="0" wp14:anchorId="57D07130" wp14:editId="72932FF3">
            <wp:extent cx="5400040" cy="2950210"/>
            <wp:effectExtent l="0" t="0" r="0" b="254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srcRect/>
                    <a:stretch>
                      <a:fillRect/>
                    </a:stretch>
                  </pic:blipFill>
                  <pic:spPr bwMode="auto">
                    <a:xfrm>
                      <a:off x="0" y="0"/>
                      <a:ext cx="5400040" cy="2950210"/>
                    </a:xfrm>
                    <a:prstGeom prst="rect">
                      <a:avLst/>
                    </a:prstGeom>
                    <a:noFill/>
                    <a:ln w="9525">
                      <a:noFill/>
                      <a:miter lim="800000"/>
                      <a:headEnd/>
                      <a:tailEnd/>
                    </a:ln>
                  </pic:spPr>
                </pic:pic>
              </a:graphicData>
            </a:graphic>
          </wp:inline>
        </w:drawing>
      </w:r>
      <w:bookmarkStart w:id="183" w:name="_Ref510260788"/>
      <w:r w:rsidR="00386414" w:rsidRPr="002B725D">
        <w:rPr>
          <w:lang w:val="sk-SK"/>
        </w:rPr>
        <w:t xml:space="preserve"> </w:t>
      </w:r>
    </w:p>
    <w:p w14:paraId="77319EE7" w14:textId="77777777" w:rsidR="00386414" w:rsidRPr="002B725D" w:rsidRDefault="00386414" w:rsidP="00386414">
      <w:pPr>
        <w:pStyle w:val="Titulek"/>
        <w:rPr>
          <w:vanish/>
          <w:lang w:val="sk-SK"/>
          <w:specVanish/>
        </w:rPr>
      </w:pPr>
      <w:bookmarkStart w:id="184" w:name="_Toc510358875"/>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3</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2</w:t>
      </w:r>
      <w:r w:rsidR="00E83A77" w:rsidRPr="002B725D">
        <w:rPr>
          <w:lang w:val="sk-SK"/>
        </w:rPr>
        <w:fldChar w:fldCharType="end"/>
      </w:r>
      <w:bookmarkEnd w:id="183"/>
      <w:r w:rsidRPr="002B725D">
        <w:rPr>
          <w:lang w:val="sk-SK"/>
        </w:rPr>
        <w:t>: Korelačne koeficienty respiračnej krivky a 10 oneskorených R-S1 kriviek.</w:t>
      </w:r>
      <w:bookmarkEnd w:id="184"/>
      <w:r w:rsidRPr="002B725D">
        <w:rPr>
          <w:noProof/>
          <w:lang w:val="sk-SK"/>
        </w:rPr>
        <w:t xml:space="preserve"> </w:t>
      </w:r>
    </w:p>
    <w:p w14:paraId="45AA0C83" w14:textId="77777777" w:rsidR="00386414" w:rsidRPr="002B725D" w:rsidRDefault="00386414" w:rsidP="008053F4">
      <w:pPr>
        <w:rPr>
          <w:lang w:val="sk-SK"/>
        </w:rPr>
      </w:pPr>
      <w:r w:rsidRPr="002B725D">
        <w:rPr>
          <w:lang w:val="sk-SK"/>
        </w:rPr>
        <w:t xml:space="preserve"> </w:t>
      </w:r>
    </w:p>
    <w:p w14:paraId="27AEDC87" w14:textId="77777777" w:rsidR="00911AF5" w:rsidRPr="002B725D" w:rsidRDefault="00386414" w:rsidP="00386414">
      <w:pPr>
        <w:rPr>
          <w:vanish/>
          <w:lang w:val="sk-SK"/>
          <w:specVanish/>
        </w:rPr>
      </w:pPr>
      <w:r w:rsidRPr="002B725D">
        <w:rPr>
          <w:noProof/>
        </w:rPr>
        <w:lastRenderedPageBreak/>
        <w:drawing>
          <wp:anchor distT="36195" distB="36195" distL="114300" distR="114300" simplePos="0" relativeHeight="251664384" behindDoc="0" locked="0" layoutInCell="1" allowOverlap="1" wp14:anchorId="13A3849A" wp14:editId="0322BD39">
            <wp:simplePos x="0" y="0"/>
            <wp:positionH relativeFrom="margin">
              <wp:posOffset>-39656</wp:posOffset>
            </wp:positionH>
            <wp:positionV relativeFrom="paragraph">
              <wp:posOffset>2054553</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431806" w:rsidRPr="002B725D">
        <w:rPr>
          <w:lang w:val="sk-SK"/>
        </w:rPr>
        <w:t>korelačných</w:t>
      </w:r>
      <w:r w:rsidR="00461B6A" w:rsidRPr="002B725D">
        <w:rPr>
          <w:lang w:val="sk-SK"/>
        </w:rPr>
        <w:t xml:space="preserve">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w:t>
      </w:r>
      <w:r w:rsidR="00480D42" w:rsidRPr="002B725D">
        <w:rPr>
          <w:lang w:val="sk-SK"/>
        </w:rPr>
        <w:t xml:space="preserve">filtrov </w:t>
      </w:r>
      <w:r w:rsidR="00461B6A" w:rsidRPr="002B725D">
        <w:rPr>
          <w:lang w:val="sk-SK"/>
        </w:rPr>
        <w:t xml:space="preserve">namiesto </w:t>
      </w:r>
      <w:r w:rsidR="00480D42" w:rsidRPr="002B725D">
        <w:rPr>
          <w:lang w:val="sk-SK"/>
        </w:rPr>
        <w:t xml:space="preserve">ich </w:t>
      </w:r>
      <w:r w:rsidR="00461B6A" w:rsidRPr="002B725D">
        <w:rPr>
          <w:lang w:val="sk-SK"/>
        </w:rPr>
        <w:t xml:space="preserve">poradových čísiel </w:t>
      </w:r>
      <w:r w:rsidR="00480D42" w:rsidRPr="002B725D">
        <w:rPr>
          <w:lang w:val="sk-SK"/>
        </w:rPr>
        <w:t>zachytáva</w:t>
      </w:r>
      <w:r w:rsidRPr="002B725D">
        <w:rPr>
          <w:lang w:val="sk-SK"/>
        </w:rPr>
        <w:t xml:space="preserve"> </w:t>
      </w:r>
      <w:r w:rsidRPr="002B725D">
        <w:rPr>
          <w:lang w:val="sk-SK"/>
        </w:rPr>
        <w:fldChar w:fldCharType="begin"/>
      </w:r>
      <w:r w:rsidRPr="002B725D">
        <w:rPr>
          <w:lang w:val="sk-SK"/>
        </w:rPr>
        <w:instrText xml:space="preserve"> REF _Ref510262362 \h </w:instrText>
      </w:r>
      <w:r w:rsidRPr="002B725D">
        <w:rPr>
          <w:lang w:val="sk-SK"/>
        </w:rPr>
      </w:r>
      <w:r w:rsidRPr="002B725D">
        <w:rPr>
          <w:lang w:val="sk-SK"/>
        </w:rPr>
        <w:fldChar w:fldCharType="separate"/>
      </w:r>
    </w:p>
    <w:p w14:paraId="7A4EDFD6" w14:textId="77777777" w:rsidR="00386414" w:rsidRPr="002B725D" w:rsidRDefault="00911AF5" w:rsidP="00386414">
      <w:pPr>
        <w:rPr>
          <w:vanish/>
          <w:lang w:val="sk-SK"/>
          <w:specVanish/>
        </w:rPr>
      </w:pPr>
      <w:r w:rsidRPr="002B725D">
        <w:rPr>
          <w:sz w:val="22"/>
          <w:szCs w:val="22"/>
          <w:lang w:val="sk-SK"/>
        </w:rPr>
        <w:t xml:space="preserve">Tabuľka </w:t>
      </w:r>
      <w:r w:rsidRPr="002B725D">
        <w:rPr>
          <w:noProof/>
          <w:sz w:val="22"/>
          <w:szCs w:val="22"/>
          <w:lang w:val="sk-SK"/>
        </w:rPr>
        <w:t>5</w:t>
      </w:r>
      <w:r w:rsidR="00386414" w:rsidRPr="002B725D">
        <w:rPr>
          <w:lang w:val="sk-SK"/>
        </w:rPr>
        <w:fldChar w:fldCharType="end"/>
      </w:r>
      <w:r w:rsidR="00461B6A" w:rsidRPr="002B725D">
        <w:rPr>
          <w:lang w:val="sk-SK"/>
        </w:rPr>
        <w:t xml:space="preserve">. V hornej časti </w:t>
      </w:r>
      <w:r w:rsidR="00386414" w:rsidRPr="002B725D">
        <w:rPr>
          <w:lang w:val="sk-SK"/>
        </w:rPr>
        <w:t>tabuľky</w:t>
      </w:r>
      <w:r w:rsidR="00461B6A" w:rsidRPr="002B725D">
        <w:rPr>
          <w:lang w:val="sk-SK"/>
        </w:rPr>
        <w:t xml:space="preserve"> sú zobrazené </w:t>
      </w:r>
      <w:bookmarkStart w:id="185" w:name="_Ref510262362"/>
    </w:p>
    <w:p w14:paraId="3EEE08CE" w14:textId="77777777" w:rsidR="00386414" w:rsidRPr="002B725D" w:rsidRDefault="00386414" w:rsidP="00386414">
      <w:pPr>
        <w:spacing w:line="240" w:lineRule="auto"/>
        <w:rPr>
          <w:vanish/>
          <w:sz w:val="22"/>
          <w:szCs w:val="22"/>
          <w:lang w:val="sk-SK"/>
          <w:specVanish/>
        </w:rPr>
      </w:pPr>
      <w:bookmarkStart w:id="186" w:name="_Toc510268063"/>
      <w:bookmarkStart w:id="187" w:name="_Toc510358892"/>
      <w:r w:rsidRPr="002B725D">
        <w:rPr>
          <w:sz w:val="22"/>
          <w:szCs w:val="22"/>
          <w:lang w:val="sk-SK"/>
        </w:rPr>
        <w:t xml:space="preserve">Tabuľka </w:t>
      </w:r>
      <w:r w:rsidRPr="002B725D">
        <w:rPr>
          <w:sz w:val="22"/>
          <w:szCs w:val="22"/>
          <w:lang w:val="sk-SK"/>
        </w:rPr>
        <w:fldChar w:fldCharType="begin"/>
      </w:r>
      <w:r w:rsidRPr="002B725D">
        <w:rPr>
          <w:sz w:val="22"/>
          <w:szCs w:val="22"/>
          <w:lang w:val="sk-SK"/>
        </w:rPr>
        <w:instrText xml:space="preserve"> SEQ Tabuľka \* ARABIC </w:instrText>
      </w:r>
      <w:r w:rsidRPr="002B725D">
        <w:rPr>
          <w:sz w:val="22"/>
          <w:szCs w:val="22"/>
          <w:lang w:val="sk-SK"/>
        </w:rPr>
        <w:fldChar w:fldCharType="separate"/>
      </w:r>
      <w:r w:rsidR="00911AF5" w:rsidRPr="002B725D">
        <w:rPr>
          <w:noProof/>
          <w:sz w:val="22"/>
          <w:szCs w:val="22"/>
          <w:lang w:val="sk-SK"/>
        </w:rPr>
        <w:t>5</w:t>
      </w:r>
      <w:r w:rsidRPr="002B725D">
        <w:rPr>
          <w:sz w:val="22"/>
          <w:szCs w:val="22"/>
          <w:lang w:val="sk-SK"/>
        </w:rPr>
        <w:fldChar w:fldCharType="end"/>
      </w:r>
      <w:bookmarkEnd w:id="185"/>
      <w:r w:rsidR="007F4093" w:rsidRPr="002B725D">
        <w:rPr>
          <w:sz w:val="22"/>
          <w:szCs w:val="22"/>
          <w:lang w:val="sk-SK"/>
        </w:rPr>
        <w:t xml:space="preserve">: </w:t>
      </w:r>
      <w:commentRangeStart w:id="188"/>
      <w:r w:rsidR="007F4093" w:rsidRPr="002B725D">
        <w:rPr>
          <w:sz w:val="22"/>
          <w:szCs w:val="22"/>
          <w:lang w:val="sk-SK"/>
        </w:rPr>
        <w:t>Korelá</w:t>
      </w:r>
      <w:r w:rsidRPr="002B725D">
        <w:rPr>
          <w:sz w:val="22"/>
          <w:szCs w:val="22"/>
          <w:lang w:val="sk-SK"/>
        </w:rPr>
        <w:t>cia</w:t>
      </w:r>
      <w:commentRangeEnd w:id="188"/>
      <w:r w:rsidR="00F11961">
        <w:rPr>
          <w:rStyle w:val="Odkaznakoment"/>
        </w:rPr>
        <w:commentReference w:id="188"/>
      </w:r>
      <w:r w:rsidRPr="002B725D">
        <w:rPr>
          <w:sz w:val="22"/>
          <w:szCs w:val="22"/>
          <w:lang w:val="sk-SK"/>
        </w:rPr>
        <w:t xml:space="preserve"> medzi respiráciou a S1</w:t>
      </w:r>
      <w:r w:rsidR="007F4093" w:rsidRPr="002B725D">
        <w:rPr>
          <w:sz w:val="22"/>
          <w:szCs w:val="22"/>
          <w:lang w:val="sk-SK"/>
        </w:rPr>
        <w:t xml:space="preserve"> po filtrácií rôznymi </w:t>
      </w:r>
      <w:r w:rsidRPr="002B725D">
        <w:rPr>
          <w:sz w:val="22"/>
          <w:szCs w:val="22"/>
          <w:lang w:val="sk-SK"/>
        </w:rPr>
        <w:t>pásmovým</w:t>
      </w:r>
      <w:r w:rsidR="007F4093" w:rsidRPr="002B725D">
        <w:rPr>
          <w:sz w:val="22"/>
          <w:szCs w:val="22"/>
          <w:lang w:val="sk-SK"/>
        </w:rPr>
        <w:t>i</w:t>
      </w:r>
      <w:r w:rsidRPr="002B725D">
        <w:rPr>
          <w:sz w:val="22"/>
          <w:szCs w:val="22"/>
          <w:lang w:val="sk-SK"/>
        </w:rPr>
        <w:t xml:space="preserve"> </w:t>
      </w:r>
      <w:r w:rsidR="007F4093" w:rsidRPr="002B725D">
        <w:rPr>
          <w:sz w:val="22"/>
          <w:szCs w:val="22"/>
          <w:lang w:val="sk-SK"/>
        </w:rPr>
        <w:t>filtrami</w:t>
      </w:r>
      <w:bookmarkEnd w:id="186"/>
      <w:bookmarkEnd w:id="187"/>
    </w:p>
    <w:p w14:paraId="4CD4AE9C" w14:textId="77777777" w:rsidR="00386414" w:rsidRPr="002B725D" w:rsidRDefault="00386414" w:rsidP="00386414">
      <w:pPr>
        <w:pStyle w:val="Titulek"/>
        <w:rPr>
          <w:vanish/>
          <w:lang w:val="sk-SK"/>
          <w:specVanish/>
        </w:rPr>
      </w:pPr>
      <w:r w:rsidRPr="002B725D">
        <w:rPr>
          <w:lang w:val="sk-SK"/>
        </w:rPr>
        <w:t xml:space="preserve">. </w:t>
      </w:r>
      <w:r w:rsidRPr="002B725D">
        <w:rPr>
          <w:szCs w:val="22"/>
          <w:lang w:val="sk-SK"/>
        </w:rPr>
        <w:t>Čísla v tabuľkách reprezentujú korelácie medzi R-S1 funkciou a respiráciou dobrovoľníka 32 a 55, po filtrácií HS pásmovou priepusťou so spodnými hranicami v prvom stĺpci a hornými hranicami v prvom riadku. Spodné dve tabuľky obsahujú rovnaké korelácie po zjednotení detailov DWT medzi najnižším detailom v prvom stĺpci a najvyšším v prvom riadku.</w:t>
      </w:r>
    </w:p>
    <w:p w14:paraId="163B8678" w14:textId="77777777" w:rsidR="00386414" w:rsidRPr="002B725D" w:rsidRDefault="00386414" w:rsidP="00480D42">
      <w:pPr>
        <w:rPr>
          <w:lang w:val="sk-SK"/>
        </w:rPr>
      </w:pPr>
      <w:r w:rsidRPr="002B725D">
        <w:rPr>
          <w:lang w:val="sk-SK"/>
        </w:rPr>
        <w:t xml:space="preserve"> </w:t>
      </w:r>
    </w:p>
    <w:p w14:paraId="04A25D60" w14:textId="77777777" w:rsidR="00911AF5" w:rsidRPr="002B725D" w:rsidRDefault="00461B6A" w:rsidP="00386414">
      <w:pPr>
        <w:rPr>
          <w:vanish/>
          <w:lang w:val="sk-SK"/>
          <w:specVanish/>
        </w:rPr>
      </w:pPr>
      <w:r w:rsidRPr="002B725D">
        <w:rPr>
          <w:lang w:val="sk-SK"/>
        </w:rPr>
        <w:lastRenderedPageBreak/>
        <w:t xml:space="preserve">výsledky korelácií dobrovoľníka číslo 32 a dobrovoľníka číslo 55 pri hlbokom dýchaní a filtrácií fourierovou transformáciou. </w:t>
      </w:r>
      <w:r w:rsidR="004B17F2" w:rsidRPr="002B725D">
        <w:rPr>
          <w:lang w:val="sk-SK"/>
        </w:rPr>
        <w:fldChar w:fldCharType="begin"/>
      </w:r>
      <w:r w:rsidR="004B17F2" w:rsidRPr="002B725D">
        <w:rPr>
          <w:lang w:val="sk-SK"/>
        </w:rPr>
        <w:instrText xml:space="preserve"> REF _Ref510262362 \h </w:instrText>
      </w:r>
      <w:r w:rsidR="004B17F2" w:rsidRPr="002B725D">
        <w:rPr>
          <w:lang w:val="sk-SK"/>
        </w:rPr>
      </w:r>
      <w:r w:rsidR="004B17F2" w:rsidRPr="002B725D">
        <w:rPr>
          <w:lang w:val="sk-SK"/>
        </w:rPr>
        <w:fldChar w:fldCharType="separate"/>
      </w:r>
    </w:p>
    <w:p w14:paraId="63E4CCB1" w14:textId="0534F645" w:rsidR="00911AF5" w:rsidRPr="002B725D" w:rsidRDefault="00911AF5" w:rsidP="007F4093">
      <w:pPr>
        <w:rPr>
          <w:vanish/>
          <w:lang w:val="sk-SK"/>
          <w:specVanish/>
        </w:rPr>
      </w:pPr>
      <w:r w:rsidRPr="002B725D">
        <w:rPr>
          <w:sz w:val="22"/>
          <w:szCs w:val="22"/>
          <w:lang w:val="sk-SK"/>
        </w:rPr>
        <w:t xml:space="preserve">Tabuľka </w:t>
      </w:r>
      <w:r w:rsidRPr="002B725D">
        <w:rPr>
          <w:noProof/>
          <w:sz w:val="22"/>
          <w:szCs w:val="22"/>
          <w:lang w:val="sk-SK"/>
        </w:rPr>
        <w:t>5</w:t>
      </w:r>
      <w:r w:rsidR="004B17F2" w:rsidRPr="002B725D">
        <w:rPr>
          <w:lang w:val="sk-SK"/>
        </w:rPr>
        <w:fldChar w:fldCharType="end"/>
      </w:r>
      <w:r w:rsidR="004B17F2" w:rsidRPr="002B725D">
        <w:rPr>
          <w:lang w:val="sk-SK"/>
        </w:rPr>
        <w:t xml:space="preserve"> v</w:t>
      </w:r>
      <w:r w:rsidR="00461B6A" w:rsidRPr="002B725D">
        <w:rPr>
          <w:lang w:val="sk-SK"/>
        </w:rPr>
        <w:t xml:space="preserve"> spodnej časti </w:t>
      </w:r>
      <w:r w:rsidR="004B17F2" w:rsidRPr="002B725D">
        <w:rPr>
          <w:lang w:val="sk-SK"/>
        </w:rPr>
        <w:t>zachytáva</w:t>
      </w:r>
      <w:r w:rsidR="00461B6A" w:rsidRPr="002B725D">
        <w:rPr>
          <w:lang w:val="sk-SK"/>
        </w:rPr>
        <w:t xml:space="preserve"> </w:t>
      </w:r>
      <w:r w:rsidR="004B17F2" w:rsidRPr="002B725D">
        <w:rPr>
          <w:lang w:val="sk-SK"/>
        </w:rPr>
        <w:t>rovnakých dobrovoľníkov</w:t>
      </w:r>
      <w:r w:rsidR="00461B6A" w:rsidRPr="002B725D">
        <w:rPr>
          <w:lang w:val="sk-SK"/>
        </w:rPr>
        <w:t xml:space="preserve"> takisto pri hlbokom dýchaní, ale filtrovaný pomocou DWT.</w:t>
      </w:r>
      <w:r w:rsidR="004B17F2" w:rsidRPr="002B725D">
        <w:rPr>
          <w:lang w:val="sk-SK"/>
        </w:rPr>
        <w:t xml:space="preserve"> </w:t>
      </w:r>
      <w:r w:rsidR="00461B6A" w:rsidRPr="002B725D">
        <w:rPr>
          <w:lang w:val="sk-SK"/>
        </w:rPr>
        <w:t>V</w:t>
      </w:r>
      <w:r w:rsidR="004B17F2" w:rsidRPr="002B725D">
        <w:rPr>
          <w:lang w:val="sk-SK"/>
        </w:rPr>
        <w:t xml:space="preserve"> </w:t>
      </w:r>
      <w:r w:rsidR="00461B6A" w:rsidRPr="002B725D">
        <w:rPr>
          <w:lang w:val="sk-SK"/>
        </w:rPr>
        <w:t xml:space="preserve">závislosti na hodnote korelácie je vyfarbené pozadie každého políčka stupňom šedej. Bielu farbu má korelácia s hodnotou 0. Čím je hodnota vyššia tým je aj farba tmavšia až hodnota 1 má čiernu farbu. </w:t>
      </w:r>
      <w:del w:id="189" w:author="Pavel Jurak [2]" w:date="2018-04-22T21:57:00Z">
        <w:r w:rsidR="00461B6A" w:rsidRPr="002B725D" w:rsidDel="00F11961">
          <w:rPr>
            <w:lang w:val="sk-SK"/>
          </w:rPr>
          <w:delText xml:space="preserve">Z takto označených korelácií je na prvý pohľad zrejmé, že </w:delText>
        </w:r>
      </w:del>
      <w:ins w:id="190" w:author="Pavel Jurak [2]" w:date="2018-04-22T21:57:00Z">
        <w:r w:rsidR="00F11961">
          <w:rPr>
            <w:lang w:val="sk-SK"/>
          </w:rPr>
          <w:t>P</w:t>
        </w:r>
      </w:ins>
      <w:del w:id="191" w:author="Pavel Jurak [2]" w:date="2018-04-22T21:57:00Z">
        <w:r w:rsidR="00461B6A" w:rsidRPr="002B725D" w:rsidDel="00F11961">
          <w:rPr>
            <w:lang w:val="sk-SK"/>
          </w:rPr>
          <w:delText>p</w:delText>
        </w:r>
      </w:del>
      <w:r w:rsidR="00461B6A" w:rsidRPr="002B725D">
        <w:rPr>
          <w:lang w:val="sk-SK"/>
        </w:rPr>
        <w:t xml:space="preserve">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w:t>
      </w:r>
      <w:r w:rsidR="004B17F2" w:rsidRPr="002B725D">
        <w:rPr>
          <w:lang w:val="sk-SK"/>
        </w:rPr>
        <w:t xml:space="preserve">zachytáva </w:t>
      </w:r>
      <w:r w:rsidR="004B17F2" w:rsidRPr="002B725D">
        <w:rPr>
          <w:lang w:val="sk-SK"/>
        </w:rPr>
        <w:fldChar w:fldCharType="begin"/>
      </w:r>
      <w:r w:rsidR="004B17F2" w:rsidRPr="002B725D">
        <w:rPr>
          <w:lang w:val="sk-SK"/>
        </w:rPr>
        <w:instrText xml:space="preserve"> REF _Ref510262471 \h </w:instrText>
      </w:r>
      <w:r w:rsidR="004B17F2" w:rsidRPr="002B725D">
        <w:rPr>
          <w:lang w:val="sk-SK"/>
        </w:rPr>
      </w:r>
      <w:r w:rsidR="004B17F2" w:rsidRPr="002B725D">
        <w:rPr>
          <w:lang w:val="sk-SK"/>
        </w:rPr>
        <w:fldChar w:fldCharType="separate"/>
      </w:r>
    </w:p>
    <w:p w14:paraId="5B8D9191" w14:textId="77777777" w:rsidR="007F4093" w:rsidRPr="002B725D" w:rsidRDefault="00911AF5" w:rsidP="007F4093">
      <w:pPr>
        <w:rPr>
          <w:vanish/>
          <w:lang w:val="sk-SK"/>
          <w:specVanish/>
        </w:rPr>
      </w:pPr>
      <w:r w:rsidRPr="002B725D">
        <w:rPr>
          <w:lang w:val="sk-SK"/>
        </w:rPr>
        <w:t xml:space="preserve">Tabuľka </w:t>
      </w:r>
      <w:r w:rsidRPr="002B725D">
        <w:rPr>
          <w:noProof/>
          <w:lang w:val="sk-SK"/>
        </w:rPr>
        <w:t>6</w:t>
      </w:r>
      <w:r w:rsidR="004B17F2" w:rsidRPr="002B725D">
        <w:rPr>
          <w:lang w:val="sk-SK"/>
        </w:rPr>
        <w:fldChar w:fldCharType="end"/>
      </w:r>
      <w:r w:rsidR="00461B6A" w:rsidRPr="002B725D">
        <w:rPr>
          <w:lang w:val="sk-SK"/>
        </w:rPr>
        <w:t>. Prvá tabuľka reprezentuje hlboké dýchanie fourierovu transformáciu, druhá spontánne. dýchanie a fourierovú transformáciu. Posledné dve,</w:t>
      </w:r>
      <w:r w:rsidR="002A3DA4" w:rsidRPr="002B725D">
        <w:rPr>
          <w:lang w:val="sk-SK"/>
        </w:rPr>
        <w:t xml:space="preserve"> </w:t>
      </w:r>
      <w:r w:rsidR="00461B6A" w:rsidRPr="002B725D">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w:t>
      </w:r>
      <w:r w:rsidR="007F4093" w:rsidRPr="002B725D">
        <w:rPr>
          <w:lang w:val="sk-SK"/>
        </w:rPr>
        <w:t>spontnánne</w:t>
      </w:r>
      <w:r w:rsidR="00461B6A" w:rsidRPr="002B725D">
        <w:rPr>
          <w:lang w:val="sk-SK"/>
        </w:rPr>
        <w:t xml:space="preserv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DWT, dosahuje preto o niečo vyšších </w:t>
      </w:r>
      <w:r w:rsidR="007F4093" w:rsidRPr="002B725D">
        <w:rPr>
          <w:noProof/>
          <w:szCs w:val="22"/>
        </w:rPr>
        <w:lastRenderedPageBreak/>
        <w:drawing>
          <wp:inline distT="0" distB="0" distL="0" distR="0" wp14:anchorId="66C1ECCD" wp14:editId="38A65E0D">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192" w:name="_Ref510262471"/>
    </w:p>
    <w:p w14:paraId="61165DC3" w14:textId="5BD863BF" w:rsidR="007F4093" w:rsidRPr="002B725D" w:rsidRDefault="007F4093" w:rsidP="007F4093">
      <w:pPr>
        <w:pStyle w:val="Titulek"/>
        <w:rPr>
          <w:vanish/>
          <w:lang w:val="sk-SK"/>
        </w:rPr>
      </w:pPr>
      <w:bookmarkStart w:id="193" w:name="_Toc510268064"/>
      <w:bookmarkStart w:id="194" w:name="_Toc510358893"/>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6</w:t>
      </w:r>
      <w:r w:rsidRPr="002B725D">
        <w:rPr>
          <w:lang w:val="sk-SK"/>
        </w:rPr>
        <w:fldChar w:fldCharType="end"/>
      </w:r>
      <w:bookmarkEnd w:id="192"/>
      <w:r w:rsidRPr="002B725D">
        <w:rPr>
          <w:lang w:val="sk-SK"/>
        </w:rPr>
        <w:t>: Mediány korelácií medzi R-S1 krivkou a respiráciou 30 dobrovoľníkov</w:t>
      </w:r>
      <w:del w:id="195" w:author="Pavel Jurak [2]" w:date="2018-04-22T21:58:00Z">
        <w:r w:rsidRPr="002B725D" w:rsidDel="00F11961">
          <w:rPr>
            <w:lang w:val="sk-SK"/>
          </w:rPr>
          <w:delText>.</w:delText>
        </w:r>
      </w:del>
      <w:bookmarkEnd w:id="193"/>
      <w:bookmarkEnd w:id="194"/>
      <w:r w:rsidRPr="002B725D">
        <w:rPr>
          <w:vanish/>
          <w:lang w:val="sk-SK"/>
          <w:specVanish/>
        </w:rPr>
        <w:t xml:space="preserve"> </w:t>
      </w:r>
    </w:p>
    <w:p w14:paraId="3217E5DF" w14:textId="77777777" w:rsidR="007F4093" w:rsidRPr="002B725D" w:rsidRDefault="007F4093" w:rsidP="007F4093">
      <w:pPr>
        <w:rPr>
          <w:vanish/>
          <w:lang w:val="sk-SK"/>
        </w:rPr>
      </w:pPr>
    </w:p>
    <w:p w14:paraId="59DA624B" w14:textId="77777777" w:rsidR="00802716" w:rsidRPr="002B725D" w:rsidRDefault="00461B6A" w:rsidP="009F5F30">
      <w:pPr>
        <w:rPr>
          <w:vanish/>
          <w:lang w:val="sk-SK"/>
          <w:specVanish/>
        </w:rPr>
      </w:pPr>
      <w:del w:id="196" w:author="Pavel Jurak [2]" w:date="2018-04-22T21:58:00Z">
        <w:r w:rsidRPr="002B725D" w:rsidDel="00F11961">
          <w:rPr>
            <w:lang w:val="sk-SK"/>
          </w:rPr>
          <w:delText>korelácií</w:delText>
        </w:r>
      </w:del>
      <w:r w:rsidRPr="002B725D">
        <w:rPr>
          <w:lang w:val="sk-SK"/>
        </w:rPr>
        <w:t>.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w:t>
      </w:r>
      <w:r w:rsidR="008836C1" w:rsidRPr="002B725D">
        <w:rPr>
          <w:lang w:val="sk-SK"/>
        </w:rPr>
        <w:t xml:space="preserve"> </w:t>
      </w:r>
      <w:r w:rsidRPr="002B725D">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14:paraId="29F9BF9F" w14:textId="77777777" w:rsidR="00802716" w:rsidRPr="002B725D" w:rsidRDefault="007F4093" w:rsidP="00802716">
      <w:pPr>
        <w:tabs>
          <w:tab w:val="left" w:pos="7140"/>
        </w:tabs>
        <w:rPr>
          <w:lang w:val="sk-SK"/>
        </w:rPr>
      </w:pPr>
      <w:r w:rsidRPr="002B725D">
        <w:rPr>
          <w:lang w:val="sk-SK"/>
        </w:rPr>
        <w:t xml:space="preserve"> </w:t>
      </w:r>
    </w:p>
    <w:p w14:paraId="6D391193" w14:textId="77777777" w:rsidR="002509FB" w:rsidRPr="002B725D" w:rsidRDefault="00876C0E" w:rsidP="00A734DC">
      <w:pPr>
        <w:pStyle w:val="Nadpis3"/>
        <w:rPr>
          <w:lang w:val="sk-SK"/>
        </w:rPr>
      </w:pPr>
      <w:bookmarkStart w:id="197" w:name="_Toc510268152"/>
      <w:bookmarkStart w:id="198" w:name="_Toc510360000"/>
      <w:r w:rsidRPr="002B725D">
        <w:rPr>
          <w:lang w:val="sk-SK"/>
        </w:rPr>
        <w:t>Detekcia srdečného zvuku S2</w:t>
      </w:r>
      <w:bookmarkEnd w:id="197"/>
      <w:bookmarkEnd w:id="198"/>
    </w:p>
    <w:p w14:paraId="416413F0" w14:textId="77777777" w:rsidR="002509FB" w:rsidRPr="002B725D" w:rsidRDefault="002509FB" w:rsidP="002509FB">
      <w:pPr>
        <w:tabs>
          <w:tab w:val="left" w:pos="7140"/>
        </w:tabs>
        <w:rPr>
          <w:lang w:val="sk-SK"/>
        </w:rPr>
      </w:pPr>
    </w:p>
    <w:p w14:paraId="375DA871" w14:textId="77777777" w:rsidR="00F02C10" w:rsidRPr="002B725D" w:rsidRDefault="00876C0E" w:rsidP="00CC26D1">
      <w:pPr>
        <w:tabs>
          <w:tab w:val="left" w:pos="7140"/>
        </w:tabs>
        <w:rPr>
          <w:lang w:val="sk-SK"/>
        </w:rPr>
      </w:pPr>
      <w:r w:rsidRPr="002B725D">
        <w:rPr>
          <w:lang w:val="sk-SK"/>
        </w:rPr>
        <w:t xml:space="preserve">Postup pri detekcii S2 a pri hodnotení detekcie je rovnaký ako pri detekcií S1. S2 sa detekuje v intervale od 0,3R-R – 0,6R-R. Znova bola spočítaná korelácia s </w:t>
      </w:r>
      <w:r w:rsidRPr="002B725D">
        <w:rPr>
          <w:lang w:val="sk-SK"/>
        </w:rPr>
        <w:lastRenderedPageBreak/>
        <w:t>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2B725D">
        <w:rPr>
          <w:lang w:val="sk-SK"/>
        </w:rPr>
        <w:t>.</w:t>
      </w:r>
    </w:p>
    <w:p w14:paraId="1F13D11E" w14:textId="77777777" w:rsidR="00F02C10" w:rsidRPr="002B725D" w:rsidRDefault="00F02C10" w:rsidP="002509FB">
      <w:pPr>
        <w:tabs>
          <w:tab w:val="left" w:pos="7140"/>
        </w:tabs>
        <w:rPr>
          <w:lang w:val="sk-SK"/>
        </w:rPr>
      </w:pPr>
    </w:p>
    <w:p w14:paraId="564A2C1C" w14:textId="77777777" w:rsidR="002A507A" w:rsidRPr="002B725D" w:rsidRDefault="002A507A" w:rsidP="002509FB">
      <w:pPr>
        <w:tabs>
          <w:tab w:val="left" w:pos="7140"/>
        </w:tabs>
        <w:rPr>
          <w:lang w:val="sk-SK"/>
        </w:rPr>
      </w:pPr>
    </w:p>
    <w:p w14:paraId="768B218F" w14:textId="77777777" w:rsidR="007C7A69" w:rsidRPr="002B725D" w:rsidRDefault="007C7A69" w:rsidP="007C7A69">
      <w:pPr>
        <w:pStyle w:val="Nadpis2"/>
        <w:rPr>
          <w:lang w:val="sk-SK"/>
        </w:rPr>
      </w:pPr>
      <w:bookmarkStart w:id="199" w:name="_Toc386404213"/>
      <w:bookmarkStart w:id="200" w:name="_Toc510268153"/>
      <w:bookmarkStart w:id="201" w:name="_Toc510360001"/>
      <w:r w:rsidRPr="002B725D">
        <w:rPr>
          <w:lang w:val="sk-SK"/>
        </w:rPr>
        <w:t xml:space="preserve">Detekcia </w:t>
      </w:r>
      <w:bookmarkEnd w:id="199"/>
      <w:r w:rsidRPr="002B725D">
        <w:rPr>
          <w:lang w:val="sk-SK"/>
        </w:rPr>
        <w:t>bioimpedančných parametrov</w:t>
      </w:r>
      <w:bookmarkEnd w:id="200"/>
      <w:bookmarkEnd w:id="201"/>
    </w:p>
    <w:p w14:paraId="529360A9" w14:textId="77777777" w:rsidR="00F51A30" w:rsidRPr="002B725D" w:rsidRDefault="00A734DC" w:rsidP="007B318B">
      <w:pPr>
        <w:rPr>
          <w:lang w:val="sk-SK"/>
        </w:rPr>
      </w:pPr>
      <w:r w:rsidRPr="002B725D">
        <w:rPr>
          <w:lang w:val="sk-SK"/>
        </w:rPr>
        <w:t xml:space="preserve">Impedančná kardiografia </w:t>
      </w:r>
      <w:commentRangeStart w:id="202"/>
      <w:r w:rsidRPr="002B725D">
        <w:rPr>
          <w:lang w:val="sk-SK"/>
        </w:rPr>
        <w:t xml:space="preserve">nemá dobrú povesť </w:t>
      </w:r>
      <w:commentRangeEnd w:id="202"/>
      <w:r w:rsidR="007332D9">
        <w:rPr>
          <w:rStyle w:val="Odkaznakoment"/>
        </w:rPr>
        <w:commentReference w:id="202"/>
      </w:r>
      <w:r w:rsidRPr="002B725D">
        <w:rPr>
          <w:lang w:val="sk-SK"/>
        </w:rPr>
        <w:t>aj pre nejednoznačnosť v </w:t>
      </w:r>
      <w:r w:rsidR="00A84312" w:rsidRPr="002B725D">
        <w:rPr>
          <w:lang w:val="sk-SK"/>
        </w:rPr>
        <w:t>pôvode</w:t>
      </w:r>
      <w:r w:rsidRPr="002B725D">
        <w:rPr>
          <w:lang w:val="sk-SK"/>
        </w:rPr>
        <w:t xml:space="preserve"> parametrov získaných z impedancie ľudského tela. </w:t>
      </w:r>
      <w:r w:rsidR="00CB25A3" w:rsidRPr="002B725D">
        <w:rPr>
          <w:lang w:val="sk-SK"/>
        </w:rPr>
        <w:t>Nie je jednoznačne doložené</w:t>
      </w:r>
      <w:r w:rsidR="007041C2" w:rsidRPr="002B725D">
        <w:rPr>
          <w:lang w:val="sk-SK"/>
        </w:rPr>
        <w:t>,</w:t>
      </w:r>
      <w:r w:rsidR="00CB25A3" w:rsidRPr="002B725D">
        <w:rPr>
          <w:lang w:val="sk-SK"/>
        </w:rPr>
        <w:t xml:space="preserve"> aký pôvod má najdôležitejší parameter impedančnej kardiografie</w:t>
      </w:r>
      <w:r w:rsidR="00A84312" w:rsidRPr="002B725D">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2B725D">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2B725D">
        <w:rPr>
          <w:lang w:val="sk-SK"/>
        </w:rPr>
        <w:t xml:space="preserve"> sú zmeny v</w:t>
      </w:r>
      <w:r w:rsidR="003A4059" w:rsidRPr="002B725D">
        <w:rPr>
          <w:lang w:val="sk-SK"/>
        </w:rPr>
        <w:t> </w:t>
      </w:r>
      <w:r w:rsidR="00CB25A3" w:rsidRPr="002B725D">
        <w:rPr>
          <w:lang w:val="sk-SK"/>
        </w:rPr>
        <w:t>objeme</w:t>
      </w:r>
      <w:r w:rsidR="003A4059" w:rsidRPr="002B725D">
        <w:rPr>
          <w:lang w:val="sk-SK"/>
        </w:rPr>
        <w:t xml:space="preserve"> </w:t>
      </w:r>
      <w:r w:rsidR="003A4059" w:rsidRPr="002B725D">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YyB0dWJlIG1vZGVsPC9JRFRleHQ+PERpc3BsYXlUZXh0Pls2OF08L0Rpc3BsYXlUZXh0PjxyZWNv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YyB0dWJlIG1vZGVsPC9JRFRleHQ+PERpc3BsYXlUZXh0Pls2OF08L0Rpc3BsYXlUZXh0PjxyZWNv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003A4059" w:rsidRPr="002B725D">
        <w:rPr>
          <w:lang w:val="sk-SK"/>
        </w:rPr>
      </w:r>
      <w:r w:rsidR="003A4059" w:rsidRPr="002B725D">
        <w:rPr>
          <w:lang w:val="sk-SK"/>
        </w:rPr>
        <w:fldChar w:fldCharType="separate"/>
      </w:r>
      <w:r w:rsidR="00D45C1F" w:rsidRPr="002B725D">
        <w:rPr>
          <w:noProof/>
          <w:lang w:val="sk-SK"/>
        </w:rPr>
        <w:t>[68]</w:t>
      </w:r>
      <w:r w:rsidR="003A4059" w:rsidRPr="002B725D">
        <w:rPr>
          <w:lang w:val="sk-SK"/>
        </w:rPr>
        <w:fldChar w:fldCharType="end"/>
      </w:r>
      <w:r w:rsidR="00CB25A3" w:rsidRPr="002B725D">
        <w:rPr>
          <w:lang w:val="sk-SK"/>
        </w:rPr>
        <w:t xml:space="preserve"> a rýchlosti </w:t>
      </w:r>
      <w:r w:rsidR="003A4059"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00D45C1F" w:rsidRPr="002B725D">
        <w:rPr>
          <w:lang w:val="sk-SK"/>
        </w:rPr>
        <w:instrText xml:space="preserve"> ADDIN EN.CITE </w:instrText>
      </w:r>
      <w:r w:rsidR="00D45C1F"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003A4059" w:rsidRPr="002B725D">
        <w:rPr>
          <w:lang w:val="sk-SK"/>
        </w:rPr>
      </w:r>
      <w:r w:rsidR="003A4059" w:rsidRPr="002B725D">
        <w:rPr>
          <w:lang w:val="sk-SK"/>
        </w:rPr>
        <w:fldChar w:fldCharType="separate"/>
      </w:r>
      <w:r w:rsidR="00D45C1F" w:rsidRPr="002B725D">
        <w:rPr>
          <w:noProof/>
          <w:lang w:val="sk-SK"/>
        </w:rPr>
        <w:t>[3, 50]</w:t>
      </w:r>
      <w:r w:rsidR="003A4059" w:rsidRPr="002B725D">
        <w:rPr>
          <w:lang w:val="sk-SK"/>
        </w:rPr>
        <w:fldChar w:fldCharType="end"/>
      </w:r>
      <w:r w:rsidR="003A4059" w:rsidRPr="002B725D">
        <w:rPr>
          <w:lang w:val="sk-SK"/>
        </w:rPr>
        <w:t xml:space="preserve"> </w:t>
      </w:r>
      <w:r w:rsidR="00D84684">
        <w:rPr>
          <w:lang w:val="sk-SK"/>
        </w:rPr>
        <w:t>krvi</w:t>
      </w:r>
      <w:r w:rsidR="00CB25A3" w:rsidRPr="002B725D">
        <w:rPr>
          <w:lang w:val="sk-SK"/>
        </w:rPr>
        <w:t xml:space="preserve"> </w:t>
      </w:r>
      <w:r w:rsidR="007C629B" w:rsidRPr="002B725D">
        <w:rPr>
          <w:lang w:val="sk-SK"/>
        </w:rPr>
        <w:t xml:space="preserve">v artériách </w:t>
      </w:r>
      <w:r w:rsidR="00CB25A3" w:rsidRPr="002B725D">
        <w:rPr>
          <w:lang w:val="sk-SK"/>
        </w:rPr>
        <w:t xml:space="preserve">počas srdečného cyklu. Ďalšími zdrojmi </w:t>
      </w:r>
      <w:r w:rsidR="007C629B" w:rsidRPr="002B725D">
        <w:rPr>
          <w:lang w:val="sk-SK"/>
        </w:rPr>
        <w:t>môžu</w:t>
      </w:r>
      <w:r w:rsidR="00CB25A3" w:rsidRPr="002B725D">
        <w:rPr>
          <w:lang w:val="sk-SK"/>
        </w:rPr>
        <w:t xml:space="preserve"> byť svalová aktivita, dýchanie, </w:t>
      </w:r>
      <w:r w:rsidR="007C629B" w:rsidRPr="002B725D">
        <w:rPr>
          <w:lang w:val="sk-SK"/>
        </w:rPr>
        <w:t xml:space="preserve">žilný návrat. </w:t>
      </w:r>
      <w:r w:rsidR="00CB25A3" w:rsidRPr="002B725D">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2B725D">
        <w:rPr>
          <w:lang w:val="sk-SK"/>
        </w:rPr>
        <w:t>. Je preto doležité rozšíriť znalosti o vzťahoch tohto parametra s inými hemodynamickými parametrami.</w:t>
      </w:r>
      <w:r w:rsidR="00C53899" w:rsidRPr="002B725D">
        <w:rPr>
          <w:lang w:val="sk-SK"/>
        </w:rPr>
        <w:t xml:space="preserve"> Takisto je </w:t>
      </w:r>
      <w:r w:rsidRPr="002B725D">
        <w:rPr>
          <w:lang w:val="sk-SK"/>
        </w:rPr>
        <w:t xml:space="preserve">potrebné upresniť </w:t>
      </w:r>
      <w:r w:rsidR="007B318B" w:rsidRPr="002B725D">
        <w:rPr>
          <w:lang w:val="sk-SK"/>
        </w:rPr>
        <w:t xml:space="preserve">vzájomný </w:t>
      </w:r>
      <w:r w:rsidRPr="002B725D">
        <w:rPr>
          <w:lang w:val="sk-SK"/>
        </w:rPr>
        <w:t xml:space="preserve">vzťah </w:t>
      </w:r>
      <w:r w:rsidR="00C53899" w:rsidRPr="002B725D">
        <w:rPr>
          <w:lang w:val="sk-SK"/>
        </w:rPr>
        <w:t>impedančných parametrov</w:t>
      </w:r>
      <w:r w:rsidR="007B318B" w:rsidRPr="002B725D">
        <w:rPr>
          <w:lang w:val="sk-SK"/>
        </w:rPr>
        <w:t xml:space="preserve"> a iných hemodynamických parametrov ako arteri</w:t>
      </w:r>
      <w:r w:rsidR="00B44D88" w:rsidRPr="002B725D">
        <w:rPr>
          <w:lang w:val="sk-SK"/>
        </w:rPr>
        <w:t>álny</w:t>
      </w:r>
      <w:r w:rsidR="007B318B" w:rsidRPr="002B725D">
        <w:rPr>
          <w:lang w:val="sk-SK"/>
        </w:rPr>
        <w:t xml:space="preserve"> krvný tlak, srdečné zvuky a RR intervali. </w:t>
      </w:r>
      <w:commentRangeStart w:id="203"/>
      <w:r w:rsidR="00B44D88" w:rsidRPr="002B725D">
        <w:rPr>
          <w:lang w:val="sk-SK"/>
        </w:rPr>
        <w:t xml:space="preserve">Až bude známi pôvod signálu </w:t>
      </w:r>
      <w:commentRangeEnd w:id="203"/>
      <w:r w:rsidR="007332D9">
        <w:rPr>
          <w:rStyle w:val="Odkaznakoment"/>
        </w:rPr>
        <w:commentReference w:id="203"/>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2B725D">
        <w:rPr>
          <w:lang w:val="sk-SK"/>
        </w:rPr>
        <w:t>, budeme vedieť navrhnúť presnejšie modely ktoré ho budú používať nielen na výpočet SV a CO.</w:t>
      </w:r>
      <w:r w:rsidR="00607DEA" w:rsidRPr="002B725D">
        <w:rPr>
          <w:lang w:val="sk-SK"/>
        </w:rPr>
        <w:t xml:space="preserve"> </w:t>
      </w:r>
    </w:p>
    <w:p w14:paraId="7AF01B04" w14:textId="77777777" w:rsidR="00A04214" w:rsidRPr="002B725D" w:rsidRDefault="00A04214" w:rsidP="00A04214">
      <w:pPr>
        <w:rPr>
          <w:lang w:val="sk-SK"/>
        </w:rPr>
      </w:pPr>
    </w:p>
    <w:p w14:paraId="684970AC" w14:textId="77777777" w:rsidR="00A04214" w:rsidRPr="002B725D" w:rsidRDefault="00A04214" w:rsidP="00A04214">
      <w:pPr>
        <w:pStyle w:val="Nadpis3"/>
        <w:rPr>
          <w:lang w:val="sk-SK"/>
        </w:rPr>
      </w:pPr>
      <w:bookmarkStart w:id="204" w:name="_Toc510268154"/>
      <w:bookmarkStart w:id="205" w:name="_Toc510360002"/>
      <w:r w:rsidRPr="002B725D">
        <w:rPr>
          <w:lang w:val="sk-SK"/>
        </w:rPr>
        <w:t xml:space="preserve">Meraní </w:t>
      </w:r>
      <w:commentRangeStart w:id="206"/>
      <w:r w:rsidRPr="002B725D">
        <w:rPr>
          <w:lang w:val="sk-SK"/>
        </w:rPr>
        <w:t>dobrovoľníci</w:t>
      </w:r>
      <w:bookmarkEnd w:id="204"/>
      <w:bookmarkEnd w:id="205"/>
      <w:commentRangeEnd w:id="206"/>
      <w:r w:rsidR="00472BCD">
        <w:rPr>
          <w:rStyle w:val="Odkaznakoment"/>
          <w:b w:val="0"/>
          <w:bCs w:val="0"/>
        </w:rPr>
        <w:commentReference w:id="206"/>
      </w:r>
    </w:p>
    <w:p w14:paraId="64745903" w14:textId="77777777" w:rsidR="00A04214" w:rsidRPr="002B725D" w:rsidRDefault="00A04214" w:rsidP="00A04214">
      <w:pPr>
        <w:rPr>
          <w:lang w:val="sk-SK"/>
        </w:rPr>
      </w:pPr>
    </w:p>
    <w:p w14:paraId="5E87C2D2" w14:textId="77777777" w:rsidR="00A04214" w:rsidRPr="002B725D" w:rsidRDefault="00A04214" w:rsidP="00A04214">
      <w:pPr>
        <w:rPr>
          <w:lang w:val="sk-SK"/>
        </w:rPr>
      </w:pPr>
      <w:r w:rsidRPr="002B725D">
        <w:rPr>
          <w:lang w:val="sk-SK"/>
        </w:rPr>
        <w:t xml:space="preserve">V tejto analýze boli vyhodnotené dáta namerané u 30-tich zdravých dobrovoľníkov vo veku 20-36 rokov. Charakteristiky meraných dobrovoľníkov </w:t>
      </w:r>
      <w:r w:rsidR="003A4059" w:rsidRPr="002B725D">
        <w:rPr>
          <w:lang w:val="sk-SK"/>
        </w:rPr>
        <w:t>uvádza</w:t>
      </w:r>
      <w:r w:rsidRPr="002B725D">
        <w:rPr>
          <w:lang w:val="sk-SK"/>
        </w:rPr>
        <w:t xml:space="preserve"> </w:t>
      </w:r>
      <w:r w:rsidRPr="002B725D">
        <w:rPr>
          <w:lang w:val="sk-SK"/>
        </w:rPr>
        <w:fldChar w:fldCharType="begin"/>
      </w:r>
      <w:r w:rsidRPr="002B725D">
        <w:rPr>
          <w:lang w:val="sk-SK"/>
        </w:rPr>
        <w:instrText xml:space="preserve"> REF _Ref509515091 \h </w:instrText>
      </w:r>
      <w:r w:rsidRPr="002B725D">
        <w:rPr>
          <w:lang w:val="sk-SK"/>
        </w:rPr>
      </w:r>
      <w:r w:rsidRPr="002B725D">
        <w:rPr>
          <w:lang w:val="sk-SK"/>
        </w:rPr>
        <w:fldChar w:fldCharType="separate"/>
      </w:r>
      <w:r w:rsidR="00911AF5" w:rsidRPr="002B725D">
        <w:rPr>
          <w:lang w:val="sk-SK"/>
        </w:rPr>
        <w:t xml:space="preserve">Tabuľka </w:t>
      </w:r>
      <w:r w:rsidR="00911AF5" w:rsidRPr="002B725D">
        <w:rPr>
          <w:noProof/>
          <w:lang w:val="sk-SK"/>
        </w:rPr>
        <w:t>7</w:t>
      </w:r>
      <w:r w:rsidRPr="002B725D">
        <w:rPr>
          <w:lang w:val="sk-SK"/>
        </w:rPr>
        <w:fldChar w:fldCharType="end"/>
      </w:r>
      <w:r w:rsidR="003A4059" w:rsidRPr="002B725D">
        <w:rPr>
          <w:lang w:val="sk-SK"/>
        </w:rPr>
        <w:t>.</w:t>
      </w:r>
    </w:p>
    <w:p w14:paraId="1949E05D" w14:textId="77777777" w:rsidR="00A04214" w:rsidRPr="002B725D" w:rsidRDefault="00A04214" w:rsidP="00A04214">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2B725D" w14:paraId="41C796FE" w14:textId="77777777" w:rsidTr="009B25A4">
        <w:trPr>
          <w:trHeight w:val="435"/>
          <w:jc w:val="center"/>
        </w:trPr>
        <w:tc>
          <w:tcPr>
            <w:tcW w:w="2540" w:type="dxa"/>
            <w:tcBorders>
              <w:top w:val="nil"/>
              <w:left w:val="nil"/>
              <w:bottom w:val="nil"/>
              <w:right w:val="nil"/>
            </w:tcBorders>
            <w:shd w:val="clear" w:color="auto" w:fill="auto"/>
            <w:noWrap/>
            <w:vAlign w:val="bottom"/>
            <w:hideMark/>
          </w:tcPr>
          <w:p w14:paraId="4230FCBE" w14:textId="77777777"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t>Vek (roky)</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6C5CDE43" w14:textId="77777777" w:rsidR="00A04214" w:rsidRPr="002B725D" w:rsidRDefault="00A04214" w:rsidP="00777A38">
            <w:pPr>
              <w:overflowPunct/>
              <w:autoSpaceDE/>
              <w:autoSpaceDN/>
              <w:adjustRightInd/>
              <w:spacing w:line="240" w:lineRule="auto"/>
              <w:jc w:val="right"/>
              <w:textAlignment w:val="auto"/>
              <w:rPr>
                <w:color w:val="000000"/>
                <w:szCs w:val="24"/>
                <w:lang w:val="sk-SK"/>
              </w:rPr>
            </w:pPr>
            <w:r w:rsidRPr="002B725D">
              <w:rPr>
                <w:color w:val="000000"/>
                <w:szCs w:val="24"/>
                <w:lang w:val="sk-SK"/>
              </w:rPr>
              <w:t>23.1 ± 4.5</w:t>
            </w:r>
          </w:p>
        </w:tc>
      </w:tr>
      <w:tr w:rsidR="00A04214" w:rsidRPr="002B725D" w14:paraId="1F7744F5" w14:textId="77777777" w:rsidTr="009B25A4">
        <w:trPr>
          <w:trHeight w:val="435"/>
          <w:jc w:val="center"/>
        </w:trPr>
        <w:tc>
          <w:tcPr>
            <w:tcW w:w="2540" w:type="dxa"/>
            <w:tcBorders>
              <w:top w:val="nil"/>
              <w:left w:val="nil"/>
              <w:bottom w:val="nil"/>
              <w:right w:val="nil"/>
            </w:tcBorders>
            <w:shd w:val="clear" w:color="auto" w:fill="auto"/>
            <w:noWrap/>
            <w:vAlign w:val="center"/>
            <w:hideMark/>
          </w:tcPr>
          <w:p w14:paraId="20F8626C" w14:textId="77777777"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lastRenderedPageBreak/>
              <w:t>Muži / Ženy (n)</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73E47C08" w14:textId="77777777" w:rsidR="00A04214" w:rsidRPr="002B725D"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2B725D">
              <w:rPr>
                <w:rFonts w:ascii="Calibri" w:hAnsi="Calibri" w:cs="Calibri"/>
                <w:color w:val="000000"/>
                <w:szCs w:val="24"/>
                <w:lang w:val="sk-SK"/>
              </w:rPr>
              <w:t xml:space="preserve">15 / 15  </w:t>
            </w:r>
          </w:p>
        </w:tc>
      </w:tr>
      <w:tr w:rsidR="00A04214" w:rsidRPr="002B725D" w14:paraId="606A30DA" w14:textId="77777777" w:rsidTr="009B25A4">
        <w:trPr>
          <w:trHeight w:val="435"/>
          <w:jc w:val="center"/>
        </w:trPr>
        <w:tc>
          <w:tcPr>
            <w:tcW w:w="2540" w:type="dxa"/>
            <w:tcBorders>
              <w:top w:val="nil"/>
              <w:left w:val="nil"/>
              <w:bottom w:val="nil"/>
              <w:right w:val="nil"/>
            </w:tcBorders>
            <w:shd w:val="clear" w:color="auto" w:fill="auto"/>
            <w:vAlign w:val="center"/>
            <w:hideMark/>
          </w:tcPr>
          <w:p w14:paraId="3D9D1CD5" w14:textId="77777777"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t>Výška (cm)</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4F67E933" w14:textId="77777777" w:rsidR="00A04214" w:rsidRPr="002B725D"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2B725D">
              <w:rPr>
                <w:rFonts w:ascii="Calibri" w:hAnsi="Calibri" w:cs="Calibri"/>
                <w:color w:val="000000"/>
                <w:szCs w:val="24"/>
                <w:lang w:val="sk-SK"/>
              </w:rPr>
              <w:t xml:space="preserve">179 ± 6 </w:t>
            </w:r>
          </w:p>
        </w:tc>
      </w:tr>
      <w:tr w:rsidR="00A04214" w:rsidRPr="002B725D" w14:paraId="0403C0F0" w14:textId="77777777" w:rsidTr="009B25A4">
        <w:trPr>
          <w:trHeight w:val="435"/>
          <w:jc w:val="center"/>
        </w:trPr>
        <w:tc>
          <w:tcPr>
            <w:tcW w:w="2540" w:type="dxa"/>
            <w:tcBorders>
              <w:top w:val="nil"/>
              <w:left w:val="nil"/>
              <w:bottom w:val="nil"/>
              <w:right w:val="nil"/>
            </w:tcBorders>
            <w:shd w:val="clear" w:color="auto" w:fill="auto"/>
            <w:vAlign w:val="center"/>
            <w:hideMark/>
          </w:tcPr>
          <w:p w14:paraId="64E1078A" w14:textId="77777777"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t>Váha (kg)</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27EB2C00" w14:textId="77777777" w:rsidR="00A04214" w:rsidRPr="002B725D"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2B725D">
              <w:rPr>
                <w:rFonts w:ascii="Calibri" w:hAnsi="Calibri" w:cs="Calibri"/>
                <w:color w:val="000000"/>
                <w:szCs w:val="24"/>
                <w:lang w:val="sk-SK"/>
              </w:rPr>
              <w:t xml:space="preserve">73 ± 12 </w:t>
            </w:r>
          </w:p>
        </w:tc>
      </w:tr>
      <w:tr w:rsidR="00A04214" w:rsidRPr="002B725D" w14:paraId="2559F83B" w14:textId="77777777" w:rsidTr="009B25A4">
        <w:trPr>
          <w:trHeight w:val="435"/>
          <w:jc w:val="center"/>
        </w:trPr>
        <w:tc>
          <w:tcPr>
            <w:tcW w:w="2540" w:type="dxa"/>
            <w:tcBorders>
              <w:top w:val="nil"/>
              <w:left w:val="nil"/>
              <w:bottom w:val="nil"/>
              <w:right w:val="nil"/>
            </w:tcBorders>
            <w:shd w:val="clear" w:color="auto" w:fill="auto"/>
            <w:vAlign w:val="center"/>
            <w:hideMark/>
          </w:tcPr>
          <w:p w14:paraId="1F0D6EDD" w14:textId="77777777"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t>SBP (mmHg)</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6162C630" w14:textId="77777777" w:rsidR="00A04214" w:rsidRPr="002B725D"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2B725D">
              <w:rPr>
                <w:rFonts w:ascii="Calibri" w:hAnsi="Calibri" w:cs="Calibri"/>
                <w:color w:val="000000"/>
                <w:szCs w:val="24"/>
                <w:lang w:val="sk-SK"/>
              </w:rPr>
              <w:t xml:space="preserve">136 ± 34 </w:t>
            </w:r>
          </w:p>
        </w:tc>
      </w:tr>
      <w:tr w:rsidR="00A04214" w:rsidRPr="002B725D" w14:paraId="77072F25" w14:textId="77777777" w:rsidTr="009B25A4">
        <w:trPr>
          <w:trHeight w:val="435"/>
          <w:jc w:val="center"/>
        </w:trPr>
        <w:tc>
          <w:tcPr>
            <w:tcW w:w="2540" w:type="dxa"/>
            <w:tcBorders>
              <w:top w:val="nil"/>
              <w:left w:val="nil"/>
              <w:bottom w:val="nil"/>
              <w:right w:val="nil"/>
            </w:tcBorders>
            <w:shd w:val="clear" w:color="auto" w:fill="auto"/>
            <w:vAlign w:val="center"/>
            <w:hideMark/>
          </w:tcPr>
          <w:p w14:paraId="0794AC47" w14:textId="77777777"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t>DBP (mmHg)</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6DA1E626" w14:textId="77777777" w:rsidR="00A04214" w:rsidRPr="002B725D"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2B725D">
              <w:rPr>
                <w:rFonts w:ascii="Calibri" w:hAnsi="Calibri" w:cs="Calibri"/>
                <w:color w:val="000000"/>
                <w:szCs w:val="24"/>
                <w:lang w:val="sk-SK"/>
              </w:rPr>
              <w:t xml:space="preserve">73 ± 22 </w:t>
            </w:r>
          </w:p>
        </w:tc>
      </w:tr>
      <w:tr w:rsidR="00A04214" w:rsidRPr="002B725D" w14:paraId="237641AC" w14:textId="77777777" w:rsidTr="009B25A4">
        <w:trPr>
          <w:trHeight w:val="435"/>
          <w:jc w:val="center"/>
        </w:trPr>
        <w:tc>
          <w:tcPr>
            <w:tcW w:w="2540" w:type="dxa"/>
            <w:tcBorders>
              <w:top w:val="nil"/>
              <w:left w:val="nil"/>
              <w:bottom w:val="nil"/>
              <w:right w:val="nil"/>
            </w:tcBorders>
            <w:shd w:val="clear" w:color="auto" w:fill="auto"/>
            <w:vAlign w:val="center"/>
            <w:hideMark/>
          </w:tcPr>
          <w:p w14:paraId="69A89BA5" w14:textId="77777777"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t>MBP (mmHg)</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467F6DD" w14:textId="77777777" w:rsidR="00A04214" w:rsidRPr="002B725D"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2B725D">
              <w:rPr>
                <w:rFonts w:ascii="Calibri" w:hAnsi="Calibri" w:cs="Calibri"/>
                <w:color w:val="000000"/>
                <w:szCs w:val="24"/>
                <w:lang w:val="sk-SK"/>
              </w:rPr>
              <w:t xml:space="preserve">94 ± 26 </w:t>
            </w:r>
          </w:p>
        </w:tc>
      </w:tr>
      <w:tr w:rsidR="00A04214" w:rsidRPr="002B725D" w14:paraId="72C462DE" w14:textId="77777777" w:rsidTr="009B25A4">
        <w:trPr>
          <w:trHeight w:val="435"/>
          <w:jc w:val="center"/>
        </w:trPr>
        <w:tc>
          <w:tcPr>
            <w:tcW w:w="2540" w:type="dxa"/>
            <w:tcBorders>
              <w:top w:val="nil"/>
              <w:left w:val="nil"/>
              <w:bottom w:val="nil"/>
              <w:right w:val="nil"/>
            </w:tcBorders>
            <w:shd w:val="clear" w:color="auto" w:fill="auto"/>
            <w:vAlign w:val="center"/>
            <w:hideMark/>
          </w:tcPr>
          <w:p w14:paraId="0AC21E9B" w14:textId="77777777"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t>RR (s)</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541CDFD9" w14:textId="77777777" w:rsidR="00A04214" w:rsidRPr="002B725D"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2B725D">
              <w:rPr>
                <w:rFonts w:ascii="Calibri" w:hAnsi="Calibri" w:cs="Calibri"/>
                <w:color w:val="000000"/>
                <w:szCs w:val="24"/>
                <w:lang w:val="sk-SK"/>
              </w:rPr>
              <w:t xml:space="preserve">0.94 ± 0.12 </w:t>
            </w:r>
          </w:p>
        </w:tc>
      </w:tr>
      <w:tr w:rsidR="00A04214" w:rsidRPr="002B725D" w14:paraId="45E04705" w14:textId="77777777" w:rsidTr="009B25A4">
        <w:trPr>
          <w:trHeight w:val="435"/>
          <w:jc w:val="center"/>
        </w:trPr>
        <w:tc>
          <w:tcPr>
            <w:tcW w:w="2540" w:type="dxa"/>
            <w:tcBorders>
              <w:top w:val="nil"/>
              <w:left w:val="nil"/>
              <w:bottom w:val="nil"/>
              <w:right w:val="nil"/>
            </w:tcBorders>
            <w:shd w:val="clear" w:color="auto" w:fill="auto"/>
            <w:vAlign w:val="center"/>
            <w:hideMark/>
          </w:tcPr>
          <w:p w14:paraId="7311D316" w14:textId="77777777"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t>BMI (kg/m^2)</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DDBD753" w14:textId="77777777" w:rsidR="00A04214" w:rsidRPr="002B725D"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2B725D">
              <w:rPr>
                <w:rFonts w:ascii="Calibri" w:hAnsi="Calibri" w:cs="Calibri"/>
                <w:color w:val="000000"/>
                <w:szCs w:val="24"/>
                <w:lang w:val="sk-SK"/>
              </w:rPr>
              <w:t xml:space="preserve">22 ± 2.7 </w:t>
            </w:r>
          </w:p>
        </w:tc>
      </w:tr>
    </w:tbl>
    <w:p w14:paraId="481169AD" w14:textId="77777777" w:rsidR="00A04214" w:rsidRPr="002B725D" w:rsidRDefault="00A04214" w:rsidP="00C92927">
      <w:pPr>
        <w:pStyle w:val="Titulek"/>
        <w:spacing w:before="240"/>
        <w:rPr>
          <w:lang w:val="sk-SK"/>
        </w:rPr>
      </w:pPr>
      <w:bookmarkStart w:id="207" w:name="_Toc509997476"/>
      <w:bookmarkStart w:id="208" w:name="_Ref509515091"/>
      <w:bookmarkStart w:id="209" w:name="_Toc510268065"/>
      <w:bookmarkStart w:id="210" w:name="_Toc510358894"/>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7</w:t>
      </w:r>
      <w:bookmarkEnd w:id="207"/>
      <w:r w:rsidRPr="002B725D">
        <w:rPr>
          <w:lang w:val="sk-SK"/>
        </w:rPr>
        <w:fldChar w:fldCharType="end"/>
      </w:r>
      <w:bookmarkEnd w:id="208"/>
      <w:r w:rsidR="000E10DA" w:rsidRPr="002B725D">
        <w:rPr>
          <w:lang w:val="sk-SK"/>
        </w:rPr>
        <w:t>: Charakteristiky meraných dobrovoľníkov.</w:t>
      </w:r>
      <w:bookmarkEnd w:id="209"/>
      <w:bookmarkEnd w:id="210"/>
    </w:p>
    <w:p w14:paraId="5F0FEA09" w14:textId="77777777" w:rsidR="00A04214" w:rsidRPr="002B725D" w:rsidRDefault="00A04214" w:rsidP="00A04214">
      <w:pPr>
        <w:rPr>
          <w:lang w:val="sk-SK" w:eastAsia="en-US" w:bidi="en-US"/>
        </w:rPr>
      </w:pPr>
    </w:p>
    <w:p w14:paraId="00925375" w14:textId="2C2FBF78" w:rsidR="00A04214" w:rsidRPr="002B725D" w:rsidRDefault="00A04214" w:rsidP="00A04214">
      <w:pPr>
        <w:rPr>
          <w:lang w:val="sk-SK"/>
        </w:rPr>
      </w:pPr>
      <w:r w:rsidRPr="002B725D">
        <w:rPr>
          <w:lang w:val="sk-SK"/>
        </w:rPr>
        <w:t>Merania boli vykonané v</w:t>
      </w:r>
      <w:ins w:id="211" w:author="Pavel Jurak [2]" w:date="2018-04-22T22:06:00Z">
        <w:r w:rsidR="00472BCD">
          <w:rPr>
            <w:lang w:val="sk-SK"/>
          </w:rPr>
          <w:t xml:space="preserve">e </w:t>
        </w:r>
      </w:ins>
      <w:del w:id="212" w:author="Pavel Jurak [2]" w:date="2018-04-22T22:06:00Z">
        <w:r w:rsidRPr="002B725D" w:rsidDel="00472BCD">
          <w:rPr>
            <w:lang w:val="sk-SK"/>
          </w:rPr>
          <w:delText> spolupráci s </w:delText>
        </w:r>
      </w:del>
      <w:r w:rsidRPr="002B725D">
        <w:rPr>
          <w:lang w:val="sk-SK"/>
        </w:rPr>
        <w:t>Fakultn</w:t>
      </w:r>
      <w:ins w:id="213" w:author="Pavel Jurak [2]" w:date="2018-04-22T22:06:00Z">
        <w:r w:rsidR="00472BCD">
          <w:rPr>
            <w:lang w:val="sk-SK"/>
          </w:rPr>
          <w:t>í</w:t>
        </w:r>
      </w:ins>
      <w:del w:id="214" w:author="Pavel Jurak [2]" w:date="2018-04-22T22:06:00Z">
        <w:r w:rsidRPr="002B725D" w:rsidDel="00472BCD">
          <w:rPr>
            <w:lang w:val="sk-SK"/>
          </w:rPr>
          <w:delText>ou</w:delText>
        </w:r>
      </w:del>
      <w:r w:rsidRPr="002B725D">
        <w:rPr>
          <w:lang w:val="sk-SK"/>
        </w:rPr>
        <w:t xml:space="preserve"> nemocnic</w:t>
      </w:r>
      <w:ins w:id="215" w:author="Pavel Jurak [2]" w:date="2018-04-22T22:06:00Z">
        <w:r w:rsidR="00472BCD">
          <w:rPr>
            <w:lang w:val="sk-SK"/>
          </w:rPr>
          <w:t>i</w:t>
        </w:r>
      </w:ins>
      <w:del w:id="216" w:author="Pavel Jurak [2]" w:date="2018-04-22T22:06:00Z">
        <w:r w:rsidRPr="002B725D" w:rsidDel="00472BCD">
          <w:rPr>
            <w:lang w:val="sk-SK"/>
          </w:rPr>
          <w:delText>ou</w:delText>
        </w:r>
      </w:del>
      <w:r w:rsidRPr="002B725D">
        <w:rPr>
          <w:lang w:val="sk-SK"/>
        </w:rPr>
        <w:t xml:space="preserve"> u sv. Anny v Brne. Štúdia bola schválená etickou komisiou</w:t>
      </w:r>
      <w:ins w:id="217" w:author="Pavel Jurak [2]" w:date="2018-04-22T22:07:00Z">
        <w:r w:rsidR="00472BCD">
          <w:rPr>
            <w:lang w:val="sk-SK"/>
          </w:rPr>
          <w:t xml:space="preserve">. </w:t>
        </w:r>
      </w:ins>
      <w:del w:id="218" w:author="Pavel Jurak [2]" w:date="2018-04-22T22:07:00Z">
        <w:r w:rsidRPr="002B725D" w:rsidDel="00472BCD">
          <w:rPr>
            <w:lang w:val="sk-SK"/>
          </w:rPr>
          <w:delText xml:space="preserve"> nemocnice u sv. Anny.</w:delText>
        </w:r>
      </w:del>
      <w:r w:rsidRPr="002B725D">
        <w:rPr>
          <w:lang w:val="sk-SK"/>
        </w:rPr>
        <w:t xml:space="preserve"> Všetky merania sa uskutočnili v klimatizovanom laboratóriu s teplotou 22 °C medzi 14.00 a 15.00 hodinou. Dobrovoľníci boli požiadaný aby sa zdržali ťažkej fyzickej</w:t>
      </w:r>
      <w:r w:rsidR="00557192" w:rsidRPr="002B725D">
        <w:rPr>
          <w:lang w:val="sk-SK"/>
        </w:rPr>
        <w:t xml:space="preserve"> záťaže</w:t>
      </w:r>
      <w:r w:rsidRPr="002B725D">
        <w:rPr>
          <w:lang w:val="sk-SK"/>
        </w:rPr>
        <w:t xml:space="preserv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echokardiografia prítomným </w:t>
      </w:r>
      <w:commentRangeStart w:id="219"/>
      <w:r w:rsidRPr="002B725D">
        <w:rPr>
          <w:lang w:val="sk-SK"/>
        </w:rPr>
        <w:t>lekárom</w:t>
      </w:r>
      <w:commentRangeEnd w:id="219"/>
      <w:r w:rsidR="00472BCD">
        <w:rPr>
          <w:rStyle w:val="Odkaznakoment"/>
        </w:rPr>
        <w:commentReference w:id="219"/>
      </w:r>
      <w:r w:rsidRPr="002B725D">
        <w:rPr>
          <w:lang w:val="sk-SK"/>
        </w:rPr>
        <w:t xml:space="preserve">. </w:t>
      </w:r>
    </w:p>
    <w:p w14:paraId="08987078" w14:textId="77777777" w:rsidR="00A04214" w:rsidRPr="002B725D" w:rsidRDefault="00A04214" w:rsidP="00A04214">
      <w:pPr>
        <w:pStyle w:val="Nadpis3"/>
        <w:rPr>
          <w:lang w:val="sk-SK"/>
        </w:rPr>
      </w:pPr>
      <w:bookmarkStart w:id="220" w:name="_Toc510268155"/>
      <w:bookmarkStart w:id="221" w:name="_Toc510360003"/>
      <w:r w:rsidRPr="002B725D">
        <w:rPr>
          <w:lang w:val="sk-SK"/>
        </w:rPr>
        <w:t>Merací protokol</w:t>
      </w:r>
      <w:bookmarkEnd w:id="220"/>
      <w:bookmarkEnd w:id="221"/>
    </w:p>
    <w:p w14:paraId="5B1F7194" w14:textId="77777777" w:rsidR="00A04214" w:rsidRPr="002B725D" w:rsidRDefault="00A04214" w:rsidP="00A04214">
      <w:pPr>
        <w:rPr>
          <w:lang w:val="sk-SK"/>
        </w:rPr>
      </w:pPr>
    </w:p>
    <w:p w14:paraId="605512C4" w14:textId="77777777" w:rsidR="00A04214" w:rsidRPr="002B725D" w:rsidRDefault="00A04214" w:rsidP="00A04214">
      <w:pPr>
        <w:rPr>
          <w:lang w:val="sk-SK"/>
        </w:rPr>
      </w:pPr>
      <w:r w:rsidRPr="002B725D">
        <w:rPr>
          <w:lang w:val="sk-SK"/>
        </w:rPr>
        <w:t xml:space="preserve">Dobrovoľníkom boli nalepené povrchové impedančné elektródy, EKG elektródy, bol pripevnený mikrofón na hrudi a manžeta na meranie krvného tlaku na prste. Potom dobrovoľníci 15 minút odpočívali ležmo na lôžku. Následne bolo vykonané meranie ležmo na </w:t>
      </w:r>
      <w:r w:rsidR="003A4059" w:rsidRPr="002B725D">
        <w:rPr>
          <w:lang w:val="sk-SK"/>
        </w:rPr>
        <w:t>lôžku</w:t>
      </w:r>
      <w:r w:rsidRPr="002B725D">
        <w:rPr>
          <w:lang w:val="sk-SK"/>
        </w:rPr>
        <w:t xml:space="preserve">. Meranie malo 3 fázy pričom každá fáza trvala 5 minút. Prvá fáza bola spontánne dýchanie. Druhá fáza bolo hlboké dýchanie pri ktorej dobrovoľníci dýchali s frekvenciou 0.1Hz (5 sekúnd nádych, 5 sekúnd výdych). Nakoniec nasledovala opäť fáza spontánneho </w:t>
      </w:r>
      <w:commentRangeStart w:id="222"/>
      <w:r w:rsidRPr="002B725D">
        <w:rPr>
          <w:lang w:val="sk-SK"/>
        </w:rPr>
        <w:t>dýchania</w:t>
      </w:r>
      <w:commentRangeEnd w:id="222"/>
      <w:r w:rsidR="00472BCD">
        <w:rPr>
          <w:rStyle w:val="Odkaznakoment"/>
        </w:rPr>
        <w:commentReference w:id="222"/>
      </w:r>
      <w:r w:rsidRPr="002B725D">
        <w:rPr>
          <w:lang w:val="sk-SK"/>
        </w:rPr>
        <w:t>.</w:t>
      </w:r>
    </w:p>
    <w:p w14:paraId="3ABDE330" w14:textId="77777777" w:rsidR="00A04214" w:rsidRPr="002B725D" w:rsidRDefault="00A04214" w:rsidP="00A04214">
      <w:pPr>
        <w:rPr>
          <w:lang w:val="sk-SK"/>
        </w:rPr>
      </w:pPr>
    </w:p>
    <w:p w14:paraId="21C17730" w14:textId="77777777" w:rsidR="00A04214" w:rsidRPr="002B725D" w:rsidRDefault="00A04214" w:rsidP="00A04214">
      <w:pPr>
        <w:pStyle w:val="Nadpis3"/>
        <w:rPr>
          <w:lang w:val="sk-SK"/>
        </w:rPr>
      </w:pPr>
      <w:bookmarkStart w:id="223" w:name="_Toc510268156"/>
      <w:bookmarkStart w:id="224" w:name="_Toc510360004"/>
      <w:r w:rsidRPr="002B725D">
        <w:rPr>
          <w:lang w:val="sk-SK"/>
        </w:rPr>
        <w:lastRenderedPageBreak/>
        <w:t>Spracovanie dát</w:t>
      </w:r>
      <w:bookmarkEnd w:id="223"/>
      <w:bookmarkEnd w:id="224"/>
    </w:p>
    <w:p w14:paraId="1606429C" w14:textId="77777777" w:rsidR="00A04214" w:rsidRPr="002B725D" w:rsidRDefault="00A04214" w:rsidP="00A04214">
      <w:pPr>
        <w:rPr>
          <w:lang w:val="sk-SK"/>
        </w:rPr>
      </w:pPr>
    </w:p>
    <w:p w14:paraId="093609CE" w14:textId="77777777" w:rsidR="00A04214" w:rsidRPr="002B725D" w:rsidRDefault="00A04214" w:rsidP="00A04214">
      <w:pPr>
        <w:rPr>
          <w:lang w:val="sk-SK"/>
        </w:rPr>
      </w:pPr>
      <w:r w:rsidRPr="002B725D">
        <w:rPr>
          <w:lang w:val="sk-SK"/>
        </w:rPr>
        <w:t xml:space="preserve">Dáta boli počas merania ukladané na PC. Po meraní boli normalizované a predané k ďalšej analýze. </w:t>
      </w:r>
      <w:r w:rsidR="003A4059" w:rsidRPr="002B725D">
        <w:rPr>
          <w:lang w:val="sk-SK"/>
        </w:rPr>
        <w:t>Pred analýzou boli dáta vizuálne skontrolované a pre ďalšiu analýzu boli identifikované záznamy bez výrazných technických artefaktov</w:t>
      </w:r>
      <w:r w:rsidR="00C11229" w:rsidRPr="002B725D">
        <w:rPr>
          <w:lang w:val="sk-SK"/>
        </w:rPr>
        <w:t xml:space="preserve"> na bioimpedančnom signály, signály srdečných zvukov, EKG a krvného tlaku.</w:t>
      </w:r>
      <w:r w:rsidR="003A4059" w:rsidRPr="002B725D">
        <w:rPr>
          <w:lang w:val="sk-SK"/>
        </w:rPr>
        <w:t xml:space="preserve"> Príčina technických artefaktov </w:t>
      </w:r>
      <w:r w:rsidR="00C11229" w:rsidRPr="002B725D">
        <w:rPr>
          <w:lang w:val="sk-SK"/>
        </w:rPr>
        <w:t xml:space="preserve">na bioimpedančnom signály </w:t>
      </w:r>
      <w:r w:rsidR="003A4059" w:rsidRPr="002B725D">
        <w:rPr>
          <w:lang w:val="sk-SK"/>
        </w:rPr>
        <w:t xml:space="preserve">mohla byť zle nalepená elektróda, </w:t>
      </w:r>
      <w:r w:rsidR="00C11229" w:rsidRPr="002B725D">
        <w:rPr>
          <w:lang w:val="sk-SK"/>
        </w:rPr>
        <w:t xml:space="preserve">alebo </w:t>
      </w:r>
      <w:r w:rsidR="003A4059" w:rsidRPr="002B725D">
        <w:rPr>
          <w:lang w:val="sk-SK"/>
        </w:rPr>
        <w:t xml:space="preserve">odlepenie elektródy počas merania. Technické artefakty majú </w:t>
      </w:r>
      <w:r w:rsidR="00C11229" w:rsidRPr="002B725D">
        <w:rPr>
          <w:lang w:val="sk-SK"/>
        </w:rPr>
        <w:t>amplitúdu</w:t>
      </w:r>
      <w:r w:rsidR="003A4059" w:rsidRPr="002B725D">
        <w:rPr>
          <w:lang w:val="sk-SK"/>
        </w:rPr>
        <w:t xml:space="preserve"> signálu spravidla rádovo vyššiu ako fyziologický bioimpedančný signál.</w:t>
      </w:r>
      <w:r w:rsidR="00C11229" w:rsidRPr="002B725D">
        <w:rPr>
          <w:lang w:val="sk-SK"/>
        </w:rPr>
        <w:t xml:space="preserve"> </w:t>
      </w:r>
    </w:p>
    <w:p w14:paraId="7922E0F9" w14:textId="77777777" w:rsidR="00B126C8" w:rsidRPr="002B725D" w:rsidRDefault="00B126C8" w:rsidP="00A04214">
      <w:pPr>
        <w:rPr>
          <w:lang w:val="sk-SK"/>
        </w:rPr>
      </w:pPr>
    </w:p>
    <w:p w14:paraId="4A1DB90D" w14:textId="77777777" w:rsidR="00C66280" w:rsidRPr="002B725D" w:rsidRDefault="00B126C8" w:rsidP="00A04214">
      <w:pPr>
        <w:rPr>
          <w:lang w:val="sk-SK"/>
        </w:rPr>
      </w:pPr>
      <w:r w:rsidRPr="002B725D">
        <w:rPr>
          <w:lang w:val="sk-SK"/>
        </w:rPr>
        <w:t>Pr</w:t>
      </w:r>
      <w:r w:rsidR="00C66280" w:rsidRPr="002B725D">
        <w:rPr>
          <w:lang w:val="sk-SK"/>
        </w:rPr>
        <w:t>i spracovaní boli identifikované nasledovné problémové priebehy signálu -dZ/dt:</w:t>
      </w:r>
    </w:p>
    <w:p w14:paraId="715106A7" w14:textId="77777777" w:rsidR="00C66280" w:rsidRPr="002B725D" w:rsidRDefault="00C66280" w:rsidP="00C66280">
      <w:pPr>
        <w:pStyle w:val="Odstavecseseznamem"/>
        <w:numPr>
          <w:ilvl w:val="0"/>
          <w:numId w:val="40"/>
        </w:numPr>
        <w:rPr>
          <w:lang w:val="sk-SK"/>
        </w:rPr>
      </w:pPr>
      <w:r w:rsidRPr="002B725D">
        <w:rPr>
          <w:lang w:val="sk-SK"/>
        </w:rPr>
        <w:t>Slabý pomer signál šum, signál máva spravidla výrazne nižšiu amplitúdu</w:t>
      </w:r>
      <w:r w:rsidR="00727BA9" w:rsidRPr="002B725D">
        <w:rPr>
          <w:lang w:val="sk-SK"/>
        </w:rPr>
        <w:t xml:space="preserve"> oproti kvalitnému signálu (</w:t>
      </w:r>
      <w:r w:rsidR="00727BA9" w:rsidRPr="002B725D">
        <w:rPr>
          <w:lang w:val="sk-SK"/>
        </w:rPr>
        <w:fldChar w:fldCharType="begin"/>
      </w:r>
      <w:r w:rsidR="00727BA9" w:rsidRPr="002B725D">
        <w:rPr>
          <w:lang w:val="sk-SK"/>
        </w:rPr>
        <w:instrText xml:space="preserve"> REF _Ref510295431 \h </w:instrText>
      </w:r>
      <w:r w:rsidR="00727BA9" w:rsidRPr="002B725D">
        <w:rPr>
          <w:lang w:val="sk-SK"/>
        </w:rPr>
      </w:r>
      <w:r w:rsidR="00727BA9"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3</w:t>
      </w:r>
      <w:r w:rsidR="00727BA9" w:rsidRPr="002B725D">
        <w:rPr>
          <w:lang w:val="sk-SK"/>
        </w:rPr>
        <w:fldChar w:fldCharType="end"/>
      </w:r>
      <w:r w:rsidR="00727BA9" w:rsidRPr="002B725D">
        <w:rPr>
          <w:lang w:val="sk-SK"/>
        </w:rPr>
        <w:t>)</w:t>
      </w:r>
      <w:r w:rsidR="00736461" w:rsidRPr="002B725D">
        <w:rPr>
          <w:lang w:val="sk-SK"/>
        </w:rPr>
        <w:t>.</w:t>
      </w:r>
    </w:p>
    <w:p w14:paraId="4C793A31" w14:textId="77777777" w:rsidR="00C66280" w:rsidRPr="002B725D" w:rsidRDefault="00C66280" w:rsidP="00C66280">
      <w:pPr>
        <w:pStyle w:val="Odstavecseseznamem"/>
        <w:numPr>
          <w:ilvl w:val="0"/>
          <w:numId w:val="40"/>
        </w:numPr>
        <w:rPr>
          <w:lang w:val="sk-SK"/>
        </w:rPr>
      </w:pPr>
      <w:r w:rsidRPr="002B725D">
        <w:rPr>
          <w:lang w:val="sk-SK"/>
        </w:rPr>
        <w:t xml:space="preserve">Prítomná druhá špička </w:t>
      </w:r>
      <w:r w:rsidRPr="002B725D">
        <w:rPr>
          <w:i/>
          <w:lang w:val="sk-SK"/>
        </w:rPr>
        <w:t>-dZ/dt max</w:t>
      </w:r>
      <w:r w:rsidRPr="002B725D">
        <w:rPr>
          <w:lang w:val="sk-SK"/>
        </w:rPr>
        <w:t xml:space="preserve"> vrámci srdečného cyklu, svojou výškou prevyšuje prvú špičku </w:t>
      </w:r>
      <w:r w:rsidRPr="002B725D">
        <w:rPr>
          <w:i/>
          <w:lang w:val="sk-SK"/>
        </w:rPr>
        <w:t>-dZ/dt max</w:t>
      </w:r>
      <w:r w:rsidR="00727BA9" w:rsidRPr="002B725D">
        <w:rPr>
          <w:i/>
          <w:lang w:val="sk-SK"/>
        </w:rPr>
        <w:t xml:space="preserve"> (</w:t>
      </w:r>
      <w:r w:rsidR="00727BA9" w:rsidRPr="002B725D">
        <w:rPr>
          <w:i/>
          <w:lang w:val="sk-SK"/>
        </w:rPr>
        <w:fldChar w:fldCharType="begin"/>
      </w:r>
      <w:r w:rsidR="00727BA9" w:rsidRPr="002B725D">
        <w:rPr>
          <w:i/>
          <w:lang w:val="sk-SK"/>
        </w:rPr>
        <w:instrText xml:space="preserve"> REF _Ref510295450 \h </w:instrText>
      </w:r>
      <w:r w:rsidR="00727BA9" w:rsidRPr="002B725D">
        <w:rPr>
          <w:i/>
          <w:lang w:val="sk-SK"/>
        </w:rPr>
      </w:r>
      <w:r w:rsidR="00727BA9" w:rsidRPr="002B725D">
        <w:rPr>
          <w:i/>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4</w:t>
      </w:r>
      <w:r w:rsidR="00727BA9" w:rsidRPr="002B725D">
        <w:rPr>
          <w:i/>
          <w:lang w:val="sk-SK"/>
        </w:rPr>
        <w:fldChar w:fldCharType="end"/>
      </w:r>
      <w:r w:rsidR="00727BA9" w:rsidRPr="002B725D">
        <w:rPr>
          <w:i/>
          <w:lang w:val="sk-SK"/>
        </w:rPr>
        <w:t>)</w:t>
      </w:r>
      <w:r w:rsidR="00736461" w:rsidRPr="002B725D">
        <w:rPr>
          <w:i/>
          <w:lang w:val="sk-SK"/>
        </w:rPr>
        <w:t>.</w:t>
      </w:r>
    </w:p>
    <w:p w14:paraId="61BA37A6" w14:textId="77777777" w:rsidR="00727BA9" w:rsidRPr="002B725D" w:rsidRDefault="00C66280" w:rsidP="00C66280">
      <w:pPr>
        <w:pStyle w:val="Odstavecseseznamem"/>
        <w:numPr>
          <w:ilvl w:val="0"/>
          <w:numId w:val="40"/>
        </w:numPr>
        <w:rPr>
          <w:lang w:val="sk-SK"/>
        </w:rPr>
      </w:pPr>
      <w:r w:rsidRPr="002B725D">
        <w:rPr>
          <w:lang w:val="sk-SK"/>
        </w:rPr>
        <w:t xml:space="preserve">Rozdvojený vrchol </w:t>
      </w:r>
      <w:r w:rsidRPr="002B725D">
        <w:rPr>
          <w:i/>
          <w:lang w:val="sk-SK"/>
        </w:rPr>
        <w:t>-dZ/dt max</w:t>
      </w:r>
      <w:r w:rsidRPr="002B725D">
        <w:rPr>
          <w:lang w:val="sk-SK"/>
        </w:rPr>
        <w:t>, vyskytuje sa hlavne pri výdychu</w:t>
      </w:r>
      <w:r w:rsidR="00727BA9" w:rsidRPr="002B725D">
        <w:rPr>
          <w:lang w:val="sk-SK"/>
        </w:rPr>
        <w:t xml:space="preserve"> </w:t>
      </w:r>
    </w:p>
    <w:p w14:paraId="3FF5D0F1" w14:textId="77777777" w:rsidR="00C66280" w:rsidRPr="002B725D" w:rsidRDefault="00727BA9" w:rsidP="00727BA9">
      <w:pPr>
        <w:pStyle w:val="Odstavecseseznamem"/>
        <w:ind w:left="720"/>
        <w:rPr>
          <w:lang w:val="sk-SK"/>
        </w:rPr>
      </w:pPr>
      <w:r w:rsidRPr="002B725D">
        <w:rPr>
          <w:lang w:val="sk-SK"/>
        </w:rPr>
        <w:t>(</w:t>
      </w:r>
      <w:r w:rsidRPr="002B725D">
        <w:rPr>
          <w:lang w:val="sk-SK"/>
        </w:rPr>
        <w:fldChar w:fldCharType="begin"/>
      </w:r>
      <w:r w:rsidRPr="002B725D">
        <w:rPr>
          <w:lang w:val="sk-SK"/>
        </w:rPr>
        <w:instrText xml:space="preserve"> REF _Ref510295499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5</w:t>
      </w:r>
      <w:r w:rsidRPr="002B725D">
        <w:rPr>
          <w:lang w:val="sk-SK"/>
        </w:rPr>
        <w:fldChar w:fldCharType="end"/>
      </w:r>
      <w:r w:rsidRPr="002B725D">
        <w:rPr>
          <w:lang w:val="sk-SK"/>
        </w:rPr>
        <w:t>)</w:t>
      </w:r>
      <w:r w:rsidR="00736461" w:rsidRPr="002B725D">
        <w:rPr>
          <w:lang w:val="sk-SK"/>
        </w:rPr>
        <w:t>.</w:t>
      </w:r>
    </w:p>
    <w:p w14:paraId="545D8E22" w14:textId="77777777" w:rsidR="00C66280" w:rsidRPr="002B725D" w:rsidRDefault="00C66280" w:rsidP="00C66280">
      <w:pPr>
        <w:pStyle w:val="Odstavecseseznamem"/>
        <w:numPr>
          <w:ilvl w:val="0"/>
          <w:numId w:val="40"/>
        </w:numPr>
        <w:rPr>
          <w:lang w:val="sk-SK"/>
        </w:rPr>
      </w:pPr>
      <w:r w:rsidRPr="002B725D">
        <w:rPr>
          <w:lang w:val="sk-SK"/>
        </w:rPr>
        <w:t xml:space="preserve">Výrazné rozdiely v amplitúde </w:t>
      </w:r>
      <w:r w:rsidRPr="002B725D">
        <w:rPr>
          <w:i/>
          <w:lang w:val="sk-SK"/>
        </w:rPr>
        <w:t>-dZ/dt max</w:t>
      </w:r>
      <w:r w:rsidRPr="002B725D">
        <w:rPr>
          <w:lang w:val="sk-SK"/>
        </w:rPr>
        <w:t>, pravdepodobne nefyziologické</w:t>
      </w:r>
      <w:r w:rsidR="00727BA9" w:rsidRPr="002B725D">
        <w:rPr>
          <w:lang w:val="sk-SK"/>
        </w:rPr>
        <w:t xml:space="preserve"> (</w:t>
      </w:r>
      <w:r w:rsidR="00727BA9" w:rsidRPr="002B725D">
        <w:rPr>
          <w:lang w:val="sk-SK"/>
        </w:rPr>
        <w:fldChar w:fldCharType="begin"/>
      </w:r>
      <w:r w:rsidR="00727BA9" w:rsidRPr="002B725D">
        <w:rPr>
          <w:lang w:val="sk-SK"/>
        </w:rPr>
        <w:instrText xml:space="preserve"> REF _Ref510295528 \h </w:instrText>
      </w:r>
      <w:r w:rsidR="00727BA9" w:rsidRPr="002B725D">
        <w:rPr>
          <w:lang w:val="sk-SK"/>
        </w:rPr>
      </w:r>
      <w:r w:rsidR="00727BA9"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6</w:t>
      </w:r>
      <w:r w:rsidR="00727BA9" w:rsidRPr="002B725D">
        <w:rPr>
          <w:lang w:val="sk-SK"/>
        </w:rPr>
        <w:fldChar w:fldCharType="end"/>
      </w:r>
      <w:r w:rsidR="00727BA9" w:rsidRPr="002B725D">
        <w:rPr>
          <w:lang w:val="sk-SK"/>
        </w:rPr>
        <w:t>)</w:t>
      </w:r>
      <w:r w:rsidR="00736461" w:rsidRPr="002B725D">
        <w:rPr>
          <w:lang w:val="sk-SK"/>
        </w:rPr>
        <w:t>.</w:t>
      </w:r>
    </w:p>
    <w:p w14:paraId="24228D5D" w14:textId="77777777" w:rsidR="00C66280" w:rsidRPr="002B725D" w:rsidRDefault="00C66280" w:rsidP="00C66280">
      <w:pPr>
        <w:pStyle w:val="Odstavecseseznamem"/>
        <w:ind w:left="720"/>
        <w:rPr>
          <w:lang w:val="sk-SK"/>
        </w:rPr>
      </w:pPr>
    </w:p>
    <w:p w14:paraId="5C95E88C" w14:textId="09E31F39" w:rsidR="0039026C" w:rsidRPr="002B725D" w:rsidRDefault="00941A71" w:rsidP="00437E74">
      <w:pPr>
        <w:jc w:val="center"/>
        <w:rPr>
          <w:lang w:val="sk-SK"/>
        </w:rPr>
      </w:pPr>
      <w:r>
        <w:rPr>
          <w:lang w:val="sk-SK"/>
        </w:rPr>
        <w:pict w14:anchorId="6172E094">
          <v:shape id="_x0000_i1027" type="#_x0000_t75" style="width:384.25pt;height:196pt">
            <v:imagedata r:id="rId44" o:title="slaby_signal"/>
          </v:shape>
        </w:pict>
      </w:r>
    </w:p>
    <w:p w14:paraId="7E0732CC" w14:textId="77777777" w:rsidR="0000728C" w:rsidRPr="002B725D" w:rsidRDefault="00777A38" w:rsidP="0000728C">
      <w:pPr>
        <w:pStyle w:val="Titulek"/>
        <w:rPr>
          <w:vanish/>
          <w:lang w:val="sk-SK"/>
          <w:specVanish/>
        </w:rPr>
      </w:pPr>
      <w:bookmarkStart w:id="225" w:name="_Ref510295431"/>
      <w:bookmarkStart w:id="226" w:name="_Toc510358876"/>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3</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3</w:t>
      </w:r>
      <w:r w:rsidR="00E83A77" w:rsidRPr="002B725D">
        <w:rPr>
          <w:lang w:val="sk-SK"/>
        </w:rPr>
        <w:fldChar w:fldCharType="end"/>
      </w:r>
      <w:bookmarkEnd w:id="225"/>
      <w:r w:rsidRPr="002B725D">
        <w:rPr>
          <w:lang w:val="sk-SK"/>
        </w:rPr>
        <w:t>: Pro</w:t>
      </w:r>
      <w:r w:rsidR="00DC4F46" w:rsidRPr="002B725D">
        <w:rPr>
          <w:lang w:val="sk-SK"/>
        </w:rPr>
        <w:t>blémový tvar signálu -dZ/dt max. N</w:t>
      </w:r>
      <w:r w:rsidRPr="002B725D">
        <w:rPr>
          <w:lang w:val="sk-SK"/>
        </w:rPr>
        <w:t>ízky pomer signál-šum</w:t>
      </w:r>
      <w:bookmarkEnd w:id="226"/>
    </w:p>
    <w:p w14:paraId="7534CA8C" w14:textId="77777777" w:rsidR="00777A38" w:rsidRPr="002B725D" w:rsidRDefault="00777A38" w:rsidP="00777A38">
      <w:pPr>
        <w:pStyle w:val="Titulek"/>
        <w:rPr>
          <w:lang w:val="sk-SK"/>
        </w:rPr>
      </w:pPr>
      <w:r w:rsidRPr="002B725D">
        <w:rPr>
          <w:lang w:val="sk-SK"/>
        </w:rPr>
        <w:t>.</w:t>
      </w:r>
      <w:r w:rsidR="00437E74" w:rsidRPr="002B725D">
        <w:rPr>
          <w:lang w:val="sk-SK"/>
        </w:rPr>
        <w:t xml:space="preserve"> Modrá krivka je </w:t>
      </w:r>
      <w:r w:rsidR="00437E74" w:rsidRPr="002B725D">
        <w:rPr>
          <w:i/>
          <w:lang w:val="sk-SK"/>
        </w:rPr>
        <w:t>-dZ/dt</w:t>
      </w:r>
      <w:r w:rsidR="00437E74" w:rsidRPr="002B725D">
        <w:rPr>
          <w:lang w:val="sk-SK"/>
        </w:rPr>
        <w:t xml:space="preserve"> na kanály 1 (krk). Červená hviezda ukazuje pozíciu R vlny v srdcovom cykle.</w:t>
      </w:r>
      <w:r w:rsidR="0000728C" w:rsidRPr="002B725D">
        <w:rPr>
          <w:lang w:val="sk-SK"/>
        </w:rPr>
        <w:t xml:space="preserve"> </w:t>
      </w:r>
    </w:p>
    <w:p w14:paraId="054B423E" w14:textId="77777777" w:rsidR="0039026C" w:rsidRPr="002B725D" w:rsidRDefault="0039026C" w:rsidP="00A04214">
      <w:pPr>
        <w:rPr>
          <w:lang w:val="sk-SK"/>
        </w:rPr>
      </w:pPr>
    </w:p>
    <w:p w14:paraId="3338EEDC" w14:textId="77777777" w:rsidR="00F65C2B" w:rsidRPr="002B725D" w:rsidRDefault="00E22006" w:rsidP="00777A38">
      <w:pPr>
        <w:jc w:val="center"/>
        <w:rPr>
          <w:lang w:val="sk-SK"/>
        </w:rPr>
      </w:pPr>
      <w:r w:rsidRPr="002B725D">
        <w:rPr>
          <w:noProof/>
        </w:rPr>
        <w:drawing>
          <wp:inline distT="0" distB="0" distL="0" distR="0" wp14:anchorId="0F1E6F07" wp14:editId="3E4C6E55">
            <wp:extent cx="4922331" cy="2418176"/>
            <wp:effectExtent l="0" t="0" r="0" b="1270"/>
            <wp:docPr id="35" name="Obrázok 35" descr="C:\Users\Peto\AppData\Local\Microsoft\Windows\INetCache\Content.Word\pritomna2vl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descr="C:\Users\Peto\AppData\Local\Microsoft\Windows\INetCache\Content.Word\pritomna2vlna.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37323" cy="2425541"/>
                    </a:xfrm>
                    <a:prstGeom prst="rect">
                      <a:avLst/>
                    </a:prstGeom>
                    <a:noFill/>
                    <a:ln>
                      <a:noFill/>
                    </a:ln>
                  </pic:spPr>
                </pic:pic>
              </a:graphicData>
            </a:graphic>
          </wp:inline>
        </w:drawing>
      </w:r>
    </w:p>
    <w:p w14:paraId="2A303974" w14:textId="77777777" w:rsidR="00777A38" w:rsidRPr="002B725D" w:rsidRDefault="00777A38" w:rsidP="00777A38">
      <w:pPr>
        <w:pStyle w:val="Titulek"/>
        <w:rPr>
          <w:vanish/>
          <w:lang w:val="sk-SK"/>
          <w:specVanish/>
        </w:rPr>
      </w:pPr>
      <w:bookmarkStart w:id="227" w:name="_Ref510295450"/>
      <w:bookmarkStart w:id="228" w:name="_Toc510358877"/>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3</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4</w:t>
      </w:r>
      <w:r w:rsidR="00E83A77" w:rsidRPr="002B725D">
        <w:rPr>
          <w:lang w:val="sk-SK"/>
        </w:rPr>
        <w:fldChar w:fldCharType="end"/>
      </w:r>
      <w:bookmarkEnd w:id="227"/>
      <w:r w:rsidRPr="002B725D">
        <w:rPr>
          <w:lang w:val="sk-SK"/>
        </w:rPr>
        <w:t xml:space="preserve">: Problémový tvar signálu </w:t>
      </w:r>
      <w:r w:rsidRPr="002B725D">
        <w:rPr>
          <w:i/>
          <w:lang w:val="sk-SK"/>
        </w:rPr>
        <w:t>-dZ/dt</w:t>
      </w:r>
      <w:r w:rsidR="00DC4F46" w:rsidRPr="002B725D">
        <w:rPr>
          <w:lang w:val="sk-SK"/>
        </w:rPr>
        <w:t>. V</w:t>
      </w:r>
      <w:r w:rsidRPr="002B725D">
        <w:rPr>
          <w:lang w:val="sk-SK"/>
        </w:rPr>
        <w:t xml:space="preserve"> signály prítomný druhý vrchol -dZ/dt max</w:t>
      </w:r>
      <w:bookmarkEnd w:id="228"/>
    </w:p>
    <w:p w14:paraId="1718CE37" w14:textId="77777777" w:rsidR="00777A38" w:rsidRPr="002B725D" w:rsidRDefault="00777A38" w:rsidP="00777A38">
      <w:pPr>
        <w:pStyle w:val="Titulek"/>
        <w:rPr>
          <w:lang w:val="sk-SK"/>
        </w:rPr>
      </w:pPr>
      <w:r w:rsidRPr="002B725D">
        <w:rPr>
          <w:lang w:val="sk-SK"/>
        </w:rPr>
        <w:t>, amplitúdov prevyšuje prvý vrchol dZ/dt max.</w:t>
      </w:r>
      <w:r w:rsidR="00437E74" w:rsidRPr="002B725D">
        <w:rPr>
          <w:lang w:val="sk-SK"/>
        </w:rPr>
        <w:t xml:space="preserve"> Zhora zelená krvka je signál Z0 na kanály 15, dole modrá krivka je </w:t>
      </w:r>
      <w:r w:rsidR="00437E74" w:rsidRPr="002B725D">
        <w:rPr>
          <w:i/>
          <w:lang w:val="sk-SK"/>
        </w:rPr>
        <w:t>-dZ/dt</w:t>
      </w:r>
      <w:r w:rsidR="00437E74" w:rsidRPr="002B725D">
        <w:rPr>
          <w:lang w:val="sk-SK"/>
        </w:rPr>
        <w:t xml:space="preserve"> na kanály 15 (ruka). Červená hviezda ukazuje pozíciu R vlny v srdečnom cykle.</w:t>
      </w:r>
    </w:p>
    <w:p w14:paraId="2DABDADD" w14:textId="77777777" w:rsidR="00777A38" w:rsidRPr="002B725D" w:rsidRDefault="00777A38" w:rsidP="00777A38">
      <w:pPr>
        <w:rPr>
          <w:lang w:val="sk-SK" w:eastAsia="en-US" w:bidi="en-US"/>
        </w:rPr>
      </w:pPr>
    </w:p>
    <w:p w14:paraId="34F823AE" w14:textId="15CE9287" w:rsidR="00777A38" w:rsidRPr="002B725D" w:rsidRDefault="00941A71" w:rsidP="00777A38">
      <w:pPr>
        <w:keepNext/>
        <w:jc w:val="center"/>
        <w:rPr>
          <w:lang w:val="sk-SK"/>
        </w:rPr>
      </w:pPr>
      <w:r>
        <w:rPr>
          <w:lang w:val="sk-SK"/>
        </w:rPr>
        <w:pict w14:anchorId="201147C0">
          <v:shape id="_x0000_i1028" type="#_x0000_t75" style="width:349.65pt;height:177.5pt">
            <v:imagedata r:id="rId46" o:title="rozdvojeny_vrchol"/>
          </v:shape>
        </w:pict>
      </w:r>
    </w:p>
    <w:p w14:paraId="2E7DAA6C" w14:textId="77777777" w:rsidR="0000728C" w:rsidRPr="002B725D" w:rsidRDefault="00777A38" w:rsidP="0000728C">
      <w:pPr>
        <w:pStyle w:val="Titulek"/>
        <w:rPr>
          <w:vanish/>
          <w:lang w:val="sk-SK"/>
          <w:specVanish/>
        </w:rPr>
      </w:pPr>
      <w:bookmarkStart w:id="229" w:name="_Ref510295499"/>
      <w:bookmarkStart w:id="230" w:name="_Toc510358878"/>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3</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5</w:t>
      </w:r>
      <w:r w:rsidR="00E83A77" w:rsidRPr="002B725D">
        <w:rPr>
          <w:lang w:val="sk-SK"/>
        </w:rPr>
        <w:fldChar w:fldCharType="end"/>
      </w:r>
      <w:bookmarkEnd w:id="229"/>
      <w:r w:rsidRPr="002B725D">
        <w:rPr>
          <w:lang w:val="sk-SK"/>
        </w:rPr>
        <w:t xml:space="preserve">: Problémový tvar signálu </w:t>
      </w:r>
      <w:r w:rsidRPr="002B725D">
        <w:rPr>
          <w:i/>
          <w:lang w:val="sk-SK"/>
        </w:rPr>
        <w:t>-dZ/dt</w:t>
      </w:r>
      <w:r w:rsidRPr="002B725D">
        <w:rPr>
          <w:lang w:val="sk-SK"/>
        </w:rPr>
        <w:t>. Vrchol -dZ/dt max je rozdvojený</w:t>
      </w:r>
      <w:bookmarkEnd w:id="230"/>
    </w:p>
    <w:p w14:paraId="25FFAD67" w14:textId="77777777" w:rsidR="00777A38" w:rsidRPr="002B725D" w:rsidRDefault="00777A38" w:rsidP="00437E74">
      <w:pPr>
        <w:pStyle w:val="Titulek"/>
        <w:rPr>
          <w:lang w:val="sk-SK"/>
        </w:rPr>
      </w:pPr>
      <w:r w:rsidRPr="002B725D">
        <w:rPr>
          <w:lang w:val="sk-SK"/>
        </w:rPr>
        <w:t>.</w:t>
      </w:r>
      <w:r w:rsidR="00437E74" w:rsidRPr="002B725D">
        <w:rPr>
          <w:lang w:val="sk-SK"/>
        </w:rPr>
        <w:t xml:space="preserve"> Zhora zelená krvka je signál Z0 na kanály 4, dole modrá krivka je </w:t>
      </w:r>
      <w:r w:rsidR="00437E74" w:rsidRPr="002B725D">
        <w:rPr>
          <w:i/>
          <w:lang w:val="sk-SK"/>
        </w:rPr>
        <w:t>-dZ/dt</w:t>
      </w:r>
      <w:r w:rsidR="00437E74" w:rsidRPr="002B725D">
        <w:rPr>
          <w:lang w:val="sk-SK"/>
        </w:rPr>
        <w:t xml:space="preserve"> na kanály 4 (hruď). Červená hviezda ukazuje pozíciu R vlny v srdečnom cykle.</w:t>
      </w:r>
    </w:p>
    <w:p w14:paraId="5CAC1CC9" w14:textId="77777777" w:rsidR="00931184" w:rsidRPr="002B725D" w:rsidRDefault="00931184" w:rsidP="007B318B">
      <w:pPr>
        <w:rPr>
          <w:lang w:val="sk-SK"/>
        </w:rPr>
      </w:pPr>
    </w:p>
    <w:p w14:paraId="51D93917" w14:textId="77632B8E" w:rsidR="00892170" w:rsidRPr="002B725D" w:rsidRDefault="00941A71" w:rsidP="00777A38">
      <w:pPr>
        <w:jc w:val="center"/>
        <w:rPr>
          <w:lang w:val="sk-SK"/>
        </w:rPr>
      </w:pPr>
      <w:r>
        <w:rPr>
          <w:lang w:val="sk-SK"/>
        </w:rPr>
        <w:lastRenderedPageBreak/>
        <w:pict w14:anchorId="51FA5DB3">
          <v:shape id="_x0000_i1029" type="#_x0000_t75" style="width:380.05pt;height:145.15pt">
            <v:imagedata r:id="rId47" o:title="rozdiel_vyske_dzdtmax"/>
          </v:shape>
        </w:pict>
      </w:r>
    </w:p>
    <w:p w14:paraId="156FFAAE" w14:textId="77777777" w:rsidR="0000728C" w:rsidRPr="002B725D" w:rsidRDefault="00777A38" w:rsidP="0000728C">
      <w:pPr>
        <w:pStyle w:val="Titulek"/>
        <w:rPr>
          <w:vanish/>
          <w:lang w:val="sk-SK"/>
          <w:specVanish/>
        </w:rPr>
      </w:pPr>
      <w:bookmarkStart w:id="231" w:name="_Ref510295528"/>
      <w:bookmarkStart w:id="232" w:name="_Toc510358879"/>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3</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6</w:t>
      </w:r>
      <w:r w:rsidR="00E83A77" w:rsidRPr="002B725D">
        <w:rPr>
          <w:lang w:val="sk-SK"/>
        </w:rPr>
        <w:fldChar w:fldCharType="end"/>
      </w:r>
      <w:bookmarkEnd w:id="231"/>
      <w:r w:rsidRPr="002B725D">
        <w:rPr>
          <w:lang w:val="sk-SK"/>
        </w:rPr>
        <w:t xml:space="preserve">: Problémový tvar signálu </w:t>
      </w:r>
      <w:r w:rsidRPr="002B725D">
        <w:rPr>
          <w:i/>
          <w:lang w:val="sk-SK"/>
        </w:rPr>
        <w:t xml:space="preserve">-dZ/dt. </w:t>
      </w:r>
      <w:r w:rsidRPr="002B725D">
        <w:rPr>
          <w:lang w:val="sk-SK"/>
        </w:rPr>
        <w:t xml:space="preserve">Pravdepodobne nefyziologické rozdiely v po sebe nasledujúcich hodnotách </w:t>
      </w:r>
      <w:r w:rsidRPr="002B725D">
        <w:rPr>
          <w:i/>
          <w:lang w:val="sk-SK"/>
        </w:rPr>
        <w:t>-dZ/dt max</w:t>
      </w:r>
      <w:bookmarkEnd w:id="232"/>
    </w:p>
    <w:p w14:paraId="03F09817" w14:textId="77777777" w:rsidR="00437E74" w:rsidRPr="002B725D" w:rsidRDefault="00437E74" w:rsidP="00437E74">
      <w:pPr>
        <w:pStyle w:val="Titulek"/>
        <w:rPr>
          <w:lang w:val="sk-SK"/>
        </w:rPr>
      </w:pPr>
      <w:r w:rsidRPr="002B725D">
        <w:rPr>
          <w:i/>
          <w:lang w:val="sk-SK"/>
        </w:rPr>
        <w:t xml:space="preserve">. </w:t>
      </w:r>
      <w:r w:rsidRPr="002B725D">
        <w:rPr>
          <w:lang w:val="sk-SK"/>
        </w:rPr>
        <w:t xml:space="preserve">Modrá krivka je </w:t>
      </w:r>
      <w:r w:rsidRPr="002B725D">
        <w:rPr>
          <w:i/>
          <w:lang w:val="sk-SK"/>
        </w:rPr>
        <w:t>-dZ/dt</w:t>
      </w:r>
      <w:r w:rsidRPr="002B725D">
        <w:rPr>
          <w:lang w:val="sk-SK"/>
        </w:rPr>
        <w:t xml:space="preserve"> na kanály 15 (ruka). Červená hviezda ukazuje pozíciu R vlny v srdečnom cykle.</w:t>
      </w:r>
    </w:p>
    <w:p w14:paraId="40076AA5" w14:textId="77777777" w:rsidR="00777A38" w:rsidRPr="002B725D" w:rsidRDefault="00777A38" w:rsidP="00777A38">
      <w:pPr>
        <w:pStyle w:val="Titulek"/>
        <w:rPr>
          <w:i/>
          <w:lang w:val="sk-SK"/>
        </w:rPr>
      </w:pPr>
    </w:p>
    <w:p w14:paraId="77930FEF" w14:textId="44CAAF40" w:rsidR="00727BA9" w:rsidRPr="002B725D" w:rsidRDefault="00727BA9" w:rsidP="00727BA9">
      <w:pPr>
        <w:rPr>
          <w:lang w:val="sk-SK" w:eastAsia="en-US" w:bidi="en-US"/>
        </w:rPr>
      </w:pPr>
      <w:r w:rsidRPr="002B725D">
        <w:rPr>
          <w:lang w:val="sk-SK" w:eastAsia="en-US" w:bidi="en-US"/>
        </w:rPr>
        <w:t xml:space="preserve">Záznami s problémovými tvarmi signálov sú buď vylúčené z ďalšieho spracovania, </w:t>
      </w:r>
      <w:commentRangeStart w:id="233"/>
      <w:r w:rsidRPr="002B725D">
        <w:rPr>
          <w:lang w:val="sk-SK" w:eastAsia="en-US" w:bidi="en-US"/>
        </w:rPr>
        <w:t xml:space="preserve">alebo je upravený algoritmus </w:t>
      </w:r>
      <w:commentRangeEnd w:id="233"/>
      <w:r w:rsidR="00472BCD">
        <w:rPr>
          <w:rStyle w:val="Odkaznakoment"/>
        </w:rPr>
        <w:commentReference w:id="233"/>
      </w:r>
      <w:r w:rsidRPr="002B725D">
        <w:rPr>
          <w:lang w:val="sk-SK" w:eastAsia="en-US" w:bidi="en-US"/>
        </w:rPr>
        <w:t>na spracovanie signálov, tak aby nedochádzalo k nesprávnej detekcií par</w:t>
      </w:r>
      <w:ins w:id="234" w:author="Pavel Jurak [2]" w:date="2018-04-22T22:14:00Z">
        <w:r w:rsidR="00472BCD">
          <w:rPr>
            <w:lang w:val="sk-SK" w:eastAsia="en-US" w:bidi="en-US"/>
          </w:rPr>
          <w:t>a</w:t>
        </w:r>
      </w:ins>
      <w:del w:id="235" w:author="Pavel Jurak [2]" w:date="2018-04-22T22:14:00Z">
        <w:r w:rsidRPr="002B725D" w:rsidDel="00472BCD">
          <w:rPr>
            <w:lang w:val="sk-SK" w:eastAsia="en-US" w:bidi="en-US"/>
          </w:rPr>
          <w:delText>e</w:delText>
        </w:r>
      </w:del>
      <w:r w:rsidRPr="002B725D">
        <w:rPr>
          <w:lang w:val="sk-SK" w:eastAsia="en-US" w:bidi="en-US"/>
        </w:rPr>
        <w:t>metrov.</w:t>
      </w:r>
    </w:p>
    <w:p w14:paraId="5FD7356A" w14:textId="77777777" w:rsidR="00F51A30" w:rsidRPr="002B725D" w:rsidRDefault="00F51A30" w:rsidP="00F51A30">
      <w:pPr>
        <w:pStyle w:val="Nadpis3"/>
        <w:rPr>
          <w:lang w:val="sk-SK"/>
        </w:rPr>
      </w:pPr>
      <w:bookmarkStart w:id="236" w:name="_Toc510268157"/>
      <w:bookmarkStart w:id="237" w:name="_Toc510360005"/>
      <w:r w:rsidRPr="002B725D">
        <w:rPr>
          <w:lang w:val="sk-SK"/>
        </w:rPr>
        <w:t>Úvod do navrhnutej metodiky</w:t>
      </w:r>
      <w:bookmarkEnd w:id="236"/>
      <w:bookmarkEnd w:id="237"/>
    </w:p>
    <w:p w14:paraId="5E290B6F" w14:textId="77777777" w:rsidR="00F51A30" w:rsidRPr="002B725D" w:rsidRDefault="00F51A30" w:rsidP="00F51A30">
      <w:pPr>
        <w:rPr>
          <w:lang w:val="sk-SK"/>
        </w:rPr>
      </w:pPr>
    </w:p>
    <w:p w14:paraId="67A878B0" w14:textId="77777777" w:rsidR="002F50E5" w:rsidRPr="002B725D" w:rsidRDefault="007B318B" w:rsidP="007B318B">
      <w:pPr>
        <w:rPr>
          <w:lang w:val="sk-SK"/>
        </w:rPr>
      </w:pPr>
      <w:r w:rsidRPr="002B725D">
        <w:rPr>
          <w:lang w:val="sk-SK"/>
        </w:rPr>
        <w:t xml:space="preserve">Pre </w:t>
      </w:r>
      <w:r w:rsidR="00B44D88" w:rsidRPr="002B725D">
        <w:rPr>
          <w:lang w:val="sk-SK"/>
        </w:rPr>
        <w:t>vyšetrenie vzťahov medzi impedančnými parametrami</w:t>
      </w:r>
      <w:r w:rsidRPr="002B725D">
        <w:rPr>
          <w:lang w:val="sk-SK"/>
        </w:rPr>
        <w:t xml:space="preserve"> boli detekované nasledujúce parametre:</w:t>
      </w:r>
    </w:p>
    <w:p w14:paraId="452AF033" w14:textId="77777777" w:rsidR="007B318B" w:rsidRPr="002B725D" w:rsidRDefault="007B318B" w:rsidP="007B318B">
      <w:pPr>
        <w:rPr>
          <w:lang w:val="sk-SK"/>
        </w:rPr>
      </w:pPr>
    </w:p>
    <w:p w14:paraId="1B4D9C76" w14:textId="77777777" w:rsidR="002F50E5" w:rsidRPr="002B725D" w:rsidRDefault="00B44D88" w:rsidP="002F50E5">
      <w:pPr>
        <w:pStyle w:val="Odstavecseseznamem"/>
        <w:numPr>
          <w:ilvl w:val="0"/>
          <w:numId w:val="29"/>
        </w:numPr>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2B725D">
        <w:rPr>
          <w:b/>
          <w:i/>
          <w:lang w:val="sk-SK"/>
        </w:rPr>
        <w:t xml:space="preserve"> </w:t>
      </w:r>
      <w:r w:rsidR="00486EDC" w:rsidRPr="002B725D">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2B725D">
        <w:rPr>
          <w:lang w:val="sk-SK"/>
        </w:rPr>
        <w:t xml:space="preserve">) </w:t>
      </w:r>
      <w:r w:rsidR="00C643A9" w:rsidRPr="002B725D">
        <w:rPr>
          <w:b/>
          <w:i/>
          <w:lang w:val="sk-SK"/>
        </w:rPr>
        <w:t>(</w:t>
      </w:r>
      <w:r w:rsidR="00C643A9" w:rsidRPr="002B725D">
        <w:rPr>
          <w:lang w:val="sk-SK"/>
        </w:rPr>
        <w:t>Ω)</w:t>
      </w:r>
    </w:p>
    <w:p w14:paraId="0B781CBC" w14:textId="77777777" w:rsidR="002F50E5" w:rsidRPr="002B725D" w:rsidRDefault="00B44D88" w:rsidP="00733BE5">
      <w:pPr>
        <w:pStyle w:val="Odstavecseseznamem"/>
        <w:numPr>
          <w:ilvl w:val="0"/>
          <w:numId w:val="29"/>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2B725D">
        <w:rPr>
          <w:b/>
          <w:lang w:val="sk-SK"/>
        </w:rPr>
        <w:t xml:space="preserve"> </w:t>
      </w:r>
      <w:r w:rsidR="00C643A9" w:rsidRPr="002B725D">
        <w:rPr>
          <w:b/>
          <w:lang w:val="sk-SK"/>
        </w:rPr>
        <w:t>(</w:t>
      </w:r>
      <w:r w:rsidR="00C643A9" w:rsidRPr="002B725D">
        <w:rPr>
          <w:lang w:val="sk-SK"/>
        </w:rPr>
        <w:t>Ω/s)</w:t>
      </w:r>
    </w:p>
    <w:p w14:paraId="19F2FED0" w14:textId="77777777" w:rsidR="002F50E5" w:rsidRPr="002B725D" w:rsidRDefault="00B44D88" w:rsidP="002F50E5">
      <w:pPr>
        <w:pStyle w:val="Odstavecseseznamem"/>
        <w:numPr>
          <w:ilvl w:val="0"/>
          <w:numId w:val="29"/>
        </w:numPr>
        <w:rPr>
          <w:lang w:val="sk-SK"/>
        </w:rPr>
      </w:pPr>
      <w:r w:rsidRPr="002B725D">
        <w:rPr>
          <w:lang w:val="sk-SK"/>
        </w:rPr>
        <w:t>Čas šírenia pulznej vlny</w:t>
      </w:r>
      <w:r w:rsidRPr="002B725D">
        <w:rPr>
          <w:b/>
          <w:lang w:val="sk-SK"/>
        </w:rPr>
        <w:t xml:space="preserve"> </w:t>
      </w:r>
      <w:r w:rsidRPr="002B725D">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2B725D">
        <w:rPr>
          <w:lang w:val="sk-SK"/>
        </w:rPr>
        <w:t xml:space="preserve"> - Pulse Wave Transit Time)</w:t>
      </w:r>
      <w:r w:rsidR="00670DA6" w:rsidRPr="002B725D">
        <w:rPr>
          <w:lang w:val="sk-SK"/>
        </w:rPr>
        <w:t xml:space="preserve"> </w:t>
      </w:r>
      <w:r w:rsidR="00C643A9" w:rsidRPr="002B725D">
        <w:rPr>
          <w:lang w:val="sk-SK"/>
        </w:rPr>
        <w:t>(s)</w:t>
      </w:r>
    </w:p>
    <w:p w14:paraId="1A2632FA" w14:textId="77777777" w:rsidR="002F50E5" w:rsidRPr="002B725D" w:rsidRDefault="00607DEA" w:rsidP="002F50E5">
      <w:pPr>
        <w:pStyle w:val="Odstavecseseznamem"/>
        <w:numPr>
          <w:ilvl w:val="0"/>
          <w:numId w:val="29"/>
        </w:numPr>
        <w:rPr>
          <w:lang w:val="sk-SK"/>
        </w:rPr>
      </w:pPr>
      <w:r w:rsidRPr="002B725D">
        <w:rPr>
          <w:lang w:val="sk-SK"/>
        </w:rPr>
        <w:t>Rý</w:t>
      </w:r>
      <w:r w:rsidR="002F50E5" w:rsidRPr="002B725D">
        <w:rPr>
          <w:lang w:val="sk-SK"/>
        </w:rPr>
        <w:t>chlosť pulznej vlny</w:t>
      </w:r>
      <w:r w:rsidR="00670DA6" w:rsidRPr="002B725D">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2B725D">
        <w:rPr>
          <w:b/>
          <w:lang w:val="sk-SK"/>
        </w:rPr>
        <w:t xml:space="preserve"> - </w:t>
      </w:r>
      <w:r w:rsidR="00670DA6" w:rsidRPr="002B725D">
        <w:rPr>
          <w:lang w:val="sk-SK"/>
        </w:rPr>
        <w:t>P</w:t>
      </w:r>
      <w:r w:rsidR="002F50E5" w:rsidRPr="002B725D">
        <w:rPr>
          <w:lang w:val="sk-SK"/>
        </w:rPr>
        <w:t xml:space="preserve">ulse </w:t>
      </w:r>
      <w:r w:rsidR="00670DA6" w:rsidRPr="002B725D">
        <w:rPr>
          <w:lang w:val="sk-SK"/>
        </w:rPr>
        <w:t>W</w:t>
      </w:r>
      <w:r w:rsidR="002F50E5" w:rsidRPr="002B725D">
        <w:rPr>
          <w:lang w:val="sk-SK"/>
        </w:rPr>
        <w:t xml:space="preserve">ave </w:t>
      </w:r>
      <w:r w:rsidR="00670DA6" w:rsidRPr="002B725D">
        <w:rPr>
          <w:lang w:val="sk-SK"/>
        </w:rPr>
        <w:t>V</w:t>
      </w:r>
      <w:r w:rsidR="002F50E5" w:rsidRPr="002B725D">
        <w:rPr>
          <w:lang w:val="sk-SK"/>
        </w:rPr>
        <w:t>elocitu)</w:t>
      </w:r>
      <w:r w:rsidR="00C643A9" w:rsidRPr="002B725D">
        <w:rPr>
          <w:lang w:val="sk-SK"/>
        </w:rPr>
        <w:t xml:space="preserve"> (s/m)</w:t>
      </w:r>
    </w:p>
    <w:p w14:paraId="467E6A40" w14:textId="77777777" w:rsidR="00607DEA" w:rsidRPr="002B725D" w:rsidRDefault="00B44D88" w:rsidP="00607DEA">
      <w:pPr>
        <w:pStyle w:val="Odstavecseseznamem"/>
        <w:numPr>
          <w:ilvl w:val="0"/>
          <w:numId w:val="29"/>
        </w:numPr>
        <w:rPr>
          <w:lang w:val="sk-SK"/>
        </w:rPr>
      </w:pPr>
      <w:r w:rsidRPr="002B725D">
        <w:rPr>
          <w:lang w:val="sk-SK"/>
        </w:rPr>
        <w:t xml:space="preserve">Systolický krvný tlak </w:t>
      </w:r>
      <w:r w:rsidR="00607DEA" w:rsidRPr="002B725D">
        <w:rPr>
          <w:lang w:val="sk-SK"/>
        </w:rPr>
        <w:t>(</w:t>
      </w:r>
      <w:r w:rsidR="00607DEA" w:rsidRPr="002B725D">
        <w:rPr>
          <w:b/>
          <w:lang w:val="sk-SK"/>
        </w:rPr>
        <w:t>SBP</w:t>
      </w:r>
      <w:r w:rsidR="00607DEA" w:rsidRPr="002B725D">
        <w:rPr>
          <w:lang w:val="sk-SK"/>
        </w:rPr>
        <w:t>)</w:t>
      </w:r>
      <w:r w:rsidR="00C643A9" w:rsidRPr="002B725D">
        <w:rPr>
          <w:lang w:val="sk-SK"/>
        </w:rPr>
        <w:t xml:space="preserve"> (mmHg)</w:t>
      </w:r>
    </w:p>
    <w:p w14:paraId="7ABEF363" w14:textId="77777777" w:rsidR="00607DEA" w:rsidRPr="002B725D" w:rsidRDefault="00607DEA" w:rsidP="00607DEA">
      <w:pPr>
        <w:pStyle w:val="Odstavecseseznamem"/>
        <w:numPr>
          <w:ilvl w:val="0"/>
          <w:numId w:val="29"/>
        </w:numPr>
        <w:rPr>
          <w:lang w:val="sk-SK"/>
        </w:rPr>
      </w:pPr>
      <w:r w:rsidRPr="002B725D">
        <w:rPr>
          <w:lang w:val="sk-SK"/>
        </w:rPr>
        <w:t>Diastolický krvný tlak (</w:t>
      </w:r>
      <w:r w:rsidRPr="002B725D">
        <w:rPr>
          <w:b/>
          <w:lang w:val="sk-SK"/>
        </w:rPr>
        <w:t>DBP</w:t>
      </w:r>
      <w:r w:rsidRPr="002B725D">
        <w:rPr>
          <w:lang w:val="sk-SK"/>
        </w:rPr>
        <w:t>)</w:t>
      </w:r>
      <w:r w:rsidR="00C643A9" w:rsidRPr="002B725D">
        <w:rPr>
          <w:lang w:val="sk-SK"/>
        </w:rPr>
        <w:t xml:space="preserve"> (mmHg)</w:t>
      </w:r>
    </w:p>
    <w:p w14:paraId="0A8C0A83" w14:textId="77777777" w:rsidR="00607DEA" w:rsidRPr="002B725D" w:rsidRDefault="00607DEA" w:rsidP="00607DEA">
      <w:pPr>
        <w:pStyle w:val="Odstavecseseznamem"/>
        <w:numPr>
          <w:ilvl w:val="0"/>
          <w:numId w:val="29"/>
        </w:numPr>
        <w:rPr>
          <w:lang w:val="sk-SK"/>
        </w:rPr>
      </w:pPr>
      <w:r w:rsidRPr="002B725D">
        <w:rPr>
          <w:lang w:val="sk-SK"/>
        </w:rPr>
        <w:t>Pulzný tlak (</w:t>
      </w:r>
      <w:r w:rsidRPr="002B725D">
        <w:rPr>
          <w:b/>
          <w:lang w:val="sk-SK"/>
        </w:rPr>
        <w:t>PP</w:t>
      </w:r>
      <w:r w:rsidRPr="002B725D">
        <w:rPr>
          <w:lang w:val="sk-SK"/>
        </w:rPr>
        <w:t>)</w:t>
      </w:r>
      <w:r w:rsidR="00C643A9" w:rsidRPr="002B725D">
        <w:rPr>
          <w:lang w:val="sk-SK"/>
        </w:rPr>
        <w:t xml:space="preserve"> (mmHg)</w:t>
      </w:r>
    </w:p>
    <w:p w14:paraId="397C0CA5" w14:textId="77777777" w:rsidR="00607DEA" w:rsidRPr="002B725D" w:rsidRDefault="00607DEA" w:rsidP="00607DEA">
      <w:pPr>
        <w:pStyle w:val="Odstavecseseznamem"/>
        <w:numPr>
          <w:ilvl w:val="0"/>
          <w:numId w:val="29"/>
        </w:numPr>
        <w:rPr>
          <w:lang w:val="sk-SK"/>
        </w:rPr>
      </w:pPr>
      <w:r w:rsidRPr="002B725D">
        <w:rPr>
          <w:lang w:val="sk-SK"/>
        </w:rPr>
        <w:t>Stredný tlak (</w:t>
      </w:r>
      <w:r w:rsidRPr="002B725D">
        <w:rPr>
          <w:b/>
          <w:lang w:val="sk-SK"/>
        </w:rPr>
        <w:t>MBP</w:t>
      </w:r>
      <w:r w:rsidRPr="002B725D">
        <w:rPr>
          <w:lang w:val="sk-SK"/>
        </w:rPr>
        <w:t xml:space="preserve">) </w:t>
      </w:r>
      <w:r w:rsidR="00C643A9" w:rsidRPr="002B725D">
        <w:rPr>
          <w:lang w:val="sk-SK"/>
        </w:rPr>
        <w:t>(mmHg)</w:t>
      </w:r>
    </w:p>
    <w:p w14:paraId="66FDF39A" w14:textId="77777777" w:rsidR="00607DEA" w:rsidRPr="002B725D" w:rsidRDefault="00607DEA" w:rsidP="00607DEA">
      <w:pPr>
        <w:pStyle w:val="Odstavecseseznamem"/>
        <w:numPr>
          <w:ilvl w:val="0"/>
          <w:numId w:val="29"/>
        </w:numPr>
        <w:rPr>
          <w:lang w:val="sk-SK"/>
        </w:rPr>
      </w:pPr>
      <w:r w:rsidRPr="002B725D">
        <w:rPr>
          <w:lang w:val="sk-SK"/>
        </w:rPr>
        <w:t>Vzdialenosť SBP od R vlny (</w:t>
      </w:r>
      <w:r w:rsidRPr="002B725D">
        <w:rPr>
          <w:b/>
          <w:lang w:val="sk-SK"/>
        </w:rPr>
        <w:t>R-SBP</w:t>
      </w:r>
      <w:r w:rsidRPr="002B725D">
        <w:rPr>
          <w:lang w:val="sk-SK"/>
        </w:rPr>
        <w:t>)</w:t>
      </w:r>
      <w:r w:rsidR="00C643A9" w:rsidRPr="002B725D">
        <w:rPr>
          <w:lang w:val="sk-SK"/>
        </w:rPr>
        <w:t xml:space="preserve"> (s)</w:t>
      </w:r>
    </w:p>
    <w:p w14:paraId="377736BC" w14:textId="77777777" w:rsidR="00607DEA" w:rsidRPr="002B725D" w:rsidRDefault="00607DEA" w:rsidP="00607DEA">
      <w:pPr>
        <w:pStyle w:val="Odstavecseseznamem"/>
        <w:numPr>
          <w:ilvl w:val="0"/>
          <w:numId w:val="29"/>
        </w:numPr>
        <w:rPr>
          <w:lang w:val="sk-SK"/>
        </w:rPr>
      </w:pPr>
      <w:r w:rsidRPr="002B725D">
        <w:rPr>
          <w:lang w:val="sk-SK"/>
        </w:rPr>
        <w:t>Vzdialenosť DBP od R vlny (</w:t>
      </w:r>
      <w:r w:rsidRPr="002B725D">
        <w:rPr>
          <w:b/>
          <w:lang w:val="sk-SK"/>
        </w:rPr>
        <w:t>R-DBP</w:t>
      </w:r>
      <w:r w:rsidRPr="002B725D">
        <w:rPr>
          <w:lang w:val="sk-SK"/>
        </w:rPr>
        <w:t xml:space="preserve">) </w:t>
      </w:r>
      <w:r w:rsidR="00C643A9" w:rsidRPr="002B725D">
        <w:rPr>
          <w:lang w:val="sk-SK"/>
        </w:rPr>
        <w:t>(s)</w:t>
      </w:r>
    </w:p>
    <w:p w14:paraId="737B9153" w14:textId="77777777" w:rsidR="00607DEA" w:rsidRPr="002B725D" w:rsidRDefault="00607DEA" w:rsidP="00C643A9">
      <w:pPr>
        <w:pStyle w:val="Odstavecseseznamem"/>
        <w:numPr>
          <w:ilvl w:val="0"/>
          <w:numId w:val="29"/>
        </w:numPr>
        <w:rPr>
          <w:lang w:val="sk-SK"/>
        </w:rPr>
      </w:pPr>
      <w:r w:rsidRPr="002B725D">
        <w:rPr>
          <w:lang w:val="sk-SK"/>
        </w:rPr>
        <w:t>Vzdialenosť S1 od R vlny (</w:t>
      </w:r>
      <w:r w:rsidRPr="002B725D">
        <w:rPr>
          <w:b/>
          <w:lang w:val="sk-SK"/>
        </w:rPr>
        <w:t>R-SBP</w:t>
      </w:r>
      <w:r w:rsidRPr="002B725D">
        <w:rPr>
          <w:lang w:val="sk-SK"/>
        </w:rPr>
        <w:t>)</w:t>
      </w:r>
      <w:r w:rsidR="00C643A9" w:rsidRPr="002B725D">
        <w:rPr>
          <w:lang w:val="sk-SK"/>
        </w:rPr>
        <w:t xml:space="preserve"> (s)</w:t>
      </w:r>
    </w:p>
    <w:p w14:paraId="668324D8" w14:textId="77777777" w:rsidR="00607DEA" w:rsidRPr="002B725D" w:rsidRDefault="00607DEA" w:rsidP="00607DEA">
      <w:pPr>
        <w:pStyle w:val="Odstavecseseznamem"/>
        <w:numPr>
          <w:ilvl w:val="0"/>
          <w:numId w:val="29"/>
        </w:numPr>
        <w:rPr>
          <w:lang w:val="sk-SK"/>
        </w:rPr>
      </w:pPr>
      <w:r w:rsidRPr="002B725D">
        <w:rPr>
          <w:lang w:val="sk-SK"/>
        </w:rPr>
        <w:t>Vzdialenosť S2 od R vlny (</w:t>
      </w:r>
      <w:r w:rsidRPr="002B725D">
        <w:rPr>
          <w:b/>
          <w:lang w:val="sk-SK"/>
        </w:rPr>
        <w:t>R-SBP</w:t>
      </w:r>
      <w:r w:rsidRPr="002B725D">
        <w:rPr>
          <w:lang w:val="sk-SK"/>
        </w:rPr>
        <w:t>)</w:t>
      </w:r>
      <w:r w:rsidR="00C643A9" w:rsidRPr="002B725D">
        <w:rPr>
          <w:lang w:val="sk-SK"/>
        </w:rPr>
        <w:t xml:space="preserve"> (s)</w:t>
      </w:r>
    </w:p>
    <w:p w14:paraId="502970DF" w14:textId="77777777" w:rsidR="00670DA6" w:rsidRPr="002B725D" w:rsidRDefault="00607DEA" w:rsidP="00607DEA">
      <w:pPr>
        <w:pStyle w:val="Odstavecseseznamem"/>
        <w:numPr>
          <w:ilvl w:val="0"/>
          <w:numId w:val="29"/>
        </w:numPr>
        <w:rPr>
          <w:lang w:val="sk-SK"/>
        </w:rPr>
      </w:pPr>
      <w:r w:rsidRPr="002B725D">
        <w:rPr>
          <w:lang w:val="sk-SK"/>
        </w:rPr>
        <w:t>Čas medzi S1 a S2 (</w:t>
      </w:r>
      <w:r w:rsidRPr="002B725D">
        <w:rPr>
          <w:b/>
          <w:lang w:val="sk-SK"/>
        </w:rPr>
        <w:t>S1-S2</w:t>
      </w:r>
      <w:r w:rsidRPr="002B725D">
        <w:rPr>
          <w:lang w:val="sk-SK"/>
        </w:rPr>
        <w:t>)</w:t>
      </w:r>
      <w:r w:rsidR="00C643A9" w:rsidRPr="002B725D">
        <w:rPr>
          <w:lang w:val="sk-SK"/>
        </w:rPr>
        <w:t xml:space="preserve"> (s)</w:t>
      </w:r>
    </w:p>
    <w:p w14:paraId="60DC0542" w14:textId="77777777" w:rsidR="00607DEA" w:rsidRPr="002B725D" w:rsidRDefault="00607DEA" w:rsidP="00607DEA">
      <w:pPr>
        <w:pStyle w:val="Odstavecseseznamem"/>
        <w:numPr>
          <w:ilvl w:val="0"/>
          <w:numId w:val="29"/>
        </w:numPr>
        <w:rPr>
          <w:lang w:val="sk-SK"/>
        </w:rPr>
      </w:pPr>
      <w:r w:rsidRPr="002B725D">
        <w:rPr>
          <w:lang w:val="sk-SK"/>
        </w:rPr>
        <w:lastRenderedPageBreak/>
        <w:t>Interval medzi dvoma R vlnami (</w:t>
      </w:r>
      <w:r w:rsidRPr="002B725D">
        <w:rPr>
          <w:b/>
          <w:lang w:val="sk-SK"/>
        </w:rPr>
        <w:t>RR</w:t>
      </w:r>
      <w:r w:rsidRPr="002B725D">
        <w:rPr>
          <w:lang w:val="sk-SK"/>
        </w:rPr>
        <w:t>)</w:t>
      </w:r>
      <w:r w:rsidR="00C643A9" w:rsidRPr="002B725D">
        <w:rPr>
          <w:lang w:val="sk-SK"/>
        </w:rPr>
        <w:t xml:space="preserve"> (s)</w:t>
      </w:r>
    </w:p>
    <w:p w14:paraId="73C2A48B" w14:textId="77777777" w:rsidR="00490190" w:rsidRPr="002B725D" w:rsidRDefault="00490190" w:rsidP="00607DEA">
      <w:pPr>
        <w:pStyle w:val="Odstavecseseznamem"/>
        <w:numPr>
          <w:ilvl w:val="0"/>
          <w:numId w:val="29"/>
        </w:numPr>
        <w:rPr>
          <w:lang w:val="sk-SK"/>
        </w:rPr>
      </w:pPr>
      <w:r w:rsidRPr="002B725D">
        <w:rPr>
          <w:lang w:val="sk-SK"/>
        </w:rPr>
        <w:t xml:space="preserve">Respiračná krivka </w:t>
      </w:r>
      <w:r w:rsidRPr="002B725D">
        <w:rPr>
          <w:b/>
          <w:i/>
          <w:lang w:val="sk-SK"/>
        </w:rPr>
        <w:t>(</w:t>
      </w:r>
      <w:r w:rsidRPr="002B725D">
        <w:rPr>
          <w:lang w:val="sk-SK"/>
        </w:rPr>
        <w:t>Ω)</w:t>
      </w:r>
    </w:p>
    <w:p w14:paraId="0D2F5419" w14:textId="77777777" w:rsidR="00490190" w:rsidRPr="002B725D" w:rsidRDefault="00490190" w:rsidP="00670DA6">
      <w:pPr>
        <w:rPr>
          <w:lang w:val="sk-SK"/>
        </w:rPr>
      </w:pPr>
    </w:p>
    <w:p w14:paraId="6BB9F043" w14:textId="77777777" w:rsidR="00047695" w:rsidRPr="002B725D" w:rsidRDefault="00047695" w:rsidP="00670DA6">
      <w:pPr>
        <w:rPr>
          <w:lang w:val="sk-SK"/>
        </w:rPr>
      </w:pPr>
      <w:r w:rsidRPr="002B725D">
        <w:rPr>
          <w:lang w:val="sk-SK"/>
        </w:rPr>
        <w:t xml:space="preserve">Detekované parametre sú znázornené na </w:t>
      </w:r>
      <w:r w:rsidRPr="002B725D">
        <w:rPr>
          <w:lang w:val="sk-SK"/>
        </w:rPr>
        <w:fldChar w:fldCharType="begin"/>
      </w:r>
      <w:r w:rsidRPr="002B725D">
        <w:rPr>
          <w:lang w:val="sk-SK"/>
        </w:rPr>
        <w:instrText xml:space="preserve"> REF _Ref509143679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7</w:t>
      </w:r>
      <w:r w:rsidRPr="002B725D">
        <w:rPr>
          <w:lang w:val="sk-SK"/>
        </w:rPr>
        <w:fldChar w:fldCharType="end"/>
      </w:r>
      <w:r w:rsidRPr="002B725D">
        <w:rPr>
          <w:lang w:val="sk-SK"/>
        </w:rPr>
        <w:t>.</w:t>
      </w:r>
    </w:p>
    <w:p w14:paraId="5743287C" w14:textId="77777777" w:rsidR="00047695" w:rsidRPr="002B725D" w:rsidRDefault="00941A71" w:rsidP="00047695">
      <w:pPr>
        <w:jc w:val="center"/>
        <w:rPr>
          <w:lang w:val="sk-SK"/>
        </w:rPr>
      </w:pPr>
      <w:r>
        <w:rPr>
          <w:lang w:val="sk-SK"/>
        </w:rPr>
        <w:pict w14:anchorId="0CE98AC6">
          <v:shape id="_x0000_i1030" type="#_x0000_t75" style="width:263.8pt;height:408.65pt">
            <v:imagedata r:id="rId48" o:title="langer_fig1"/>
          </v:shape>
        </w:pict>
      </w:r>
    </w:p>
    <w:p w14:paraId="4674F77C" w14:textId="77777777" w:rsidR="007A7236" w:rsidRPr="002B725D" w:rsidRDefault="00047695" w:rsidP="007A7236">
      <w:pPr>
        <w:pStyle w:val="Titulek"/>
        <w:rPr>
          <w:vanish/>
          <w:lang w:val="sk-SK"/>
          <w:specVanish/>
        </w:rPr>
      </w:pPr>
      <w:bookmarkStart w:id="238" w:name="_Ref509143679"/>
      <w:bookmarkStart w:id="239" w:name="_Toc510358880"/>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3</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7</w:t>
      </w:r>
      <w:r w:rsidR="00E83A77" w:rsidRPr="002B725D">
        <w:rPr>
          <w:lang w:val="sk-SK"/>
        </w:rPr>
        <w:fldChar w:fldCharType="end"/>
      </w:r>
      <w:bookmarkEnd w:id="238"/>
      <w:r w:rsidR="007A7236" w:rsidRPr="002B725D">
        <w:rPr>
          <w:lang w:val="sk-SK"/>
        </w:rPr>
        <w:t>: Detekcia parametrov obehovej sústavy</w:t>
      </w:r>
      <w:bookmarkEnd w:id="239"/>
    </w:p>
    <w:p w14:paraId="1047331B" w14:textId="77777777" w:rsidR="007A7236" w:rsidRPr="002B725D" w:rsidRDefault="007A7236" w:rsidP="007A7236">
      <w:pPr>
        <w:rPr>
          <w:rFonts w:eastAsiaTheme="majorEastAsia" w:cstheme="majorBidi"/>
          <w:spacing w:val="10"/>
          <w:sz w:val="22"/>
          <w:szCs w:val="18"/>
          <w:lang w:val="sk-SK" w:eastAsia="en-US" w:bidi="en-US"/>
        </w:rPr>
      </w:pPr>
      <w:r w:rsidRPr="002B725D">
        <w:rPr>
          <w:lang w:val="sk-SK"/>
        </w:rPr>
        <w:t xml:space="preserve">. </w:t>
      </w:r>
      <w:r w:rsidRPr="002B725D">
        <w:rPr>
          <w:rFonts w:eastAsiaTheme="majorEastAsia" w:cstheme="majorBidi"/>
          <w:spacing w:val="10"/>
          <w:sz w:val="22"/>
          <w:szCs w:val="18"/>
          <w:lang w:val="sk-SK" w:eastAsia="en-US" w:bidi="en-US"/>
        </w:rPr>
        <w:t>Zhora</w:t>
      </w:r>
      <w:r w:rsidR="00CA7743" w:rsidRPr="002B725D">
        <w:rPr>
          <w:rFonts w:eastAsiaTheme="majorEastAsia" w:cstheme="majorBidi"/>
          <w:spacing w:val="10"/>
          <w:sz w:val="22"/>
          <w:szCs w:val="18"/>
          <w:lang w:val="sk-SK" w:eastAsia="en-US" w:bidi="en-US"/>
        </w:rPr>
        <w:t xml:space="preserve"> signály:</w:t>
      </w:r>
      <w:r w:rsidRPr="002B725D">
        <w:rPr>
          <w:rFonts w:eastAsiaTheme="majorEastAsia" w:cstheme="majorBidi"/>
          <w:spacing w:val="10"/>
          <w:sz w:val="22"/>
          <w:szCs w:val="18"/>
          <w:lang w:val="sk-SK" w:eastAsia="en-US" w:bidi="en-US"/>
        </w:rPr>
        <w:t xml:space="preserve"> EKG, Z0, dZ/dtmax, krvný tlak-BP, HS</w:t>
      </w:r>
    </w:p>
    <w:p w14:paraId="16804B3C" w14:textId="77777777" w:rsidR="00047695" w:rsidRPr="002B725D" w:rsidRDefault="00047695" w:rsidP="00047695">
      <w:pPr>
        <w:pStyle w:val="Titulek"/>
        <w:rPr>
          <w:lang w:val="sk-SK"/>
        </w:rPr>
      </w:pPr>
    </w:p>
    <w:p w14:paraId="52D2E7A8" w14:textId="77777777" w:rsidR="004C0D77" w:rsidRPr="002B725D" w:rsidRDefault="004C0D77" w:rsidP="00670DA6">
      <w:pPr>
        <w:rPr>
          <w:lang w:val="sk-SK"/>
        </w:rPr>
      </w:pPr>
      <w:r w:rsidRPr="002B725D">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2B725D">
        <w:rPr>
          <w:b/>
          <w:lang w:val="sk-SK"/>
        </w:rPr>
        <w:t xml:space="preserve"> </w:t>
      </w:r>
      <w:r w:rsidRPr="002B725D">
        <w:rPr>
          <w:lang w:val="sk-SK"/>
        </w:rPr>
        <w:t>odráža pomaly sa meniacu zložka impedancie.</w:t>
      </w:r>
      <w:r w:rsidR="00063995" w:rsidRPr="002B725D">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2B725D">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2B725D">
        <w:rPr>
          <w:lang w:val="sk-SK"/>
        </w:rPr>
        <w:t xml:space="preserve"> sa dá použiť na monitorovanie respirácie </w:t>
      </w:r>
      <w:r w:rsidR="00063995" w:rsidRPr="002B725D">
        <w:rPr>
          <w:lang w:val="sk-SK"/>
        </w:rPr>
        <w:fldChar w:fldCharType="begin"/>
      </w:r>
      <w:r w:rsidR="00D45C1F" w:rsidRPr="002B725D">
        <w:rPr>
          <w:lang w:val="sk-SK"/>
        </w:rPr>
        <w:instrText xml:space="preserve"> ADDIN EN.CITE &lt;EndNote&gt;&lt;Cite&gt;&lt;Author&gt;Seppä&lt;/Author&gt;&lt;Year&gt;2014&lt;/Year&gt;&lt;IDText&gt;Development and clinical application of impedance pneumography technique&lt;/IDText&gt;&lt;DisplayText&gt;[69]&lt;/DisplayText&gt;&lt;record&gt;&lt;isbn&gt;978-952-15-3388-4&lt;/isbn&gt;&lt;work-type&gt;Doctoral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2B725D">
        <w:rPr>
          <w:lang w:val="sk-SK"/>
        </w:rPr>
        <w:fldChar w:fldCharType="separate"/>
      </w:r>
      <w:r w:rsidR="00D45C1F" w:rsidRPr="002B725D">
        <w:rPr>
          <w:noProof/>
          <w:lang w:val="sk-SK"/>
        </w:rPr>
        <w:t>[69]</w:t>
      </w:r>
      <w:r w:rsidR="00063995" w:rsidRPr="002B725D">
        <w:rPr>
          <w:lang w:val="sk-SK"/>
        </w:rPr>
        <w:fldChar w:fldCharType="end"/>
      </w:r>
      <w:r w:rsidR="00063995" w:rsidRPr="002B725D">
        <w:rPr>
          <w:lang w:val="sk-SK"/>
        </w:rPr>
        <w:t xml:space="preserve">. </w:t>
      </w:r>
      <w:r w:rsidR="00437E74" w:rsidRPr="002B725D">
        <w:rPr>
          <w:lang w:val="sk-SK"/>
        </w:rPr>
        <w:t>Hodnota</w:t>
      </w:r>
      <w:r w:rsidR="00DB7793" w:rsidRPr="002B725D">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2B725D">
        <w:rPr>
          <w:lang w:val="sk-SK"/>
        </w:rPr>
        <w:t xml:space="preserve"> na hrudníku počas nádychu rastie a počas výdychu klesá. </w:t>
      </w:r>
      <w:r w:rsidR="00063995" w:rsidRPr="002B725D">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2B725D">
        <w:rPr>
          <w:lang w:val="sk-SK"/>
        </w:rPr>
        <w:t xml:space="preserve"> mimo hrudníka nie je ovplyvnený plnením vzduchu pľúcami, preto priamo odráža zmenu množstva </w:t>
      </w:r>
      <w:r w:rsidR="00D84684">
        <w:rPr>
          <w:lang w:val="sk-SK"/>
        </w:rPr>
        <w:t>krvi</w:t>
      </w:r>
      <w:r w:rsidR="00063995" w:rsidRPr="002B725D">
        <w:rPr>
          <w:lang w:val="sk-SK"/>
        </w:rPr>
        <w:t xml:space="preserve"> v danom mieste. Absolútny odhad množstva </w:t>
      </w:r>
      <w:r w:rsidR="00D84684">
        <w:rPr>
          <w:lang w:val="sk-SK"/>
        </w:rPr>
        <w:t>krvi</w:t>
      </w:r>
      <w:r w:rsidR="00063995" w:rsidRPr="002B725D">
        <w:rPr>
          <w:lang w:val="sk-SK"/>
        </w:rPr>
        <w:t xml:space="preserve">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2B725D">
        <w:rPr>
          <w:lang w:val="sk-SK"/>
        </w:rPr>
        <w:t xml:space="preserve"> nie je pre heterogénne prostredie </w:t>
      </w:r>
      <w:r w:rsidR="00063995" w:rsidRPr="002B725D">
        <w:rPr>
          <w:lang w:val="sk-SK"/>
        </w:rPr>
        <w:lastRenderedPageBreak/>
        <w:t xml:space="preserve">tela </w:t>
      </w:r>
      <w:r w:rsidR="008D7ED6" w:rsidRPr="002B725D">
        <w:rPr>
          <w:lang w:val="sk-SK"/>
        </w:rPr>
        <w:t xml:space="preserve">pravdepodobne </w:t>
      </w:r>
      <w:r w:rsidR="00063995" w:rsidRPr="002B725D">
        <w:rPr>
          <w:lang w:val="sk-SK"/>
        </w:rPr>
        <w:t xml:space="preserve">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2B725D">
        <w:rPr>
          <w:lang w:val="sk-SK"/>
        </w:rPr>
        <w:t xml:space="preserve"> preto používame len na určenie relatívnych zmien v množstve </w:t>
      </w:r>
      <w:r w:rsidR="00D84684">
        <w:rPr>
          <w:lang w:val="sk-SK"/>
        </w:rPr>
        <w:t>krvi</w:t>
      </w:r>
      <w:r w:rsidR="00063995" w:rsidRPr="002B725D">
        <w:rPr>
          <w:lang w:val="sk-SK"/>
        </w:rPr>
        <w:t xml:space="preserve"> v danej časti tela. </w:t>
      </w:r>
      <w:r w:rsidRPr="002B725D">
        <w:rPr>
          <w:lang w:val="sk-SK"/>
        </w:rPr>
        <w:t xml:space="preserve"> </w:t>
      </w:r>
      <w:r w:rsidR="00FB7D39" w:rsidRPr="002B725D">
        <w:rPr>
          <w:lang w:val="sk-SK"/>
        </w:rPr>
        <w:t xml:space="preserve">Krivka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2B725D">
        <w:rPr>
          <w:lang w:val="sk-SK"/>
        </w:rPr>
        <w:t xml:space="preserve"> </w:t>
      </w:r>
      <w:r w:rsidRPr="002B725D">
        <w:rPr>
          <w:lang w:val="sk-SK"/>
        </w:rPr>
        <w:t>bola získaná filtráciou bioimpedancie</w:t>
      </w:r>
      <w:r w:rsidR="00063995" w:rsidRPr="002B725D">
        <w:rPr>
          <w:lang w:val="sk-SK"/>
        </w:rPr>
        <w:t xml:space="preserve"> na kanále </w:t>
      </w:r>
      <w:r w:rsidR="00063995" w:rsidRPr="002B725D">
        <w:rPr>
          <w:i/>
          <w:lang w:val="sk-SK"/>
        </w:rPr>
        <w:t>i</w:t>
      </w:r>
      <w:r w:rsidRPr="002B725D">
        <w:rPr>
          <w:lang w:val="sk-SK"/>
        </w:rPr>
        <w:t xml:space="preserve"> </w:t>
      </w:r>
      <w:r w:rsidR="00063FBB" w:rsidRPr="002B725D">
        <w:rPr>
          <w:lang w:val="sk-SK"/>
        </w:rPr>
        <w:t xml:space="preserve">filtrom typu spodná </w:t>
      </w:r>
      <w:r w:rsidR="00063995" w:rsidRPr="002B725D">
        <w:rPr>
          <w:lang w:val="sk-SK"/>
        </w:rPr>
        <w:t>priepusť</w:t>
      </w:r>
      <w:r w:rsidR="00063FBB" w:rsidRPr="002B725D">
        <w:rPr>
          <w:lang w:val="sk-SK"/>
        </w:rPr>
        <w:t xml:space="preserve"> s hraničnou frekvenciou 0.75 Hz. </w:t>
      </w:r>
      <w:r w:rsidR="00FB7D39" w:rsidRPr="002B725D">
        <w:rPr>
          <w:lang w:val="sk-SK"/>
        </w:rPr>
        <w:t>Všetky parametre detekujeme ako jednu hodnotu pre jeden srdečný cyklus, preto p</w:t>
      </w:r>
      <w:r w:rsidR="008D7ED6" w:rsidRPr="002B725D">
        <w:rPr>
          <w:lang w:val="sk-SK"/>
        </w:rPr>
        <w:t xml:space="preserve">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8D7ED6" w:rsidRPr="002B725D">
        <w:rPr>
          <w:b/>
          <w:lang w:val="sk-SK"/>
        </w:rPr>
        <w:t xml:space="preserve"> </w:t>
      </w:r>
      <w:r w:rsidR="008D7ED6" w:rsidRPr="002B725D">
        <w:rPr>
          <w:lang w:val="sk-SK"/>
        </w:rPr>
        <w:t xml:space="preserve">bol získaný ako priemerná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D7ED6" w:rsidRPr="002B725D">
        <w:rPr>
          <w:lang w:val="sk-SK"/>
        </w:rPr>
        <w:t xml:space="preserve"> počas srdečného cyklu. </w:t>
      </w:r>
      <w:r w:rsidR="00063FBB" w:rsidRPr="002B725D">
        <w:rPr>
          <w:lang w:val="sk-SK"/>
        </w:rPr>
        <w:t xml:space="preserve">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2B725D">
        <w:rPr>
          <w:color w:val="000000"/>
          <w:lang w:val="sk-SK"/>
        </w:rPr>
        <w:t xml:space="preserve"> predstavuje rádovo menšie hodnoty v porovnaní so základnou impedanciou </w:t>
      </w:r>
      <m:oMath>
        <m:r>
          <w:rPr>
            <w:rFonts w:ascii="Cambria Math" w:hAnsi="Cambria Math"/>
            <w:color w:val="000000"/>
            <w:lang w:val="sk-SK"/>
          </w:rPr>
          <m:t>Z0</m:t>
        </m:r>
      </m:oMath>
      <w:r w:rsidR="00063FBB" w:rsidRPr="002B725D">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2B725D">
        <w:rPr>
          <w:color w:val="000000"/>
          <w:lang w:val="sk-SK"/>
        </w:rPr>
        <w:t xml:space="preserve"> predstavuje menej ako 1%</w:t>
      </w:r>
      <w:r w:rsidR="00063FBB" w:rsidRPr="002B725D">
        <w:rPr>
          <w:lang w:val="sk-SK"/>
        </w:rPr>
        <w:t xml:space="preserve"> </w:t>
      </w:r>
      <w:r w:rsidR="00FB7D39" w:rsidRPr="002B725D">
        <w:rPr>
          <w:lang w:val="sk-SK"/>
        </w:rPr>
        <w:t xml:space="preserve">zo </w:t>
      </w:r>
      <m:oMath>
        <m:r>
          <w:rPr>
            <w:rFonts w:ascii="Cambria Math" w:hAnsi="Cambria Math"/>
            <w:color w:val="000000"/>
            <w:lang w:val="sk-SK"/>
          </w:rPr>
          <m:t>Z0</m:t>
        </m:r>
      </m:oMath>
      <w:r w:rsidR="00063FBB" w:rsidRPr="002B725D">
        <w:rPr>
          <w:color w:val="000000"/>
          <w:lang w:val="sk-SK"/>
        </w:rPr>
        <w:t>. Môžeme preto povedať, že</w:t>
      </w:r>
      <w:r w:rsidR="00063FBB" w:rsidRPr="002B725D">
        <w:rPr>
          <w:lang w:val="sk-SK"/>
        </w:rPr>
        <w:t xml:space="preserve"> parameter </w:t>
      </w:r>
      <m:oMath>
        <m:r>
          <w:rPr>
            <w:rFonts w:ascii="Cambria Math" w:hAnsi="Cambria Math"/>
            <w:color w:val="000000"/>
            <w:lang w:val="sk-SK"/>
          </w:rPr>
          <m:t>Z0</m:t>
        </m:r>
      </m:oMath>
      <w:r w:rsidR="00063FBB" w:rsidRPr="002B725D">
        <w:rPr>
          <w:color w:val="000000"/>
          <w:lang w:val="sk-SK"/>
        </w:rPr>
        <w:t xml:space="preserve"> </w:t>
      </w:r>
      <w:r w:rsidR="00063FBB" w:rsidRPr="002B725D">
        <w:rPr>
          <w:lang w:val="sk-SK"/>
        </w:rPr>
        <w:t xml:space="preserve">odráža množstvo </w:t>
      </w:r>
      <w:r w:rsidR="00D84684">
        <w:rPr>
          <w:lang w:val="sk-SK"/>
        </w:rPr>
        <w:t>krvi</w:t>
      </w:r>
      <w:r w:rsidR="00063FBB" w:rsidRPr="002B725D">
        <w:rPr>
          <w:lang w:val="sk-SK"/>
        </w:rPr>
        <w:t xml:space="preserve"> v danom úseku. Vieme že 80% </w:t>
      </w:r>
      <w:r w:rsidR="00D84684">
        <w:rPr>
          <w:lang w:val="sk-SK"/>
        </w:rPr>
        <w:t>krvi</w:t>
      </w:r>
      <w:r w:rsidR="00063FBB" w:rsidRPr="002B725D">
        <w:rPr>
          <w:lang w:val="sk-SK"/>
        </w:rPr>
        <w:t xml:space="preserve"> sa pritom nachádza v</w:t>
      </w:r>
      <w:r w:rsidR="00733BE5" w:rsidRPr="002B725D">
        <w:rPr>
          <w:lang w:val="sk-SK"/>
        </w:rPr>
        <w:t> žilách. Parameter Z0 meraný na</w:t>
      </w:r>
      <w:r w:rsidR="00063FBB" w:rsidRPr="002B725D">
        <w:rPr>
          <w:lang w:val="sk-SK"/>
        </w:rPr>
        <w:t xml:space="preserve"> jednotli</w:t>
      </w:r>
      <w:r w:rsidR="00F86F38" w:rsidRPr="002B725D">
        <w:rPr>
          <w:lang w:val="sk-SK"/>
        </w:rPr>
        <w:t>vých úsekoch</w:t>
      </w:r>
      <w:r w:rsidR="00063FBB" w:rsidRPr="002B725D">
        <w:rPr>
          <w:lang w:val="sk-SK"/>
        </w:rPr>
        <w:t xml:space="preserve"> pre</w:t>
      </w:r>
      <w:r w:rsidR="00FB7D39" w:rsidRPr="002B725D">
        <w:rPr>
          <w:lang w:val="sk-SK"/>
        </w:rPr>
        <w:t>t</w:t>
      </w:r>
      <w:r w:rsidR="00063FBB" w:rsidRPr="002B725D">
        <w:rPr>
          <w:lang w:val="sk-SK"/>
        </w:rPr>
        <w:t xml:space="preserve">o odráža </w:t>
      </w:r>
      <w:r w:rsidR="00733BE5" w:rsidRPr="002B725D">
        <w:rPr>
          <w:lang w:val="sk-SK"/>
        </w:rPr>
        <w:t>množstvo</w:t>
      </w:r>
      <w:r w:rsidR="00F86F38" w:rsidRPr="002B725D">
        <w:rPr>
          <w:lang w:val="sk-SK"/>
        </w:rPr>
        <w:t xml:space="preserve"> </w:t>
      </w:r>
      <w:r w:rsidR="00D84684">
        <w:rPr>
          <w:lang w:val="sk-SK"/>
        </w:rPr>
        <w:t>krvi</w:t>
      </w:r>
      <w:r w:rsidR="00F86F38" w:rsidRPr="002B725D">
        <w:rPr>
          <w:lang w:val="sk-SK"/>
        </w:rPr>
        <w:t xml:space="preserve"> v jednotlivých častiach tela.</w:t>
      </w:r>
    </w:p>
    <w:p w14:paraId="000DEDFA" w14:textId="77777777" w:rsidR="00F86F38" w:rsidRPr="002B725D" w:rsidRDefault="00F86F38" w:rsidP="00670DA6">
      <w:pPr>
        <w:rPr>
          <w:lang w:val="sk-SK"/>
        </w:rPr>
      </w:pPr>
    </w:p>
    <w:p w14:paraId="316F5069" w14:textId="10CE6CD8" w:rsidR="00BC109C" w:rsidRPr="002B725D" w:rsidRDefault="00BC109C" w:rsidP="00BC109C">
      <w:pPr>
        <w:rPr>
          <w:lang w:val="sk-SK"/>
        </w:rPr>
      </w:pPr>
      <w:r w:rsidRPr="002B725D">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2B725D">
        <w:rPr>
          <w:lang w:val="sk-SK"/>
        </w:rPr>
        <w:t xml:space="preserve"> ud</w:t>
      </w:r>
      <w:r w:rsidR="003B5FDD" w:rsidRPr="002B725D">
        <w:rPr>
          <w:lang w:val="sk-SK"/>
        </w:rPr>
        <w:t>áva maximum</w:t>
      </w:r>
      <w:r w:rsidRPr="002B725D">
        <w:rPr>
          <w:lang w:val="sk-SK"/>
        </w:rPr>
        <w:t xml:space="preserve"> toku </w:t>
      </w:r>
      <w:r w:rsidR="00D84684">
        <w:rPr>
          <w:lang w:val="sk-SK"/>
        </w:rPr>
        <w:t>krvi</w:t>
      </w:r>
      <w:r w:rsidR="00733BE5" w:rsidRPr="002B725D">
        <w:rPr>
          <w:lang w:val="sk-SK"/>
        </w:rPr>
        <w:t xml:space="preserve"> počas srdečného</w:t>
      </w:r>
      <w:r w:rsidR="003B5FDD" w:rsidRPr="002B725D">
        <w:rPr>
          <w:lang w:val="sk-SK"/>
        </w:rPr>
        <w:t xml:space="preserve"> cykl</w:t>
      </w:r>
      <w:r w:rsidR="00733BE5" w:rsidRPr="002B725D">
        <w:rPr>
          <w:lang w:val="sk-SK"/>
        </w:rPr>
        <w:t xml:space="preserve">u </w:t>
      </w:r>
      <w:r w:rsidRPr="002B725D">
        <w:rPr>
          <w:lang w:val="sk-SK"/>
        </w:rPr>
        <w:fldChar w:fldCharType="begin"/>
      </w:r>
      <w:r w:rsidR="00BA0056" w:rsidRPr="002B725D">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2B725D">
        <w:rPr>
          <w:lang w:val="sk-SK"/>
        </w:rPr>
        <w:fldChar w:fldCharType="separate"/>
      </w:r>
      <w:r w:rsidR="00BA0056" w:rsidRPr="002B725D">
        <w:rPr>
          <w:noProof/>
          <w:lang w:val="sk-SK"/>
        </w:rPr>
        <w:t>[31]</w:t>
      </w:r>
      <w:r w:rsidRPr="002B725D">
        <w:rPr>
          <w:lang w:val="sk-SK"/>
        </w:rPr>
        <w:fldChar w:fldCharType="end"/>
      </w:r>
      <w:r w:rsidRPr="002B725D">
        <w:rPr>
          <w:lang w:val="sk-SK"/>
        </w:rPr>
        <w:t>.</w:t>
      </w:r>
      <w:r w:rsidR="003B5FDD" w:rsidRPr="002B725D">
        <w:rPr>
          <w:lang w:val="sk-SK"/>
        </w:rPr>
        <w:t xml:space="preserve"> </w:t>
      </w:r>
      <w:r w:rsidRPr="002B725D">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2B725D">
        <w:rPr>
          <w:lang w:val="sk-SK"/>
        </w:rPr>
        <w:t xml:space="preserve"> bol získaný filtraciou bioimpedancie filtrom typu pásmová priepusť so spodnou</w:t>
      </w:r>
      <w:r w:rsidR="003B5FDD" w:rsidRPr="002B725D">
        <w:rPr>
          <w:lang w:val="sk-SK"/>
        </w:rPr>
        <w:t xml:space="preserve"> </w:t>
      </w:r>
      <w:r w:rsidRPr="002B725D">
        <w:rPr>
          <w:lang w:val="sk-SK"/>
        </w:rPr>
        <w:t>hraničnou frekvenciou 0.75</w:t>
      </w:r>
      <w:r w:rsidR="008D7ED6" w:rsidRPr="002B725D">
        <w:rPr>
          <w:lang w:val="sk-SK"/>
        </w:rPr>
        <w:t xml:space="preserve"> </w:t>
      </w:r>
      <w:r w:rsidRPr="002B725D">
        <w:rPr>
          <w:lang w:val="sk-SK"/>
        </w:rPr>
        <w:t>Hz a hornou hraničnou frekvenciou 18</w:t>
      </w:r>
      <w:r w:rsidR="008D7ED6" w:rsidRPr="002B725D">
        <w:rPr>
          <w:lang w:val="sk-SK"/>
        </w:rPr>
        <w:t xml:space="preserve"> </w:t>
      </w:r>
      <w:r w:rsidRPr="002B725D">
        <w:rPr>
          <w:lang w:val="sk-SK"/>
        </w:rPr>
        <w:t xml:space="preserve">Hz. </w:t>
      </w:r>
      <w:r w:rsidR="00733BE5" w:rsidRPr="002B725D">
        <w:rPr>
          <w:lang w:val="sk-SK"/>
        </w:rPr>
        <w:t>Ďalej bola spočítaná derivácia podľa času, signál bol vynásobený konštantou -1 a bola detekovaná maximálna hodnota počas srdečného cyklu. Hodnotu tohto parametru získame pre každý srd</w:t>
      </w:r>
      <w:ins w:id="240" w:author="Pavel Jurak [2]" w:date="2018-04-22T22:19:00Z">
        <w:r w:rsidR="00472BCD">
          <w:rPr>
            <w:lang w:val="sk-SK"/>
          </w:rPr>
          <w:t>e</w:t>
        </w:r>
      </w:ins>
      <w:r w:rsidR="00733BE5" w:rsidRPr="002B725D">
        <w:rPr>
          <w:lang w:val="sk-SK"/>
        </w:rPr>
        <w:t>čný cyklus počas merania.</w:t>
      </w:r>
    </w:p>
    <w:p w14:paraId="166C95A7" w14:textId="77777777" w:rsidR="00BC109C" w:rsidRPr="002B725D" w:rsidRDefault="00BC109C" w:rsidP="00BC109C">
      <w:pPr>
        <w:rPr>
          <w:lang w:val="sk-SK"/>
        </w:rPr>
      </w:pPr>
    </w:p>
    <w:p w14:paraId="5EB5F00C" w14:textId="77777777" w:rsidR="00C643A9" w:rsidRPr="002B725D" w:rsidRDefault="003B5FDD" w:rsidP="00C643A9">
      <w:pPr>
        <w:rPr>
          <w:lang w:val="sk-SK"/>
        </w:rPr>
      </w:pPr>
      <w:r w:rsidRPr="002B725D">
        <w:rPr>
          <w:lang w:val="sk-SK"/>
        </w:rPr>
        <w:t>Parameter</w:t>
      </w:r>
      <w:r w:rsidR="00C643A9" w:rsidRPr="002B725D">
        <w:rPr>
          <w:lang w:val="sk-SK"/>
        </w:rPr>
        <w:t xml:space="preserve"> Čas šírenia pulznej vlny</w:t>
      </w:r>
      <w:r w:rsidR="00C643A9" w:rsidRPr="002B725D">
        <w:rPr>
          <w:b/>
          <w:lang w:val="sk-SK"/>
        </w:rPr>
        <w:t xml:space="preserve"> </w:t>
      </w:r>
      <w:r w:rsidR="00C643A9" w:rsidRPr="002B725D">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2B725D">
        <w:rPr>
          <w:b/>
          <w:lang w:val="sk-SK"/>
        </w:rPr>
        <w:t>)</w:t>
      </w:r>
      <w:r w:rsidR="00C643A9" w:rsidRPr="002B725D">
        <w:rPr>
          <w:lang w:val="sk-SK"/>
        </w:rPr>
        <w:t xml:space="preserve"> </w:t>
      </w:r>
      <w:r w:rsidRPr="002B725D">
        <w:rPr>
          <w:lang w:val="sk-SK"/>
        </w:rPr>
        <w:t xml:space="preserve">udáva časový interval medzi R vlnou na EKG a maximom toku </w:t>
      </w:r>
      <w:r w:rsidR="00D84684">
        <w:rPr>
          <w:lang w:val="sk-SK"/>
        </w:rPr>
        <w:t>krvi</w:t>
      </w:r>
      <w:r w:rsidRPr="002B725D">
        <w:rPr>
          <w:lang w:val="sk-SK"/>
        </w:rPr>
        <w:t xml:space="preserve">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DD5A96" w:rsidRPr="002B725D">
        <w:rPr>
          <w:lang w:val="sk-SK"/>
        </w:rPr>
        <w:t>.</w:t>
      </w:r>
    </w:p>
    <w:p w14:paraId="04C6E809" w14:textId="77777777" w:rsidR="00C643A9" w:rsidRPr="002B725D" w:rsidRDefault="00C643A9" w:rsidP="00C643A9">
      <w:pPr>
        <w:rPr>
          <w:lang w:val="sk-SK"/>
        </w:rPr>
      </w:pPr>
    </w:p>
    <w:p w14:paraId="5DC0556B" w14:textId="77777777" w:rsidR="00C643A9" w:rsidRPr="002B725D" w:rsidRDefault="00C643A9" w:rsidP="00C643A9">
      <w:pPr>
        <w:rPr>
          <w:lang w:val="sk-SK"/>
        </w:rPr>
      </w:pPr>
      <w:r w:rsidRPr="002B725D">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2B725D">
        <w:rPr>
          <w:b/>
          <w:lang w:val="sk-SK"/>
        </w:rPr>
        <w:t>)</w:t>
      </w:r>
      <w:r w:rsidRPr="002B725D">
        <w:rPr>
          <w:lang w:val="sk-SK"/>
        </w:rPr>
        <w:t xml:space="preserve"> je spočítaný ako rozdiel dvoch </w:t>
      </w:r>
      <w:r w:rsidR="00C16940" w:rsidRPr="002B725D">
        <w:rPr>
          <w:lang w:val="sk-SK"/>
        </w:rPr>
        <w:t>č</w:t>
      </w:r>
      <w:r w:rsidRPr="002B725D">
        <w:rPr>
          <w:lang w:val="sk-SK"/>
        </w:rPr>
        <w:t xml:space="preserve">asov šírenia pulznej vlny </w:t>
      </w:r>
      <w:r w:rsidR="00DD5A96" w:rsidRPr="002B725D">
        <w:rPr>
          <w:lang w:val="sk-SK"/>
        </w:rPr>
        <w:t xml:space="preserve">na miestach </w:t>
      </w:r>
      <w:r w:rsidR="00DD5A96" w:rsidRPr="002B725D">
        <w:rPr>
          <w:i/>
          <w:lang w:val="sk-SK"/>
        </w:rPr>
        <w:t>i</w:t>
      </w:r>
      <w:r w:rsidR="00DD5A96" w:rsidRPr="002B725D">
        <w:rPr>
          <w:lang w:val="sk-SK"/>
        </w:rPr>
        <w:t> a </w:t>
      </w:r>
      <w:r w:rsidR="00DD5A96" w:rsidRPr="002B725D">
        <w:rPr>
          <w:i/>
          <w:lang w:val="sk-SK"/>
        </w:rPr>
        <w:t xml:space="preserve">j </w:t>
      </w:r>
      <w:r w:rsidRPr="002B725D">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2B725D">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2B725D">
        <w:rPr>
          <w:b/>
          <w:lang w:val="sk-SK"/>
        </w:rPr>
        <w:t>)</w:t>
      </w:r>
      <w:r w:rsidR="00175EE5" w:rsidRPr="002B725D">
        <w:rPr>
          <w:b/>
          <w:lang w:val="sk-SK"/>
        </w:rPr>
        <w:t xml:space="preserve"> </w:t>
      </w:r>
      <w:r w:rsidR="00DD5A96" w:rsidRPr="002B725D">
        <w:rPr>
          <w:lang w:val="sk-SK"/>
        </w:rPr>
        <w:t>a následne v</w:t>
      </w:r>
      <w:r w:rsidR="00175EE5" w:rsidRPr="002B725D">
        <w:rPr>
          <w:lang w:val="sk-SK"/>
        </w:rPr>
        <w:t>ydelený vzdialenosťou týchto dvoch miest.</w:t>
      </w:r>
    </w:p>
    <w:p w14:paraId="3699D3E5" w14:textId="77777777" w:rsidR="00C643A9" w:rsidRPr="002B725D" w:rsidRDefault="00C643A9" w:rsidP="00C643A9">
      <w:pPr>
        <w:rPr>
          <w:lang w:val="sk-SK"/>
        </w:rPr>
      </w:pPr>
    </w:p>
    <w:p w14:paraId="4662D2DB" w14:textId="77777777" w:rsidR="00C643A9" w:rsidRPr="002B725D" w:rsidRDefault="00C643A9" w:rsidP="00C643A9">
      <w:pPr>
        <w:rPr>
          <w:lang w:val="sk-SK"/>
        </w:rPr>
      </w:pPr>
      <w:r w:rsidRPr="002B725D">
        <w:rPr>
          <w:lang w:val="sk-SK"/>
        </w:rPr>
        <w:t xml:space="preserve">Parameter Systolický </w:t>
      </w:r>
      <w:r w:rsidR="00C16940" w:rsidRPr="002B725D">
        <w:rPr>
          <w:lang w:val="sk-SK"/>
        </w:rPr>
        <w:t xml:space="preserve">arteriálny </w:t>
      </w:r>
      <w:r w:rsidRPr="002B725D">
        <w:rPr>
          <w:lang w:val="sk-SK"/>
        </w:rPr>
        <w:t>krvný tlak (</w:t>
      </w:r>
      <w:r w:rsidRPr="002B725D">
        <w:rPr>
          <w:b/>
          <w:lang w:val="sk-SK"/>
        </w:rPr>
        <w:t>SBP</w:t>
      </w:r>
      <w:r w:rsidRPr="002B725D">
        <w:rPr>
          <w:lang w:val="sk-SK"/>
        </w:rPr>
        <w:t>)</w:t>
      </w:r>
      <w:r w:rsidR="00C16940" w:rsidRPr="002B725D">
        <w:rPr>
          <w:lang w:val="sk-SK"/>
        </w:rPr>
        <w:t xml:space="preserve"> je detekovaný ako lokálne maximum arteriálneho krvného tlaku počas srdečného cyklu</w:t>
      </w:r>
      <w:r w:rsidR="00DD5A96" w:rsidRPr="002B725D">
        <w:rPr>
          <w:lang w:val="sk-SK"/>
        </w:rPr>
        <w:t>.</w:t>
      </w:r>
    </w:p>
    <w:p w14:paraId="583FED28" w14:textId="77777777" w:rsidR="00C16940" w:rsidRPr="002B725D" w:rsidRDefault="00C16940" w:rsidP="00C16940">
      <w:pPr>
        <w:rPr>
          <w:lang w:val="sk-SK"/>
        </w:rPr>
      </w:pPr>
    </w:p>
    <w:p w14:paraId="2779E9F4" w14:textId="77777777" w:rsidR="00C16940" w:rsidRPr="002B725D" w:rsidRDefault="00C16940" w:rsidP="00C16940">
      <w:pPr>
        <w:rPr>
          <w:lang w:val="sk-SK"/>
        </w:rPr>
      </w:pPr>
      <w:r w:rsidRPr="002B725D">
        <w:rPr>
          <w:lang w:val="sk-SK"/>
        </w:rPr>
        <w:t xml:space="preserve">Parameter </w:t>
      </w:r>
      <w:r w:rsidR="00C643A9" w:rsidRPr="002B725D">
        <w:rPr>
          <w:lang w:val="sk-SK"/>
        </w:rPr>
        <w:t xml:space="preserve">Diastolický </w:t>
      </w:r>
      <w:r w:rsidRPr="002B725D">
        <w:rPr>
          <w:lang w:val="sk-SK"/>
        </w:rPr>
        <w:t xml:space="preserve">arteriálny </w:t>
      </w:r>
      <w:r w:rsidR="00C643A9" w:rsidRPr="002B725D">
        <w:rPr>
          <w:lang w:val="sk-SK"/>
        </w:rPr>
        <w:t>krvný tlak (</w:t>
      </w:r>
      <w:r w:rsidR="00C643A9" w:rsidRPr="002B725D">
        <w:rPr>
          <w:b/>
          <w:lang w:val="sk-SK"/>
        </w:rPr>
        <w:t>DBP</w:t>
      </w:r>
      <w:r w:rsidR="00C643A9" w:rsidRPr="002B725D">
        <w:rPr>
          <w:lang w:val="sk-SK"/>
        </w:rPr>
        <w:t>)</w:t>
      </w:r>
      <w:r w:rsidRPr="002B725D">
        <w:rPr>
          <w:lang w:val="sk-SK"/>
        </w:rPr>
        <w:t xml:space="preserve"> je detekovaný ako lokálne minimum arteriálneho krvného tlaku počas srdečného cyklu</w:t>
      </w:r>
      <w:r w:rsidR="00DD5A96" w:rsidRPr="002B725D">
        <w:rPr>
          <w:lang w:val="sk-SK"/>
        </w:rPr>
        <w:t>.</w:t>
      </w:r>
    </w:p>
    <w:p w14:paraId="0B1107FE" w14:textId="77777777" w:rsidR="00C643A9" w:rsidRPr="002B725D" w:rsidRDefault="00C643A9" w:rsidP="00C16940">
      <w:pPr>
        <w:rPr>
          <w:lang w:val="sk-SK"/>
        </w:rPr>
      </w:pPr>
    </w:p>
    <w:p w14:paraId="276C404A" w14:textId="77777777" w:rsidR="00C643A9" w:rsidRPr="002B725D" w:rsidRDefault="00C16940" w:rsidP="00C16940">
      <w:pPr>
        <w:rPr>
          <w:lang w:val="sk-SK"/>
        </w:rPr>
      </w:pPr>
      <w:r w:rsidRPr="002B725D">
        <w:rPr>
          <w:lang w:val="sk-SK"/>
        </w:rPr>
        <w:lastRenderedPageBreak/>
        <w:t xml:space="preserve">Parameter </w:t>
      </w:r>
      <w:r w:rsidR="00C643A9" w:rsidRPr="002B725D">
        <w:rPr>
          <w:lang w:val="sk-SK"/>
        </w:rPr>
        <w:t>Pulzný tlak (</w:t>
      </w:r>
      <w:r w:rsidR="00C643A9" w:rsidRPr="002B725D">
        <w:rPr>
          <w:b/>
          <w:lang w:val="sk-SK"/>
        </w:rPr>
        <w:t>PP</w:t>
      </w:r>
      <w:r w:rsidR="00C643A9" w:rsidRPr="002B725D">
        <w:rPr>
          <w:lang w:val="sk-SK"/>
        </w:rPr>
        <w:t>)</w:t>
      </w:r>
      <w:r w:rsidRPr="002B725D">
        <w:rPr>
          <w:lang w:val="sk-SK"/>
        </w:rPr>
        <w:t xml:space="preserve"> je spočítaný ako rozdiel systolického tlaku a diastolického tlaku.</w:t>
      </w:r>
    </w:p>
    <w:p w14:paraId="7EEB2661" w14:textId="77777777" w:rsidR="00C16940" w:rsidRPr="002B725D" w:rsidRDefault="00C16940" w:rsidP="00C16940">
      <w:pPr>
        <w:rPr>
          <w:lang w:val="sk-SK"/>
        </w:rPr>
      </w:pPr>
    </w:p>
    <w:p w14:paraId="1E2C4CBA" w14:textId="77777777" w:rsidR="00C643A9" w:rsidRPr="002B725D" w:rsidRDefault="00C16940" w:rsidP="00C16940">
      <w:pPr>
        <w:rPr>
          <w:lang w:val="sk-SK"/>
        </w:rPr>
      </w:pPr>
      <w:r w:rsidRPr="002B725D">
        <w:rPr>
          <w:lang w:val="sk-SK"/>
        </w:rPr>
        <w:t xml:space="preserve">Parameter </w:t>
      </w:r>
      <w:r w:rsidR="00C643A9" w:rsidRPr="002B725D">
        <w:rPr>
          <w:lang w:val="sk-SK"/>
        </w:rPr>
        <w:t>Stredný tlak (</w:t>
      </w:r>
      <w:r w:rsidR="00C643A9" w:rsidRPr="002B725D">
        <w:rPr>
          <w:b/>
          <w:lang w:val="sk-SK"/>
        </w:rPr>
        <w:t>MBP</w:t>
      </w:r>
      <w:r w:rsidR="00C643A9" w:rsidRPr="002B725D">
        <w:rPr>
          <w:lang w:val="sk-SK"/>
        </w:rPr>
        <w:t xml:space="preserve">) </w:t>
      </w:r>
      <w:r w:rsidRPr="002B725D">
        <w:rPr>
          <w:lang w:val="sk-SK"/>
        </w:rPr>
        <w:t>je spočítaný ako 1/3 pulzného tlaku + diastolický tlak</w:t>
      </w:r>
      <w:r w:rsidR="00DD5A96" w:rsidRPr="002B725D">
        <w:rPr>
          <w:lang w:val="sk-SK"/>
        </w:rPr>
        <w:t>.</w:t>
      </w:r>
    </w:p>
    <w:p w14:paraId="24884E38" w14:textId="77777777" w:rsidR="00C16940" w:rsidRPr="002B725D" w:rsidRDefault="00C16940" w:rsidP="00C16940">
      <w:pPr>
        <w:rPr>
          <w:lang w:val="sk-SK"/>
        </w:rPr>
      </w:pPr>
    </w:p>
    <w:p w14:paraId="1C2D7B3C" w14:textId="77777777" w:rsidR="00C643A9" w:rsidRPr="002B725D" w:rsidRDefault="00C16940" w:rsidP="00C16940">
      <w:pPr>
        <w:rPr>
          <w:lang w:val="sk-SK"/>
        </w:rPr>
      </w:pPr>
      <w:r w:rsidRPr="002B725D">
        <w:rPr>
          <w:lang w:val="sk-SK"/>
        </w:rPr>
        <w:t xml:space="preserve">Parameter </w:t>
      </w:r>
      <w:r w:rsidR="00C643A9" w:rsidRPr="002B725D">
        <w:rPr>
          <w:lang w:val="sk-SK"/>
        </w:rPr>
        <w:t>Vzdialenosť SBP od R vlny (</w:t>
      </w:r>
      <w:r w:rsidR="00C643A9" w:rsidRPr="002B725D">
        <w:rPr>
          <w:b/>
          <w:lang w:val="sk-SK"/>
        </w:rPr>
        <w:t>R-SBP</w:t>
      </w:r>
      <w:r w:rsidR="00C643A9" w:rsidRPr="002B725D">
        <w:rPr>
          <w:lang w:val="sk-SK"/>
        </w:rPr>
        <w:t>)</w:t>
      </w:r>
      <w:r w:rsidRPr="002B725D">
        <w:rPr>
          <w:lang w:val="sk-SK"/>
        </w:rPr>
        <w:t xml:space="preserve"> je časové oneskorenie systolického krvného tlaku od R vlny</w:t>
      </w:r>
      <w:r w:rsidR="00DD5A96" w:rsidRPr="002B725D">
        <w:rPr>
          <w:lang w:val="sk-SK"/>
        </w:rPr>
        <w:t>.</w:t>
      </w:r>
    </w:p>
    <w:p w14:paraId="17DD6BD0" w14:textId="77777777" w:rsidR="00C16940" w:rsidRPr="002B725D" w:rsidRDefault="00C16940" w:rsidP="00C16940">
      <w:pPr>
        <w:rPr>
          <w:lang w:val="sk-SK"/>
        </w:rPr>
      </w:pPr>
    </w:p>
    <w:p w14:paraId="247DDB30" w14:textId="77777777" w:rsidR="00C16940" w:rsidRPr="002B725D" w:rsidRDefault="00C16940" w:rsidP="00C16940">
      <w:pPr>
        <w:rPr>
          <w:lang w:val="sk-SK"/>
        </w:rPr>
      </w:pPr>
      <w:r w:rsidRPr="002B725D">
        <w:rPr>
          <w:lang w:val="sk-SK"/>
        </w:rPr>
        <w:t xml:space="preserve">Parameter </w:t>
      </w:r>
      <w:r w:rsidR="00C643A9" w:rsidRPr="002B725D">
        <w:rPr>
          <w:lang w:val="sk-SK"/>
        </w:rPr>
        <w:t>Vzdialenosť DBP od R vlny (</w:t>
      </w:r>
      <w:r w:rsidR="00C643A9" w:rsidRPr="002B725D">
        <w:rPr>
          <w:b/>
          <w:lang w:val="sk-SK"/>
        </w:rPr>
        <w:t>R-DBP</w:t>
      </w:r>
      <w:r w:rsidR="00C643A9" w:rsidRPr="002B725D">
        <w:rPr>
          <w:lang w:val="sk-SK"/>
        </w:rPr>
        <w:t xml:space="preserve">) </w:t>
      </w:r>
      <w:r w:rsidRPr="002B725D">
        <w:rPr>
          <w:lang w:val="sk-SK"/>
        </w:rPr>
        <w:t>je časové oneskorenie diastolického krvného tlaku od R vlny</w:t>
      </w:r>
      <w:r w:rsidR="00DD5A96" w:rsidRPr="002B725D">
        <w:rPr>
          <w:lang w:val="sk-SK"/>
        </w:rPr>
        <w:t>.</w:t>
      </w:r>
    </w:p>
    <w:p w14:paraId="0B4E8500" w14:textId="77777777" w:rsidR="00C16940" w:rsidRPr="002B725D" w:rsidRDefault="00C16940" w:rsidP="00C16940">
      <w:pPr>
        <w:rPr>
          <w:lang w:val="sk-SK"/>
        </w:rPr>
      </w:pPr>
    </w:p>
    <w:p w14:paraId="5E510C31" w14:textId="77777777" w:rsidR="00C16940" w:rsidRPr="002B725D" w:rsidRDefault="00C16940" w:rsidP="00C16940">
      <w:pPr>
        <w:rPr>
          <w:lang w:val="sk-SK"/>
        </w:rPr>
      </w:pPr>
      <w:r w:rsidRPr="002B725D">
        <w:rPr>
          <w:lang w:val="sk-SK"/>
        </w:rPr>
        <w:t xml:space="preserve">Parameter </w:t>
      </w:r>
      <w:r w:rsidR="00C643A9" w:rsidRPr="002B725D">
        <w:rPr>
          <w:lang w:val="sk-SK"/>
        </w:rPr>
        <w:t>Vzdialenosť S1 od R vlny (</w:t>
      </w:r>
      <w:r w:rsidR="00C643A9" w:rsidRPr="002B725D">
        <w:rPr>
          <w:b/>
          <w:lang w:val="sk-SK"/>
        </w:rPr>
        <w:t>R-S</w:t>
      </w:r>
      <w:r w:rsidR="00FB7D39" w:rsidRPr="002B725D">
        <w:rPr>
          <w:b/>
          <w:lang w:val="sk-SK"/>
        </w:rPr>
        <w:t>1</w:t>
      </w:r>
      <w:r w:rsidR="00C643A9" w:rsidRPr="002B725D">
        <w:rPr>
          <w:lang w:val="sk-SK"/>
        </w:rPr>
        <w:t>)</w:t>
      </w:r>
      <w:r w:rsidRPr="002B725D">
        <w:rPr>
          <w:lang w:val="sk-SK"/>
        </w:rPr>
        <w:t xml:space="preserve"> je časové oneskorenie srdečného zvuku S1 od R vlny</w:t>
      </w:r>
      <w:r w:rsidR="00DD5A96" w:rsidRPr="002B725D">
        <w:rPr>
          <w:lang w:val="sk-SK"/>
        </w:rPr>
        <w:t>.</w:t>
      </w:r>
    </w:p>
    <w:p w14:paraId="664DA0AB" w14:textId="77777777" w:rsidR="00C643A9" w:rsidRPr="002B725D" w:rsidRDefault="00C643A9" w:rsidP="00C16940">
      <w:pPr>
        <w:rPr>
          <w:lang w:val="sk-SK"/>
        </w:rPr>
      </w:pPr>
    </w:p>
    <w:p w14:paraId="4B19BD67" w14:textId="77777777" w:rsidR="00C16940" w:rsidRPr="002B725D" w:rsidRDefault="00C16940" w:rsidP="00C16940">
      <w:pPr>
        <w:rPr>
          <w:lang w:val="sk-SK"/>
        </w:rPr>
      </w:pPr>
      <w:r w:rsidRPr="002B725D">
        <w:rPr>
          <w:lang w:val="sk-SK"/>
        </w:rPr>
        <w:t xml:space="preserve">Parameter </w:t>
      </w:r>
      <w:r w:rsidR="00C643A9" w:rsidRPr="002B725D">
        <w:rPr>
          <w:lang w:val="sk-SK"/>
        </w:rPr>
        <w:t>Vzdialenosť S2 od R vlny (</w:t>
      </w:r>
      <w:r w:rsidR="00C643A9" w:rsidRPr="002B725D">
        <w:rPr>
          <w:b/>
          <w:lang w:val="sk-SK"/>
        </w:rPr>
        <w:t>R-S</w:t>
      </w:r>
      <w:r w:rsidR="00FB7D39" w:rsidRPr="002B725D">
        <w:rPr>
          <w:b/>
          <w:lang w:val="sk-SK"/>
        </w:rPr>
        <w:t>2</w:t>
      </w:r>
      <w:r w:rsidR="00C643A9" w:rsidRPr="002B725D">
        <w:rPr>
          <w:lang w:val="sk-SK"/>
        </w:rPr>
        <w:t>)</w:t>
      </w:r>
      <w:r w:rsidRPr="002B725D">
        <w:rPr>
          <w:lang w:val="sk-SK"/>
        </w:rPr>
        <w:t xml:space="preserve"> je časové oneskorenie srdečného zvuku S2 od R vlny</w:t>
      </w:r>
      <w:r w:rsidR="00DD5A96" w:rsidRPr="002B725D">
        <w:rPr>
          <w:lang w:val="sk-SK"/>
        </w:rPr>
        <w:t>.</w:t>
      </w:r>
    </w:p>
    <w:p w14:paraId="3583E6DE" w14:textId="77777777" w:rsidR="00C643A9" w:rsidRPr="002B725D" w:rsidRDefault="00C643A9" w:rsidP="00C16940">
      <w:pPr>
        <w:rPr>
          <w:lang w:val="sk-SK"/>
        </w:rPr>
      </w:pPr>
    </w:p>
    <w:p w14:paraId="203CB34F" w14:textId="77777777" w:rsidR="00C16940" w:rsidRPr="002B725D" w:rsidRDefault="00C16940" w:rsidP="00C16940">
      <w:pPr>
        <w:rPr>
          <w:lang w:val="sk-SK"/>
        </w:rPr>
      </w:pPr>
      <w:r w:rsidRPr="002B725D">
        <w:rPr>
          <w:lang w:val="sk-SK"/>
        </w:rPr>
        <w:t>Parame</w:t>
      </w:r>
      <w:r w:rsidR="00E010B9" w:rsidRPr="002B725D">
        <w:rPr>
          <w:lang w:val="sk-SK"/>
        </w:rPr>
        <w:t>t</w:t>
      </w:r>
      <w:r w:rsidRPr="002B725D">
        <w:rPr>
          <w:lang w:val="sk-SK"/>
        </w:rPr>
        <w:t xml:space="preserve">er </w:t>
      </w:r>
      <w:r w:rsidR="00C643A9" w:rsidRPr="002B725D">
        <w:rPr>
          <w:lang w:val="sk-SK"/>
        </w:rPr>
        <w:t>Čas medzi S1 a S2 (</w:t>
      </w:r>
      <w:r w:rsidR="00C643A9" w:rsidRPr="002B725D">
        <w:rPr>
          <w:b/>
          <w:lang w:val="sk-SK"/>
        </w:rPr>
        <w:t>S1-S2</w:t>
      </w:r>
      <w:r w:rsidR="00C643A9" w:rsidRPr="002B725D">
        <w:rPr>
          <w:lang w:val="sk-SK"/>
        </w:rPr>
        <w:t>)</w:t>
      </w:r>
      <w:r w:rsidRPr="002B725D">
        <w:rPr>
          <w:lang w:val="sk-SK"/>
        </w:rPr>
        <w:t xml:space="preserve"> ) je časové oneskorenie srdečného zvuku S2 od srdečného zvuku S1</w:t>
      </w:r>
      <w:r w:rsidR="00DD5A96" w:rsidRPr="002B725D">
        <w:rPr>
          <w:lang w:val="sk-SK"/>
        </w:rPr>
        <w:t>.</w:t>
      </w:r>
    </w:p>
    <w:p w14:paraId="53B79D50" w14:textId="77777777" w:rsidR="00C643A9" w:rsidRPr="002B725D" w:rsidRDefault="00C643A9" w:rsidP="00C16940">
      <w:pPr>
        <w:rPr>
          <w:lang w:val="sk-SK"/>
        </w:rPr>
      </w:pPr>
    </w:p>
    <w:p w14:paraId="461AE812" w14:textId="77777777" w:rsidR="00C643A9" w:rsidRPr="002B725D" w:rsidRDefault="00C16940" w:rsidP="00C16940">
      <w:pPr>
        <w:rPr>
          <w:lang w:val="sk-SK"/>
        </w:rPr>
      </w:pPr>
      <w:r w:rsidRPr="002B725D">
        <w:rPr>
          <w:lang w:val="sk-SK"/>
        </w:rPr>
        <w:t xml:space="preserve">Parameter </w:t>
      </w:r>
      <w:r w:rsidR="00C643A9" w:rsidRPr="002B725D">
        <w:rPr>
          <w:lang w:val="sk-SK"/>
        </w:rPr>
        <w:t>Interval medzi dvoma R vlnami (</w:t>
      </w:r>
      <w:r w:rsidR="00C643A9" w:rsidRPr="002B725D">
        <w:rPr>
          <w:b/>
          <w:lang w:val="sk-SK"/>
        </w:rPr>
        <w:t>RR</w:t>
      </w:r>
      <w:r w:rsidR="00C643A9" w:rsidRPr="002B725D">
        <w:rPr>
          <w:lang w:val="sk-SK"/>
        </w:rPr>
        <w:t>)</w:t>
      </w:r>
      <w:r w:rsidRPr="002B725D">
        <w:rPr>
          <w:lang w:val="sk-SK"/>
        </w:rPr>
        <w:t xml:space="preserve"> je časové oneskorenie medzi dvoma za sebou nasledujúcimi R vlnami</w:t>
      </w:r>
      <w:r w:rsidR="00DD5A96" w:rsidRPr="002B725D">
        <w:rPr>
          <w:lang w:val="sk-SK"/>
        </w:rPr>
        <w:t>.</w:t>
      </w:r>
    </w:p>
    <w:p w14:paraId="1145C47F" w14:textId="77777777" w:rsidR="00C643A9" w:rsidRPr="002B725D" w:rsidRDefault="00C643A9" w:rsidP="00C643A9">
      <w:pPr>
        <w:rPr>
          <w:lang w:val="sk-SK"/>
        </w:rPr>
      </w:pPr>
    </w:p>
    <w:p w14:paraId="3C8FFA54" w14:textId="6E6EC5AC" w:rsidR="00CF0203" w:rsidRPr="002B725D" w:rsidRDefault="00CF0203" w:rsidP="00C643A9">
      <w:pPr>
        <w:rPr>
          <w:lang w:val="sk-SK"/>
        </w:rPr>
      </w:pPr>
      <w:r w:rsidRPr="002B725D">
        <w:rPr>
          <w:lang w:val="sk-SK"/>
        </w:rPr>
        <w:t xml:space="preserve">Parameter </w:t>
      </w:r>
      <w:r w:rsidR="000F7CC7" w:rsidRPr="002B725D">
        <w:rPr>
          <w:lang w:val="sk-SK"/>
        </w:rPr>
        <w:t>R</w:t>
      </w:r>
      <w:r w:rsidRPr="002B725D">
        <w:rPr>
          <w:lang w:val="sk-SK"/>
        </w:rPr>
        <w:t xml:space="preserve">espiračná krivka </w:t>
      </w:r>
      <w:r w:rsidR="000F7CC7" w:rsidRPr="002B725D">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2B725D">
        <w:rPr>
          <w:b/>
          <w:lang w:val="sk-SK"/>
        </w:rPr>
        <w:t xml:space="preserve">, </w:t>
      </w:r>
      <w:r w:rsidR="000F7CC7" w:rsidRPr="002B725D">
        <w:rPr>
          <w:lang w:val="sk-SK"/>
        </w:rPr>
        <w:t>čo je</w:t>
      </w:r>
      <w:r w:rsidR="000F7CC7" w:rsidRPr="002B725D">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2B725D">
        <w:rPr>
          <w:b/>
          <w:lang w:val="sk-SK"/>
        </w:rPr>
        <w:t xml:space="preserve"> </w:t>
      </w:r>
      <w:r w:rsidR="000F7CC7" w:rsidRPr="002B725D">
        <w:rPr>
          <w:lang w:val="sk-SK"/>
        </w:rPr>
        <w:t>na 4-tom kanály</w:t>
      </w:r>
      <w:ins w:id="241" w:author="Pavel Jurak" w:date="2018-04-23T10:41:00Z">
        <w:r w:rsidR="002144CA">
          <w:rPr>
            <w:lang w:val="sk-SK"/>
          </w:rPr>
          <w:t xml:space="preserve"> - hrudník</w:t>
        </w:r>
      </w:ins>
      <w:r w:rsidR="000F7CC7" w:rsidRPr="002B725D">
        <w:rPr>
          <w:lang w:val="sk-SK"/>
        </w:rPr>
        <w:t xml:space="preserve">. Pomalé zmeny impedancie odrážajú plnenie pľúc vzduchom a teda respiráciu </w:t>
      </w:r>
      <w:r w:rsidR="000F7CC7" w:rsidRPr="002B725D">
        <w:rPr>
          <w:lang w:val="sk-SK"/>
        </w:rPr>
        <w:fldChar w:fldCharType="begin"/>
      </w:r>
      <w:r w:rsidR="00D45C1F" w:rsidRPr="002B725D">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devices&lt;/IDText&gt;&lt;DisplayText&gt;[70]&lt;/DisplayText&gt;&lt;record&gt;&lt;dates&gt;&lt;pub-dates&gt;&lt;date&gt;Mar&lt;/date&gt;&lt;/pub-dates&gt;&lt;year&gt;2017&lt;/year&gt;&lt;/dates&gt;&lt;keywords&gt;&lt;keyword&gt;Electrical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2B725D">
        <w:rPr>
          <w:lang w:val="sk-SK"/>
        </w:rPr>
        <w:fldChar w:fldCharType="separate"/>
      </w:r>
      <w:r w:rsidR="00D45C1F" w:rsidRPr="002B725D">
        <w:rPr>
          <w:noProof/>
          <w:lang w:val="sk-SK"/>
        </w:rPr>
        <w:t>[70]</w:t>
      </w:r>
      <w:r w:rsidR="000F7CC7" w:rsidRPr="002B725D">
        <w:rPr>
          <w:lang w:val="sk-SK"/>
        </w:rPr>
        <w:fldChar w:fldCharType="end"/>
      </w:r>
      <w:r w:rsidR="000F7CC7" w:rsidRPr="002B725D">
        <w:rPr>
          <w:lang w:val="sk-SK"/>
        </w:rPr>
        <w:t>.</w:t>
      </w:r>
    </w:p>
    <w:p w14:paraId="7A833936" w14:textId="77777777" w:rsidR="00BF7138" w:rsidRPr="002B725D" w:rsidRDefault="00BF7138" w:rsidP="00437E74">
      <w:pPr>
        <w:pStyle w:val="Nadpis3"/>
        <w:rPr>
          <w:lang w:val="sk-SK"/>
        </w:rPr>
      </w:pPr>
      <w:bookmarkStart w:id="242" w:name="_Toc510268158"/>
      <w:bookmarkStart w:id="243" w:name="_Toc510360006"/>
      <w:r w:rsidRPr="002B725D">
        <w:rPr>
          <w:lang w:val="sk-SK"/>
        </w:rPr>
        <w:t>Popisná štatistika</w:t>
      </w:r>
      <w:bookmarkEnd w:id="242"/>
      <w:r w:rsidR="00DD5A96" w:rsidRPr="002B725D">
        <w:rPr>
          <w:lang w:val="sk-SK"/>
        </w:rPr>
        <w:t xml:space="preserve"> - s</w:t>
      </w:r>
      <w:r w:rsidR="00F615CD" w:rsidRPr="002B725D">
        <w:rPr>
          <w:lang w:val="sk-SK"/>
        </w:rPr>
        <w:t>pontánne</w:t>
      </w:r>
      <w:r w:rsidRPr="002B725D">
        <w:rPr>
          <w:lang w:val="sk-SK"/>
        </w:rPr>
        <w:t xml:space="preserve"> dýchanie</w:t>
      </w:r>
      <w:bookmarkEnd w:id="243"/>
    </w:p>
    <w:p w14:paraId="1736BE83" w14:textId="77777777" w:rsidR="00BF7138" w:rsidRPr="002B725D" w:rsidRDefault="00BF7138" w:rsidP="00BF7138">
      <w:pPr>
        <w:rPr>
          <w:lang w:val="sk-SK"/>
        </w:rPr>
      </w:pPr>
    </w:p>
    <w:p w14:paraId="2A375EAA" w14:textId="77777777" w:rsidR="00911AF5" w:rsidRPr="002B725D" w:rsidRDefault="001B5D7B" w:rsidP="00DB7BF9">
      <w:pPr>
        <w:rPr>
          <w:lang w:val="sk-SK"/>
        </w:rPr>
      </w:pPr>
      <w:r w:rsidRPr="002B725D">
        <w:rPr>
          <w:lang w:val="sk-SK"/>
        </w:rPr>
        <w:t>Pre každý p</w:t>
      </w:r>
      <w:r w:rsidR="00B410C4" w:rsidRPr="002B725D">
        <w:rPr>
          <w:lang w:val="sk-SK"/>
        </w:rPr>
        <w:t xml:space="preserve">arameter </w:t>
      </w:r>
      <w:r w:rsidRPr="002B725D">
        <w:rPr>
          <w:lang w:val="sk-SK"/>
        </w:rPr>
        <w:t>b</w:t>
      </w:r>
      <w:r w:rsidR="003B699D" w:rsidRPr="002B725D">
        <w:rPr>
          <w:lang w:val="sk-SK"/>
        </w:rPr>
        <w:t xml:space="preserve">ola detekovaná jedna hodnota pre jeden srdečný cyklus. </w:t>
      </w:r>
      <w:r w:rsidR="00E125BB" w:rsidRPr="002B725D">
        <w:rPr>
          <w:lang w:val="sk-SK"/>
        </w:rPr>
        <w:t xml:space="preserve">Označme počet srdečných cyklov počas </w:t>
      </w:r>
      <w:r w:rsidR="00BF7138" w:rsidRPr="002B725D">
        <w:rPr>
          <w:lang w:val="sk-SK"/>
        </w:rPr>
        <w:t xml:space="preserve">5 minútového </w:t>
      </w:r>
      <w:r w:rsidR="00E125BB" w:rsidRPr="002B725D">
        <w:rPr>
          <w:lang w:val="sk-SK"/>
        </w:rPr>
        <w:t xml:space="preserve">merania ako N. Pre každý parameter potom dostaneme pole </w:t>
      </w:r>
      <w:r w:rsidR="003B699D" w:rsidRPr="002B725D">
        <w:rPr>
          <w:lang w:val="sk-SK"/>
        </w:rPr>
        <w:t>hodnôt</w:t>
      </w:r>
      <w:r w:rsidR="00E125BB" w:rsidRPr="002B725D">
        <w:rPr>
          <w:lang w:val="sk-SK"/>
        </w:rPr>
        <w:t xml:space="preserve"> dĺžky N.</w:t>
      </w:r>
      <w:r w:rsidR="00FE7357" w:rsidRPr="002B725D">
        <w:rPr>
          <w:lang w:val="sk-SK"/>
        </w:rPr>
        <w:t xml:space="preserve"> </w:t>
      </w:r>
      <w:r w:rsidR="003B699D" w:rsidRPr="002B725D">
        <w:rPr>
          <w:lang w:val="sk-SK"/>
        </w:rPr>
        <w:t>Bola spočítaná priemer</w:t>
      </w:r>
      <w:r w:rsidR="00BF7138" w:rsidRPr="002B725D">
        <w:rPr>
          <w:lang w:val="sk-SK"/>
        </w:rPr>
        <w:t xml:space="preserve">ná </w:t>
      </w:r>
      <w:r w:rsidR="00BF7138" w:rsidRPr="002B725D">
        <w:rPr>
          <w:lang w:val="sk-SK"/>
        </w:rPr>
        <w:lastRenderedPageBreak/>
        <w:t xml:space="preserve">hodnota poľa </w:t>
      </w:r>
      <w:commentRangeStart w:id="244"/>
      <w:r w:rsidR="00BF7138" w:rsidRPr="002B725D">
        <w:rPr>
          <w:lang w:val="sk-SK"/>
        </w:rPr>
        <w:t xml:space="preserve">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2B725D">
        <w:rPr>
          <w:lang w:val="sk-SK"/>
        </w:rPr>
        <w:t xml:space="preserve"> a</w:t>
      </w:r>
      <w:r w:rsidR="00FE7357" w:rsidRPr="002B725D">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2B725D">
        <w:rPr>
          <w:lang w:val="sk-SK"/>
        </w:rPr>
        <w:t xml:space="preserve">. </w:t>
      </w:r>
      <w:r w:rsidR="00781F18" w:rsidRPr="002B725D">
        <w:rPr>
          <w:lang w:val="sk-SK"/>
        </w:rPr>
        <w:t xml:space="preserve"> </w:t>
      </w:r>
      <w:commentRangeEnd w:id="244"/>
      <w:r w:rsidR="00C7448A">
        <w:rPr>
          <w:rStyle w:val="Odkaznakoment"/>
        </w:rPr>
        <w:commentReference w:id="244"/>
      </w:r>
      <w:r w:rsidR="00910F0D" w:rsidRPr="002B725D">
        <w:rPr>
          <w:lang w:val="sk-SK"/>
        </w:rPr>
        <w:t>Dostaneme tak pre každý parameter jednu priemernú hodnotu</w:t>
      </w:r>
      <w:r w:rsidR="002F5D30" w:rsidRPr="002B725D">
        <w:rPr>
          <w:lang w:val="sk-SK"/>
        </w:rPr>
        <w:t xml:space="preserve"> počas </w:t>
      </w:r>
      <w:r w:rsidR="009143B3" w:rsidRPr="002B725D">
        <w:rPr>
          <w:noProof/>
        </w:rPr>
        <mc:AlternateContent>
          <mc:Choice Requires="wps">
            <w:drawing>
              <wp:anchor distT="0" distB="0" distL="114300" distR="114300" simplePos="0" relativeHeight="251793408" behindDoc="0" locked="0" layoutInCell="1" allowOverlap="1" wp14:anchorId="767D933C" wp14:editId="4A8665AC">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654160FF" w14:textId="77777777" w:rsidR="00941A71" w:rsidRDefault="00941A71" w:rsidP="00D705C8">
                            <w:pPr>
                              <w:pStyle w:val="Normlnweb"/>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67D933C" id="BlokTextu 3" o:spid="_x0000_s1034" type="#_x0000_t202" style="position:absolute;left:0;text-align:left;margin-left:0;margin-top:-189.3pt;width:80.25pt;height:39pt;z-index:25179340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14:paraId="654160FF" w14:textId="77777777" w:rsidR="00941A71" w:rsidRDefault="00941A71" w:rsidP="00D705C8">
                      <w:pPr>
                        <w:pStyle w:val="Normlnweb"/>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w10:wrap anchorx="page"/>
              </v:shape>
            </w:pict>
          </mc:Fallback>
        </mc:AlternateContent>
      </w:r>
      <w:r w:rsidR="002F5D30" w:rsidRPr="002B725D">
        <w:rPr>
          <w:lang w:val="sk-SK"/>
        </w:rPr>
        <w:t>merania</w:t>
      </w:r>
      <w:r w:rsidR="00910F0D" w:rsidRPr="002B725D">
        <w:rPr>
          <w:lang w:val="sk-SK"/>
        </w:rPr>
        <w:t>. Označme</w:t>
      </w:r>
      <w:r w:rsidR="002F5D30" w:rsidRPr="002B725D">
        <w:rPr>
          <w:lang w:val="sk-SK"/>
        </w:rPr>
        <w:t xml:space="preserve"> tieto priemerné</w:t>
      </w:r>
      <w:r w:rsidR="003B699D" w:rsidRPr="002B725D">
        <w:rPr>
          <w:lang w:val="sk-SK"/>
        </w:rPr>
        <w:t xml:space="preserve"> hodnoty ako popisné hodnoty pre daného </w:t>
      </w:r>
      <w:r w:rsidR="00C24F32" w:rsidRPr="002B725D">
        <w:rPr>
          <w:lang w:val="sk-SK"/>
        </w:rPr>
        <w:t>dobrovoľníka</w:t>
      </w:r>
      <w:r w:rsidR="003B699D" w:rsidRPr="002B725D">
        <w:rPr>
          <w:lang w:val="sk-SK"/>
        </w:rPr>
        <w:t xml:space="preserve">. </w:t>
      </w:r>
      <w:r w:rsidR="00781F18" w:rsidRPr="002B725D">
        <w:rPr>
          <w:lang w:val="sk-SK"/>
        </w:rPr>
        <w:t xml:space="preserve">Aby sme zistili aká je hodnota parametrov naprieč všetkými meranými </w:t>
      </w:r>
      <w:r w:rsidR="003B699D" w:rsidRPr="002B725D">
        <w:rPr>
          <w:lang w:val="sk-SK"/>
        </w:rPr>
        <w:t>dobrovoľníkmi</w:t>
      </w:r>
      <w:r w:rsidR="00781F18" w:rsidRPr="002B725D">
        <w:rPr>
          <w:lang w:val="sk-SK"/>
        </w:rPr>
        <w:t>, spočítali sme popisnú štatistiku parametrov.</w:t>
      </w:r>
      <w:r w:rsidR="00B410C4" w:rsidRPr="002B725D">
        <w:rPr>
          <w:lang w:val="sk-SK"/>
        </w:rPr>
        <w:t xml:space="preserve"> Spočítali sme priemernú </w:t>
      </w:r>
      <w:r w:rsidR="003B699D" w:rsidRPr="002B725D">
        <w:rPr>
          <w:lang w:val="sk-SK"/>
        </w:rPr>
        <w:t xml:space="preserve">hodnotu a rozptyl popisných </w:t>
      </w:r>
      <w:r w:rsidR="00BF7138" w:rsidRPr="002B725D">
        <w:rPr>
          <w:lang w:val="sk-SK"/>
        </w:rPr>
        <w:t>hodnôt</w:t>
      </w:r>
      <w:r w:rsidR="003B699D" w:rsidRPr="002B725D">
        <w:rPr>
          <w:lang w:val="sk-SK"/>
        </w:rPr>
        <w:t xml:space="preserve"> dobrovoľníkov. Výsledky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2B725D">
        <w:rPr>
          <w:lang w:val="sk-SK"/>
        </w:rPr>
        <w:t xml:space="preserve">  uvádza</w:t>
      </w:r>
      <w:r w:rsidR="002F5D30" w:rsidRPr="002B725D">
        <w:rPr>
          <w:lang w:val="sk-SK"/>
        </w:rPr>
        <w:t xml:space="preserve"> </w:t>
      </w:r>
      <w:commentRangeStart w:id="245"/>
      <w:commentRangeStart w:id="246"/>
      <w:r w:rsidR="002F5D30" w:rsidRPr="002B725D">
        <w:rPr>
          <w:lang w:val="sk-SK"/>
        </w:rPr>
        <w:fldChar w:fldCharType="begin"/>
      </w:r>
      <w:r w:rsidR="002F5D30" w:rsidRPr="002B725D">
        <w:rPr>
          <w:lang w:val="sk-SK"/>
        </w:rPr>
        <w:instrText xml:space="preserve"> REF _Ref510343815 \h </w:instrText>
      </w:r>
      <w:r w:rsidR="002F5D30" w:rsidRPr="002B725D">
        <w:rPr>
          <w:lang w:val="sk-SK"/>
        </w:rPr>
      </w:r>
      <w:r w:rsidR="002F5D30" w:rsidRPr="002B725D">
        <w:rPr>
          <w:lang w:val="sk-SK"/>
        </w:rPr>
        <w:fldChar w:fldCharType="separate"/>
      </w:r>
    </w:p>
    <w:p w14:paraId="293766A4" w14:textId="77777777" w:rsidR="00DB7BF9" w:rsidRPr="002B725D" w:rsidRDefault="00911AF5" w:rsidP="00DB7BF9">
      <w:pPr>
        <w:rPr>
          <w:lang w:val="sk-SK"/>
        </w:rPr>
      </w:pPr>
      <w:r w:rsidRPr="002B725D">
        <w:rPr>
          <w:b/>
          <w:bCs/>
          <w:lang w:val="sk-SK"/>
        </w:rPr>
        <w:t>Chyba! Odkaz na záložku nie je platný.</w:t>
      </w:r>
      <w:r w:rsidRPr="002B725D">
        <w:rPr>
          <w:lang w:val="sk-SK"/>
        </w:rPr>
        <w:t xml:space="preserve">Tabuľka </w:t>
      </w:r>
      <w:r w:rsidRPr="002B725D">
        <w:rPr>
          <w:noProof/>
          <w:lang w:val="sk-SK"/>
        </w:rPr>
        <w:t>8</w:t>
      </w:r>
      <w:r w:rsidR="002F5D30" w:rsidRPr="002B725D">
        <w:rPr>
          <w:lang w:val="sk-SK"/>
        </w:rPr>
        <w:fldChar w:fldCharType="end"/>
      </w:r>
      <w:commentRangeEnd w:id="245"/>
      <w:r w:rsidR="004A0AD9">
        <w:rPr>
          <w:rStyle w:val="Odkaznakoment"/>
        </w:rPr>
        <w:commentReference w:id="245"/>
      </w:r>
      <w:r w:rsidR="006355D1" w:rsidRPr="002B725D">
        <w:rPr>
          <w:lang w:val="sk-SK"/>
        </w:rPr>
        <w:t>.</w:t>
      </w:r>
      <w:bookmarkStart w:id="247" w:name="_Ref510343815"/>
      <w:bookmarkStart w:id="248" w:name="_Ref508647071"/>
      <w:bookmarkStart w:id="249" w:name="_Toc509997477"/>
      <w:bookmarkStart w:id="250" w:name="_Toc510268066"/>
      <w:bookmarkStart w:id="251" w:name="_Ref509666687"/>
      <w:commentRangeEnd w:id="246"/>
      <w:r w:rsidR="00C7448A">
        <w:rPr>
          <w:rStyle w:val="Odkaznakoment"/>
        </w:rPr>
        <w:commentReference w:id="246"/>
      </w:r>
    </w:p>
    <w:p w14:paraId="4D6974F9" w14:textId="77777777" w:rsidR="00E14255" w:rsidRPr="002B725D" w:rsidRDefault="00DB7BF9" w:rsidP="00E14255">
      <w:pPr>
        <w:pStyle w:val="Titulek"/>
        <w:rPr>
          <w:vanish/>
          <w:lang w:val="sk-SK"/>
          <w:specVanish/>
        </w:rPr>
      </w:pPr>
      <w:r w:rsidRPr="002B725D">
        <w:rPr>
          <w:lang w:val="sk-SK"/>
        </w:rPr>
        <w:fldChar w:fldCharType="begin"/>
      </w:r>
      <w:r w:rsidRPr="002B725D">
        <w:rPr>
          <w:lang w:val="sk-SK"/>
        </w:rPr>
        <w:instrText xml:space="preserve"> REF _Ref508647071 \h </w:instrText>
      </w:r>
      <w:r w:rsidRPr="002B725D">
        <w:rPr>
          <w:lang w:val="sk-SK"/>
        </w:rPr>
      </w:r>
      <w:r w:rsidRPr="002B725D">
        <w:rPr>
          <w:lang w:val="sk-SK"/>
        </w:rPr>
        <w:fldChar w:fldCharType="separate"/>
      </w:r>
      <w:r w:rsidR="00911AF5" w:rsidRPr="002B725D">
        <w:rPr>
          <w:b/>
          <w:bCs/>
          <w:lang w:val="sk-SK"/>
        </w:rPr>
        <w:t>Chyba! Odkaz na záložku nie je platný.</w:t>
      </w:r>
      <w:r w:rsidRPr="002B725D">
        <w:rPr>
          <w:lang w:val="sk-SK"/>
        </w:rPr>
        <w:fldChar w:fldCharType="end"/>
      </w:r>
      <w:bookmarkStart w:id="252" w:name="_Ref510349623"/>
      <w:bookmarkStart w:id="253" w:name="_Toc510358895"/>
      <w:r w:rsidR="002F5D30" w:rsidRPr="002B725D">
        <w:rPr>
          <w:lang w:val="sk-SK"/>
        </w:rPr>
        <w:t xml:space="preserve">Tabuľka </w:t>
      </w:r>
      <w:r w:rsidR="002F5D30" w:rsidRPr="002B725D">
        <w:rPr>
          <w:lang w:val="sk-SK"/>
        </w:rPr>
        <w:fldChar w:fldCharType="begin"/>
      </w:r>
      <w:r w:rsidR="002F5D30" w:rsidRPr="002B725D">
        <w:rPr>
          <w:lang w:val="sk-SK"/>
        </w:rPr>
        <w:instrText xml:space="preserve"> SEQ Tabuľka \* ARABIC </w:instrText>
      </w:r>
      <w:r w:rsidR="002F5D30" w:rsidRPr="002B725D">
        <w:rPr>
          <w:lang w:val="sk-SK"/>
        </w:rPr>
        <w:fldChar w:fldCharType="separate"/>
      </w:r>
      <w:r w:rsidR="00911AF5" w:rsidRPr="002B725D">
        <w:rPr>
          <w:noProof/>
          <w:lang w:val="sk-SK"/>
        </w:rPr>
        <w:t>8</w:t>
      </w:r>
      <w:r w:rsidR="002F5D30" w:rsidRPr="002B725D">
        <w:rPr>
          <w:lang w:val="sk-SK"/>
        </w:rPr>
        <w:fldChar w:fldCharType="end"/>
      </w:r>
      <w:bookmarkEnd w:id="247"/>
      <w:bookmarkEnd w:id="252"/>
      <w:r w:rsidR="002F5D30" w:rsidRPr="002B725D">
        <w:rPr>
          <w:lang w:val="sk-SK"/>
        </w:rPr>
        <w:t xml:space="preserve">: </w:t>
      </w:r>
      <w:r w:rsidR="004018D3" w:rsidRPr="002B725D">
        <w:rPr>
          <w:lang w:val="sk-SK"/>
        </w:rPr>
        <w:t>P</w:t>
      </w:r>
      <w:r w:rsidR="002F5D30" w:rsidRPr="002B725D">
        <w:rPr>
          <w:lang w:val="sk-SK"/>
        </w:rPr>
        <w:t>riemerné hodnoty bioimpedančných parametrov naprieč dobrovoľníkmi</w:t>
      </w:r>
      <w:r w:rsidR="004018D3" w:rsidRPr="002B725D">
        <w:rPr>
          <w:lang w:val="sk-SK"/>
        </w:rPr>
        <w:t>, spontánne dýchanie</w:t>
      </w:r>
      <w:bookmarkEnd w:id="248"/>
      <w:bookmarkEnd w:id="249"/>
      <w:bookmarkEnd w:id="250"/>
      <w:bookmarkEnd w:id="251"/>
      <w:bookmarkEnd w:id="253"/>
    </w:p>
    <w:p w14:paraId="61B954AA" w14:textId="77777777" w:rsidR="00E14255" w:rsidRPr="002B725D" w:rsidRDefault="00E14255" w:rsidP="00E14255">
      <w:pPr>
        <w:rPr>
          <w:lang w:val="sk-SK" w:eastAsia="en-US" w:bidi="en-US"/>
        </w:rPr>
      </w:pPr>
      <w:r w:rsidRPr="002B725D">
        <w:rPr>
          <w:lang w:val="sk-SK" w:eastAsia="en-US" w:bidi="en-US"/>
        </w:rPr>
        <w:t xml:space="preserve"> pre 30 dobrovoľníkov.</w:t>
      </w:r>
    </w:p>
    <w:p w14:paraId="1DF1E04A" w14:textId="77777777" w:rsidR="002D6897" w:rsidRPr="002B725D" w:rsidRDefault="002D6897" w:rsidP="00E14255">
      <w:pPr>
        <w:pStyle w:val="Titulek"/>
        <w:rPr>
          <w:lang w:val="sk-SK"/>
        </w:rPr>
      </w:pPr>
    </w:p>
    <w:p w14:paraId="63364B40" w14:textId="77777777" w:rsidR="00911AF5" w:rsidRPr="002B725D" w:rsidRDefault="009F3A58" w:rsidP="00DB7BF9">
      <w:pPr>
        <w:rPr>
          <w:lang w:val="sk-SK"/>
        </w:rPr>
      </w:pPr>
      <w:r w:rsidRPr="002B725D">
        <w:rPr>
          <w:lang w:val="sk-SK"/>
        </w:rPr>
        <w:t xml:space="preserve">Hodnoty mean ktoré uvádza </w:t>
      </w:r>
      <w:r w:rsidRPr="002B725D">
        <w:rPr>
          <w:lang w:val="sk-SK"/>
        </w:rPr>
        <w:fldChar w:fldCharType="begin"/>
      </w:r>
      <w:r w:rsidRPr="002B725D">
        <w:rPr>
          <w:lang w:val="sk-SK"/>
        </w:rPr>
        <w:instrText xml:space="preserve"> REF _Ref509666687 \h </w:instrText>
      </w:r>
      <w:r w:rsidR="009C00E8" w:rsidRPr="002B725D">
        <w:rPr>
          <w:lang w:val="sk-SK"/>
        </w:rPr>
        <w:instrText xml:space="preserve"> \* MERGEFORMAT </w:instrText>
      </w:r>
      <w:r w:rsidRPr="002B725D">
        <w:rPr>
          <w:lang w:val="sk-SK"/>
        </w:rPr>
      </w:r>
      <w:r w:rsidRPr="002B725D">
        <w:rPr>
          <w:lang w:val="sk-SK"/>
        </w:rPr>
        <w:fldChar w:fldCharType="separate"/>
      </w:r>
    </w:p>
    <w:p w14:paraId="34F1C452" w14:textId="77777777" w:rsidR="00D705C8" w:rsidRPr="002B725D" w:rsidRDefault="00911AF5" w:rsidP="009C00E8">
      <w:pPr>
        <w:rPr>
          <w:lang w:val="sk-SK"/>
        </w:rPr>
      </w:pPr>
      <w:r w:rsidRPr="002B725D">
        <w:rPr>
          <w:lang w:val="sk-SK"/>
        </w:rPr>
        <w:t xml:space="preserve">Chyba! Odkaz na záložku nie je </w:t>
      </w:r>
      <w:r w:rsidRPr="002B725D">
        <w:rPr>
          <w:noProof/>
          <w:lang w:val="sk-SK"/>
        </w:rPr>
        <w:t>platný</w:t>
      </w:r>
      <w:r w:rsidRPr="002B725D">
        <w:rPr>
          <w:lang w:val="sk-SK"/>
        </w:rPr>
        <w:t xml:space="preserve">.Tabuľka </w:t>
      </w:r>
      <w:r w:rsidRPr="002B725D">
        <w:rPr>
          <w:noProof/>
          <w:lang w:val="sk-SK"/>
        </w:rPr>
        <w:t>8</w:t>
      </w:r>
      <w:r w:rsidRPr="002B725D">
        <w:rPr>
          <w:lang w:val="sk-SK"/>
        </w:rPr>
        <w:t>: Priemerné hodnoty bioimpedančných parametrov naprieč dobrovoľníkmi, spontánne dýchanie</w:t>
      </w:r>
      <w:r w:rsidR="009F3A58" w:rsidRPr="002B725D">
        <w:rPr>
          <w:lang w:val="sk-SK"/>
        </w:rPr>
        <w:fldChar w:fldCharType="end"/>
      </w:r>
      <w:r w:rsidR="002F5D30" w:rsidRPr="002B725D">
        <w:rPr>
          <w:lang w:val="sk-SK"/>
        </w:rPr>
        <w:t>, vyjadrujú</w:t>
      </w:r>
      <w:r w:rsidR="009F3A58" w:rsidRPr="002B725D">
        <w:rPr>
          <w:lang w:val="sk-SK"/>
        </w:rPr>
        <w:t xml:space="preserve"> priemernú hodnotu bioimpedančného parametra naprieč všetkými subjektami. Hodnota std vyjadruje rozptyl priemernej hodnoty bioimpedančného parametra naprieč všetkými subjektami. Hodnota v stĺpci označenom % uvádza pomer smerodatnej odchýlky na priemernej hodnote. Táto hodnota vyjadruje mieru variability parametra v populácií s ohľadom na jeho absolútnu hodnotu</w:t>
      </w:r>
      <w:r w:rsidR="00C25BB9" w:rsidRPr="002B725D">
        <w:rPr>
          <w:lang w:val="sk-SK"/>
        </w:rPr>
        <w:t xml:space="preserve"> v percentách</w:t>
      </w:r>
      <w:r w:rsidR="009F3A58" w:rsidRPr="002B725D">
        <w:rPr>
          <w:lang w:val="sk-SK"/>
        </w:rPr>
        <w:t>. Percentuálna zmena parametra s </w:t>
      </w:r>
      <w:r w:rsidR="00C25BB9" w:rsidRPr="002B725D">
        <w:rPr>
          <w:lang w:val="sk-SK"/>
        </w:rPr>
        <w:t>ohľadom</w:t>
      </w:r>
      <w:r w:rsidR="009F3A58" w:rsidRPr="002B725D">
        <w:rPr>
          <w:lang w:val="sk-SK"/>
        </w:rPr>
        <w:t xml:space="preserve"> na jeho absolútnu hodnotu </w:t>
      </w:r>
      <w:r w:rsidR="009C00E8" w:rsidRPr="002B725D">
        <w:rPr>
          <w:lang w:val="sk-SK"/>
        </w:rPr>
        <w:t xml:space="preserve">je </w:t>
      </w:r>
      <w:r w:rsidR="00C25BB9" w:rsidRPr="002B725D">
        <w:rPr>
          <w:lang w:val="sk-SK"/>
        </w:rPr>
        <w:t>dôležitá</w:t>
      </w:r>
      <w:r w:rsidR="009C00E8" w:rsidRPr="002B725D">
        <w:rPr>
          <w:lang w:val="sk-SK"/>
        </w:rPr>
        <w:t xml:space="preserve"> informácia. N</w:t>
      </w:r>
      <w:r w:rsidR="009F3A58" w:rsidRPr="002B725D">
        <w:rPr>
          <w:lang w:val="sk-SK"/>
        </w:rPr>
        <w:t>aznačuje</w:t>
      </w:r>
      <w:r w:rsidR="009C00E8" w:rsidRPr="002B725D">
        <w:rPr>
          <w:lang w:val="sk-SK"/>
        </w:rPr>
        <w:t>,</w:t>
      </w:r>
      <w:r w:rsidR="009F3A58" w:rsidRPr="002B725D">
        <w:rPr>
          <w:lang w:val="sk-SK"/>
        </w:rPr>
        <w:t xml:space="preserve"> ktorý parameter do akej miery prispieva k</w:t>
      </w:r>
      <w:r w:rsidR="009C00E8" w:rsidRPr="002B725D">
        <w:rPr>
          <w:lang w:val="sk-SK"/>
        </w:rPr>
        <w:t> rôznej hodnote SV a CO</w:t>
      </w:r>
      <w:r w:rsidR="009F3A58" w:rsidRPr="002B725D">
        <w:rPr>
          <w:lang w:val="sk-SK"/>
        </w:rPr>
        <w:t xml:space="preserve"> </w:t>
      </w:r>
      <w:r w:rsidR="009C00E8" w:rsidRPr="002B725D">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2B725D">
        <w:rPr>
          <w:iCs/>
          <w:color w:val="000000" w:themeColor="text1"/>
          <w:sz w:val="22"/>
          <w:szCs w:val="22"/>
          <w:lang w:val="sk-SK"/>
        </w:rPr>
        <w:t xml:space="preserve"> </w:t>
      </w:r>
      <w:r w:rsidR="009C00E8" w:rsidRPr="002B725D">
        <w:rPr>
          <w:lang w:val="sk-SK"/>
        </w:rPr>
        <w:t>sa naprieč subjektami líši dva krát viac ako parameter</w:t>
      </w:r>
      <w:r w:rsidR="009C00E8" w:rsidRPr="002B725D">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2B725D">
        <w:rPr>
          <w:iCs/>
          <w:color w:val="000000" w:themeColor="text1"/>
          <w:sz w:val="22"/>
          <w:szCs w:val="22"/>
          <w:lang w:val="sk-SK"/>
        </w:rPr>
        <w:t>.</w:t>
      </w:r>
      <w:r w:rsidR="006634E5" w:rsidRPr="002B725D">
        <w:rPr>
          <w:lang w:val="sk-SK"/>
        </w:rPr>
        <w:t xml:space="preserve">Pri meraní srdečného výdaja je </w:t>
      </w:r>
      <w:r w:rsidR="00B410C4" w:rsidRPr="002B725D">
        <w:rPr>
          <w:lang w:val="sk-SK"/>
        </w:rPr>
        <w:t>dôležité</w:t>
      </w:r>
      <w:r w:rsidR="006634E5" w:rsidRPr="002B725D">
        <w:rPr>
          <w:lang w:val="sk-SK"/>
        </w:rPr>
        <w:t xml:space="preserve"> zachytenie dynamických zmien parametrov počas merania. Tieto dynamické zmeny odrážajú fyziologické zmeny</w:t>
      </w:r>
      <w:r w:rsidR="00B410C4" w:rsidRPr="002B725D">
        <w:rPr>
          <w:lang w:val="sk-SK"/>
        </w:rPr>
        <w:t>, stálosť</w:t>
      </w:r>
      <w:r w:rsidR="006634E5" w:rsidRPr="002B725D">
        <w:rPr>
          <w:lang w:val="sk-SK"/>
        </w:rPr>
        <w:t xml:space="preserve"> hemodynamických parametrov</w:t>
      </w:r>
      <w:r w:rsidR="00B410C4" w:rsidRPr="002B725D">
        <w:rPr>
          <w:lang w:val="sk-SK"/>
        </w:rPr>
        <w:t xml:space="preserve"> počas merania</w:t>
      </w:r>
      <w:r w:rsidR="00D91218" w:rsidRPr="002B725D">
        <w:rPr>
          <w:lang w:val="sk-SK"/>
        </w:rPr>
        <w:t>, ale takisto stochastické procesy a šum</w:t>
      </w:r>
      <w:r w:rsidR="006634E5" w:rsidRPr="002B725D">
        <w:rPr>
          <w:lang w:val="sk-SK"/>
        </w:rPr>
        <w:t>.</w:t>
      </w:r>
      <w:r w:rsidR="00B410C4" w:rsidRPr="002B725D">
        <w:rPr>
          <w:lang w:val="sk-SK"/>
        </w:rPr>
        <w:t xml:space="preserve"> Na základe týchto zmien vieme</w:t>
      </w:r>
      <w:r w:rsidR="00D91218" w:rsidRPr="002B725D">
        <w:rPr>
          <w:lang w:val="sk-SK"/>
        </w:rPr>
        <w:t>,</w:t>
      </w:r>
      <w:r w:rsidR="00B410C4" w:rsidRPr="002B725D">
        <w:rPr>
          <w:lang w:val="sk-SK"/>
        </w:rPr>
        <w:t xml:space="preserve"> ktorý parameter do akej miery ovplyvnil zmeny v hodnotách vypočítaného srdečného výdaja počas merania. Pomocou popisnej štatistiky</w:t>
      </w:r>
      <w:r w:rsidR="006634E5" w:rsidRPr="002B725D">
        <w:rPr>
          <w:lang w:val="sk-SK"/>
        </w:rPr>
        <w:t xml:space="preserve"> </w:t>
      </w:r>
      <w:r w:rsidR="009143B3" w:rsidRPr="002B725D">
        <w:rPr>
          <w:lang w:val="sk-SK"/>
        </w:rPr>
        <w:fldChar w:fldCharType="begin"/>
      </w:r>
      <w:r w:rsidR="009143B3" w:rsidRPr="002B725D">
        <w:rPr>
          <w:lang w:val="sk-SK"/>
        </w:rPr>
        <w:instrText xml:space="preserve"> REF _Ref509566279 \h </w:instrText>
      </w:r>
      <w:r w:rsidR="009143B3" w:rsidRPr="002B725D">
        <w:rPr>
          <w:lang w:val="sk-SK"/>
        </w:rPr>
      </w:r>
      <w:r w:rsidR="009143B3" w:rsidRPr="002B725D">
        <w:rPr>
          <w:lang w:val="sk-SK"/>
        </w:rPr>
        <w:fldChar w:fldCharType="separate"/>
      </w:r>
      <w:r w:rsidRPr="002B725D">
        <w:rPr>
          <w:lang w:val="sk-SK"/>
        </w:rPr>
        <w:t xml:space="preserve">Tabuľka </w:t>
      </w:r>
      <w:r w:rsidRPr="002B725D">
        <w:rPr>
          <w:noProof/>
          <w:lang w:val="sk-SK"/>
        </w:rPr>
        <w:t>9</w:t>
      </w:r>
      <w:r w:rsidR="009143B3" w:rsidRPr="002B725D">
        <w:rPr>
          <w:lang w:val="sk-SK"/>
        </w:rPr>
        <w:fldChar w:fldCharType="end"/>
      </w:r>
      <w:r w:rsidR="009143B3" w:rsidRPr="002B725D">
        <w:rPr>
          <w:lang w:val="sk-SK"/>
        </w:rPr>
        <w:t xml:space="preserve"> </w:t>
      </w:r>
      <w:r w:rsidR="00B410C4" w:rsidRPr="004A0AD9">
        <w:rPr>
          <w:highlight w:val="yellow"/>
          <w:lang w:val="sk-SK"/>
          <w:rPrChange w:id="254" w:author="Pavel Jurak" w:date="2018-04-23T10:50:00Z">
            <w:rPr>
              <w:lang w:val="sk-SK"/>
            </w:rPr>
          </w:rPrChange>
        </w:rPr>
        <w:t>zachytáva</w:t>
      </w:r>
      <w:r w:rsidR="00B410C4" w:rsidRPr="002B725D">
        <w:rPr>
          <w:lang w:val="sk-SK"/>
        </w:rPr>
        <w:t xml:space="preserve">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2B725D">
        <w:rPr>
          <w:lang w:val="sk-SK"/>
        </w:rPr>
        <w:t xml:space="preserve"> počas 5 minútového merania. Hodnotených bolo opäť 30 zdravých dobrovoľníkov. Pre každého dobrovoľnika bola spočítaná </w:t>
      </w:r>
      <w:r w:rsidR="00910F0D" w:rsidRPr="002B725D">
        <w:rPr>
          <w:lang w:val="sk-SK"/>
        </w:rPr>
        <w:t xml:space="preserve">pole </w:t>
      </w:r>
      <w:r w:rsidR="00D91218" w:rsidRPr="002B725D">
        <w:rPr>
          <w:lang w:val="sk-SK"/>
        </w:rPr>
        <w:t>hodnôt</w:t>
      </w:r>
      <w:r w:rsidR="00910F0D" w:rsidRPr="002B725D">
        <w:rPr>
          <w:lang w:val="sk-SK"/>
        </w:rPr>
        <w:t xml:space="preserve"> pre každý parameter o </w:t>
      </w:r>
      <w:r w:rsidR="00D91218" w:rsidRPr="002B725D">
        <w:rPr>
          <w:lang w:val="sk-SK"/>
        </w:rPr>
        <w:t>dĺžke</w:t>
      </w:r>
      <w:r w:rsidR="00910F0D" w:rsidRPr="002B725D">
        <w:rPr>
          <w:lang w:val="sk-SK"/>
        </w:rPr>
        <w:t xml:space="preserve"> počtu srdečn</w:t>
      </w:r>
      <w:r w:rsidR="009143B3" w:rsidRPr="002B725D">
        <w:rPr>
          <w:lang w:val="sk-SK"/>
        </w:rPr>
        <w:t>ých cyklov</w:t>
      </w:r>
      <w:r w:rsidR="00910F0D" w:rsidRPr="002B725D">
        <w:rPr>
          <w:lang w:val="sk-SK"/>
        </w:rPr>
        <w:t>. V</w:t>
      </w:r>
      <w:r w:rsidR="00C25BB9" w:rsidRPr="002B725D">
        <w:rPr>
          <w:lang w:val="sk-SK"/>
        </w:rPr>
        <w:t> poli hodnôt</w:t>
      </w:r>
      <w:r w:rsidR="009143B3" w:rsidRPr="002B725D">
        <w:rPr>
          <w:lang w:val="sk-SK"/>
        </w:rPr>
        <w:t xml:space="preserve"> bol spočítaný rozptyl. </w:t>
      </w:r>
      <w:r w:rsidR="00910F0D" w:rsidRPr="002B725D">
        <w:rPr>
          <w:lang w:val="sk-SK"/>
        </w:rPr>
        <w:t xml:space="preserve">Pre každého </w:t>
      </w:r>
      <w:r w:rsidR="00C25BB9" w:rsidRPr="002B725D">
        <w:rPr>
          <w:lang w:val="sk-SK"/>
        </w:rPr>
        <w:t>dobrovoľníka</w:t>
      </w:r>
      <w:r w:rsidR="00910F0D" w:rsidRPr="002B725D">
        <w:rPr>
          <w:lang w:val="sk-SK"/>
        </w:rPr>
        <w:t xml:space="preserve"> dostávame rozptyl </w:t>
      </w:r>
      <w:r w:rsidR="00C25BB9" w:rsidRPr="002B725D">
        <w:rPr>
          <w:lang w:val="sk-SK"/>
        </w:rPr>
        <w:t>hodnôt</w:t>
      </w:r>
      <w:r w:rsidR="00910F0D" w:rsidRPr="002B725D">
        <w:rPr>
          <w:lang w:val="sk-SK"/>
        </w:rPr>
        <w:t xml:space="preserve">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2B725D">
        <w:rPr>
          <w:lang w:val="sk-SK"/>
        </w:rPr>
        <w:t>. Rozptyl nám určuje mier</w:t>
      </w:r>
      <w:r w:rsidR="00BF7138" w:rsidRPr="002B725D">
        <w:rPr>
          <w:lang w:val="sk-SK"/>
        </w:rPr>
        <w:t>u zmeny parametra počas merania, alebo variabilitu tohto parametra počas merania.</w:t>
      </w:r>
      <w:r w:rsidR="00910F0D" w:rsidRPr="002B725D">
        <w:rPr>
          <w:lang w:val="sk-SK"/>
        </w:rPr>
        <w:t xml:space="preserve"> Označme </w:t>
      </w:r>
      <w:r w:rsidR="00BF7138" w:rsidRPr="002B725D">
        <w:rPr>
          <w:lang w:val="sk-SK"/>
        </w:rPr>
        <w:t>opäť</w:t>
      </w:r>
      <w:r w:rsidR="00910F0D" w:rsidRPr="002B725D">
        <w:rPr>
          <w:lang w:val="sk-SK"/>
        </w:rPr>
        <w:t xml:space="preserve"> tento rozptyl ako popisnú hodnotu pre daného </w:t>
      </w:r>
      <w:r w:rsidR="00BF7138" w:rsidRPr="002B725D">
        <w:rPr>
          <w:lang w:val="sk-SK"/>
        </w:rPr>
        <w:t>dobrovoľníka</w:t>
      </w:r>
      <w:r w:rsidR="00910F0D" w:rsidRPr="002B725D">
        <w:rPr>
          <w:lang w:val="sk-SK"/>
        </w:rPr>
        <w:t xml:space="preserve">. Aby sme odhadli ako sa parameter mení naprieč celou populáciou, spočítali sme priemernú hodnotu </w:t>
      </w:r>
      <w:r w:rsidR="00BF7138" w:rsidRPr="002B725D">
        <w:rPr>
          <w:lang w:val="sk-SK"/>
        </w:rPr>
        <w:t>popisných</w:t>
      </w:r>
      <w:r w:rsidR="00910F0D" w:rsidRPr="002B725D">
        <w:rPr>
          <w:lang w:val="sk-SK"/>
        </w:rPr>
        <w:t xml:space="preserve"> </w:t>
      </w:r>
      <w:r w:rsidR="00BF7138" w:rsidRPr="002B725D">
        <w:rPr>
          <w:lang w:val="sk-SK"/>
        </w:rPr>
        <w:t>hodnôt</w:t>
      </w:r>
      <w:r w:rsidR="00910F0D" w:rsidRPr="002B725D">
        <w:rPr>
          <w:lang w:val="sk-SK"/>
        </w:rPr>
        <w:t xml:space="preserve"> a ich rozptyl. Výsledky udáva </w:t>
      </w:r>
      <w:r w:rsidR="00C25BB9" w:rsidRPr="002B725D">
        <w:rPr>
          <w:lang w:val="sk-SK"/>
        </w:rPr>
        <w:fldChar w:fldCharType="begin"/>
      </w:r>
      <w:r w:rsidR="00C25BB9" w:rsidRPr="002B725D">
        <w:rPr>
          <w:lang w:val="sk-SK"/>
        </w:rPr>
        <w:instrText xml:space="preserve"> REF _Ref509566279 \h </w:instrText>
      </w:r>
      <w:r w:rsidR="00C25BB9" w:rsidRPr="002B725D">
        <w:rPr>
          <w:lang w:val="sk-SK"/>
        </w:rPr>
      </w:r>
      <w:r w:rsidR="00C25BB9" w:rsidRPr="002B725D">
        <w:rPr>
          <w:lang w:val="sk-SK"/>
        </w:rPr>
        <w:fldChar w:fldCharType="separate"/>
      </w:r>
      <w:r w:rsidRPr="002B725D">
        <w:rPr>
          <w:lang w:val="sk-SK"/>
        </w:rPr>
        <w:t xml:space="preserve">Tabuľka </w:t>
      </w:r>
      <w:r w:rsidRPr="002B725D">
        <w:rPr>
          <w:noProof/>
          <w:lang w:val="sk-SK"/>
        </w:rPr>
        <w:t>9</w:t>
      </w:r>
      <w:r w:rsidR="00C25BB9" w:rsidRPr="002B725D">
        <w:rPr>
          <w:lang w:val="sk-SK"/>
        </w:rPr>
        <w:fldChar w:fldCharType="end"/>
      </w:r>
      <w:r w:rsidR="00C25BB9" w:rsidRPr="002B725D">
        <w:rPr>
          <w:lang w:val="sk-SK"/>
        </w:rPr>
        <w:t>.</w:t>
      </w:r>
    </w:p>
    <w:p w14:paraId="3A05511C" w14:textId="77777777" w:rsidR="00B453C7" w:rsidRPr="002B725D"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2B725D" w14:paraId="147FAF04" w14:textId="77777777" w:rsidTr="00B453C7">
        <w:trPr>
          <w:trHeight w:val="1470"/>
        </w:trPr>
        <w:tc>
          <w:tcPr>
            <w:tcW w:w="619" w:type="dxa"/>
            <w:tcBorders>
              <w:top w:val="single" w:sz="4" w:space="0" w:color="auto"/>
              <w:left w:val="nil"/>
              <w:bottom w:val="nil"/>
              <w:right w:val="nil"/>
            </w:tcBorders>
            <w:shd w:val="clear" w:color="auto" w:fill="auto"/>
            <w:noWrap/>
            <w:vAlign w:val="bottom"/>
            <w:hideMark/>
          </w:tcPr>
          <w:p w14:paraId="79057869"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14:paraId="61E93ACB" w14:textId="77777777" w:rsidR="00B453C7" w:rsidRPr="002B725D" w:rsidRDefault="00B453C7" w:rsidP="00B453C7">
            <w:pPr>
              <w:overflowPunct/>
              <w:autoSpaceDE/>
              <w:autoSpaceDN/>
              <w:adjustRightInd/>
              <w:spacing w:line="240" w:lineRule="auto"/>
              <w:textAlignment w:val="auto"/>
              <w:rPr>
                <w:rFonts w:ascii="Arial" w:hAnsi="Arial" w:cs="Arial"/>
                <w:sz w:val="22"/>
                <w:szCs w:val="22"/>
                <w:lang w:val="sk-SK"/>
              </w:rPr>
            </w:pPr>
            <w:r w:rsidRPr="002B725D">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14:paraId="4B817841"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14:paraId="40EF2EC7"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14:paraId="32E267FA"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14:paraId="32BBB9F0"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14:paraId="66D8F70A"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14:paraId="2C8A2615"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14:paraId="4AE3B93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2B725D">
              <w:rPr>
                <w:noProof/>
              </w:rPr>
              <w:drawing>
                <wp:anchor distT="0" distB="0" distL="114300" distR="114300" simplePos="0" relativeHeight="251794432" behindDoc="0" locked="0" layoutInCell="1" allowOverlap="1" wp14:anchorId="20F76183" wp14:editId="4D6492E4">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2B725D">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14:paraId="1D462930"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14:paraId="27A6C99E"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14:paraId="44916832"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14:paraId="1957300A"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14:paraId="40DABC5C"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noProof/>
              </w:rPr>
              <mc:AlternateContent>
                <mc:Choice Requires="wps">
                  <w:drawing>
                    <wp:anchor distT="0" distB="0" distL="114300" distR="114300" simplePos="0" relativeHeight="251795456" behindDoc="0" locked="0" layoutInCell="1" allowOverlap="1" wp14:anchorId="2664066D" wp14:editId="66575604">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8C40183" w14:textId="77777777" w:rsidR="00941A71" w:rsidRDefault="00941A71" w:rsidP="00D705C8">
                                  <w:pPr>
                                    <w:pStyle w:val="Normlnweb"/>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664066D" id="_x0000_s1035" type="#_x0000_t202" style="position:absolute;left:0;text-align:left;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j5sEgIAAHk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" filled="f" stroked="f">
                      <v:textbox style="mso-fit-shape-to-text:t" inset="0,0,0,0">
                        <w:txbxContent>
                          <w:p w14:paraId="78C40183" w14:textId="77777777" w:rsidR="00941A71" w:rsidRDefault="00941A71" w:rsidP="00D705C8">
                            <w:pPr>
                              <w:pStyle w:val="Normlnweb"/>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2B725D">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14:paraId="2278EF43"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r>
      <w:tr w:rsidR="00B453C7" w:rsidRPr="002B725D" w14:paraId="42AF1E0B" w14:textId="77777777" w:rsidTr="00B453C7">
        <w:trPr>
          <w:trHeight w:val="300"/>
        </w:trPr>
        <w:tc>
          <w:tcPr>
            <w:tcW w:w="619" w:type="dxa"/>
            <w:tcBorders>
              <w:top w:val="nil"/>
              <w:left w:val="nil"/>
              <w:bottom w:val="single" w:sz="4" w:space="0" w:color="auto"/>
              <w:right w:val="nil"/>
            </w:tcBorders>
            <w:shd w:val="clear" w:color="auto" w:fill="auto"/>
            <w:noWrap/>
            <w:vAlign w:val="bottom"/>
            <w:hideMark/>
          </w:tcPr>
          <w:p w14:paraId="0169DF7C" w14:textId="77777777" w:rsidR="00B453C7" w:rsidRPr="002B725D" w:rsidRDefault="00B453C7" w:rsidP="00B453C7">
            <w:pPr>
              <w:overflowPunct/>
              <w:autoSpaceDE/>
              <w:autoSpaceDN/>
              <w:adjustRightInd/>
              <w:spacing w:line="240" w:lineRule="auto"/>
              <w:textAlignment w:val="auto"/>
              <w:rPr>
                <w:rFonts w:ascii="Arial" w:hAnsi="Arial" w:cs="Arial"/>
                <w:sz w:val="20"/>
                <w:lang w:val="sk-SK"/>
              </w:rPr>
            </w:pPr>
            <w:r w:rsidRPr="002B725D">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14:paraId="55AF3FE8"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2B725D">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14:paraId="3F339966"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2B725D">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14:paraId="3990B57F"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0"/>
                <w:lang w:val="sk-SK"/>
              </w:rPr>
            </w:pPr>
            <w:r w:rsidRPr="002B725D">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14:paraId="7F8FA200"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0"/>
                <w:lang w:val="sk-SK"/>
              </w:rPr>
            </w:pPr>
            <w:r w:rsidRPr="002B725D">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14:paraId="4446C42C"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14:paraId="69E0B4A8"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2B725D">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14:paraId="6C7F87B7"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2B725D">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14:paraId="73866CE4"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0"/>
                <w:lang w:val="sk-SK"/>
              </w:rPr>
            </w:pPr>
            <w:r w:rsidRPr="002B725D">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14:paraId="070C58F3"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0"/>
                <w:lang w:val="sk-SK"/>
              </w:rPr>
            </w:pPr>
            <w:r w:rsidRPr="002B725D">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14:paraId="7FBD07F6"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14:paraId="11E77696"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2B725D">
              <w:rPr>
                <w:rFonts w:ascii="Calibri" w:hAnsi="Calibri" w:cs="Calibri"/>
                <w:color w:val="000000"/>
                <w:sz w:val="20"/>
                <w:lang w:val="sk-SK"/>
              </w:rPr>
              <w:t>∆ mean</w:t>
            </w:r>
          </w:p>
        </w:tc>
        <w:tc>
          <w:tcPr>
            <w:tcW w:w="250" w:type="dxa"/>
            <w:tcBorders>
              <w:top w:val="single" w:sz="4" w:space="0" w:color="auto"/>
              <w:left w:val="nil"/>
              <w:bottom w:val="single" w:sz="4" w:space="0" w:color="auto"/>
              <w:right w:val="nil"/>
            </w:tcBorders>
            <w:shd w:val="clear" w:color="auto" w:fill="auto"/>
            <w:noWrap/>
            <w:vAlign w:val="bottom"/>
            <w:hideMark/>
          </w:tcPr>
          <w:p w14:paraId="77BD02AC" w14:textId="77777777" w:rsidR="00B453C7" w:rsidRPr="002B725D" w:rsidRDefault="00B453C7" w:rsidP="00B453C7">
            <w:pPr>
              <w:overflowPunct/>
              <w:autoSpaceDE/>
              <w:autoSpaceDN/>
              <w:adjustRightInd/>
              <w:spacing w:line="240" w:lineRule="auto"/>
              <w:textAlignment w:val="auto"/>
              <w:rPr>
                <w:rFonts w:ascii="Arial" w:hAnsi="Arial" w:cs="Arial"/>
                <w:sz w:val="20"/>
                <w:lang w:val="sk-SK"/>
              </w:rPr>
            </w:pPr>
            <w:r w:rsidRPr="002B725D">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14:paraId="291C8ACE"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0"/>
                <w:lang w:val="sk-SK"/>
              </w:rPr>
            </w:pPr>
            <w:r w:rsidRPr="002B725D">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14:paraId="4705C04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0"/>
                <w:lang w:val="sk-SK"/>
              </w:rPr>
            </w:pPr>
            <w:r w:rsidRPr="002B725D">
              <w:rPr>
                <w:rFonts w:ascii="Calibri" w:hAnsi="Calibri" w:cs="Calibri"/>
                <w:color w:val="000000"/>
                <w:sz w:val="20"/>
                <w:lang w:val="sk-SK"/>
              </w:rPr>
              <w:t>%</w:t>
            </w:r>
          </w:p>
        </w:tc>
      </w:tr>
      <w:tr w:rsidR="00B453C7" w:rsidRPr="002B725D" w14:paraId="32918B40" w14:textId="77777777" w:rsidTr="00B453C7">
        <w:trPr>
          <w:trHeight w:val="300"/>
        </w:trPr>
        <w:tc>
          <w:tcPr>
            <w:tcW w:w="619" w:type="dxa"/>
            <w:tcBorders>
              <w:top w:val="nil"/>
              <w:left w:val="nil"/>
              <w:bottom w:val="nil"/>
              <w:right w:val="nil"/>
            </w:tcBorders>
            <w:shd w:val="clear" w:color="auto" w:fill="auto"/>
            <w:noWrap/>
            <w:vAlign w:val="bottom"/>
            <w:hideMark/>
          </w:tcPr>
          <w:p w14:paraId="53205E31"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14:paraId="1BCA619C"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14:paraId="3E0F4F0D"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C587418"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14:paraId="186ABCC6"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14:paraId="51D8BBB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2A72A44"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14:paraId="620D15B1"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2B0620D7"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14:paraId="2526940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14:paraId="540A7630"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3064E382"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14:paraId="2978C46D"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1914470B"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14:paraId="39F62260"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5.18</w:t>
            </w:r>
          </w:p>
        </w:tc>
      </w:tr>
      <w:tr w:rsidR="00B453C7" w:rsidRPr="002B725D" w14:paraId="3C9CA43B" w14:textId="77777777" w:rsidTr="00B453C7">
        <w:trPr>
          <w:trHeight w:val="300"/>
        </w:trPr>
        <w:tc>
          <w:tcPr>
            <w:tcW w:w="619" w:type="dxa"/>
            <w:tcBorders>
              <w:top w:val="nil"/>
              <w:left w:val="nil"/>
              <w:bottom w:val="nil"/>
              <w:right w:val="nil"/>
            </w:tcBorders>
            <w:shd w:val="clear" w:color="auto" w:fill="auto"/>
            <w:noWrap/>
            <w:vAlign w:val="bottom"/>
            <w:hideMark/>
          </w:tcPr>
          <w:p w14:paraId="1497EFF1"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14:paraId="23DCB44A"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14:paraId="64FD3626"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11343A4"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14:paraId="3B16E3B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14:paraId="782B987B"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3B85AA2F"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14:paraId="11DE9E86"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24743F2B"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14:paraId="1AA808D9"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14:paraId="3B683776"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28248069"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14:paraId="1B5F0E1E"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28AD63C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14:paraId="1EDA6D37"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5.36</w:t>
            </w:r>
          </w:p>
        </w:tc>
      </w:tr>
      <w:tr w:rsidR="00B453C7" w:rsidRPr="002B725D" w14:paraId="5B0A61F0" w14:textId="77777777" w:rsidTr="00B453C7">
        <w:trPr>
          <w:trHeight w:val="300"/>
        </w:trPr>
        <w:tc>
          <w:tcPr>
            <w:tcW w:w="619" w:type="dxa"/>
            <w:tcBorders>
              <w:top w:val="nil"/>
              <w:left w:val="nil"/>
              <w:bottom w:val="nil"/>
              <w:right w:val="nil"/>
            </w:tcBorders>
            <w:shd w:val="clear" w:color="auto" w:fill="auto"/>
            <w:noWrap/>
            <w:vAlign w:val="bottom"/>
            <w:hideMark/>
          </w:tcPr>
          <w:p w14:paraId="60554FB0"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14:paraId="43DEEE20"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14:paraId="5A621DA3"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117D228"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14:paraId="09E5F724"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14:paraId="5646D2CE"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76120D0D"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14:paraId="2D8B9692"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5F1C39C7"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14:paraId="58E15FDB"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4A0AD9">
              <w:rPr>
                <w:rFonts w:ascii="Calibri" w:hAnsi="Calibri" w:cs="Calibri"/>
                <w:color w:val="000000"/>
                <w:sz w:val="18"/>
                <w:szCs w:val="18"/>
                <w:highlight w:val="yellow"/>
                <w:lang w:val="sk-SK"/>
                <w:rPrChange w:id="255" w:author="Pavel Jurak" w:date="2018-04-23T10:55:00Z">
                  <w:rPr>
                    <w:rFonts w:ascii="Calibri" w:hAnsi="Calibri" w:cs="Calibri"/>
                    <w:color w:val="000000"/>
                    <w:sz w:val="18"/>
                    <w:szCs w:val="18"/>
                    <w:lang w:val="sk-SK"/>
                  </w:rPr>
                </w:rPrChange>
              </w:rPr>
              <w:t>8.7</w:t>
            </w:r>
          </w:p>
        </w:tc>
        <w:tc>
          <w:tcPr>
            <w:tcW w:w="240" w:type="dxa"/>
            <w:tcBorders>
              <w:top w:val="nil"/>
              <w:left w:val="nil"/>
              <w:bottom w:val="nil"/>
              <w:right w:val="nil"/>
            </w:tcBorders>
            <w:shd w:val="clear" w:color="auto" w:fill="auto"/>
            <w:noWrap/>
            <w:vAlign w:val="bottom"/>
            <w:hideMark/>
          </w:tcPr>
          <w:p w14:paraId="59274939"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5330E26D"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14:paraId="156B5DD2"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52FAFC2F"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14:paraId="01A96813"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4.12</w:t>
            </w:r>
          </w:p>
        </w:tc>
      </w:tr>
      <w:tr w:rsidR="00B453C7" w:rsidRPr="002B725D" w14:paraId="2B29B6F4" w14:textId="77777777" w:rsidTr="00B453C7">
        <w:trPr>
          <w:trHeight w:val="300"/>
        </w:trPr>
        <w:tc>
          <w:tcPr>
            <w:tcW w:w="619" w:type="dxa"/>
            <w:tcBorders>
              <w:top w:val="nil"/>
              <w:left w:val="nil"/>
              <w:bottom w:val="nil"/>
              <w:right w:val="nil"/>
            </w:tcBorders>
            <w:shd w:val="clear" w:color="auto" w:fill="auto"/>
            <w:noWrap/>
            <w:vAlign w:val="bottom"/>
            <w:hideMark/>
          </w:tcPr>
          <w:p w14:paraId="385C2781"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14:paraId="426453B5"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14:paraId="1DEC2A69"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823C7F4"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14:paraId="5FBA8BE5"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14:paraId="1295A922"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12864822"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14:paraId="4489FE78"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CF40B52"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14:paraId="39633EC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4A0AD9">
              <w:rPr>
                <w:rFonts w:ascii="Calibri" w:hAnsi="Calibri" w:cs="Calibri"/>
                <w:color w:val="000000"/>
                <w:sz w:val="18"/>
                <w:szCs w:val="18"/>
                <w:highlight w:val="yellow"/>
                <w:lang w:val="sk-SK"/>
                <w:rPrChange w:id="256" w:author="Pavel Jurak" w:date="2018-04-23T10:55:00Z">
                  <w:rPr>
                    <w:rFonts w:ascii="Calibri" w:hAnsi="Calibri" w:cs="Calibri"/>
                    <w:color w:val="000000"/>
                    <w:sz w:val="18"/>
                    <w:szCs w:val="18"/>
                    <w:lang w:val="sk-SK"/>
                  </w:rPr>
                </w:rPrChange>
              </w:rPr>
              <w:t>8.9</w:t>
            </w:r>
          </w:p>
        </w:tc>
        <w:tc>
          <w:tcPr>
            <w:tcW w:w="240" w:type="dxa"/>
            <w:tcBorders>
              <w:top w:val="nil"/>
              <w:left w:val="nil"/>
              <w:bottom w:val="nil"/>
              <w:right w:val="nil"/>
            </w:tcBorders>
            <w:shd w:val="clear" w:color="auto" w:fill="auto"/>
            <w:noWrap/>
            <w:vAlign w:val="bottom"/>
            <w:hideMark/>
          </w:tcPr>
          <w:p w14:paraId="2F6D1B9C"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7C9010C"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14:paraId="4539E6E0"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595AFE15"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14:paraId="12D25C40"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4.17</w:t>
            </w:r>
          </w:p>
        </w:tc>
      </w:tr>
      <w:tr w:rsidR="00B453C7" w:rsidRPr="002B725D" w14:paraId="06DB596F" w14:textId="77777777" w:rsidTr="00B453C7">
        <w:trPr>
          <w:trHeight w:val="300"/>
        </w:trPr>
        <w:tc>
          <w:tcPr>
            <w:tcW w:w="619" w:type="dxa"/>
            <w:tcBorders>
              <w:top w:val="nil"/>
              <w:left w:val="nil"/>
              <w:bottom w:val="nil"/>
              <w:right w:val="nil"/>
            </w:tcBorders>
            <w:shd w:val="clear" w:color="auto" w:fill="auto"/>
            <w:noWrap/>
            <w:vAlign w:val="bottom"/>
            <w:hideMark/>
          </w:tcPr>
          <w:p w14:paraId="7A5C6EDA"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14:paraId="47159496"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14:paraId="21F20DD8"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5E09D8A8"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14:paraId="3AC97FEB"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14:paraId="5F3D40DF"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4BEE976F"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14:paraId="1B3450CC"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10C62EC"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14:paraId="133BD626"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14:paraId="79931E2F"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1BF9DBA0"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14:paraId="5B6B47FD"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3DB59DF6"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14:paraId="7B79B32A"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5.09</w:t>
            </w:r>
          </w:p>
        </w:tc>
      </w:tr>
      <w:tr w:rsidR="00B453C7" w:rsidRPr="002B725D" w14:paraId="62C389E7" w14:textId="77777777" w:rsidTr="00B453C7">
        <w:trPr>
          <w:trHeight w:val="300"/>
        </w:trPr>
        <w:tc>
          <w:tcPr>
            <w:tcW w:w="619" w:type="dxa"/>
            <w:tcBorders>
              <w:top w:val="nil"/>
              <w:left w:val="nil"/>
              <w:bottom w:val="nil"/>
              <w:right w:val="nil"/>
            </w:tcBorders>
            <w:shd w:val="clear" w:color="auto" w:fill="auto"/>
            <w:noWrap/>
            <w:vAlign w:val="bottom"/>
            <w:hideMark/>
          </w:tcPr>
          <w:p w14:paraId="28029E83"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14:paraId="0787E15C"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14:paraId="02DD2AC4"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9BE5859"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14:paraId="1650428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14:paraId="2015DB24"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184A53C"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14:paraId="58C3A844"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51B1EC1"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14:paraId="5C77C68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14:paraId="7A08F366"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446E8AA3"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14:paraId="5FC96F59"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DC184E5"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14:paraId="14141DAF"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5.13</w:t>
            </w:r>
          </w:p>
        </w:tc>
      </w:tr>
      <w:tr w:rsidR="00B453C7" w:rsidRPr="002B725D" w14:paraId="291EB1C5" w14:textId="77777777" w:rsidTr="00B453C7">
        <w:trPr>
          <w:trHeight w:val="300"/>
        </w:trPr>
        <w:tc>
          <w:tcPr>
            <w:tcW w:w="619" w:type="dxa"/>
            <w:tcBorders>
              <w:top w:val="nil"/>
              <w:left w:val="nil"/>
              <w:bottom w:val="nil"/>
              <w:right w:val="nil"/>
            </w:tcBorders>
            <w:shd w:val="clear" w:color="auto" w:fill="auto"/>
            <w:noWrap/>
            <w:vAlign w:val="bottom"/>
            <w:hideMark/>
          </w:tcPr>
          <w:p w14:paraId="028E6021"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14:paraId="2B0A731C"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14:paraId="4AEEB797"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305F219"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14:paraId="5625858B"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14:paraId="788104E0"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8A50E59"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14:paraId="3F24214F"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81E9748"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14:paraId="789E9F36"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14:paraId="784ED6B2"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38F6314"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14:paraId="2ED8A5D9"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85F366C"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14:paraId="07B796BE"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4.72</w:t>
            </w:r>
          </w:p>
        </w:tc>
      </w:tr>
      <w:tr w:rsidR="00B453C7" w:rsidRPr="002B725D" w14:paraId="60E04C2F" w14:textId="77777777" w:rsidTr="00B453C7">
        <w:trPr>
          <w:trHeight w:val="300"/>
        </w:trPr>
        <w:tc>
          <w:tcPr>
            <w:tcW w:w="619" w:type="dxa"/>
            <w:tcBorders>
              <w:top w:val="nil"/>
              <w:left w:val="nil"/>
              <w:bottom w:val="nil"/>
              <w:right w:val="nil"/>
            </w:tcBorders>
            <w:shd w:val="clear" w:color="auto" w:fill="auto"/>
            <w:noWrap/>
            <w:vAlign w:val="bottom"/>
            <w:hideMark/>
          </w:tcPr>
          <w:p w14:paraId="199695A1"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14:paraId="40F70AC5"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14:paraId="6064F3C4"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1BE89BFE"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14:paraId="45B5276E"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14:paraId="51B67DBA"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61022F72"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14:paraId="2BE31151"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11C0F4A"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14:paraId="6C8372EE"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14:paraId="09DD07A1"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7F7A6601"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14:paraId="15A82F40"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0295987"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14:paraId="7D5C817B"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4.89</w:t>
            </w:r>
          </w:p>
        </w:tc>
      </w:tr>
      <w:tr w:rsidR="00B453C7" w:rsidRPr="002B725D" w14:paraId="77FBAB28" w14:textId="77777777" w:rsidTr="00B453C7">
        <w:trPr>
          <w:trHeight w:val="300"/>
        </w:trPr>
        <w:tc>
          <w:tcPr>
            <w:tcW w:w="619" w:type="dxa"/>
            <w:tcBorders>
              <w:top w:val="nil"/>
              <w:left w:val="nil"/>
              <w:bottom w:val="nil"/>
              <w:right w:val="nil"/>
            </w:tcBorders>
            <w:shd w:val="clear" w:color="auto" w:fill="auto"/>
            <w:noWrap/>
            <w:vAlign w:val="bottom"/>
            <w:hideMark/>
          </w:tcPr>
          <w:p w14:paraId="17D794B2"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14:paraId="4470408A"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14:paraId="2168B9BD"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9AA45B3"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14:paraId="2440CD27"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14:paraId="650B24F0"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7794E7DF"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14:paraId="26904A4D"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87F4238"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14:paraId="151C1472"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14:paraId="7149126F"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1B550EEF"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14:paraId="292A9BCD"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2A7CB0E"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14:paraId="5A25D225"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9.42</w:t>
            </w:r>
          </w:p>
        </w:tc>
      </w:tr>
      <w:tr w:rsidR="00B453C7" w:rsidRPr="002B725D" w14:paraId="7A171045" w14:textId="77777777" w:rsidTr="00B453C7">
        <w:trPr>
          <w:trHeight w:val="300"/>
        </w:trPr>
        <w:tc>
          <w:tcPr>
            <w:tcW w:w="619" w:type="dxa"/>
            <w:tcBorders>
              <w:top w:val="nil"/>
              <w:left w:val="nil"/>
              <w:bottom w:val="nil"/>
              <w:right w:val="nil"/>
            </w:tcBorders>
            <w:shd w:val="clear" w:color="auto" w:fill="auto"/>
            <w:noWrap/>
            <w:vAlign w:val="bottom"/>
            <w:hideMark/>
          </w:tcPr>
          <w:p w14:paraId="0CE215F2"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14:paraId="5870947E"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14:paraId="71FD8CB9"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270C8514"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14:paraId="265A0B16"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14:paraId="67681505"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1EFB4C57"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14:paraId="29AC722F"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57A540FA"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14:paraId="79BA90BB"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14:paraId="054F54F1"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4F7A5088"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14:paraId="227046FA"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85FA8EE"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14:paraId="18E09093"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8.82</w:t>
            </w:r>
          </w:p>
        </w:tc>
      </w:tr>
      <w:tr w:rsidR="00B453C7" w:rsidRPr="002B725D" w14:paraId="173CE18A" w14:textId="77777777" w:rsidTr="00B453C7">
        <w:trPr>
          <w:trHeight w:val="300"/>
        </w:trPr>
        <w:tc>
          <w:tcPr>
            <w:tcW w:w="619" w:type="dxa"/>
            <w:tcBorders>
              <w:top w:val="nil"/>
              <w:left w:val="nil"/>
              <w:bottom w:val="nil"/>
              <w:right w:val="nil"/>
            </w:tcBorders>
            <w:shd w:val="clear" w:color="auto" w:fill="auto"/>
            <w:noWrap/>
            <w:vAlign w:val="bottom"/>
            <w:hideMark/>
          </w:tcPr>
          <w:p w14:paraId="61D82219"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14:paraId="3BA0FCD0"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14:paraId="2A0F8856"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30EE1DB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14:paraId="39F7B4FA"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14:paraId="6EE6A213"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20E4A924"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14:paraId="7F3995D4"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5F35D85B"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14:paraId="2FB9FC18"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14:paraId="0D08E0D1"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28A558F7"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14:paraId="6A52C78E"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4BE8BE6"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14:paraId="1D09ACF5"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9.46</w:t>
            </w:r>
          </w:p>
        </w:tc>
      </w:tr>
      <w:tr w:rsidR="00B453C7" w:rsidRPr="002B725D" w14:paraId="7FDB7E92" w14:textId="77777777" w:rsidTr="00B453C7">
        <w:trPr>
          <w:trHeight w:val="300"/>
        </w:trPr>
        <w:tc>
          <w:tcPr>
            <w:tcW w:w="619" w:type="dxa"/>
            <w:tcBorders>
              <w:top w:val="nil"/>
              <w:left w:val="nil"/>
              <w:bottom w:val="single" w:sz="4" w:space="0" w:color="auto"/>
              <w:right w:val="nil"/>
            </w:tcBorders>
            <w:shd w:val="clear" w:color="auto" w:fill="auto"/>
            <w:noWrap/>
            <w:vAlign w:val="bottom"/>
            <w:hideMark/>
          </w:tcPr>
          <w:p w14:paraId="15A516E5"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14:paraId="796C05A9"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14:paraId="4022269F"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14:paraId="79306FE9"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14:paraId="524228CB"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14:paraId="4F23C3FE"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14:paraId="2A22D5B8"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14:paraId="156DC3A5"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14:paraId="2EF75594"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14:paraId="619AD0E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14:paraId="0B4DFCDA"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14:paraId="49E9E820"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14:paraId="2D7ADE8E"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14:paraId="5DB8B9A3"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14:paraId="12B68A12"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9.15</w:t>
            </w:r>
          </w:p>
        </w:tc>
      </w:tr>
    </w:tbl>
    <w:p w14:paraId="2293A36C" w14:textId="77777777" w:rsidR="00E14255" w:rsidRPr="002B725D" w:rsidRDefault="009D3E6D" w:rsidP="00E14255">
      <w:pPr>
        <w:pStyle w:val="Titulek"/>
        <w:spacing w:before="240"/>
        <w:rPr>
          <w:vanish/>
          <w:lang w:val="sk-SK"/>
          <w:specVanish/>
        </w:rPr>
      </w:pPr>
      <w:bookmarkStart w:id="257" w:name="_Toc509997478"/>
      <w:bookmarkStart w:id="258" w:name="_Toc510268067"/>
      <w:bookmarkStart w:id="259" w:name="_Ref509566279"/>
      <w:bookmarkStart w:id="260" w:name="_Toc510358896"/>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9</w:t>
      </w:r>
      <w:bookmarkEnd w:id="257"/>
      <w:bookmarkEnd w:id="258"/>
      <w:r w:rsidRPr="002B725D">
        <w:rPr>
          <w:lang w:val="sk-SK"/>
        </w:rPr>
        <w:fldChar w:fldCharType="end"/>
      </w:r>
      <w:bookmarkEnd w:id="259"/>
      <w:r w:rsidR="009143B3" w:rsidRPr="002B725D">
        <w:rPr>
          <w:lang w:val="sk-SK"/>
        </w:rPr>
        <w:t xml:space="preserve">: </w:t>
      </w:r>
      <w:r w:rsidR="00E14255" w:rsidRPr="002B725D">
        <w:rPr>
          <w:lang w:val="sk-SK"/>
        </w:rPr>
        <w:t xml:space="preserve">Výchylka </w:t>
      </w:r>
      <w:r w:rsidR="000256B5" w:rsidRPr="002B725D">
        <w:rPr>
          <w:lang w:val="sk-SK"/>
        </w:rPr>
        <w:t>hodnôt</w:t>
      </w:r>
      <w:r w:rsidR="009143B3" w:rsidRPr="002B725D">
        <w:rPr>
          <w:lang w:val="sk-SK"/>
        </w:rPr>
        <w:t xml:space="preserve"> parametrov počas 5 minútového </w:t>
      </w:r>
      <w:r w:rsidR="000256B5" w:rsidRPr="002B725D">
        <w:rPr>
          <w:lang w:val="sk-SK"/>
        </w:rPr>
        <w:t>spontnánneho</w:t>
      </w:r>
      <w:r w:rsidR="009143B3" w:rsidRPr="002B725D">
        <w:rPr>
          <w:lang w:val="sk-SK"/>
        </w:rPr>
        <w:t xml:space="preserve"> dýchania</w:t>
      </w:r>
      <w:bookmarkEnd w:id="260"/>
    </w:p>
    <w:p w14:paraId="14F12DCB" w14:textId="77777777" w:rsidR="009D3E6D" w:rsidRPr="002B725D" w:rsidRDefault="00E14255" w:rsidP="00E14255">
      <w:pPr>
        <w:rPr>
          <w:lang w:val="sk-SK" w:eastAsia="en-US" w:bidi="en-US"/>
        </w:rPr>
      </w:pPr>
      <w:r w:rsidRPr="002B725D">
        <w:rPr>
          <w:lang w:val="sk-SK" w:eastAsia="en-US" w:bidi="en-US"/>
        </w:rPr>
        <w:t xml:space="preserve"> pre 30 dobrovoľníkov.</w:t>
      </w:r>
    </w:p>
    <w:p w14:paraId="03768A22" w14:textId="77777777" w:rsidR="00911AF5" w:rsidRPr="002B725D" w:rsidRDefault="00D95553" w:rsidP="00DB7BF9">
      <w:pPr>
        <w:rPr>
          <w:lang w:val="sk-SK"/>
        </w:rPr>
      </w:pPr>
      <w:r w:rsidRPr="002B725D">
        <w:rPr>
          <w:lang w:val="sk-SK"/>
        </w:rPr>
        <w:t xml:space="preserve">Hodnota v stĺpci </w:t>
      </w:r>
      <w:r w:rsidRPr="004A0AD9">
        <w:rPr>
          <w:highlight w:val="yellow"/>
          <w:lang w:val="sk-SK"/>
          <w:rPrChange w:id="261" w:author="Pavel Jurak" w:date="2018-04-23T10:52:00Z">
            <w:rPr>
              <w:lang w:val="sk-SK"/>
            </w:rPr>
          </w:rPrChange>
        </w:rPr>
        <w:t xml:space="preserve">∆ mean </w:t>
      </w:r>
      <w:r w:rsidR="007F64B7" w:rsidRPr="004A0AD9">
        <w:rPr>
          <w:highlight w:val="yellow"/>
          <w:lang w:val="sk-SK"/>
          <w:rPrChange w:id="262" w:author="Pavel Jurak" w:date="2018-04-23T10:52:00Z">
            <w:rPr>
              <w:lang w:val="sk-SK"/>
            </w:rPr>
          </w:rPrChange>
        </w:rPr>
        <w:t xml:space="preserve">vyjadruje priemernú zmenu </w:t>
      </w:r>
      <w:r w:rsidR="009143B3" w:rsidRPr="004A0AD9">
        <w:rPr>
          <w:highlight w:val="yellow"/>
          <w:lang w:val="sk-SK"/>
          <w:rPrChange w:id="263" w:author="Pavel Jurak" w:date="2018-04-23T10:52:00Z">
            <w:rPr>
              <w:lang w:val="sk-SK"/>
            </w:rPr>
          </w:rPrChange>
        </w:rPr>
        <w:t>rozptylu</w:t>
      </w:r>
      <w:r w:rsidR="007F64B7" w:rsidRPr="002B725D">
        <w:rPr>
          <w:lang w:val="sk-SK"/>
        </w:rPr>
        <w:t xml:space="preserve"> parametra počas merania naprieč všetkými subjektami. Hodnota v sĺpci std vyjadruje rozptyl zmeny </w:t>
      </w:r>
      <w:r w:rsidR="009143B3" w:rsidRPr="002B725D">
        <w:rPr>
          <w:lang w:val="sk-SK"/>
        </w:rPr>
        <w:t>hodnôt (rozptylu)</w:t>
      </w:r>
      <w:r w:rsidR="007F64B7" w:rsidRPr="002B725D">
        <w:rPr>
          <w:lang w:val="sk-SK"/>
        </w:rPr>
        <w:t xml:space="preserve"> parametra počas merania naprieč všetkými subjektami. </w:t>
      </w:r>
      <w:commentRangeStart w:id="264"/>
      <w:r w:rsidR="00CF6674" w:rsidRPr="002B725D">
        <w:rPr>
          <w:lang w:val="sk-SK"/>
        </w:rPr>
        <w:t xml:space="preserve">Stĺpec </w:t>
      </w:r>
      <w:r w:rsidR="00D91218" w:rsidRPr="002B725D">
        <w:rPr>
          <w:lang w:val="sk-SK"/>
        </w:rPr>
        <w:t xml:space="preserve">% vyjadruje percentuálnu zmenu parametra v priebehu merania. </w:t>
      </w:r>
      <w:commentRangeEnd w:id="264"/>
      <w:r w:rsidR="00013E67">
        <w:rPr>
          <w:rStyle w:val="Odkaznakoment"/>
        </w:rPr>
        <w:commentReference w:id="264"/>
      </w:r>
      <w:r w:rsidR="00D91218" w:rsidRPr="002B725D">
        <w:rPr>
          <w:lang w:val="sk-SK"/>
        </w:rPr>
        <w:t xml:space="preserve">Je to podiel </w:t>
      </w:r>
      <w:r w:rsidR="007F64B7" w:rsidRPr="002B725D">
        <w:rPr>
          <w:lang w:val="sk-SK"/>
        </w:rPr>
        <w:t>priemernej zmeny parametra počas merania</w:t>
      </w:r>
      <w:r w:rsidR="00C80B31" w:rsidRPr="002B725D">
        <w:rPr>
          <w:lang w:val="sk-SK"/>
        </w:rPr>
        <w:t xml:space="preserve"> uvedeného v </w:t>
      </w:r>
      <w:r w:rsidR="00C80B31" w:rsidRPr="002B725D">
        <w:rPr>
          <w:lang w:val="sk-SK"/>
        </w:rPr>
        <w:fldChar w:fldCharType="begin"/>
      </w:r>
      <w:r w:rsidR="00C80B31" w:rsidRPr="002B725D">
        <w:rPr>
          <w:lang w:val="sk-SK"/>
        </w:rPr>
        <w:instrText xml:space="preserve"> REF _Ref509566279 \h  \* MERGEFORMAT </w:instrText>
      </w:r>
      <w:r w:rsidR="00C80B31" w:rsidRPr="002B725D">
        <w:rPr>
          <w:lang w:val="sk-SK"/>
        </w:rPr>
      </w:r>
      <w:r w:rsidR="00C80B31" w:rsidRPr="002B725D">
        <w:rPr>
          <w:lang w:val="sk-SK"/>
        </w:rPr>
        <w:fldChar w:fldCharType="separate"/>
      </w:r>
      <w:r w:rsidR="00911AF5" w:rsidRPr="002B725D">
        <w:rPr>
          <w:lang w:val="sk-SK"/>
        </w:rPr>
        <w:t>Tabuľka 9</w:t>
      </w:r>
      <w:r w:rsidR="00C80B31" w:rsidRPr="002B725D">
        <w:rPr>
          <w:lang w:val="sk-SK"/>
        </w:rPr>
        <w:fldChar w:fldCharType="end"/>
      </w:r>
      <w:r w:rsidR="00C80B31" w:rsidRPr="002B725D">
        <w:rPr>
          <w:lang w:val="sk-SK"/>
        </w:rPr>
        <w:t xml:space="preserve"> a</w:t>
      </w:r>
      <w:r w:rsidR="009143B3" w:rsidRPr="002B725D">
        <w:rPr>
          <w:lang w:val="sk-SK"/>
        </w:rPr>
        <w:t xml:space="preserve"> priemernej </w:t>
      </w:r>
      <w:r w:rsidR="007F64B7" w:rsidRPr="002B725D">
        <w:rPr>
          <w:lang w:val="sk-SK"/>
        </w:rPr>
        <w:t xml:space="preserve">hodnoty parametru </w:t>
      </w:r>
      <w:r w:rsidR="002D6897" w:rsidRPr="002B725D">
        <w:rPr>
          <w:lang w:val="sk-SK"/>
        </w:rPr>
        <w:t>ako uvedza</w:t>
      </w:r>
      <w:r w:rsidR="00C80B31" w:rsidRPr="002B725D">
        <w:rPr>
          <w:lang w:val="sk-SK"/>
        </w:rPr>
        <w:t xml:space="preserve"> </w:t>
      </w:r>
      <w:r w:rsidR="00C80B31" w:rsidRPr="002B725D">
        <w:rPr>
          <w:lang w:val="sk-SK"/>
        </w:rPr>
        <w:fldChar w:fldCharType="begin"/>
      </w:r>
      <w:r w:rsidR="00C80B31" w:rsidRPr="002B725D">
        <w:rPr>
          <w:lang w:val="sk-SK"/>
        </w:rPr>
        <w:instrText xml:space="preserve"> REF _Ref508647071 \h  \* MERGEFORMAT </w:instrText>
      </w:r>
      <w:r w:rsidR="00C80B31" w:rsidRPr="002B725D">
        <w:rPr>
          <w:lang w:val="sk-SK"/>
        </w:rPr>
      </w:r>
      <w:r w:rsidR="00C80B31" w:rsidRPr="002B725D">
        <w:rPr>
          <w:lang w:val="sk-SK"/>
        </w:rPr>
        <w:fldChar w:fldCharType="separate"/>
      </w:r>
    </w:p>
    <w:p w14:paraId="759DF578" w14:textId="77777777" w:rsidR="00CF6674" w:rsidRPr="002B725D" w:rsidRDefault="00911AF5" w:rsidP="00777CA3">
      <w:pPr>
        <w:rPr>
          <w:lang w:val="sk-SK"/>
        </w:rPr>
      </w:pPr>
      <w:r w:rsidRPr="002B725D">
        <w:rPr>
          <w:lang w:val="sk-SK"/>
        </w:rPr>
        <w:lastRenderedPageBreak/>
        <w:t xml:space="preserve">Chyba! Odkaz na záložku nie je </w:t>
      </w:r>
      <w:r w:rsidRPr="002B725D">
        <w:rPr>
          <w:noProof/>
          <w:lang w:val="sk-SK"/>
        </w:rPr>
        <w:t>platný</w:t>
      </w:r>
      <w:r w:rsidRPr="002B725D">
        <w:rPr>
          <w:lang w:val="sk-SK"/>
        </w:rPr>
        <w:t xml:space="preserve">.Tabuľka </w:t>
      </w:r>
      <w:r w:rsidRPr="002B725D">
        <w:rPr>
          <w:noProof/>
          <w:lang w:val="sk-SK"/>
        </w:rPr>
        <w:t>8</w:t>
      </w:r>
      <w:r w:rsidRPr="002B725D">
        <w:rPr>
          <w:lang w:val="sk-SK"/>
        </w:rPr>
        <w:t>: Priemerné hodnoty bioimpedančných parametrov naprieč dobrovoľníkmi, spontánne dýchanie</w:t>
      </w:r>
      <w:r w:rsidR="00C80B31" w:rsidRPr="002B725D">
        <w:rPr>
          <w:lang w:val="sk-SK"/>
        </w:rPr>
        <w:fldChar w:fldCharType="end"/>
      </w:r>
      <w:r w:rsidR="00C80B31" w:rsidRPr="002B725D">
        <w:rPr>
          <w:lang w:val="sk-SK"/>
        </w:rPr>
        <w:t xml:space="preserve"> Percentuálna zmena je dôležitou informáciou, vyjadruje, ktorý parameter </w:t>
      </w:r>
      <w:r w:rsidR="007F64B7" w:rsidRPr="002B725D">
        <w:rPr>
          <w:lang w:val="sk-SK"/>
        </w:rPr>
        <w:t xml:space="preserve">a do akej mieri </w:t>
      </w:r>
      <w:r w:rsidR="00C80B31" w:rsidRPr="002B725D">
        <w:rPr>
          <w:lang w:val="sk-SK"/>
        </w:rPr>
        <w:t>ovplyvňuje variabilitu vypočítaného SV a</w:t>
      </w:r>
      <w:r w:rsidR="007F64B7" w:rsidRPr="002B725D">
        <w:rPr>
          <w:lang w:val="sk-SK"/>
        </w:rPr>
        <w:t> </w:t>
      </w:r>
      <w:r w:rsidR="00C80B31" w:rsidRPr="002B725D">
        <w:rPr>
          <w:lang w:val="sk-SK"/>
        </w:rPr>
        <w:t>CO</w:t>
      </w:r>
      <w:r w:rsidR="007F64B7" w:rsidRPr="002B725D">
        <w:rPr>
          <w:lang w:val="sk-SK"/>
        </w:rPr>
        <w:t xml:space="preserve"> počas merania</w:t>
      </w:r>
      <w:r w:rsidR="00C80B31" w:rsidRPr="002B725D">
        <w:rPr>
          <w:lang w:val="sk-SK"/>
        </w:rPr>
        <w:t xml:space="preserve">. Pri </w:t>
      </w:r>
      <w:r w:rsidR="007F64B7" w:rsidRPr="002B725D">
        <w:rPr>
          <w:lang w:val="sk-SK"/>
        </w:rPr>
        <w:t>pohľade</w:t>
      </w:r>
      <w:r w:rsidR="00C80B31" w:rsidRPr="002B725D">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2B725D">
        <w:rPr>
          <w:lang w:val="sk-SK"/>
        </w:rPr>
        <w:t xml:space="preserve"> má variabilitu menšiu ako 1% a hodnota -dZ/dt max má variabilitu skoro 10%. </w:t>
      </w:r>
      <w:r w:rsidR="00FA799E" w:rsidRPr="002B725D">
        <w:rPr>
          <w:lang w:val="sk-SK"/>
        </w:rPr>
        <w:t xml:space="preserve">Smerom k perifériám je tento rozdiel ešte väčší. Na základe informácií v </w:t>
      </w:r>
      <w:r w:rsidR="00FA799E" w:rsidRPr="002B725D">
        <w:rPr>
          <w:lang w:val="sk-SK"/>
        </w:rPr>
        <w:fldChar w:fldCharType="begin"/>
      </w:r>
      <w:r w:rsidR="00FA799E" w:rsidRPr="002B725D">
        <w:rPr>
          <w:lang w:val="sk-SK"/>
        </w:rPr>
        <w:instrText xml:space="preserve"> REF _Ref509566279 \h </w:instrText>
      </w:r>
      <w:r w:rsidR="00FA799E" w:rsidRPr="002B725D">
        <w:rPr>
          <w:lang w:val="sk-SK"/>
        </w:rPr>
      </w:r>
      <w:r w:rsidR="00FA799E" w:rsidRPr="002B725D">
        <w:rPr>
          <w:lang w:val="sk-SK"/>
        </w:rPr>
        <w:fldChar w:fldCharType="separate"/>
      </w:r>
      <w:r w:rsidRPr="002B725D">
        <w:rPr>
          <w:lang w:val="sk-SK"/>
        </w:rPr>
        <w:t xml:space="preserve">Tabuľka </w:t>
      </w:r>
      <w:r w:rsidRPr="002B725D">
        <w:rPr>
          <w:noProof/>
          <w:lang w:val="sk-SK"/>
        </w:rPr>
        <w:t>9</w:t>
      </w:r>
      <w:r w:rsidR="00FA799E" w:rsidRPr="002B725D">
        <w:rPr>
          <w:lang w:val="sk-SK"/>
        </w:rPr>
        <w:fldChar w:fldCharType="end"/>
      </w:r>
      <w:r w:rsidR="007F64B7" w:rsidRPr="002B725D">
        <w:rPr>
          <w:lang w:val="sk-SK"/>
        </w:rPr>
        <w:t xml:space="preserve"> vidíme</w:t>
      </w:r>
      <w:r w:rsidR="009143B3" w:rsidRPr="002B725D">
        <w:rPr>
          <w:lang w:val="sk-SK"/>
        </w:rPr>
        <w:t>,</w:t>
      </w:r>
      <w:r w:rsidR="007F64B7" w:rsidRPr="002B725D">
        <w:rPr>
          <w:lang w:val="sk-SK"/>
        </w:rPr>
        <w:t xml:space="preserve"> že variabilita hodnoty</w:t>
      </w:r>
      <w:r w:rsidR="00FA799E" w:rsidRPr="002B725D">
        <w:rPr>
          <w:lang w:val="sk-SK"/>
        </w:rPr>
        <w:t xml:space="preserve"> SV a CO počas merania vypočítaného z impedancie je </w:t>
      </w:r>
      <w:r w:rsidR="007F64B7" w:rsidRPr="002B725D">
        <w:rPr>
          <w:lang w:val="sk-SK"/>
        </w:rPr>
        <w:t>ovplyvnená</w:t>
      </w:r>
      <w:r w:rsidR="00FA799E" w:rsidRPr="002B725D">
        <w:rPr>
          <w:lang w:val="sk-SK"/>
        </w:rPr>
        <w:t xml:space="preserve"> hlavne zmenami v hodnotách parametru -dZ/dt </w:t>
      </w:r>
      <w:commentRangeStart w:id="265"/>
      <w:r w:rsidR="00FA799E" w:rsidRPr="002B725D">
        <w:rPr>
          <w:lang w:val="sk-SK"/>
        </w:rPr>
        <w:t>max</w:t>
      </w:r>
      <w:commentRangeEnd w:id="265"/>
      <w:r w:rsidR="007858D1">
        <w:rPr>
          <w:rStyle w:val="Odkaznakoment"/>
        </w:rPr>
        <w:commentReference w:id="265"/>
      </w:r>
      <w:r w:rsidR="00FA799E" w:rsidRPr="002B725D">
        <w:rPr>
          <w:lang w:val="sk-SK"/>
        </w:rPr>
        <w:t>.</w:t>
      </w:r>
    </w:p>
    <w:p w14:paraId="47DEE27F" w14:textId="77777777" w:rsidR="00CF6674" w:rsidRPr="002B725D" w:rsidRDefault="00CF6674" w:rsidP="00030366">
      <w:pPr>
        <w:overflowPunct/>
        <w:autoSpaceDE/>
        <w:autoSpaceDN/>
        <w:adjustRightInd/>
        <w:spacing w:line="240" w:lineRule="auto"/>
        <w:textAlignment w:val="auto"/>
        <w:rPr>
          <w:lang w:val="sk-SK"/>
        </w:rPr>
      </w:pPr>
    </w:p>
    <w:p w14:paraId="4CA3FD2D" w14:textId="77777777" w:rsidR="00DD1DD6" w:rsidRPr="002B725D" w:rsidRDefault="004018D3" w:rsidP="004018D3">
      <w:pPr>
        <w:pStyle w:val="Nadpis3"/>
        <w:rPr>
          <w:lang w:val="sk-SK"/>
        </w:rPr>
      </w:pPr>
      <w:bookmarkStart w:id="266" w:name="_Toc510360007"/>
      <w:r w:rsidRPr="002B725D">
        <w:rPr>
          <w:lang w:val="sk-SK"/>
        </w:rPr>
        <w:t xml:space="preserve">Popisná štatistika - </w:t>
      </w:r>
      <w:r w:rsidR="00BF7138" w:rsidRPr="002B725D">
        <w:rPr>
          <w:lang w:val="sk-SK"/>
        </w:rPr>
        <w:t>Hlboké dýchanie</w:t>
      </w:r>
      <w:bookmarkEnd w:id="266"/>
    </w:p>
    <w:p w14:paraId="4A34756C" w14:textId="77777777" w:rsidR="00777CA3" w:rsidRPr="002B725D" w:rsidRDefault="00777CA3" w:rsidP="00777CA3">
      <w:pPr>
        <w:rPr>
          <w:lang w:val="sk-SK"/>
        </w:rPr>
      </w:pPr>
    </w:p>
    <w:p w14:paraId="5989946A" w14:textId="77777777" w:rsidR="002D6897" w:rsidRPr="002B725D" w:rsidRDefault="002D6897" w:rsidP="00DB7BF9">
      <w:pPr>
        <w:rPr>
          <w:lang w:val="sk-SK"/>
        </w:rPr>
      </w:pPr>
      <w:r w:rsidRPr="002B725D">
        <w:rPr>
          <w:lang w:val="sk-SK"/>
        </w:rPr>
        <w:t xml:space="preserve"> </w:t>
      </w:r>
      <w:r w:rsidR="00BF0D80" w:rsidRPr="002B725D">
        <w:rPr>
          <w:lang w:val="sk-SK"/>
        </w:rPr>
        <w:t>D</w:t>
      </w:r>
      <w:r w:rsidR="007D7E22" w:rsidRPr="002B725D">
        <w:rPr>
          <w:lang w:val="sk-SK"/>
        </w:rPr>
        <w:t>ýc</w:t>
      </w:r>
      <w:r w:rsidR="00BF0D80" w:rsidRPr="002B725D">
        <w:rPr>
          <w:lang w:val="sk-SK"/>
        </w:rPr>
        <w:t xml:space="preserve">hanie vyvoláva tlakové zmeny v hrudníku. Tlakové zmeny </w:t>
      </w:r>
      <w:r w:rsidR="00BB40EA" w:rsidRPr="002B725D">
        <w:rPr>
          <w:lang w:val="sk-SK"/>
        </w:rPr>
        <w:t xml:space="preserve">sú významným faktorom </w:t>
      </w:r>
      <w:r w:rsidR="00BF0D80" w:rsidRPr="002B725D">
        <w:rPr>
          <w:lang w:val="sk-SK"/>
        </w:rPr>
        <w:t>ovplyvňujú</w:t>
      </w:r>
      <w:r w:rsidR="00BB40EA" w:rsidRPr="002B725D">
        <w:rPr>
          <w:lang w:val="sk-SK"/>
        </w:rPr>
        <w:t>cim</w:t>
      </w:r>
      <w:r w:rsidR="00BF0D80" w:rsidRPr="002B725D">
        <w:rPr>
          <w:lang w:val="sk-SK"/>
        </w:rPr>
        <w:t xml:space="preserve"> funkciu srdcovocievneho systému a spôsobujú zmeny tepu, krvného tlaku, toku </w:t>
      </w:r>
      <w:r w:rsidR="00D84684">
        <w:rPr>
          <w:lang w:val="sk-SK"/>
        </w:rPr>
        <w:t>krvi</w:t>
      </w:r>
      <w:r w:rsidR="00BF0D80" w:rsidRPr="002B725D">
        <w:rPr>
          <w:lang w:val="sk-SK"/>
        </w:rPr>
        <w:t xml:space="preserve"> a distribúcie </w:t>
      </w:r>
      <w:r w:rsidR="00D84684">
        <w:rPr>
          <w:lang w:val="sk-SK"/>
        </w:rPr>
        <w:t>krvi</w:t>
      </w:r>
      <w:r w:rsidR="00BF0D80" w:rsidRPr="002B725D">
        <w:rPr>
          <w:lang w:val="sk-SK"/>
        </w:rPr>
        <w:t xml:space="preserve"> v tele. Excitácia srdcovocievneho systému riadeným dýchaním s frekvenciou 0.1 Hz nazývame hlboké dýchanie. </w:t>
      </w:r>
      <w:r w:rsidR="00C96967" w:rsidRPr="002B725D">
        <w:rPr>
          <w:lang w:val="sk-SK"/>
        </w:rPr>
        <w:t>Pri hlbokom dýchaní dochádza k vyšším tlakovým zmenám v hrudníku oproti spontánnemu dýchaniu. Pri spontánnom nádychu je rozdiel medzi okolitým atmosférickým tlakom a </w:t>
      </w:r>
      <w:r w:rsidR="00533422" w:rsidRPr="002B725D">
        <w:rPr>
          <w:lang w:val="sk-SK"/>
        </w:rPr>
        <w:t>vnútrohrudníkovým</w:t>
      </w:r>
      <w:r w:rsidR="00C96967" w:rsidRPr="002B725D">
        <w:rPr>
          <w:lang w:val="sk-SK"/>
        </w:rPr>
        <w:t xml:space="preserve"> tlakom -6 mmHg, kďežto pri hlbokom dýchaní je rozdiel tlakom až -30 mmHg</w:t>
      </w:r>
      <w:r w:rsidR="008B76B5" w:rsidRPr="002B725D">
        <w:rPr>
          <w:lang w:val="sk-SK"/>
        </w:rPr>
        <w:t xml:space="preserve"> </w:t>
      </w:r>
      <w:r w:rsidR="008B76B5" w:rsidRPr="002B725D">
        <w:rPr>
          <w:lang w:val="sk-SK"/>
        </w:rPr>
        <w:fldChar w:fldCharType="begin"/>
      </w:r>
      <w:r w:rsidR="00D45C1F" w:rsidRPr="002B725D">
        <w:rPr>
          <w:lang w:val="sk-SK"/>
        </w:rPr>
        <w:instrText xml:space="preserve"> ADDIN EN.CITE &lt;EndNote&gt;&lt;Cite&gt;&lt;Author&gt;Barrett&lt;/Author&gt;&lt;Year&gt;2012&lt;/Year&gt;&lt;IDText&gt;Ganong&amp;apos;s review of medical physiology&lt;/IDText&gt;&lt;DisplayText&gt;[71]&lt;/DisplayText&gt;&lt;record&gt;&lt;isbn&gt;9780071780032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8B76B5" w:rsidRPr="002B725D">
        <w:rPr>
          <w:lang w:val="sk-SK"/>
        </w:rPr>
        <w:fldChar w:fldCharType="separate"/>
      </w:r>
      <w:r w:rsidR="00D45C1F" w:rsidRPr="002B725D">
        <w:rPr>
          <w:noProof/>
          <w:lang w:val="sk-SK"/>
        </w:rPr>
        <w:t>[71]</w:t>
      </w:r>
      <w:r w:rsidR="008B76B5" w:rsidRPr="002B725D">
        <w:rPr>
          <w:lang w:val="sk-SK"/>
        </w:rPr>
        <w:fldChar w:fldCharType="end"/>
      </w:r>
      <w:r w:rsidR="00C96967" w:rsidRPr="002B725D">
        <w:rPr>
          <w:lang w:val="sk-SK"/>
        </w:rPr>
        <w:t>.</w:t>
      </w:r>
      <w:r w:rsidR="004018D3" w:rsidRPr="002B725D">
        <w:rPr>
          <w:lang w:val="sk-SK"/>
        </w:rPr>
        <w:t xml:space="preserve"> Tieto zmeny</w:t>
      </w:r>
      <w:r w:rsidR="008B76B5" w:rsidRPr="002B725D">
        <w:rPr>
          <w:lang w:val="sk-SK"/>
        </w:rPr>
        <w:t xml:space="preserve"> tlaku </w:t>
      </w:r>
      <w:r w:rsidR="004018D3" w:rsidRPr="002B725D">
        <w:rPr>
          <w:lang w:val="sk-SK"/>
        </w:rPr>
        <w:t>významne</w:t>
      </w:r>
      <w:r w:rsidR="008B76B5" w:rsidRPr="002B725D">
        <w:rPr>
          <w:lang w:val="sk-SK"/>
        </w:rPr>
        <w:t xml:space="preserve"> ovplyvnia kardiovaskulárne parametre vrátane žilného návratu, plnenia srdca srdečného </w:t>
      </w:r>
    </w:p>
    <w:p w14:paraId="0E0F7ABB" w14:textId="77777777" w:rsidR="002D6897" w:rsidRPr="002B725D" w:rsidRDefault="002D6897" w:rsidP="00DB7BF9">
      <w:pPr>
        <w:rPr>
          <w:lang w:val="sk-SK"/>
        </w:rPr>
      </w:pPr>
      <w:r w:rsidRPr="002B725D">
        <w:rPr>
          <w:lang w:val="sk-SK"/>
        </w:rPr>
        <w:t xml:space="preserve"> </w:t>
      </w:r>
      <w:r w:rsidR="008B76B5" w:rsidRPr="002B725D">
        <w:rPr>
          <w:lang w:val="sk-SK"/>
        </w:rPr>
        <w:t xml:space="preserve">výdaja a arteriálneho tlaku. Arteriálny krvný tlak </w:t>
      </w:r>
      <w:r w:rsidR="004018D3" w:rsidRPr="002B725D">
        <w:rPr>
          <w:lang w:val="sk-SK"/>
        </w:rPr>
        <w:t>kolíše</w:t>
      </w:r>
      <w:r w:rsidR="008B76B5" w:rsidRPr="002B725D">
        <w:rPr>
          <w:lang w:val="sk-SK"/>
        </w:rPr>
        <w:t xml:space="preserve"> o 4 až 6 mmHg v priebehu spontnánneho dýchania, ale až 20mmHg v priebehu hlbokého dýchania </w:t>
      </w:r>
      <w:r w:rsidR="008B76B5" w:rsidRPr="002B725D">
        <w:rPr>
          <w:lang w:val="sk-SK"/>
        </w:rPr>
        <w:fldChar w:fldCharType="begin"/>
      </w:r>
      <w:r w:rsidR="00D45C1F" w:rsidRPr="002B725D">
        <w:rPr>
          <w:lang w:val="sk-SK"/>
        </w:rPr>
        <w:instrText xml:space="preserve"> ADDIN EN.CITE &lt;EndNote&gt;&lt;Cite&gt;&lt;Author&gt;Hall&lt;/Author&gt;&lt;Year&gt;2011&lt;/Year&gt;&lt;IDText&gt;Guyton and Hall textbook of medical physiology&lt;/IDText&gt;&lt;DisplayText&gt;[72]&lt;/DisplayText&gt;&lt;record&gt;&lt;isbn&gt;9781416045748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8B76B5" w:rsidRPr="002B725D">
        <w:rPr>
          <w:lang w:val="sk-SK"/>
        </w:rPr>
        <w:fldChar w:fldCharType="separate"/>
      </w:r>
      <w:r w:rsidR="00D45C1F" w:rsidRPr="002B725D">
        <w:rPr>
          <w:noProof/>
          <w:lang w:val="sk-SK"/>
        </w:rPr>
        <w:t>[72]</w:t>
      </w:r>
      <w:r w:rsidR="008B76B5" w:rsidRPr="002B725D">
        <w:rPr>
          <w:lang w:val="sk-SK"/>
        </w:rPr>
        <w:fldChar w:fldCharType="end"/>
      </w:r>
      <w:r w:rsidR="008B76B5" w:rsidRPr="002B725D">
        <w:rPr>
          <w:lang w:val="sk-SK"/>
        </w:rPr>
        <w:t>.</w:t>
      </w:r>
      <w:r w:rsidR="00C96967" w:rsidRPr="002B725D">
        <w:rPr>
          <w:lang w:val="sk-SK"/>
        </w:rPr>
        <w:t xml:space="preserve"> </w:t>
      </w:r>
      <w:r w:rsidR="00533422" w:rsidRPr="002B725D">
        <w:rPr>
          <w:lang w:val="sk-SK"/>
        </w:rPr>
        <w:fldChar w:fldCharType="begin"/>
      </w:r>
      <w:r w:rsidR="00533422" w:rsidRPr="002B725D">
        <w:rPr>
          <w:lang w:val="sk-SK"/>
        </w:rPr>
        <w:instrText xml:space="preserve"> REF _Ref509676328 \h </w:instrText>
      </w:r>
      <w:r w:rsidR="00533422" w:rsidRPr="002B725D">
        <w:rPr>
          <w:lang w:val="sk-SK"/>
        </w:rPr>
      </w:r>
      <w:r w:rsidR="00533422" w:rsidRPr="002B725D">
        <w:rPr>
          <w:lang w:val="sk-SK"/>
        </w:rPr>
        <w:fldChar w:fldCharType="separate"/>
      </w:r>
      <w:r w:rsidR="00911AF5" w:rsidRPr="002B725D">
        <w:rPr>
          <w:b/>
          <w:bCs/>
          <w:lang w:val="sk-SK"/>
        </w:rPr>
        <w:t>Chyba! Nenašiel sa žiaden zdroj odkazov.</w:t>
      </w:r>
      <w:r w:rsidR="00533422" w:rsidRPr="002B725D">
        <w:rPr>
          <w:lang w:val="sk-SK"/>
        </w:rPr>
        <w:fldChar w:fldCharType="end"/>
      </w:r>
      <w:r w:rsidR="00533422" w:rsidRPr="002B725D">
        <w:rPr>
          <w:lang w:val="sk-SK"/>
        </w:rPr>
        <w:t xml:space="preserve"> a </w:t>
      </w:r>
      <w:r w:rsidR="00533422" w:rsidRPr="002B725D">
        <w:rPr>
          <w:lang w:val="sk-SK"/>
        </w:rPr>
        <w:fldChar w:fldCharType="begin"/>
      </w:r>
      <w:r w:rsidR="00533422" w:rsidRPr="002B725D">
        <w:rPr>
          <w:lang w:val="sk-SK"/>
        </w:rPr>
        <w:instrText xml:space="preserve"> REF _Ref509676332 \h </w:instrText>
      </w:r>
      <w:r w:rsidR="00533422" w:rsidRPr="002B725D">
        <w:rPr>
          <w:lang w:val="sk-SK"/>
        </w:rPr>
      </w:r>
      <w:r w:rsidR="00533422" w:rsidRPr="002B725D">
        <w:rPr>
          <w:lang w:val="sk-SK"/>
        </w:rPr>
        <w:fldChar w:fldCharType="separate"/>
      </w:r>
      <w:r w:rsidR="00911AF5" w:rsidRPr="002B725D">
        <w:rPr>
          <w:lang w:val="sk-SK"/>
        </w:rPr>
        <w:t xml:space="preserve">Tabuľka </w:t>
      </w:r>
      <w:r w:rsidR="00911AF5" w:rsidRPr="002B725D">
        <w:rPr>
          <w:noProof/>
          <w:lang w:val="sk-SK"/>
        </w:rPr>
        <w:t>11</w:t>
      </w:r>
      <w:r w:rsidR="00533422" w:rsidRPr="002B725D">
        <w:rPr>
          <w:lang w:val="sk-SK"/>
        </w:rPr>
        <w:fldChar w:fldCharType="end"/>
      </w:r>
      <w:r w:rsidR="00533422" w:rsidRPr="002B725D">
        <w:rPr>
          <w:lang w:val="sk-SK"/>
        </w:rPr>
        <w:t xml:space="preserve"> uvádza popisnú štatistiku parametrov Z0, -dZ/dt max a </w:t>
      </w:r>
    </w:p>
    <w:p w14:paraId="02E411B5" w14:textId="77777777" w:rsidR="00911AF5" w:rsidRPr="002B725D" w:rsidRDefault="00941A71" w:rsidP="00DB7BF9">
      <w:pPr>
        <w:rPr>
          <w:lang w:val="sk-SK"/>
        </w:rPr>
      </w:pP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2D6897" w:rsidRPr="002B725D">
        <w:rPr>
          <w:lang w:val="sk-SK"/>
        </w:rPr>
        <w:t xml:space="preserve"> pri hlbokom dýchaní. Táto štatistika je spracovaná rovnakým spôsobom ako bola spracovaná štatistika pre spontánne dýchanie ktoré uviedla </w:t>
      </w:r>
      <w:r w:rsidR="002D6897" w:rsidRPr="002B725D">
        <w:rPr>
          <w:lang w:val="sk-SK"/>
        </w:rPr>
        <w:fldChar w:fldCharType="begin"/>
      </w:r>
      <w:r w:rsidR="002D6897" w:rsidRPr="002B725D">
        <w:rPr>
          <w:lang w:val="sk-SK"/>
        </w:rPr>
        <w:instrText xml:space="preserve"> REF _Ref510349623 \h </w:instrText>
      </w:r>
      <w:r w:rsidR="002D6897" w:rsidRPr="002B725D">
        <w:rPr>
          <w:lang w:val="sk-SK"/>
        </w:rPr>
      </w:r>
      <w:r w:rsidR="002D6897" w:rsidRPr="002B725D">
        <w:rPr>
          <w:lang w:val="sk-SK"/>
        </w:rPr>
        <w:fldChar w:fldCharType="separate"/>
      </w:r>
      <w:r w:rsidR="00911AF5" w:rsidRPr="002B725D">
        <w:rPr>
          <w:lang w:val="sk-SK"/>
        </w:rPr>
        <w:t xml:space="preserve">Tabuľka </w:t>
      </w:r>
      <w:r w:rsidR="00911AF5" w:rsidRPr="002B725D">
        <w:rPr>
          <w:noProof/>
          <w:lang w:val="sk-SK"/>
        </w:rPr>
        <w:t>8</w:t>
      </w:r>
      <w:r w:rsidR="002D6897" w:rsidRPr="002B725D">
        <w:rPr>
          <w:lang w:val="sk-SK"/>
        </w:rPr>
        <w:fldChar w:fldCharType="end"/>
      </w:r>
      <w:r w:rsidR="002D6897" w:rsidRPr="002B725D">
        <w:rPr>
          <w:lang w:val="sk-SK"/>
        </w:rPr>
        <w:t xml:space="preserve"> a </w:t>
      </w:r>
      <w:r w:rsidR="002D6897" w:rsidRPr="002B725D">
        <w:rPr>
          <w:lang w:val="sk-SK"/>
        </w:rPr>
        <w:fldChar w:fldCharType="begin"/>
      </w:r>
      <w:r w:rsidR="002D6897" w:rsidRPr="002B725D">
        <w:rPr>
          <w:lang w:val="sk-SK"/>
        </w:rPr>
        <w:instrText xml:space="preserve"> REF _Ref509566279 \h </w:instrText>
      </w:r>
      <w:r w:rsidR="002D6897" w:rsidRPr="002B725D">
        <w:rPr>
          <w:lang w:val="sk-SK"/>
        </w:rPr>
      </w:r>
      <w:r w:rsidR="002D6897" w:rsidRPr="002B725D">
        <w:rPr>
          <w:lang w:val="sk-SK"/>
        </w:rPr>
        <w:fldChar w:fldCharType="separate"/>
      </w:r>
      <w:r w:rsidR="00911AF5" w:rsidRPr="002B725D">
        <w:rPr>
          <w:lang w:val="sk-SK"/>
        </w:rPr>
        <w:t xml:space="preserve">Tabuľka </w:t>
      </w:r>
      <w:r w:rsidR="00911AF5" w:rsidRPr="002B725D">
        <w:rPr>
          <w:noProof/>
          <w:lang w:val="sk-SK"/>
        </w:rPr>
        <w:t>9</w:t>
      </w:r>
      <w:r w:rsidR="002D6897" w:rsidRPr="002B725D">
        <w:rPr>
          <w:lang w:val="sk-SK"/>
        </w:rPr>
        <w:fldChar w:fldCharType="end"/>
      </w:r>
      <w:r w:rsidR="00533422" w:rsidRPr="002B725D">
        <w:rPr>
          <w:lang w:val="sk-SK"/>
        </w:rPr>
        <w:fldChar w:fldCharType="begin"/>
      </w:r>
      <w:r w:rsidR="00533422" w:rsidRPr="002B725D">
        <w:rPr>
          <w:lang w:val="sk-SK"/>
        </w:rPr>
        <w:instrText xml:space="preserve"> REF _Ref509666687 \h </w:instrText>
      </w:r>
      <w:r w:rsidR="00533422" w:rsidRPr="002B725D">
        <w:rPr>
          <w:lang w:val="sk-SK"/>
        </w:rPr>
      </w:r>
      <w:r w:rsidR="00533422" w:rsidRPr="002B725D">
        <w:rPr>
          <w:lang w:val="sk-SK"/>
        </w:rPr>
        <w:fldChar w:fldCharType="separate"/>
      </w:r>
    </w:p>
    <w:p w14:paraId="028801F5" w14:textId="77777777" w:rsidR="00CF6674" w:rsidRPr="002B725D" w:rsidRDefault="00911AF5" w:rsidP="0000728C">
      <w:pPr>
        <w:pStyle w:val="Titulek"/>
        <w:rPr>
          <w:lang w:val="sk-SK"/>
        </w:rPr>
      </w:pPr>
      <w:r w:rsidRPr="002B725D">
        <w:rPr>
          <w:b/>
          <w:bCs/>
          <w:lang w:val="sk-SK"/>
        </w:rPr>
        <w:t>Chyba! Odkaz na záložku nie je platný.</w:t>
      </w:r>
      <w:r w:rsidRPr="002B725D">
        <w:rPr>
          <w:lang w:val="sk-SK"/>
        </w:rPr>
        <w:t xml:space="preserve">Tabuľka </w:t>
      </w:r>
      <w:r w:rsidRPr="002B725D">
        <w:rPr>
          <w:noProof/>
          <w:lang w:val="sk-SK"/>
        </w:rPr>
        <w:t>8</w:t>
      </w:r>
      <w:r w:rsidRPr="002B725D">
        <w:rPr>
          <w:lang w:val="sk-SK"/>
        </w:rPr>
        <w:t>: Priemerné hodnoty bioimpedančných parametrov naprieč dobrovoľníkmi, spontánne dýchanie</w:t>
      </w:r>
      <w:r w:rsidR="00533422" w:rsidRPr="002B725D">
        <w:rPr>
          <w:lang w:val="sk-SK"/>
        </w:rPr>
        <w:fldChar w:fldCharType="end"/>
      </w:r>
    </w:p>
    <w:p w14:paraId="36BFC622" w14:textId="77777777" w:rsidR="00E14255" w:rsidRPr="002B725D" w:rsidRDefault="0000728C" w:rsidP="00E14255">
      <w:pPr>
        <w:pStyle w:val="Titulek"/>
        <w:spacing w:before="240"/>
        <w:rPr>
          <w:vanish/>
          <w:lang w:val="sk-SK"/>
          <w:specVanish/>
        </w:rPr>
      </w:pPr>
      <w:bookmarkStart w:id="267" w:name="_Toc510358897"/>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10</w:t>
      </w:r>
      <w:r w:rsidRPr="002B725D">
        <w:rPr>
          <w:lang w:val="sk-SK"/>
        </w:rPr>
        <w:fldChar w:fldCharType="end"/>
      </w:r>
      <w:r w:rsidRPr="002B725D">
        <w:rPr>
          <w:lang w:val="sk-SK"/>
        </w:rPr>
        <w:t>: Priemerné hodnoty bioimpedančných parametrov naprieč dobrovoľníkmi, hlboké dýchanie</w:t>
      </w:r>
      <w:bookmarkEnd w:id="267"/>
    </w:p>
    <w:p w14:paraId="7620E4AE" w14:textId="77777777" w:rsidR="00E14255" w:rsidRPr="002B725D" w:rsidRDefault="00E14255" w:rsidP="00E14255">
      <w:pPr>
        <w:rPr>
          <w:lang w:val="sk-SK" w:eastAsia="en-US" w:bidi="en-US"/>
        </w:rPr>
      </w:pPr>
      <w:r w:rsidRPr="002B725D">
        <w:rPr>
          <w:lang w:val="sk-SK" w:eastAsia="en-US" w:bidi="en-US"/>
        </w:rPr>
        <w:t xml:space="preserve"> pre 30 dobrovoľníkov.</w:t>
      </w:r>
    </w:p>
    <w:p w14:paraId="66F1D3B4" w14:textId="77777777" w:rsidR="0000728C" w:rsidRPr="002B725D" w:rsidRDefault="0000728C" w:rsidP="00E14255">
      <w:pPr>
        <w:pStyle w:val="Titulek"/>
        <w:spacing w:before="360"/>
        <w:rPr>
          <w:lang w:val="sk-SK"/>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2B725D" w14:paraId="3678078F" w14:textId="77777777" w:rsidTr="00CF6674">
        <w:trPr>
          <w:trHeight w:val="1470"/>
        </w:trPr>
        <w:tc>
          <w:tcPr>
            <w:tcW w:w="608" w:type="dxa"/>
            <w:tcBorders>
              <w:top w:val="single" w:sz="4" w:space="0" w:color="auto"/>
              <w:left w:val="nil"/>
              <w:bottom w:val="nil"/>
              <w:right w:val="nil"/>
            </w:tcBorders>
            <w:shd w:val="clear" w:color="auto" w:fill="auto"/>
            <w:noWrap/>
            <w:vAlign w:val="bottom"/>
            <w:hideMark/>
          </w:tcPr>
          <w:p w14:paraId="6653A131"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14:paraId="315BB7DB" w14:textId="77777777" w:rsidR="00CF6674" w:rsidRPr="002B725D" w:rsidRDefault="00CF6674" w:rsidP="00CF6674">
            <w:pPr>
              <w:overflowPunct/>
              <w:autoSpaceDE/>
              <w:autoSpaceDN/>
              <w:adjustRightInd/>
              <w:spacing w:line="240" w:lineRule="auto"/>
              <w:textAlignment w:val="auto"/>
              <w:rPr>
                <w:rFonts w:ascii="Arial" w:hAnsi="Arial" w:cs="Arial"/>
                <w:sz w:val="22"/>
                <w:szCs w:val="22"/>
                <w:lang w:val="sk-SK"/>
              </w:rPr>
            </w:pPr>
            <w:r w:rsidRPr="002B725D">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14:paraId="26A92B58"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2B725D">
              <w:rPr>
                <w:noProof/>
              </w:rPr>
              <mc:AlternateContent>
                <mc:Choice Requires="wps">
                  <w:drawing>
                    <wp:anchor distT="0" distB="0" distL="114300" distR="114300" simplePos="0" relativeHeight="251833344" behindDoc="0" locked="0" layoutInCell="1" allowOverlap="1" wp14:anchorId="3F8BD02A" wp14:editId="71BDA6A2">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FE74D9A" w14:textId="77777777" w:rsidR="00941A71" w:rsidRDefault="00941A71" w:rsidP="00D705C8">
                                  <w:pPr>
                                    <w:pStyle w:val="Normlnweb"/>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F8BD02A" id="_x0000_s1036"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" filled="f" stroked="f">
                      <v:textbox style="mso-fit-shape-to-text:t" inset="0,0,0,0">
                        <w:txbxContent>
                          <w:p w14:paraId="0FE74D9A" w14:textId="77777777" w:rsidR="00941A71" w:rsidRDefault="00941A71" w:rsidP="00D705C8">
                            <w:pPr>
                              <w:pStyle w:val="Normlnweb"/>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2B725D">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14:paraId="42F0A031"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14:paraId="243E4DBF"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14:paraId="053958FB"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14:paraId="04173854"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14:paraId="09D8A943"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14:paraId="57E23266"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2B725D">
              <w:rPr>
                <w:noProof/>
              </w:rPr>
              <w:drawing>
                <wp:anchor distT="0" distB="0" distL="114300" distR="114300" simplePos="0" relativeHeight="251834368" behindDoc="0" locked="0" layoutInCell="1" allowOverlap="1" wp14:anchorId="13AE8AB8" wp14:editId="2A0C5DAE">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2B725D">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14:paraId="1BB462B3"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14:paraId="723B393A"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14:paraId="650F5BDB"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14:paraId="1943CF15"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14:paraId="596C0908"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noProof/>
              </w:rPr>
              <mc:AlternateContent>
                <mc:Choice Requires="wps">
                  <w:drawing>
                    <wp:anchor distT="0" distB="0" distL="114300" distR="114300" simplePos="0" relativeHeight="251835392" behindDoc="0" locked="0" layoutInCell="1" allowOverlap="1" wp14:anchorId="3772B5D3" wp14:editId="46B642C8">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B9ECF72" w14:textId="77777777" w:rsidR="00941A71" w:rsidRDefault="00941A71" w:rsidP="00D705C8">
                                  <w:pPr>
                                    <w:pStyle w:val="Normlnweb"/>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772B5D3" id="_x0000_s1037" type="#_x0000_t202" style="position:absolute;left:0;text-align:left;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H8p&#10;DKUTAgAAegQAAA4AAAAAAAAAAAAAAAAALgIAAGRycy9lMm9Eb2MueG1sUEsBAi0AFAAGAAgAAAAh&#10;ALXJ6DvdAAAACgEAAA8AAAAAAAAAAAAAAAAAbQQAAGRycy9kb3ducmV2LnhtbFBLBQYAAAAABAAE&#10;APMAAAB3BQAAAAA=&#10;" filled="f" stroked="f">
                      <v:textbox style="mso-fit-shape-to-text:t" inset="0,0,0,0">
                        <w:txbxContent>
                          <w:p w14:paraId="7B9ECF72" w14:textId="77777777" w:rsidR="00941A71" w:rsidRDefault="00941A71" w:rsidP="00D705C8">
                            <w:pPr>
                              <w:pStyle w:val="Normlnweb"/>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2B725D">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14:paraId="20A35EC9"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r>
      <w:tr w:rsidR="00CF6674" w:rsidRPr="002B725D" w14:paraId="15851A72" w14:textId="77777777" w:rsidTr="00CF6674">
        <w:trPr>
          <w:trHeight w:val="300"/>
        </w:trPr>
        <w:tc>
          <w:tcPr>
            <w:tcW w:w="608" w:type="dxa"/>
            <w:tcBorders>
              <w:top w:val="nil"/>
              <w:left w:val="nil"/>
              <w:bottom w:val="single" w:sz="4" w:space="0" w:color="auto"/>
              <w:right w:val="nil"/>
            </w:tcBorders>
            <w:shd w:val="clear" w:color="auto" w:fill="auto"/>
            <w:noWrap/>
            <w:vAlign w:val="bottom"/>
            <w:hideMark/>
          </w:tcPr>
          <w:p w14:paraId="35C6B7D1"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14:paraId="23868F9D"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7C4046D5"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14:paraId="48EA608D"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14:paraId="6286CEC6"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14:paraId="68B75BB1"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14:paraId="5D45865E"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4F40A1A9"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14:paraId="7D869E3E"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14:paraId="3071A62A"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14:paraId="130053A1"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14:paraId="0E950E13"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mean</w:t>
            </w:r>
          </w:p>
        </w:tc>
        <w:tc>
          <w:tcPr>
            <w:tcW w:w="237" w:type="dxa"/>
            <w:tcBorders>
              <w:top w:val="single" w:sz="4" w:space="0" w:color="auto"/>
              <w:left w:val="nil"/>
              <w:bottom w:val="single" w:sz="4" w:space="0" w:color="auto"/>
              <w:right w:val="nil"/>
            </w:tcBorders>
            <w:shd w:val="clear" w:color="auto" w:fill="auto"/>
            <w:noWrap/>
            <w:vAlign w:val="bottom"/>
            <w:hideMark/>
          </w:tcPr>
          <w:p w14:paraId="0749A66E"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14:paraId="2F826DEE"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14:paraId="39BFFE21"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r>
      <w:tr w:rsidR="00CF6674" w:rsidRPr="002B725D" w14:paraId="2656AEB1" w14:textId="77777777" w:rsidTr="00CF6674">
        <w:trPr>
          <w:trHeight w:val="300"/>
        </w:trPr>
        <w:tc>
          <w:tcPr>
            <w:tcW w:w="608" w:type="dxa"/>
            <w:tcBorders>
              <w:top w:val="nil"/>
              <w:left w:val="nil"/>
              <w:bottom w:val="nil"/>
              <w:right w:val="nil"/>
            </w:tcBorders>
            <w:shd w:val="clear" w:color="auto" w:fill="auto"/>
            <w:noWrap/>
            <w:vAlign w:val="bottom"/>
            <w:hideMark/>
          </w:tcPr>
          <w:p w14:paraId="2E5454D1"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14:paraId="7446A1C0"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14:paraId="54B83C0F"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3AE4E849"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14:paraId="7AB01461"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14:paraId="500AC19A"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47B20E3B"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14:paraId="14D8CCBF"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C3370A9"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14:paraId="3C75E2DB"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14:paraId="118CAEC6"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5D1992C8"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14:paraId="3920ECFB"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3F30295B"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14:paraId="35AF6F89"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6.57</w:t>
            </w:r>
          </w:p>
        </w:tc>
      </w:tr>
      <w:tr w:rsidR="00CF6674" w:rsidRPr="002B725D" w14:paraId="16FE8325" w14:textId="77777777" w:rsidTr="00CF6674">
        <w:trPr>
          <w:trHeight w:val="300"/>
        </w:trPr>
        <w:tc>
          <w:tcPr>
            <w:tcW w:w="608" w:type="dxa"/>
            <w:tcBorders>
              <w:top w:val="nil"/>
              <w:left w:val="nil"/>
              <w:bottom w:val="nil"/>
              <w:right w:val="nil"/>
            </w:tcBorders>
            <w:shd w:val="clear" w:color="auto" w:fill="auto"/>
            <w:noWrap/>
            <w:vAlign w:val="bottom"/>
            <w:hideMark/>
          </w:tcPr>
          <w:p w14:paraId="6678808F"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14:paraId="37E8D9FF"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14:paraId="7AFFE2A0"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5A60FE8"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14:paraId="0EBD13D2"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14:paraId="06AE1F48"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60F2C547"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14:paraId="5C871081"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4910B4A"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14:paraId="0B6AFB57"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14:paraId="2238E9D6"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7C6F772D"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14:paraId="5B3C01A4"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2817DA01"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14:paraId="361321A5"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8.17</w:t>
            </w:r>
          </w:p>
        </w:tc>
      </w:tr>
      <w:tr w:rsidR="00CF6674" w:rsidRPr="002B725D" w14:paraId="17CBAC5C" w14:textId="77777777" w:rsidTr="00CF6674">
        <w:trPr>
          <w:trHeight w:val="300"/>
        </w:trPr>
        <w:tc>
          <w:tcPr>
            <w:tcW w:w="608" w:type="dxa"/>
            <w:tcBorders>
              <w:top w:val="nil"/>
              <w:left w:val="nil"/>
              <w:bottom w:val="nil"/>
              <w:right w:val="nil"/>
            </w:tcBorders>
            <w:shd w:val="clear" w:color="auto" w:fill="auto"/>
            <w:noWrap/>
            <w:vAlign w:val="bottom"/>
            <w:hideMark/>
          </w:tcPr>
          <w:p w14:paraId="3CF9F1DE"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14:paraId="5BC099CE"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14:paraId="06D94A9B"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90FDCD2"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14:paraId="50974D30"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14:paraId="57790FAA"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5A5AD5CE"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14:paraId="69C93300"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66B667CE"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14:paraId="7EB93DBF"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20C9">
              <w:rPr>
                <w:rFonts w:ascii="Calibri" w:hAnsi="Calibri" w:cs="Calibri"/>
                <w:color w:val="000000"/>
                <w:sz w:val="18"/>
                <w:szCs w:val="18"/>
                <w:highlight w:val="yellow"/>
                <w:lang w:val="sk-SK"/>
                <w:rPrChange w:id="268" w:author="Pavel Jurak" w:date="2018-04-23T13:02:00Z">
                  <w:rPr>
                    <w:rFonts w:ascii="Calibri" w:hAnsi="Calibri" w:cs="Calibri"/>
                    <w:color w:val="000000"/>
                    <w:sz w:val="18"/>
                    <w:szCs w:val="18"/>
                    <w:lang w:val="sk-SK"/>
                  </w:rPr>
                </w:rPrChange>
              </w:rPr>
              <w:t>8.4</w:t>
            </w:r>
          </w:p>
        </w:tc>
        <w:tc>
          <w:tcPr>
            <w:tcW w:w="180" w:type="dxa"/>
            <w:tcBorders>
              <w:top w:val="nil"/>
              <w:left w:val="nil"/>
              <w:bottom w:val="nil"/>
              <w:right w:val="nil"/>
            </w:tcBorders>
            <w:shd w:val="clear" w:color="auto" w:fill="auto"/>
            <w:noWrap/>
            <w:vAlign w:val="bottom"/>
            <w:hideMark/>
          </w:tcPr>
          <w:p w14:paraId="2382C884"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6B533ACE"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14:paraId="7303DC48"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7626A246"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14:paraId="432C5BD4"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4.11</w:t>
            </w:r>
          </w:p>
        </w:tc>
      </w:tr>
      <w:tr w:rsidR="00CF6674" w:rsidRPr="002B725D" w14:paraId="3E40E001" w14:textId="77777777" w:rsidTr="00CF6674">
        <w:trPr>
          <w:trHeight w:val="87"/>
        </w:trPr>
        <w:tc>
          <w:tcPr>
            <w:tcW w:w="608" w:type="dxa"/>
            <w:tcBorders>
              <w:top w:val="nil"/>
              <w:left w:val="nil"/>
              <w:bottom w:val="nil"/>
              <w:right w:val="nil"/>
            </w:tcBorders>
            <w:shd w:val="clear" w:color="auto" w:fill="auto"/>
            <w:noWrap/>
            <w:vAlign w:val="bottom"/>
            <w:hideMark/>
          </w:tcPr>
          <w:p w14:paraId="7B9FFED0"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14:paraId="43FF7703"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14:paraId="3A8574E6"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2CE267FC"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14:paraId="04BBEC84"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noProof/>
                <w:color w:val="000000"/>
                <w:sz w:val="18"/>
                <w:szCs w:val="18"/>
              </w:rPr>
              <mc:AlternateContent>
                <mc:Choice Requires="wps">
                  <w:drawing>
                    <wp:anchor distT="0" distB="0" distL="114300" distR="114300" simplePos="0" relativeHeight="251815936" behindDoc="0" locked="0" layoutInCell="1" allowOverlap="1" wp14:anchorId="592CD868" wp14:editId="2877013F">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19008" behindDoc="0" locked="0" layoutInCell="1" allowOverlap="1" wp14:anchorId="7877A433" wp14:editId="20E34253">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20032" behindDoc="0" locked="0" layoutInCell="1" allowOverlap="1" wp14:anchorId="49741F20" wp14:editId="06DAF894">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21056" behindDoc="0" locked="0" layoutInCell="1" allowOverlap="1" wp14:anchorId="197EF31A" wp14:editId="3640DBCD">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22080" behindDoc="0" locked="0" layoutInCell="1" allowOverlap="1" wp14:anchorId="713D1984" wp14:editId="5008D92F">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23104" behindDoc="0" locked="0" layoutInCell="1" allowOverlap="1" wp14:anchorId="7E80C034" wp14:editId="2C5A8CD1">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24128" behindDoc="0" locked="0" layoutInCell="1" allowOverlap="1" wp14:anchorId="28D90691" wp14:editId="28DDBDF2">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25152" behindDoc="0" locked="0" layoutInCell="1" allowOverlap="1" wp14:anchorId="5DCCBB83" wp14:editId="12427F30">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26176" behindDoc="0" locked="0" layoutInCell="1" allowOverlap="1" wp14:anchorId="1C160BD0" wp14:editId="14CFE6F5">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27200" behindDoc="0" locked="0" layoutInCell="1" allowOverlap="1" wp14:anchorId="06DC07EB" wp14:editId="42287DB7">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28224" behindDoc="0" locked="0" layoutInCell="1" allowOverlap="1" wp14:anchorId="266BA9ED" wp14:editId="0B62B7C7">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29248" behindDoc="0" locked="0" layoutInCell="1" allowOverlap="1" wp14:anchorId="6530F620" wp14:editId="225F299B">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30272" behindDoc="0" locked="0" layoutInCell="1" allowOverlap="1" wp14:anchorId="37CBDC14" wp14:editId="22C6AAA8">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31296" behindDoc="0" locked="0" layoutInCell="1" allowOverlap="1" wp14:anchorId="3A8DBC22" wp14:editId="6A773AAB">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32320" behindDoc="0" locked="0" layoutInCell="1" allowOverlap="1" wp14:anchorId="7B12958C" wp14:editId="13001D7D">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2B725D">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14:paraId="386D3FBF"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52335A47"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14:paraId="171B321C"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95E0742"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noProof/>
                <w:color w:val="000000"/>
                <w:sz w:val="18"/>
                <w:szCs w:val="18"/>
              </w:rPr>
              <mc:AlternateContent>
                <mc:Choice Requires="wps">
                  <w:drawing>
                    <wp:anchor distT="0" distB="0" distL="114300" distR="114300" simplePos="0" relativeHeight="251816960" behindDoc="0" locked="0" layoutInCell="1" allowOverlap="1" wp14:anchorId="0678012E" wp14:editId="44D2011A">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17984" behindDoc="0" locked="0" layoutInCell="1" allowOverlap="1" wp14:anchorId="47810F8C" wp14:editId="3D3E442D">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2B725D">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14:paraId="77493375"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20C9">
              <w:rPr>
                <w:rFonts w:ascii="Calibri" w:hAnsi="Calibri" w:cs="Calibri"/>
                <w:color w:val="000000"/>
                <w:sz w:val="18"/>
                <w:szCs w:val="18"/>
                <w:highlight w:val="yellow"/>
                <w:lang w:val="sk-SK"/>
                <w:rPrChange w:id="269" w:author="Pavel Jurak" w:date="2018-04-23T13:02:00Z">
                  <w:rPr>
                    <w:rFonts w:ascii="Calibri" w:hAnsi="Calibri" w:cs="Calibri"/>
                    <w:color w:val="000000"/>
                    <w:sz w:val="18"/>
                    <w:szCs w:val="18"/>
                    <w:lang w:val="sk-SK"/>
                  </w:rPr>
                </w:rPrChange>
              </w:rPr>
              <w:t>9.3</w:t>
            </w:r>
          </w:p>
        </w:tc>
        <w:tc>
          <w:tcPr>
            <w:tcW w:w="180" w:type="dxa"/>
            <w:tcBorders>
              <w:top w:val="nil"/>
              <w:left w:val="nil"/>
              <w:bottom w:val="nil"/>
              <w:right w:val="nil"/>
            </w:tcBorders>
            <w:shd w:val="clear" w:color="auto" w:fill="auto"/>
            <w:noWrap/>
            <w:vAlign w:val="bottom"/>
            <w:hideMark/>
          </w:tcPr>
          <w:p w14:paraId="4E481074"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3DAC2335"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14:paraId="0FCF85C5"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274B7E0E"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14:paraId="162FAE5D"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4.53</w:t>
            </w:r>
          </w:p>
        </w:tc>
      </w:tr>
      <w:tr w:rsidR="00CF6674" w:rsidRPr="002B725D" w14:paraId="38C9A1A1" w14:textId="77777777" w:rsidTr="00CF6674">
        <w:trPr>
          <w:trHeight w:val="300"/>
        </w:trPr>
        <w:tc>
          <w:tcPr>
            <w:tcW w:w="608" w:type="dxa"/>
            <w:tcBorders>
              <w:top w:val="nil"/>
              <w:left w:val="nil"/>
              <w:bottom w:val="nil"/>
              <w:right w:val="nil"/>
            </w:tcBorders>
            <w:shd w:val="clear" w:color="auto" w:fill="auto"/>
            <w:noWrap/>
            <w:vAlign w:val="bottom"/>
            <w:hideMark/>
          </w:tcPr>
          <w:p w14:paraId="59DE655F"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14:paraId="43E3D3A4"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14:paraId="163B0429"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711B5A9B"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14:paraId="416FD19D"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14:paraId="79C93DB0"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385077FB"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14:paraId="0217B985"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6334D4EB"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14:paraId="7CD91EA6"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14:paraId="3079D100"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4C53A8DE"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14:paraId="40822B82"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CCBF26A"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14:paraId="171FC4B2"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5.46</w:t>
            </w:r>
          </w:p>
        </w:tc>
      </w:tr>
      <w:tr w:rsidR="00CF6674" w:rsidRPr="002B725D" w14:paraId="1D704102" w14:textId="77777777" w:rsidTr="00CF6674">
        <w:trPr>
          <w:trHeight w:val="300"/>
        </w:trPr>
        <w:tc>
          <w:tcPr>
            <w:tcW w:w="608" w:type="dxa"/>
            <w:tcBorders>
              <w:top w:val="nil"/>
              <w:left w:val="nil"/>
              <w:bottom w:val="nil"/>
              <w:right w:val="nil"/>
            </w:tcBorders>
            <w:shd w:val="clear" w:color="auto" w:fill="auto"/>
            <w:noWrap/>
            <w:vAlign w:val="bottom"/>
            <w:hideMark/>
          </w:tcPr>
          <w:p w14:paraId="2A4A6379"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14:paraId="02D6E576"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14:paraId="092DA4CE"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37182A83"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14:paraId="3523AC7D"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14:paraId="349CF7D9"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04DD21C4"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14:paraId="32651F31"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6C6A5D1C"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14:paraId="4782F1DC"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14:paraId="058553FA"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66F34322"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14:paraId="1D635ABA"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79C5037"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14:paraId="12BDFBC4"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6.04</w:t>
            </w:r>
          </w:p>
        </w:tc>
      </w:tr>
      <w:tr w:rsidR="00CF6674" w:rsidRPr="002B725D" w14:paraId="3411D26E" w14:textId="77777777" w:rsidTr="00CF6674">
        <w:trPr>
          <w:trHeight w:val="300"/>
        </w:trPr>
        <w:tc>
          <w:tcPr>
            <w:tcW w:w="608" w:type="dxa"/>
            <w:tcBorders>
              <w:top w:val="nil"/>
              <w:left w:val="nil"/>
              <w:bottom w:val="nil"/>
              <w:right w:val="nil"/>
            </w:tcBorders>
            <w:shd w:val="clear" w:color="auto" w:fill="auto"/>
            <w:noWrap/>
            <w:vAlign w:val="bottom"/>
            <w:hideMark/>
          </w:tcPr>
          <w:p w14:paraId="767AA30B"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14:paraId="59CDDB79"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14:paraId="4969A22C"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747F5D6E"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14:paraId="553030EF"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14:paraId="34D210EC"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79E00E3D"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14:paraId="238F3891"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879D6A3"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14:paraId="052BFB64"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14:paraId="0357EC72"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5F167EF8"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14:paraId="7D11DAB7"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31008A87"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14:paraId="7CCF342E"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4.74</w:t>
            </w:r>
          </w:p>
        </w:tc>
      </w:tr>
      <w:tr w:rsidR="00CF6674" w:rsidRPr="002B725D" w14:paraId="3EDC8E35" w14:textId="77777777" w:rsidTr="00CF6674">
        <w:trPr>
          <w:trHeight w:val="300"/>
        </w:trPr>
        <w:tc>
          <w:tcPr>
            <w:tcW w:w="608" w:type="dxa"/>
            <w:tcBorders>
              <w:top w:val="nil"/>
              <w:left w:val="nil"/>
              <w:bottom w:val="nil"/>
              <w:right w:val="nil"/>
            </w:tcBorders>
            <w:shd w:val="clear" w:color="auto" w:fill="auto"/>
            <w:noWrap/>
            <w:vAlign w:val="bottom"/>
            <w:hideMark/>
          </w:tcPr>
          <w:p w14:paraId="2AC29A68"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14:paraId="06AA5676"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14:paraId="4FC395B4"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D52F402"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14:paraId="1267AD7F"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14:paraId="2E77A087"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3E562825"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14:paraId="0A4EE9C3"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06A9AE9"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14:paraId="64C5918B"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14:paraId="0A6D647B"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21B47423"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14:paraId="22D8380F"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BEB6D04"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14:paraId="71C21CEC"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5.05</w:t>
            </w:r>
          </w:p>
        </w:tc>
      </w:tr>
      <w:tr w:rsidR="00CF6674" w:rsidRPr="002B725D" w14:paraId="451AE4DE" w14:textId="77777777" w:rsidTr="00CF6674">
        <w:trPr>
          <w:trHeight w:val="300"/>
        </w:trPr>
        <w:tc>
          <w:tcPr>
            <w:tcW w:w="608" w:type="dxa"/>
            <w:tcBorders>
              <w:top w:val="nil"/>
              <w:left w:val="nil"/>
              <w:bottom w:val="nil"/>
              <w:right w:val="nil"/>
            </w:tcBorders>
            <w:shd w:val="clear" w:color="auto" w:fill="auto"/>
            <w:noWrap/>
            <w:vAlign w:val="bottom"/>
            <w:hideMark/>
          </w:tcPr>
          <w:p w14:paraId="2E48667D"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14:paraId="2A909E15"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14:paraId="090D48D9"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DB06FAB"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14:paraId="54B8CDDC"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14:paraId="50BE497D"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2F160EB6"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14:paraId="7C3F2ED6"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EF4B5F7"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14:paraId="2CF57FB3"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14:paraId="6130CDFE"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285B6C8E"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14:paraId="566050E9"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80CE5DE"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14:paraId="31DB4CB7"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7.65</w:t>
            </w:r>
          </w:p>
        </w:tc>
      </w:tr>
      <w:tr w:rsidR="00CF6674" w:rsidRPr="002B725D" w14:paraId="6EBAEA9E" w14:textId="77777777" w:rsidTr="00CF6674">
        <w:trPr>
          <w:trHeight w:val="300"/>
        </w:trPr>
        <w:tc>
          <w:tcPr>
            <w:tcW w:w="608" w:type="dxa"/>
            <w:tcBorders>
              <w:top w:val="nil"/>
              <w:left w:val="nil"/>
              <w:bottom w:val="nil"/>
              <w:right w:val="nil"/>
            </w:tcBorders>
            <w:shd w:val="clear" w:color="auto" w:fill="auto"/>
            <w:noWrap/>
            <w:vAlign w:val="bottom"/>
            <w:hideMark/>
          </w:tcPr>
          <w:p w14:paraId="33CAF111"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14:paraId="0B8ED98B"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14:paraId="023C5E1A"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60F2AC30"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14:paraId="58C495BD"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14:paraId="08B15E83"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17837BD1"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14:paraId="2A31CB8E"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35ADD21"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14:paraId="5FE20CF5"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14:paraId="7E180843"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7B01FCCE"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14:paraId="164C5E74"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AD0461C"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14:paraId="731E5BF6"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7.69</w:t>
            </w:r>
          </w:p>
        </w:tc>
      </w:tr>
      <w:tr w:rsidR="00CF6674" w:rsidRPr="002B725D" w14:paraId="7DC85187" w14:textId="77777777" w:rsidTr="00CF6674">
        <w:trPr>
          <w:trHeight w:val="300"/>
        </w:trPr>
        <w:tc>
          <w:tcPr>
            <w:tcW w:w="608" w:type="dxa"/>
            <w:tcBorders>
              <w:top w:val="nil"/>
              <w:left w:val="nil"/>
              <w:bottom w:val="nil"/>
              <w:right w:val="nil"/>
            </w:tcBorders>
            <w:shd w:val="clear" w:color="auto" w:fill="auto"/>
            <w:noWrap/>
            <w:vAlign w:val="bottom"/>
            <w:hideMark/>
          </w:tcPr>
          <w:p w14:paraId="13C7B227"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14:paraId="6F0A344B"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14:paraId="75850EF0"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C9B0A65"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14:paraId="32EA8C40"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14:paraId="6B1338A2"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5B708055"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14:paraId="05F822DC"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B5E0D91"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14:paraId="023B3DA2"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14:paraId="35B82E0B"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75CB2CB1"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14:paraId="0E7E8B33"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27AED19C"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14:paraId="78AC1C58"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8.72</w:t>
            </w:r>
          </w:p>
        </w:tc>
      </w:tr>
      <w:tr w:rsidR="00CF6674" w:rsidRPr="002B725D" w14:paraId="3726082C" w14:textId="77777777" w:rsidTr="00CF6674">
        <w:trPr>
          <w:trHeight w:val="300"/>
        </w:trPr>
        <w:tc>
          <w:tcPr>
            <w:tcW w:w="608" w:type="dxa"/>
            <w:tcBorders>
              <w:top w:val="nil"/>
              <w:left w:val="nil"/>
              <w:bottom w:val="single" w:sz="4" w:space="0" w:color="auto"/>
              <w:right w:val="nil"/>
            </w:tcBorders>
            <w:shd w:val="clear" w:color="auto" w:fill="auto"/>
            <w:noWrap/>
            <w:vAlign w:val="bottom"/>
            <w:hideMark/>
          </w:tcPr>
          <w:p w14:paraId="08ECA819"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14:paraId="79F98AE4"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14:paraId="7552356D"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14:paraId="6DD88650"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14:paraId="26A5A4AC"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14:paraId="3BAB2CD5"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14:paraId="30E3B2C2"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14:paraId="2A4D8BFA"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14:paraId="7BFFC4F1"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14:paraId="1E334A90"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14:paraId="30C03747"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14:paraId="591564C6"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14:paraId="24C7F2CC"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14:paraId="25BA410C"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14:paraId="755E2107"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7.73</w:t>
            </w:r>
          </w:p>
        </w:tc>
      </w:tr>
    </w:tbl>
    <w:p w14:paraId="491458ED" w14:textId="77777777" w:rsidR="00CF6674" w:rsidRPr="002B725D" w:rsidRDefault="00C96967" w:rsidP="0000728C">
      <w:pPr>
        <w:pStyle w:val="Titulek"/>
        <w:spacing w:before="240"/>
        <w:rPr>
          <w:vanish/>
          <w:lang w:val="sk-SK"/>
          <w:specVanish/>
        </w:rPr>
      </w:pPr>
      <w:bookmarkStart w:id="270" w:name="_Toc509997480"/>
      <w:bookmarkStart w:id="271" w:name="_Toc510268069"/>
      <w:bookmarkStart w:id="272" w:name="_Ref509676332"/>
      <w:bookmarkStart w:id="273" w:name="_Toc510358898"/>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11</w:t>
      </w:r>
      <w:bookmarkEnd w:id="270"/>
      <w:bookmarkEnd w:id="271"/>
      <w:r w:rsidRPr="002B725D">
        <w:rPr>
          <w:lang w:val="sk-SK"/>
        </w:rPr>
        <w:fldChar w:fldCharType="end"/>
      </w:r>
      <w:bookmarkEnd w:id="272"/>
      <w:r w:rsidR="000256B5" w:rsidRPr="002B725D">
        <w:rPr>
          <w:lang w:val="sk-SK"/>
        </w:rPr>
        <w:t>:</w:t>
      </w:r>
      <w:r w:rsidR="004018D3" w:rsidRPr="002B725D">
        <w:rPr>
          <w:lang w:val="sk-SK"/>
        </w:rPr>
        <w:t xml:space="preserve"> </w:t>
      </w:r>
      <w:r w:rsidR="00E14255" w:rsidRPr="002B725D">
        <w:rPr>
          <w:lang w:val="sk-SK"/>
        </w:rPr>
        <w:t>Výchylka</w:t>
      </w:r>
      <w:r w:rsidR="004018D3" w:rsidRPr="002B725D">
        <w:rPr>
          <w:lang w:val="sk-SK"/>
        </w:rPr>
        <w:t xml:space="preserve"> </w:t>
      </w:r>
      <w:r w:rsidR="00E14255" w:rsidRPr="002B725D">
        <w:rPr>
          <w:lang w:val="sk-SK"/>
        </w:rPr>
        <w:t xml:space="preserve">hodnôt </w:t>
      </w:r>
      <w:r w:rsidR="004018D3" w:rsidRPr="002B725D">
        <w:rPr>
          <w:lang w:val="sk-SK"/>
        </w:rPr>
        <w:t xml:space="preserve">parametrov počas 5 minútového </w:t>
      </w:r>
      <w:r w:rsidR="000256B5" w:rsidRPr="009F20C9">
        <w:rPr>
          <w:highlight w:val="yellow"/>
          <w:lang w:val="sk-SK"/>
          <w:rPrChange w:id="274" w:author="Pavel Jurak" w:date="2018-04-23T13:00:00Z">
            <w:rPr>
              <w:lang w:val="sk-SK"/>
            </w:rPr>
          </w:rPrChange>
        </w:rPr>
        <w:t>spontnánneho</w:t>
      </w:r>
      <w:r w:rsidR="004018D3" w:rsidRPr="002B725D">
        <w:rPr>
          <w:lang w:val="sk-SK"/>
        </w:rPr>
        <w:t xml:space="preserve"> dýchania</w:t>
      </w:r>
      <w:bookmarkEnd w:id="273"/>
    </w:p>
    <w:p w14:paraId="2CA446E1" w14:textId="77777777" w:rsidR="0000728C" w:rsidRPr="002B725D" w:rsidRDefault="00E14255" w:rsidP="0000728C">
      <w:pPr>
        <w:rPr>
          <w:lang w:val="sk-SK" w:eastAsia="en-US" w:bidi="en-US"/>
        </w:rPr>
      </w:pPr>
      <w:r w:rsidRPr="002B725D">
        <w:rPr>
          <w:lang w:val="sk-SK" w:eastAsia="en-US" w:bidi="en-US"/>
        </w:rPr>
        <w:t xml:space="preserve"> pre 30 dobrovoľníkov.</w:t>
      </w:r>
    </w:p>
    <w:p w14:paraId="353FE3DB" w14:textId="77777777" w:rsidR="00CF6674" w:rsidRPr="002B725D" w:rsidRDefault="002F0260" w:rsidP="002F0260">
      <w:pPr>
        <w:pStyle w:val="Normlnweb"/>
        <w:spacing w:before="0" w:beforeAutospacing="0" w:after="0" w:afterAutospacing="0" w:line="360" w:lineRule="auto"/>
        <w:rPr>
          <w:iCs/>
          <w:color w:val="000000" w:themeColor="text1"/>
          <w:sz w:val="22"/>
          <w:szCs w:val="22"/>
          <w:lang w:val="sk-SK"/>
        </w:rPr>
      </w:pPr>
      <w:r w:rsidRPr="002B725D">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2B725D">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2B725D">
        <w:rPr>
          <w:iCs/>
          <w:color w:val="000000" w:themeColor="text1"/>
          <w:sz w:val="22"/>
          <w:szCs w:val="22"/>
          <w:lang w:val="sk-SK"/>
        </w:rPr>
        <w:t xml:space="preserve"> počas merania. Môžem teda tvrdiť, že dýchanie ovplyvní hodnotu SV a CO vypočítaných z </w:t>
      </w:r>
      <w:commentRangeStart w:id="275"/>
      <w:r w:rsidRPr="002B725D">
        <w:rPr>
          <w:iCs/>
          <w:color w:val="000000" w:themeColor="text1"/>
          <w:sz w:val="22"/>
          <w:szCs w:val="22"/>
          <w:lang w:val="sk-SK"/>
        </w:rPr>
        <w:t>bioimpedancie</w:t>
      </w:r>
      <w:commentRangeEnd w:id="275"/>
      <w:r w:rsidR="001A3A51">
        <w:rPr>
          <w:rStyle w:val="Odkaznakoment"/>
          <w:rFonts w:eastAsia="Times New Roman"/>
        </w:rPr>
        <w:commentReference w:id="275"/>
      </w:r>
      <w:r w:rsidRPr="002B725D">
        <w:rPr>
          <w:iCs/>
          <w:color w:val="000000" w:themeColor="text1"/>
          <w:sz w:val="22"/>
          <w:szCs w:val="22"/>
          <w:lang w:val="sk-SK"/>
        </w:rPr>
        <w:t>.</w:t>
      </w:r>
    </w:p>
    <w:p w14:paraId="6F151249" w14:textId="77777777" w:rsidR="002F0260" w:rsidRPr="002B725D" w:rsidRDefault="002F0260" w:rsidP="002F0260">
      <w:pPr>
        <w:pStyle w:val="Normlnweb"/>
        <w:spacing w:before="0" w:beforeAutospacing="0" w:after="0" w:afterAutospacing="0"/>
        <w:rPr>
          <w:lang w:val="sk-SK"/>
        </w:rPr>
      </w:pPr>
    </w:p>
    <w:p w14:paraId="166B7089" w14:textId="77777777" w:rsidR="00F1250E" w:rsidRPr="002B725D" w:rsidRDefault="00F1250E" w:rsidP="0000728C">
      <w:pPr>
        <w:pStyle w:val="Nadpis3"/>
        <w:rPr>
          <w:lang w:val="sk-SK"/>
        </w:rPr>
      </w:pPr>
      <w:bookmarkStart w:id="276" w:name="_Toc510360008"/>
      <w:r w:rsidRPr="002B725D">
        <w:rPr>
          <w:lang w:val="sk-SK"/>
        </w:rPr>
        <w:t>Porovnanie výsledkov meraní s meraniami z literatúry</w:t>
      </w:r>
      <w:bookmarkEnd w:id="276"/>
    </w:p>
    <w:p w14:paraId="32C8EE8B" w14:textId="77777777" w:rsidR="00F1250E" w:rsidRPr="002B725D" w:rsidRDefault="00F1250E" w:rsidP="002F50E5">
      <w:pPr>
        <w:rPr>
          <w:lang w:val="sk-SK"/>
        </w:rPr>
      </w:pPr>
      <w:r w:rsidRPr="002B725D">
        <w:rPr>
          <w:lang w:val="sk-SK"/>
        </w:rPr>
        <w:t xml:space="preserve"> </w:t>
      </w:r>
    </w:p>
    <w:p w14:paraId="61741BDE" w14:textId="67A82549" w:rsidR="00843457" w:rsidRPr="002B725D" w:rsidRDefault="00F1250E" w:rsidP="00AA1135">
      <w:pPr>
        <w:rPr>
          <w:lang w:val="sk-SK"/>
        </w:rPr>
      </w:pPr>
      <w:r w:rsidRPr="002B725D">
        <w:rPr>
          <w:lang w:val="sk-SK"/>
        </w:rPr>
        <w:t xml:space="preserve">Literatúra zaoberajúca sa bioimpedanciou, uvádza </w:t>
      </w:r>
      <w:r w:rsidR="002F0260" w:rsidRPr="002B725D">
        <w:rPr>
          <w:lang w:val="sk-SK"/>
        </w:rPr>
        <w:t xml:space="preserve">takmer </w:t>
      </w:r>
      <w:r w:rsidRPr="002B725D">
        <w:rPr>
          <w:lang w:val="sk-SK"/>
        </w:rPr>
        <w:t xml:space="preserve">výhradne </w:t>
      </w:r>
      <w:r w:rsidR="002F0260" w:rsidRPr="002B725D">
        <w:rPr>
          <w:lang w:val="sk-SK"/>
        </w:rPr>
        <w:t xml:space="preserve">len </w:t>
      </w:r>
      <w:r w:rsidRPr="002B725D">
        <w:rPr>
          <w:lang w:val="sk-SK"/>
        </w:rPr>
        <w:t xml:space="preserve">výsledné hodnoty vypočítaného srdečného výdaja, prípadne relatívne zmeny srdečného výdaja alebo len porovnanie vypočítaného srdečného výdaja pomocou </w:t>
      </w:r>
      <w:r w:rsidR="00843457" w:rsidRPr="002B725D">
        <w:rPr>
          <w:lang w:val="sk-SK"/>
        </w:rPr>
        <w:t>dvoch</w:t>
      </w:r>
      <w:r w:rsidRPr="002B725D">
        <w:rPr>
          <w:lang w:val="sk-SK"/>
        </w:rPr>
        <w:t xml:space="preserve"> a viacerých metód. Chýba uvedenie </w:t>
      </w:r>
      <w:r w:rsidR="00843457" w:rsidRPr="002B725D">
        <w:rPr>
          <w:lang w:val="sk-SK"/>
        </w:rPr>
        <w:t>hodnôt</w:t>
      </w:r>
      <w:r w:rsidRPr="002B725D">
        <w:rPr>
          <w:lang w:val="sk-SK"/>
        </w:rPr>
        <w:t xml:space="preserve"> hlavných parametrov používaných pre výpočet srdečného výdaja z bioimpedancie a to hodnoty parametrov Z0, -dZ/dt</w:t>
      </w:r>
      <w:r w:rsidR="00843457" w:rsidRPr="002B725D">
        <w:rPr>
          <w:lang w:val="sk-SK"/>
        </w:rPr>
        <w:t xml:space="preserve"> max</w:t>
      </w:r>
      <w:r w:rsidRPr="002B725D">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2B725D">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w:t>
      </w:r>
      <w:del w:id="277" w:author="Pavel Jurak" w:date="2018-04-23T12:53:00Z">
        <w:r w:rsidRPr="002B725D" w:rsidDel="009F20C9">
          <w:rPr>
            <w:lang w:val="sk-SK"/>
          </w:rPr>
          <w:delText xml:space="preserve">mne </w:delText>
        </w:r>
      </w:del>
      <w:r w:rsidRPr="002B725D">
        <w:rPr>
          <w:lang w:val="sk-SK"/>
        </w:rPr>
        <w:t xml:space="preserve">známi zdroj ktorý uvádza hodnoty parametrov je práca </w:t>
      </w:r>
      <w:r w:rsidRPr="002B725D">
        <w:rPr>
          <w:lang w:val="sk-SK"/>
        </w:rPr>
        <w:lastRenderedPageBreak/>
        <w:t xml:space="preserve">Bernstaina z roku 2015 </w:t>
      </w:r>
      <w:r w:rsidRPr="002B725D">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r>
      <w:r w:rsidRPr="002B725D">
        <w:rPr>
          <w:lang w:val="sk-SK"/>
        </w:rPr>
        <w:fldChar w:fldCharType="separate"/>
      </w:r>
      <w:r w:rsidR="00D45C1F" w:rsidRPr="002B725D">
        <w:rPr>
          <w:noProof/>
          <w:lang w:val="sk-SK"/>
        </w:rPr>
        <w:t>[50]</w:t>
      </w:r>
      <w:r w:rsidRPr="002B725D">
        <w:rPr>
          <w:lang w:val="sk-SK"/>
        </w:rPr>
        <w:fldChar w:fldCharType="end"/>
      </w:r>
      <w:r w:rsidRPr="002B725D">
        <w:rPr>
          <w:lang w:val="sk-SK"/>
        </w:rPr>
        <w:t xml:space="preserve">. </w:t>
      </w:r>
      <w:r w:rsidR="00843457" w:rsidRPr="002B725D">
        <w:rPr>
          <w:lang w:val="sk-SK"/>
        </w:rPr>
        <w:t xml:space="preserve">V práci sa </w:t>
      </w:r>
      <w:r w:rsidR="002F0260" w:rsidRPr="002B725D">
        <w:rPr>
          <w:lang w:val="sk-SK"/>
        </w:rPr>
        <w:t>môžem</w:t>
      </w:r>
      <w:r w:rsidR="000256B5" w:rsidRPr="002B725D">
        <w:rPr>
          <w:lang w:val="sk-SK"/>
        </w:rPr>
        <w:t>e</w:t>
      </w:r>
      <w:r w:rsidR="00843457" w:rsidRPr="002B725D">
        <w:rPr>
          <w:lang w:val="sk-SK"/>
        </w:rPr>
        <w:t xml:space="preserve"> dočítať aké boli hodnoty Z0, -dZ/dt max. Hodnoty </w:t>
      </w:r>
      <w:r w:rsidR="00AA1135" w:rsidRPr="002B725D">
        <w:rPr>
          <w:lang w:val="sk-SK"/>
        </w:rPr>
        <w:t xml:space="preserve">boli získané meraním bioimpedancie pre 29 zdravích dobrovoľníkov. V tejto práci autor použil jednokanálovú impedanciu ruky, kde pokrýva celú ruku, čo odpovedá </w:t>
      </w:r>
      <w:r w:rsidR="002F0260" w:rsidRPr="002B725D">
        <w:rPr>
          <w:lang w:val="sk-SK"/>
        </w:rPr>
        <w:t>pri</w:t>
      </w:r>
      <w:r w:rsidR="00AA1135" w:rsidRPr="002B725D">
        <w:rPr>
          <w:lang w:val="sk-SK"/>
        </w:rPr>
        <w:t xml:space="preserve"> našom bioimpedančnom monitore </w:t>
      </w:r>
      <w:r w:rsidR="000256B5" w:rsidRPr="002B725D">
        <w:rPr>
          <w:lang w:val="sk-SK"/>
        </w:rPr>
        <w:t xml:space="preserve">MBM </w:t>
      </w:r>
      <w:r w:rsidR="00AA1135" w:rsidRPr="002B725D">
        <w:rPr>
          <w:lang w:val="sk-SK"/>
        </w:rPr>
        <w:t>kanálu 13 a 15. Výsledky sú rozdelené</w:t>
      </w:r>
      <w:r w:rsidR="002D6897" w:rsidRPr="002B725D">
        <w:rPr>
          <w:lang w:val="sk-SK"/>
        </w:rPr>
        <w:t xml:space="preserve"> na mužov a ženy. Hodnoty uvádz</w:t>
      </w:r>
      <w:r w:rsidR="00AA1135" w:rsidRPr="002B725D">
        <w:rPr>
          <w:lang w:val="sk-SK"/>
        </w:rPr>
        <w:t xml:space="preserve">a </w:t>
      </w:r>
      <w:r w:rsidR="00AA1135" w:rsidRPr="002B725D">
        <w:rPr>
          <w:lang w:val="sk-SK"/>
        </w:rPr>
        <w:fldChar w:fldCharType="begin"/>
      </w:r>
      <w:r w:rsidR="00AA1135" w:rsidRPr="002B725D">
        <w:rPr>
          <w:lang w:val="sk-SK"/>
        </w:rPr>
        <w:instrText xml:space="preserve"> REF _Ref508654662 \h </w:instrText>
      </w:r>
      <w:r w:rsidR="00AA1135" w:rsidRPr="002B725D">
        <w:rPr>
          <w:lang w:val="sk-SK"/>
        </w:rPr>
      </w:r>
      <w:r w:rsidR="00AA1135" w:rsidRPr="002B725D">
        <w:rPr>
          <w:lang w:val="sk-SK"/>
        </w:rPr>
        <w:fldChar w:fldCharType="separate"/>
      </w:r>
      <w:r w:rsidR="00911AF5" w:rsidRPr="002B725D">
        <w:rPr>
          <w:lang w:val="sk-SK"/>
        </w:rPr>
        <w:t xml:space="preserve">Tabuľka </w:t>
      </w:r>
      <w:r w:rsidR="00911AF5" w:rsidRPr="002B725D">
        <w:rPr>
          <w:noProof/>
          <w:lang w:val="sk-SK"/>
        </w:rPr>
        <w:t>12</w:t>
      </w:r>
      <w:r w:rsidR="00AA1135" w:rsidRPr="002B725D">
        <w:rPr>
          <w:lang w:val="sk-SK"/>
        </w:rPr>
        <w:fldChar w:fldCharType="end"/>
      </w:r>
    </w:p>
    <w:p w14:paraId="3E5DF787" w14:textId="77777777" w:rsidR="00F1250E" w:rsidRPr="002B725D" w:rsidRDefault="00F1250E" w:rsidP="002F50E5">
      <w:pPr>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2B725D" w14:paraId="101B5372" w14:textId="77777777" w:rsidTr="00843457">
        <w:trPr>
          <w:trHeight w:val="975"/>
        </w:trPr>
        <w:tc>
          <w:tcPr>
            <w:tcW w:w="1776" w:type="dxa"/>
            <w:tcBorders>
              <w:top w:val="single" w:sz="4" w:space="0" w:color="auto"/>
              <w:left w:val="nil"/>
              <w:bottom w:val="nil"/>
              <w:right w:val="nil"/>
            </w:tcBorders>
            <w:shd w:val="clear" w:color="auto" w:fill="auto"/>
            <w:noWrap/>
            <w:vAlign w:val="bottom"/>
            <w:hideMark/>
          </w:tcPr>
          <w:p w14:paraId="35EDD4C1" w14:textId="77777777"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14:paraId="0007BA5F" w14:textId="77777777" w:rsidR="00843457" w:rsidRPr="002B725D"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14:paraId="43858236" w14:textId="77777777" w:rsidR="00843457" w:rsidRPr="002B725D"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2B725D">
              <w:rPr>
                <w:noProof/>
              </w:rPr>
              <mc:AlternateContent>
                <mc:Choice Requires="wps">
                  <w:drawing>
                    <wp:anchor distT="0" distB="0" distL="114300" distR="114300" simplePos="0" relativeHeight="252042240" behindDoc="0" locked="0" layoutInCell="1" allowOverlap="1" wp14:anchorId="18CA55C8" wp14:editId="25498E8F">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8BFA916" w14:textId="77777777" w:rsidR="00941A71" w:rsidRDefault="00941A71" w:rsidP="002F0260">
                                  <w:pPr>
                                    <w:pStyle w:val="Normlnweb"/>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8CA55C8" id="_x0000_s1038" type="#_x0000_t202" style="position:absolute;left:0;text-align:left;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Kng&#10;W58UAgAAeQQAAA4AAAAAAAAAAAAAAAAALgIAAGRycy9lMm9Eb2MueG1sUEsBAi0AFAAGAAgAAAAh&#10;ADG8N3LcAAAACAEAAA8AAAAAAAAAAAAAAAAAbgQAAGRycy9kb3ducmV2LnhtbFBLBQYAAAAABAAE&#10;APMAAAB3BQAAAAA=&#10;" filled="f" stroked="f">
                      <v:textbox style="mso-fit-shape-to-text:t" inset="0,0,0,0">
                        <w:txbxContent>
                          <w:p w14:paraId="28BFA916" w14:textId="77777777" w:rsidR="00941A71" w:rsidRDefault="00941A71" w:rsidP="002F0260">
                            <w:pPr>
                              <w:pStyle w:val="Normlnweb"/>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2B725D">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14:paraId="73E13831" w14:textId="77777777" w:rsidR="00843457" w:rsidRPr="002B725D"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14:paraId="2235B0D4" w14:textId="77777777"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14:paraId="00CD86C4" w14:textId="77777777" w:rsidR="00843457" w:rsidRPr="002B725D"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14:paraId="67B7C732" w14:textId="77777777"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14:paraId="1061B9A3" w14:textId="77777777" w:rsidR="00843457" w:rsidRPr="002B725D"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2B725D">
              <w:rPr>
                <w:noProof/>
              </w:rPr>
              <w:drawing>
                <wp:anchor distT="0" distB="0" distL="114300" distR="114300" simplePos="0" relativeHeight="251695104" behindDoc="0" locked="0" layoutInCell="1" allowOverlap="1" wp14:anchorId="11EEC092" wp14:editId="0F5E527F">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2B725D">
              <w:rPr>
                <w:rFonts w:ascii="Calibri" w:hAnsi="Calibri" w:cs="Calibri"/>
                <w:color w:val="000000"/>
                <w:sz w:val="22"/>
                <w:szCs w:val="22"/>
                <w:lang w:val="sk-SK"/>
              </w:rPr>
              <w:t> </w:t>
            </w:r>
          </w:p>
        </w:tc>
      </w:tr>
      <w:tr w:rsidR="00843457" w:rsidRPr="002B725D" w14:paraId="6EF14DD7" w14:textId="77777777" w:rsidTr="00843457">
        <w:trPr>
          <w:trHeight w:val="300"/>
        </w:trPr>
        <w:tc>
          <w:tcPr>
            <w:tcW w:w="1776" w:type="dxa"/>
            <w:tcBorders>
              <w:top w:val="nil"/>
              <w:left w:val="nil"/>
              <w:bottom w:val="single" w:sz="4" w:space="0" w:color="auto"/>
              <w:right w:val="nil"/>
            </w:tcBorders>
            <w:shd w:val="clear" w:color="auto" w:fill="auto"/>
            <w:noWrap/>
            <w:vAlign w:val="bottom"/>
            <w:hideMark/>
          </w:tcPr>
          <w:p w14:paraId="035CFCDB" w14:textId="77777777" w:rsidR="00843457" w:rsidRPr="002B725D" w:rsidRDefault="002F0260" w:rsidP="00843457">
            <w:pPr>
              <w:overflowPunct/>
              <w:autoSpaceDE/>
              <w:autoSpaceDN/>
              <w:adjustRightInd/>
              <w:spacing w:line="240" w:lineRule="auto"/>
              <w:textAlignment w:val="auto"/>
              <w:rPr>
                <w:rFonts w:ascii="Arial" w:hAnsi="Arial" w:cs="Arial"/>
                <w:sz w:val="22"/>
                <w:szCs w:val="22"/>
                <w:lang w:val="sk-SK"/>
              </w:rPr>
            </w:pPr>
            <w:r w:rsidRPr="002B725D">
              <w:rPr>
                <w:rFonts w:ascii="Arial" w:hAnsi="Arial" w:cs="Arial"/>
                <w:sz w:val="22"/>
                <w:szCs w:val="22"/>
                <w:lang w:val="sk-SK"/>
              </w:rPr>
              <w:t>Kanál,</w:t>
            </w:r>
            <w:r w:rsidR="00843457" w:rsidRPr="002B725D">
              <w:rPr>
                <w:rFonts w:ascii="Arial" w:hAnsi="Arial" w:cs="Arial"/>
                <w:sz w:val="22"/>
                <w:szCs w:val="22"/>
                <w:lang w:val="sk-SK"/>
              </w:rPr>
              <w:t>pohlavie</w:t>
            </w:r>
          </w:p>
        </w:tc>
        <w:tc>
          <w:tcPr>
            <w:tcW w:w="976" w:type="dxa"/>
            <w:tcBorders>
              <w:top w:val="nil"/>
              <w:left w:val="nil"/>
              <w:bottom w:val="single" w:sz="4" w:space="0" w:color="auto"/>
              <w:right w:val="nil"/>
            </w:tcBorders>
            <w:shd w:val="clear" w:color="auto" w:fill="auto"/>
            <w:noWrap/>
            <w:vAlign w:val="bottom"/>
            <w:hideMark/>
          </w:tcPr>
          <w:p w14:paraId="215D1921" w14:textId="77777777" w:rsidR="00843457" w:rsidRPr="002B725D"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mean</w:t>
            </w:r>
          </w:p>
        </w:tc>
        <w:tc>
          <w:tcPr>
            <w:tcW w:w="436" w:type="dxa"/>
            <w:tcBorders>
              <w:top w:val="nil"/>
              <w:left w:val="nil"/>
              <w:bottom w:val="single" w:sz="4" w:space="0" w:color="auto"/>
              <w:right w:val="nil"/>
            </w:tcBorders>
            <w:shd w:val="clear" w:color="auto" w:fill="auto"/>
            <w:noWrap/>
            <w:vAlign w:val="bottom"/>
            <w:hideMark/>
          </w:tcPr>
          <w:p w14:paraId="0B99C9FA" w14:textId="77777777"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14:paraId="25E63E22" w14:textId="77777777" w:rsidR="00843457" w:rsidRPr="002B725D"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std</w:t>
            </w:r>
          </w:p>
        </w:tc>
        <w:tc>
          <w:tcPr>
            <w:tcW w:w="976" w:type="dxa"/>
            <w:tcBorders>
              <w:top w:val="nil"/>
              <w:left w:val="nil"/>
              <w:bottom w:val="nil"/>
              <w:right w:val="nil"/>
            </w:tcBorders>
            <w:shd w:val="clear" w:color="auto" w:fill="auto"/>
            <w:noWrap/>
            <w:vAlign w:val="bottom"/>
            <w:hideMark/>
          </w:tcPr>
          <w:p w14:paraId="0CEA6EAE" w14:textId="77777777" w:rsidR="00843457" w:rsidRPr="002B725D"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14:paraId="18A4B1E6" w14:textId="77777777" w:rsidR="00843457" w:rsidRPr="002B725D"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mean</w:t>
            </w:r>
          </w:p>
        </w:tc>
        <w:tc>
          <w:tcPr>
            <w:tcW w:w="456" w:type="dxa"/>
            <w:tcBorders>
              <w:top w:val="nil"/>
              <w:left w:val="nil"/>
              <w:bottom w:val="single" w:sz="4" w:space="0" w:color="auto"/>
              <w:right w:val="nil"/>
            </w:tcBorders>
            <w:shd w:val="clear" w:color="auto" w:fill="auto"/>
            <w:noWrap/>
            <w:vAlign w:val="bottom"/>
            <w:hideMark/>
          </w:tcPr>
          <w:p w14:paraId="0149903D" w14:textId="77777777"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14:paraId="7E2F12CD" w14:textId="77777777" w:rsidR="00843457" w:rsidRPr="002B725D"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std</w:t>
            </w:r>
          </w:p>
        </w:tc>
      </w:tr>
      <w:tr w:rsidR="00843457" w:rsidRPr="002B725D" w14:paraId="562A2841" w14:textId="77777777" w:rsidTr="00843457">
        <w:trPr>
          <w:trHeight w:val="300"/>
        </w:trPr>
        <w:tc>
          <w:tcPr>
            <w:tcW w:w="1776" w:type="dxa"/>
            <w:tcBorders>
              <w:top w:val="nil"/>
              <w:left w:val="nil"/>
              <w:bottom w:val="nil"/>
              <w:right w:val="nil"/>
            </w:tcBorders>
            <w:shd w:val="clear" w:color="auto" w:fill="auto"/>
            <w:noWrap/>
            <w:vAlign w:val="bottom"/>
            <w:hideMark/>
          </w:tcPr>
          <w:p w14:paraId="3A4410CA" w14:textId="77777777" w:rsidR="00843457" w:rsidRPr="002B725D" w:rsidRDefault="00843457" w:rsidP="00843457">
            <w:pPr>
              <w:overflowPunct/>
              <w:autoSpaceDE/>
              <w:autoSpaceDN/>
              <w:adjustRightInd/>
              <w:spacing w:line="240" w:lineRule="auto"/>
              <w:textAlignment w:val="auto"/>
              <w:rPr>
                <w:rFonts w:ascii="Arial" w:hAnsi="Arial" w:cs="Arial"/>
                <w:sz w:val="22"/>
                <w:szCs w:val="22"/>
                <w:lang w:val="sk-SK"/>
              </w:rPr>
            </w:pPr>
            <w:r w:rsidRPr="002B725D">
              <w:rPr>
                <w:rFonts w:ascii="Arial" w:hAnsi="Arial" w:cs="Arial"/>
                <w:sz w:val="22"/>
                <w:szCs w:val="22"/>
                <w:lang w:val="sk-SK"/>
              </w:rPr>
              <w:t>15</w:t>
            </w:r>
            <w:r w:rsidR="002F0260" w:rsidRPr="002B725D">
              <w:rPr>
                <w:rFonts w:ascii="Arial" w:hAnsi="Arial" w:cs="Arial"/>
                <w:sz w:val="22"/>
                <w:szCs w:val="22"/>
                <w:lang w:val="sk-SK"/>
              </w:rPr>
              <w:t>,</w:t>
            </w:r>
            <w:r w:rsidRPr="002B725D">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14:paraId="6044ED92" w14:textId="77777777" w:rsidR="00843457" w:rsidRPr="002B725D"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7</w:t>
            </w:r>
            <w:r w:rsidR="00843457" w:rsidRPr="002B725D">
              <w:rPr>
                <w:rFonts w:ascii="Calibri" w:hAnsi="Calibri" w:cs="Calibri"/>
                <w:color w:val="000000"/>
                <w:sz w:val="22"/>
                <w:szCs w:val="22"/>
                <w:lang w:val="sk-SK"/>
              </w:rPr>
              <w:t>4</w:t>
            </w:r>
            <w:r w:rsidRPr="002B725D">
              <w:rPr>
                <w:rFonts w:ascii="Calibri" w:hAnsi="Calibri" w:cs="Calibri"/>
                <w:color w:val="000000"/>
                <w:sz w:val="22"/>
                <w:szCs w:val="22"/>
                <w:lang w:val="sk-SK"/>
              </w:rPr>
              <w:t>.</w:t>
            </w:r>
            <w:r w:rsidR="00843457" w:rsidRPr="002B725D">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14:paraId="4F5AF239" w14:textId="77777777"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14:paraId="6F0B5C08" w14:textId="77777777" w:rsidR="00843457" w:rsidRPr="002B725D"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1</w:t>
            </w:r>
            <w:r w:rsidR="00843457" w:rsidRPr="002B725D">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14:paraId="21D68B41" w14:textId="77777777" w:rsidR="00843457" w:rsidRPr="002B725D"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14:paraId="3EA90944" w14:textId="77777777" w:rsidR="00843457" w:rsidRPr="002B725D"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0.</w:t>
            </w:r>
            <w:r w:rsidR="00843457" w:rsidRPr="002B725D">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14:paraId="75D54892" w14:textId="77777777"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14:paraId="124E0533" w14:textId="77777777" w:rsidR="00843457" w:rsidRPr="002B725D"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0.</w:t>
            </w:r>
            <w:r w:rsidR="00843457" w:rsidRPr="002B725D">
              <w:rPr>
                <w:rFonts w:ascii="Calibri" w:hAnsi="Calibri" w:cs="Calibri"/>
                <w:color w:val="000000"/>
                <w:sz w:val="22"/>
                <w:szCs w:val="22"/>
                <w:lang w:val="sk-SK"/>
              </w:rPr>
              <w:t>39</w:t>
            </w:r>
          </w:p>
        </w:tc>
      </w:tr>
      <w:tr w:rsidR="00843457" w:rsidRPr="002B725D" w14:paraId="300E7B39" w14:textId="77777777" w:rsidTr="00843457">
        <w:trPr>
          <w:trHeight w:val="300"/>
        </w:trPr>
        <w:tc>
          <w:tcPr>
            <w:tcW w:w="1776" w:type="dxa"/>
            <w:tcBorders>
              <w:top w:val="nil"/>
              <w:left w:val="nil"/>
              <w:bottom w:val="single" w:sz="4" w:space="0" w:color="auto"/>
              <w:right w:val="nil"/>
            </w:tcBorders>
            <w:shd w:val="clear" w:color="auto" w:fill="auto"/>
            <w:noWrap/>
            <w:vAlign w:val="bottom"/>
            <w:hideMark/>
          </w:tcPr>
          <w:p w14:paraId="2A571E54" w14:textId="77777777" w:rsidR="00843457" w:rsidRPr="002B725D" w:rsidRDefault="00843457" w:rsidP="00843457">
            <w:pPr>
              <w:overflowPunct/>
              <w:autoSpaceDE/>
              <w:autoSpaceDN/>
              <w:adjustRightInd/>
              <w:spacing w:line="240" w:lineRule="auto"/>
              <w:textAlignment w:val="auto"/>
              <w:rPr>
                <w:rFonts w:ascii="Arial" w:hAnsi="Arial" w:cs="Arial"/>
                <w:sz w:val="22"/>
                <w:szCs w:val="22"/>
                <w:lang w:val="sk-SK"/>
              </w:rPr>
            </w:pPr>
            <w:r w:rsidRPr="002B725D">
              <w:rPr>
                <w:rFonts w:ascii="Arial" w:hAnsi="Arial" w:cs="Arial"/>
                <w:sz w:val="22"/>
                <w:szCs w:val="22"/>
                <w:lang w:val="sk-SK"/>
              </w:rPr>
              <w:t>15</w:t>
            </w:r>
            <w:r w:rsidR="002F0260" w:rsidRPr="002B725D">
              <w:rPr>
                <w:rFonts w:ascii="Arial" w:hAnsi="Arial" w:cs="Arial"/>
                <w:sz w:val="22"/>
                <w:szCs w:val="22"/>
                <w:lang w:val="sk-SK"/>
              </w:rPr>
              <w:t>,</w:t>
            </w:r>
            <w:r w:rsidRPr="002B725D">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14:paraId="6B3358C0" w14:textId="77777777" w:rsidR="00843457" w:rsidRPr="002B725D"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8</w:t>
            </w:r>
            <w:r w:rsidR="00843457" w:rsidRPr="002B725D">
              <w:rPr>
                <w:rFonts w:ascii="Calibri" w:hAnsi="Calibri" w:cs="Calibri"/>
                <w:color w:val="000000"/>
                <w:sz w:val="22"/>
                <w:szCs w:val="22"/>
                <w:lang w:val="sk-SK"/>
              </w:rPr>
              <w:t>6</w:t>
            </w:r>
            <w:r w:rsidRPr="002B725D">
              <w:rPr>
                <w:rFonts w:ascii="Calibri" w:hAnsi="Calibri" w:cs="Calibri"/>
                <w:color w:val="000000"/>
                <w:sz w:val="22"/>
                <w:szCs w:val="22"/>
                <w:lang w:val="sk-SK"/>
              </w:rPr>
              <w:t>.</w:t>
            </w:r>
            <w:r w:rsidR="00843457" w:rsidRPr="002B725D">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14:paraId="2BE0AE98" w14:textId="77777777"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14:paraId="6596C5F9" w14:textId="77777777" w:rsidR="00843457" w:rsidRPr="002B725D"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1</w:t>
            </w:r>
            <w:r w:rsidR="00843457" w:rsidRPr="002B725D">
              <w:rPr>
                <w:rFonts w:ascii="Calibri" w:hAnsi="Calibri" w:cs="Calibri"/>
                <w:color w:val="000000"/>
                <w:sz w:val="22"/>
                <w:szCs w:val="22"/>
                <w:lang w:val="sk-SK"/>
              </w:rPr>
              <w:t>5</w:t>
            </w:r>
            <w:r w:rsidRPr="002B725D">
              <w:rPr>
                <w:rFonts w:ascii="Calibri" w:hAnsi="Calibri" w:cs="Calibri"/>
                <w:color w:val="000000"/>
                <w:sz w:val="22"/>
                <w:szCs w:val="22"/>
                <w:lang w:val="sk-SK"/>
              </w:rPr>
              <w:t>.</w:t>
            </w:r>
            <w:r w:rsidR="00843457" w:rsidRPr="002B725D">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14:paraId="6435C99B" w14:textId="77777777" w:rsidR="00843457" w:rsidRPr="002B725D"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14:paraId="7E842B94" w14:textId="77777777" w:rsidR="00843457" w:rsidRPr="002B725D"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14:paraId="2F88B8AA" w14:textId="77777777"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14:paraId="2B211AD1" w14:textId="77777777" w:rsidR="00843457" w:rsidRPr="002B725D"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0.</w:t>
            </w:r>
            <w:r w:rsidR="00843457" w:rsidRPr="002B725D">
              <w:rPr>
                <w:rFonts w:ascii="Calibri" w:hAnsi="Calibri" w:cs="Calibri"/>
                <w:color w:val="000000"/>
                <w:sz w:val="22"/>
                <w:szCs w:val="22"/>
                <w:lang w:val="sk-SK"/>
              </w:rPr>
              <w:t>41</w:t>
            </w:r>
          </w:p>
        </w:tc>
      </w:tr>
    </w:tbl>
    <w:p w14:paraId="369A157F" w14:textId="77777777" w:rsidR="00843457" w:rsidRPr="002B725D" w:rsidRDefault="00AA1135" w:rsidP="00923266">
      <w:pPr>
        <w:pStyle w:val="Titulek"/>
        <w:rPr>
          <w:vanish/>
          <w:lang w:val="sk-SK"/>
          <w:specVanish/>
        </w:rPr>
      </w:pPr>
      <w:bookmarkStart w:id="278" w:name="_Toc509997481"/>
      <w:bookmarkStart w:id="279" w:name="_Toc510268070"/>
      <w:bookmarkStart w:id="280" w:name="_Ref508654662"/>
      <w:bookmarkStart w:id="281" w:name="_Toc510358899"/>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12</w:t>
      </w:r>
      <w:bookmarkEnd w:id="278"/>
      <w:bookmarkEnd w:id="279"/>
      <w:r w:rsidRPr="002B725D">
        <w:rPr>
          <w:lang w:val="sk-SK"/>
        </w:rPr>
        <w:fldChar w:fldCharType="end"/>
      </w:r>
      <w:bookmarkEnd w:id="280"/>
      <w:r w:rsidR="00FC6AF8" w:rsidRPr="002B725D">
        <w:rPr>
          <w:lang w:val="sk-SK"/>
        </w:rPr>
        <w:t>: Hodnota bioimpedančných parametov z literatúry.</w:t>
      </w:r>
      <w:bookmarkEnd w:id="281"/>
    </w:p>
    <w:p w14:paraId="5037702B" w14:textId="77777777" w:rsidR="00FC6AF8" w:rsidRPr="002B725D" w:rsidRDefault="00FC6AF8" w:rsidP="002F5D30">
      <w:pPr>
        <w:pStyle w:val="Titulek"/>
        <w:rPr>
          <w:lang w:val="sk-SK"/>
        </w:rPr>
      </w:pPr>
      <w:r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r>
      <w:r w:rsidRPr="002B725D">
        <w:rPr>
          <w:lang w:val="sk-SK"/>
        </w:rPr>
        <w:fldChar w:fldCharType="separate"/>
      </w:r>
      <w:r w:rsidR="00D45C1F" w:rsidRPr="002B725D">
        <w:rPr>
          <w:noProof/>
          <w:lang w:val="sk-SK"/>
        </w:rPr>
        <w:t>[50]</w:t>
      </w:r>
      <w:r w:rsidRPr="002B725D">
        <w:rPr>
          <w:lang w:val="sk-SK"/>
        </w:rPr>
        <w:fldChar w:fldCharType="end"/>
      </w:r>
      <w:r w:rsidRPr="002B725D">
        <w:rPr>
          <w:lang w:val="sk-SK"/>
        </w:rPr>
        <w:t xml:space="preserve"> </w:t>
      </w:r>
    </w:p>
    <w:p w14:paraId="79D702F3" w14:textId="77777777" w:rsidR="00FC6AF8" w:rsidRPr="002B725D" w:rsidRDefault="00FC6AF8" w:rsidP="00FC6AF8">
      <w:pPr>
        <w:rPr>
          <w:lang w:val="sk-SK" w:eastAsia="en-US" w:bidi="en-US"/>
        </w:rPr>
      </w:pPr>
    </w:p>
    <w:p w14:paraId="4899229B" w14:textId="77777777" w:rsidR="00D40A44" w:rsidRPr="002B725D" w:rsidRDefault="00AA1135" w:rsidP="00FC6AF8">
      <w:pPr>
        <w:rPr>
          <w:lang w:val="sk-SK"/>
        </w:rPr>
      </w:pPr>
      <w:r w:rsidRPr="002B725D">
        <w:rPr>
          <w:lang w:val="sk-SK"/>
        </w:rPr>
        <w:t xml:space="preserve">Hodnoty z práce Bernstaina uvedené v </w:t>
      </w:r>
      <w:r w:rsidRPr="002B725D">
        <w:rPr>
          <w:lang w:val="sk-SK"/>
        </w:rPr>
        <w:fldChar w:fldCharType="begin"/>
      </w:r>
      <w:r w:rsidRPr="002B725D">
        <w:rPr>
          <w:lang w:val="sk-SK"/>
        </w:rPr>
        <w:instrText xml:space="preserve"> REF _Ref508654662 \h </w:instrText>
      </w:r>
      <w:r w:rsidRPr="002B725D">
        <w:rPr>
          <w:lang w:val="sk-SK"/>
        </w:rPr>
      </w:r>
      <w:r w:rsidRPr="002B725D">
        <w:rPr>
          <w:lang w:val="sk-SK"/>
        </w:rPr>
        <w:fldChar w:fldCharType="separate"/>
      </w:r>
      <w:r w:rsidR="00911AF5" w:rsidRPr="002B725D">
        <w:rPr>
          <w:lang w:val="sk-SK"/>
        </w:rPr>
        <w:t xml:space="preserve">Tabuľka </w:t>
      </w:r>
      <w:r w:rsidR="00911AF5" w:rsidRPr="002B725D">
        <w:rPr>
          <w:noProof/>
          <w:lang w:val="sk-SK"/>
        </w:rPr>
        <w:t>12</w:t>
      </w:r>
      <w:r w:rsidRPr="002B725D">
        <w:rPr>
          <w:lang w:val="sk-SK"/>
        </w:rPr>
        <w:fldChar w:fldCharType="end"/>
      </w:r>
      <w:r w:rsidRPr="002B725D">
        <w:rPr>
          <w:lang w:val="sk-SK"/>
        </w:rPr>
        <w:t xml:space="preserve"> a hodnoty namerané v tejto práci </w:t>
      </w:r>
      <w:r w:rsidR="000256B5" w:rsidRPr="002B725D">
        <w:rPr>
          <w:lang w:val="sk-SK"/>
        </w:rPr>
        <w:t>ktoré uvádza</w:t>
      </w:r>
      <w:r w:rsidRPr="002B725D">
        <w:rPr>
          <w:lang w:val="sk-SK"/>
        </w:rPr>
        <w:t xml:space="preserve"> v </w:t>
      </w:r>
      <w:r w:rsidR="00B92213" w:rsidRPr="002B725D">
        <w:rPr>
          <w:lang w:val="sk-SK" w:eastAsia="en-US" w:bidi="en-US"/>
        </w:rPr>
        <w:fldChar w:fldCharType="begin"/>
      </w:r>
      <w:r w:rsidR="00B92213" w:rsidRPr="002B725D">
        <w:rPr>
          <w:lang w:val="sk-SK" w:eastAsia="en-US" w:bidi="en-US"/>
        </w:rPr>
        <w:instrText xml:space="preserve"> REF _Ref508654662 \h </w:instrText>
      </w:r>
      <w:r w:rsidR="00B92213" w:rsidRPr="002B725D">
        <w:rPr>
          <w:lang w:val="sk-SK" w:eastAsia="en-US" w:bidi="en-US"/>
        </w:rPr>
      </w:r>
      <w:r w:rsidR="00B92213" w:rsidRPr="002B725D">
        <w:rPr>
          <w:lang w:val="sk-SK" w:eastAsia="en-US" w:bidi="en-US"/>
        </w:rPr>
        <w:fldChar w:fldCharType="separate"/>
      </w:r>
      <w:r w:rsidR="00911AF5" w:rsidRPr="002B725D">
        <w:rPr>
          <w:lang w:val="sk-SK"/>
        </w:rPr>
        <w:t xml:space="preserve">Tabuľka </w:t>
      </w:r>
      <w:r w:rsidR="00911AF5" w:rsidRPr="002B725D">
        <w:rPr>
          <w:noProof/>
          <w:lang w:val="sk-SK"/>
        </w:rPr>
        <w:t>12</w:t>
      </w:r>
      <w:r w:rsidR="00B92213" w:rsidRPr="002B725D">
        <w:rPr>
          <w:lang w:val="sk-SK" w:eastAsia="en-US" w:bidi="en-US"/>
        </w:rPr>
        <w:fldChar w:fldCharType="end"/>
      </w:r>
      <w:r w:rsidR="00B92213" w:rsidRPr="002B725D">
        <w:rPr>
          <w:lang w:val="sk-SK" w:eastAsia="en-US" w:bidi="en-US"/>
        </w:rPr>
        <w:t xml:space="preserve"> </w:t>
      </w:r>
      <w:r w:rsidRPr="002B725D">
        <w:rPr>
          <w:lang w:val="sk-SK" w:eastAsia="en-US" w:bidi="en-US"/>
        </w:rPr>
        <w:t>vykazujú rozdiely. Pr</w:t>
      </w:r>
      <w:r w:rsidR="00B92213" w:rsidRPr="002B725D">
        <w:rPr>
          <w:lang w:val="sk-SK" w:eastAsia="en-US" w:bidi="en-US"/>
        </w:rPr>
        <w:t>i</w:t>
      </w:r>
      <w:r w:rsidRPr="002B725D">
        <w:rPr>
          <w:lang w:val="sk-SK" w:eastAsia="en-US" w:bidi="en-US"/>
        </w:rPr>
        <w:t xml:space="preserve">emerná hodnota parametra </w:t>
      </w:r>
      <w:r w:rsidRPr="002B725D">
        <w:rPr>
          <w:lang w:val="sk-SK"/>
        </w:rPr>
        <w:t>Z0</w:t>
      </w:r>
      <w:r w:rsidR="00B92213" w:rsidRPr="002B725D">
        <w:rPr>
          <w:lang w:val="sk-SK"/>
        </w:rPr>
        <w:t xml:space="preserve"> a aj parametra -</w:t>
      </w:r>
      <w:r w:rsidR="00B92213" w:rsidRPr="009F20C9">
        <w:rPr>
          <w:highlight w:val="yellow"/>
          <w:lang w:val="sk-SK"/>
          <w:rPrChange w:id="282" w:author="Pavel Jurak" w:date="2018-04-23T12:56:00Z">
            <w:rPr>
              <w:lang w:val="sk-SK"/>
            </w:rPr>
          </w:rPrChange>
        </w:rPr>
        <w:t>dZ/dt max</w:t>
      </w:r>
      <w:r w:rsidRPr="009F20C9">
        <w:rPr>
          <w:highlight w:val="yellow"/>
          <w:lang w:val="sk-SK"/>
          <w:rPrChange w:id="283" w:author="Pavel Jurak" w:date="2018-04-23T12:56:00Z">
            <w:rPr>
              <w:lang w:val="sk-SK"/>
            </w:rPr>
          </w:rPrChange>
        </w:rPr>
        <w:t xml:space="preserve"> </w:t>
      </w:r>
      <w:r w:rsidR="00B92213" w:rsidRPr="009F20C9">
        <w:rPr>
          <w:highlight w:val="yellow"/>
          <w:lang w:val="sk-SK"/>
          <w:rPrChange w:id="284" w:author="Pavel Jurak" w:date="2018-04-23T12:56:00Z">
            <w:rPr>
              <w:lang w:val="sk-SK"/>
            </w:rPr>
          </w:rPrChange>
        </w:rPr>
        <w:t>je v Bernstainovej práci až o 60 % nižšia.</w:t>
      </w:r>
      <w:r w:rsidR="00B92213" w:rsidRPr="002B725D">
        <w:rPr>
          <w:lang w:val="sk-SK"/>
        </w:rPr>
        <w:t xml:space="preserve"> Tým</w:t>
      </w:r>
      <w:r w:rsidR="000256B5" w:rsidRPr="002B725D">
        <w:rPr>
          <w:lang w:val="sk-SK"/>
        </w:rPr>
        <w:t>,</w:t>
      </w:r>
      <w:r w:rsidR="00B92213" w:rsidRPr="002B725D">
        <w:rPr>
          <w:lang w:val="sk-SK"/>
        </w:rPr>
        <w:t xml:space="preserve"> že sa tieto parametre ale v rovnici pre výpočet SV (</w:t>
      </w:r>
      <w:r w:rsidR="00B92213" w:rsidRPr="002B725D">
        <w:rPr>
          <w:lang w:val="sk-SK"/>
        </w:rPr>
        <w:fldChar w:fldCharType="begin"/>
      </w:r>
      <w:r w:rsidR="00B92213" w:rsidRPr="002B725D">
        <w:rPr>
          <w:lang w:val="sk-SK"/>
        </w:rPr>
        <w:instrText xml:space="preserve"> REF Berstain_model_3 \h </w:instrText>
      </w:r>
      <w:r w:rsidR="00B92213" w:rsidRPr="002B725D">
        <w:rPr>
          <w:lang w:val="sk-SK"/>
        </w:rPr>
      </w:r>
      <w:r w:rsidR="00B92213" w:rsidRPr="002B725D">
        <w:rPr>
          <w:lang w:val="sk-SK"/>
        </w:rPr>
        <w:fldChar w:fldCharType="separate"/>
      </w:r>
      <w:r w:rsidR="00911AF5" w:rsidRPr="002B725D">
        <w:rPr>
          <w:noProof/>
          <w:color w:val="000000"/>
          <w:lang w:val="sk-SK"/>
        </w:rPr>
        <w:t>37</w:t>
      </w:r>
      <w:r w:rsidR="00B92213" w:rsidRPr="002B725D">
        <w:rPr>
          <w:lang w:val="sk-SK"/>
        </w:rPr>
        <w:fldChar w:fldCharType="end"/>
      </w:r>
      <w:r w:rsidR="00B92213" w:rsidRPr="002B725D">
        <w:rPr>
          <w:lang w:val="sk-SK"/>
        </w:rPr>
        <w:t xml:space="preserve">) navzájom delia, hodnota vypočítaného SV bude podobná ako </w:t>
      </w:r>
      <w:r w:rsidR="00D77E8B" w:rsidRPr="002B725D">
        <w:rPr>
          <w:lang w:val="sk-SK"/>
        </w:rPr>
        <w:t>pri</w:t>
      </w:r>
      <w:r w:rsidR="00B92213" w:rsidRPr="002B725D">
        <w:rPr>
          <w:lang w:val="sk-SK"/>
        </w:rPr>
        <w:t xml:space="preserve"> nami detekovaných </w:t>
      </w:r>
      <w:r w:rsidR="00D77E8B" w:rsidRPr="002B725D">
        <w:rPr>
          <w:lang w:val="sk-SK"/>
        </w:rPr>
        <w:t>parametroch.</w:t>
      </w:r>
      <w:r w:rsidR="00CE381D" w:rsidRPr="002B725D">
        <w:rPr>
          <w:lang w:val="sk-SK"/>
        </w:rPr>
        <w:t xml:space="preserve"> Rozdielne hodnoty </w:t>
      </w:r>
      <w:r w:rsidR="008A5B7B" w:rsidRPr="002B725D">
        <w:rPr>
          <w:lang w:val="sk-SK"/>
        </w:rPr>
        <w:t xml:space="preserve">parametrov Z0 a </w:t>
      </w:r>
      <w:r w:rsidR="00CE381D" w:rsidRPr="002B725D">
        <w:rPr>
          <w:lang w:val="sk-SK"/>
        </w:rPr>
        <w:t xml:space="preserve">-dZ/dt max </w:t>
      </w:r>
      <w:r w:rsidR="000256B5" w:rsidRPr="002B725D">
        <w:rPr>
          <w:lang w:val="sk-SK"/>
        </w:rPr>
        <w:t>mohli byť</w:t>
      </w:r>
      <w:r w:rsidR="00CE381D" w:rsidRPr="002B725D">
        <w:rPr>
          <w:lang w:val="sk-SK"/>
        </w:rPr>
        <w:t xml:space="preserve"> </w:t>
      </w:r>
      <w:r w:rsidR="008A5B7B" w:rsidRPr="002B725D">
        <w:rPr>
          <w:lang w:val="sk-SK"/>
        </w:rPr>
        <w:t>detekované pre</w:t>
      </w:r>
      <w:r w:rsidR="00CE381D" w:rsidRPr="002B725D">
        <w:rPr>
          <w:lang w:val="sk-SK"/>
        </w:rPr>
        <w:t xml:space="preserve"> </w:t>
      </w:r>
      <w:r w:rsidR="008A5B7B" w:rsidRPr="002B725D">
        <w:rPr>
          <w:lang w:val="sk-SK"/>
        </w:rPr>
        <w:t>rôzn</w:t>
      </w:r>
      <w:r w:rsidR="00D77E8B" w:rsidRPr="002B725D">
        <w:rPr>
          <w:lang w:val="sk-SK"/>
        </w:rPr>
        <w:t xml:space="preserve">u frekvenciou zdroja prúdu použitom v impedančných monitoroch, rôznou hodnotou RMS ale takisto rôznou vzdialenosťou nalepených elektród. </w:t>
      </w:r>
      <w:r w:rsidR="00CE381D" w:rsidRPr="002B725D">
        <w:rPr>
          <w:lang w:val="sk-SK"/>
        </w:rPr>
        <w:t xml:space="preserve">V našej práci sme použili viackanálový bioimpedančný monitor </w:t>
      </w:r>
      <w:r w:rsidR="00140D72" w:rsidRPr="002B725D">
        <w:rPr>
          <w:lang w:val="sk-SK"/>
        </w:rPr>
        <w:t>so zdrojom prúdu s frekvenciou 50kHz a RMS=1mA</w:t>
      </w:r>
      <w:r w:rsidR="00CC199E" w:rsidRPr="002B725D">
        <w:rPr>
          <w:lang w:val="sk-SK"/>
        </w:rPr>
        <w:t xml:space="preserve"> </w:t>
      </w:r>
      <w:r w:rsidR="000256B5"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256B5" w:rsidRPr="002B725D">
        <w:rPr>
          <w:lang w:val="sk-SK"/>
        </w:rPr>
        <w:instrText xml:space="preserve"> ADDIN EN.CITE </w:instrText>
      </w:r>
      <w:r w:rsidR="000256B5"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256B5" w:rsidRPr="002B725D">
        <w:rPr>
          <w:lang w:val="sk-SK"/>
        </w:rPr>
        <w:instrText xml:space="preserve"> ADDIN EN.CITE.DATA </w:instrText>
      </w:r>
      <w:r w:rsidR="000256B5" w:rsidRPr="002B725D">
        <w:rPr>
          <w:lang w:val="sk-SK"/>
        </w:rPr>
      </w:r>
      <w:r w:rsidR="000256B5" w:rsidRPr="002B725D">
        <w:rPr>
          <w:lang w:val="sk-SK"/>
        </w:rPr>
        <w:fldChar w:fldCharType="end"/>
      </w:r>
      <w:r w:rsidR="000256B5" w:rsidRPr="002B725D">
        <w:rPr>
          <w:lang w:val="sk-SK"/>
        </w:rPr>
      </w:r>
      <w:r w:rsidR="000256B5" w:rsidRPr="002B725D">
        <w:rPr>
          <w:lang w:val="sk-SK"/>
        </w:rPr>
        <w:fldChar w:fldCharType="separate"/>
      </w:r>
      <w:r w:rsidR="000256B5" w:rsidRPr="002B725D">
        <w:rPr>
          <w:noProof/>
          <w:lang w:val="sk-SK"/>
        </w:rPr>
        <w:t>[6]</w:t>
      </w:r>
      <w:r w:rsidR="000256B5" w:rsidRPr="002B725D">
        <w:rPr>
          <w:lang w:val="sk-SK"/>
        </w:rPr>
        <w:fldChar w:fldCharType="end"/>
      </w:r>
      <w:r w:rsidR="00CE381D" w:rsidRPr="002B725D">
        <w:rPr>
          <w:lang w:val="sk-SK"/>
        </w:rPr>
        <w:t xml:space="preserve">. </w:t>
      </w:r>
      <w:r w:rsidR="005A55D5" w:rsidRPr="002B725D">
        <w:rPr>
          <w:lang w:val="sk-SK"/>
        </w:rPr>
        <w:t xml:space="preserve">Bernstain v svojej práci používa prístroj </w:t>
      </w:r>
      <w:r w:rsidR="00CC199E" w:rsidRPr="002B725D">
        <w:rPr>
          <w:lang w:val="sk-SK"/>
        </w:rPr>
        <w:t xml:space="preserve">s frekvenciou zdroju </w:t>
      </w:r>
      <w:r w:rsidR="008A5B7B" w:rsidRPr="002B725D">
        <w:rPr>
          <w:lang w:val="sk-SK"/>
        </w:rPr>
        <w:t xml:space="preserve">prúdu 70kHz a RMS=4mA </w:t>
      </w:r>
      <w:r w:rsidR="008A5B7B"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008A5B7B" w:rsidRPr="002B725D">
        <w:rPr>
          <w:lang w:val="sk-SK"/>
        </w:rPr>
      </w:r>
      <w:r w:rsidR="008A5B7B" w:rsidRPr="002B725D">
        <w:rPr>
          <w:lang w:val="sk-SK"/>
        </w:rPr>
        <w:fldChar w:fldCharType="separate"/>
      </w:r>
      <w:r w:rsidR="00D45C1F" w:rsidRPr="002B725D">
        <w:rPr>
          <w:noProof/>
          <w:lang w:val="sk-SK"/>
        </w:rPr>
        <w:t>[50]</w:t>
      </w:r>
      <w:r w:rsidR="008A5B7B" w:rsidRPr="002B725D">
        <w:rPr>
          <w:lang w:val="sk-SK"/>
        </w:rPr>
        <w:fldChar w:fldCharType="end"/>
      </w:r>
      <w:r w:rsidR="005933B2" w:rsidRPr="002B725D">
        <w:rPr>
          <w:lang w:val="sk-SK"/>
        </w:rPr>
        <w:t>.</w:t>
      </w:r>
      <w:r w:rsidR="00FE7357" w:rsidRPr="002B725D">
        <w:rPr>
          <w:lang w:val="sk-SK"/>
        </w:rPr>
        <w:t xml:space="preserve"> </w:t>
      </w:r>
    </w:p>
    <w:p w14:paraId="35D177BD" w14:textId="77777777" w:rsidR="00D40A44" w:rsidRPr="002B725D" w:rsidRDefault="00D40A44" w:rsidP="002F0260">
      <w:pPr>
        <w:rPr>
          <w:lang w:val="sk-SK"/>
        </w:rPr>
      </w:pPr>
    </w:p>
    <w:p w14:paraId="3FEB68EC" w14:textId="77777777" w:rsidR="00D40A44" w:rsidRPr="002B725D" w:rsidRDefault="009B25A4" w:rsidP="000256B5">
      <w:pPr>
        <w:pStyle w:val="Nadpis3"/>
        <w:rPr>
          <w:lang w:val="sk-SK"/>
        </w:rPr>
      </w:pPr>
      <w:bookmarkStart w:id="285" w:name="_Toc510360009"/>
      <w:r w:rsidRPr="002B725D">
        <w:rPr>
          <w:lang w:val="sk-SK"/>
        </w:rPr>
        <w:t>Reakcia hemodynamických parametrov na dýchanie</w:t>
      </w:r>
      <w:bookmarkEnd w:id="285"/>
    </w:p>
    <w:p w14:paraId="452508B7" w14:textId="77777777" w:rsidR="009B25A4" w:rsidRPr="002B725D" w:rsidRDefault="009B25A4" w:rsidP="002F0260">
      <w:pPr>
        <w:rPr>
          <w:lang w:val="sk-SK"/>
        </w:rPr>
      </w:pPr>
    </w:p>
    <w:p w14:paraId="38CC2C4C" w14:textId="77777777" w:rsidR="00F163AE" w:rsidRPr="002B725D" w:rsidRDefault="009B25A4" w:rsidP="00F163AE">
      <w:pPr>
        <w:rPr>
          <w:lang w:val="sk-SK"/>
        </w:rPr>
      </w:pPr>
      <w:r w:rsidRPr="002B725D">
        <w:rPr>
          <w:lang w:val="sk-SK"/>
        </w:rPr>
        <w:t xml:space="preserve">Tlakové zmeny v hrudníku vyvolané dýchaním ovplyvňujú hemodynamiku. Nasledujúca štúdia </w:t>
      </w:r>
      <w:r w:rsidR="00EB01A9" w:rsidRPr="002B725D">
        <w:rPr>
          <w:lang w:val="sk-SK"/>
        </w:rPr>
        <w:t>považuje</w:t>
      </w:r>
      <w:r w:rsidRPr="002B725D">
        <w:rPr>
          <w:lang w:val="sk-SK"/>
        </w:rPr>
        <w:t xml:space="preserve"> dýchanie </w:t>
      </w:r>
      <w:r w:rsidR="00EB01A9" w:rsidRPr="002B725D">
        <w:rPr>
          <w:lang w:val="sk-SK"/>
        </w:rPr>
        <w:t>za</w:t>
      </w:r>
      <w:r w:rsidRPr="002B725D">
        <w:rPr>
          <w:lang w:val="sk-SK"/>
        </w:rPr>
        <w:t xml:space="preserve"> riadiaci signál a pomocou neho vyšetruje vplyv </w:t>
      </w:r>
      <w:r w:rsidR="00EB01A9" w:rsidRPr="002B725D">
        <w:rPr>
          <w:lang w:val="sk-SK"/>
        </w:rPr>
        <w:t xml:space="preserve">dýchania na ostatné hemodynamické parametre. </w:t>
      </w:r>
      <w:r w:rsidRPr="002B725D">
        <w:rPr>
          <w:lang w:val="sk-SK"/>
        </w:rPr>
        <w:t>Hodnotených bolo opäť 30 zdravých dobrovoľníkov. Pre každého dobrovoľnika bola spočítaná pole hodnôt pre každý parameter</w:t>
      </w:r>
      <w:r w:rsidR="00EB01A9" w:rsidRPr="002B725D">
        <w:rPr>
          <w:lang w:val="sk-SK"/>
        </w:rPr>
        <w:t xml:space="preserve"> o dĺžke počtu srdečných cyklov.</w:t>
      </w:r>
      <w:r w:rsidR="002D6897" w:rsidRPr="002B725D">
        <w:rPr>
          <w:lang w:val="sk-SK"/>
        </w:rPr>
        <w:t xml:space="preserve"> </w:t>
      </w:r>
      <w:r w:rsidR="00FE7357" w:rsidRPr="002B725D">
        <w:rPr>
          <w:lang w:val="sk-SK"/>
        </w:rPr>
        <w:t xml:space="preserve">Pre každý parameter bola </w:t>
      </w:r>
      <w:r w:rsidR="00FE7357" w:rsidRPr="002B725D">
        <w:rPr>
          <w:lang w:val="sk-SK"/>
        </w:rPr>
        <w:lastRenderedPageBreak/>
        <w:t>detekovaná jedna hodnota pre jeden srdečný cyklus. Označme počet srdečných cyklov počas merania ako N. Pre každý parameter potom dostaneme pole hodnôt dĺžky N. Pole pre každý signál bolo lineárne interpolované použitím predchádzaj</w:t>
      </w:r>
      <w:r w:rsidR="000256B5" w:rsidRPr="002B725D">
        <w:rPr>
          <w:lang w:val="sk-SK"/>
        </w:rPr>
        <w:t>úcej R-vlny. Nazvime</w:t>
      </w:r>
      <w:r w:rsidR="00FE7357" w:rsidRPr="002B725D">
        <w:rPr>
          <w:lang w:val="sk-SK"/>
        </w:rPr>
        <w:t xml:space="preserv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FE7357" w:rsidRPr="002B725D">
        <w:rPr>
          <w:b/>
          <w:lang w:val="sk-SK"/>
        </w:rPr>
        <w:t xml:space="preserve"> </w:t>
      </w:r>
      <w:r w:rsidR="00FE7357" w:rsidRPr="002B725D">
        <w:rPr>
          <w:lang w:val="sk-SK"/>
        </w:rPr>
        <w:t>parameter je ako prv</w:t>
      </w:r>
      <w:r w:rsidR="00C832B1" w:rsidRPr="002B725D">
        <w:rPr>
          <w:lang w:val="sk-SK"/>
        </w:rPr>
        <w:t>ú</w:t>
      </w:r>
      <w:r w:rsidR="00FE7357" w:rsidRPr="002B725D">
        <w:rPr>
          <w:lang w:val="sk-SK"/>
        </w:rPr>
        <w:t xml:space="preserve"> krivk</w:t>
      </w:r>
      <w:r w:rsidR="00C832B1" w:rsidRPr="002B725D">
        <w:rPr>
          <w:lang w:val="sk-SK"/>
        </w:rPr>
        <w:t>u</w:t>
      </w:r>
      <w:r w:rsidR="00FE7357" w:rsidRPr="002B725D">
        <w:rPr>
          <w:lang w:val="sk-SK"/>
        </w:rPr>
        <w:t xml:space="preserve"> </w:t>
      </w:r>
      <w:r w:rsidR="00C832B1" w:rsidRPr="002B725D">
        <w:rPr>
          <w:lang w:val="sk-SK"/>
        </w:rPr>
        <w:t>ukazuje</w:t>
      </w:r>
      <w:r w:rsidR="000256B5" w:rsidRPr="002B725D">
        <w:rPr>
          <w:lang w:val="sk-SK"/>
        </w:rPr>
        <w:t xml:space="preserve"> </w:t>
      </w:r>
      <w:r w:rsidR="000256B5" w:rsidRPr="002B725D">
        <w:rPr>
          <w:lang w:val="sk-SK"/>
        </w:rPr>
        <w:fldChar w:fldCharType="begin"/>
      </w:r>
      <w:r w:rsidR="000256B5" w:rsidRPr="002B725D">
        <w:rPr>
          <w:lang w:val="sk-SK"/>
        </w:rPr>
        <w:instrText xml:space="preserve"> REF _Ref510344869 \h </w:instrText>
      </w:r>
      <w:r w:rsidR="000256B5" w:rsidRPr="002B725D">
        <w:rPr>
          <w:lang w:val="sk-SK"/>
        </w:rPr>
      </w:r>
      <w:r w:rsidR="000256B5"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8</w:t>
      </w:r>
      <w:r w:rsidR="000256B5" w:rsidRPr="002B725D">
        <w:rPr>
          <w:lang w:val="sk-SK"/>
        </w:rPr>
        <w:fldChar w:fldCharType="end"/>
      </w:r>
      <w:r w:rsidR="00FE7357" w:rsidRPr="002B725D">
        <w:rPr>
          <w:lang w:val="sk-SK"/>
        </w:rPr>
        <w:t>. L</w:t>
      </w:r>
      <w:r w:rsidR="00C832B1" w:rsidRPr="002B725D">
        <w:rPr>
          <w:lang w:val="sk-SK"/>
        </w:rPr>
        <w:t>I</w:t>
      </w:r>
      <w:r w:rsidR="00FE7357" w:rsidRPr="002B725D">
        <w:rPr>
          <w:lang w:val="sk-SK"/>
        </w:rPr>
        <w:t xml:space="preserve"> krivka bola ďalej lineárne filtrovaná antialiasingovým filtrom a decimovaná s periodou </w:t>
      </w:r>
      <w:commentRangeStart w:id="286"/>
      <w:r w:rsidR="00FE7357" w:rsidRPr="002B725D">
        <w:rPr>
          <w:lang w:val="sk-SK"/>
        </w:rPr>
        <w:t xml:space="preserve">100ms, čím </w:t>
      </w:r>
      <w:r w:rsidR="00C832B1" w:rsidRPr="002B725D">
        <w:rPr>
          <w:lang w:val="sk-SK"/>
        </w:rPr>
        <w:t>vzniká</w:t>
      </w:r>
      <w:r w:rsidR="00FE7357" w:rsidRPr="002B725D">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00FE7357" w:rsidRPr="002B725D">
        <w:rPr>
          <w:b/>
          <w:lang w:val="sk-SK"/>
        </w:rPr>
        <w:t xml:space="preserve"> </w:t>
      </w:r>
      <w:r w:rsidR="00FE7357" w:rsidRPr="002B725D">
        <w:rPr>
          <w:lang w:val="sk-SK"/>
        </w:rPr>
        <w:t>a </w:t>
      </w:r>
      <w:commentRangeEnd w:id="286"/>
      <w:r w:rsidR="00C522DA">
        <w:rPr>
          <w:rStyle w:val="Odkaznakoment"/>
        </w:rPr>
        <w:commentReference w:id="286"/>
      </w:r>
      <w:r w:rsidR="00FE7357" w:rsidRPr="002B725D">
        <w:rPr>
          <w:lang w:val="sk-SK"/>
        </w:rPr>
        <w:t xml:space="preserve">Respiračnú krivku </w:t>
      </w:r>
      <w:r w:rsidR="000256B5" w:rsidRPr="002B725D">
        <w:rPr>
          <w:lang w:val="sk-SK"/>
        </w:rPr>
        <w:t>ukazuje</w:t>
      </w:r>
      <w:r w:rsidR="00FE7357" w:rsidRPr="002B725D">
        <w:rPr>
          <w:lang w:val="sk-SK"/>
        </w:rPr>
        <w:t xml:space="preserve"> ako druhú a tretiu krivku </w:t>
      </w:r>
      <w:r w:rsidR="000256B5" w:rsidRPr="002B725D">
        <w:rPr>
          <w:lang w:val="sk-SK"/>
        </w:rPr>
        <w:fldChar w:fldCharType="begin"/>
      </w:r>
      <w:r w:rsidR="000256B5" w:rsidRPr="002B725D">
        <w:rPr>
          <w:lang w:val="sk-SK"/>
        </w:rPr>
        <w:instrText xml:space="preserve"> REF _Ref510344869 \h </w:instrText>
      </w:r>
      <w:r w:rsidR="000256B5" w:rsidRPr="002B725D">
        <w:rPr>
          <w:lang w:val="sk-SK"/>
        </w:rPr>
      </w:r>
      <w:r w:rsidR="000256B5"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8</w:t>
      </w:r>
      <w:r w:rsidR="000256B5" w:rsidRPr="002B725D">
        <w:rPr>
          <w:lang w:val="sk-SK"/>
        </w:rPr>
        <w:fldChar w:fldCharType="end"/>
      </w:r>
      <w:r w:rsidR="00FE7357" w:rsidRPr="002B725D">
        <w:rPr>
          <w:b/>
          <w:lang w:val="sk-SK"/>
        </w:rPr>
        <w:t xml:space="preserve">. </w:t>
      </w:r>
      <w:r w:rsidR="00FE7357" w:rsidRPr="002B725D">
        <w:rPr>
          <w:lang w:val="sk-SK"/>
        </w:rPr>
        <w:t xml:space="preserve">V tejto práci boli vyhodnocované impedančné parametre z 12-tich častí tela. Preto bolo celkovo pre každé meranie získaných </w:t>
      </w:r>
      <w:r w:rsidR="00C832B1" w:rsidRPr="002B725D">
        <w:rPr>
          <w:lang w:val="sk-SK"/>
        </w:rPr>
        <w:t>12</w:t>
      </w:r>
      <w:r w:rsidR="00FE7357" w:rsidRPr="002B725D">
        <w:rPr>
          <w:lang w:val="sk-SK"/>
        </w:rPr>
        <w:t xml:space="preserve"> LI postupností</w:t>
      </w:r>
      <w:r w:rsidR="00C832B1" w:rsidRPr="002B725D">
        <w:rPr>
          <w:lang w:val="sk-SK"/>
        </w:rPr>
        <w:t xml:space="preserve"> pre každý bioimpedančný parameter</w:t>
      </w:r>
      <w:r w:rsidR="000256B5" w:rsidRPr="002B725D">
        <w:rPr>
          <w:lang w:val="sk-SK"/>
        </w:rPr>
        <w:t>.</w:t>
      </w:r>
      <w:r w:rsidR="000256B5" w:rsidRPr="002B725D">
        <w:rPr>
          <w:noProof/>
          <w:lang w:val="sk-SK"/>
        </w:rPr>
        <w:t xml:space="preserve"> </w:t>
      </w:r>
      <w:r w:rsidR="00F163AE" w:rsidRPr="002B725D">
        <w:rPr>
          <w:lang w:val="sk-SK"/>
        </w:rPr>
        <w:t xml:space="preserve">Predpokladáme, že zmeny tlaku v hrudníku vyvolané dýchaním ovplyvnia obehový systém a to hlavne tep, arteriálny krvný tlak, tok </w:t>
      </w:r>
      <w:r w:rsidR="00D84684">
        <w:rPr>
          <w:lang w:val="sk-SK"/>
        </w:rPr>
        <w:t>krvi</w:t>
      </w:r>
      <w:r w:rsidR="00F163AE" w:rsidRPr="002B725D">
        <w:rPr>
          <w:lang w:val="sk-SK"/>
        </w:rPr>
        <w:t xml:space="preserve"> a rozloženie objemu </w:t>
      </w:r>
      <w:r w:rsidR="00D84684">
        <w:rPr>
          <w:lang w:val="sk-SK"/>
        </w:rPr>
        <w:t>krvi</w:t>
      </w:r>
      <w:r w:rsidR="00F163AE" w:rsidRPr="002B725D">
        <w:rPr>
          <w:lang w:val="sk-SK"/>
        </w:rPr>
        <w:t xml:space="preserve"> v celom tele. Aby sme zistili aký vplyv má dýchania na hemodynamické parametre, spočítali sme Pearsonov</w:t>
      </w:r>
      <w:bookmarkStart w:id="287" w:name="_Ref509140471"/>
      <w:r w:rsidR="00F163AE" w:rsidRPr="002B725D">
        <w:rPr>
          <w:lang w:val="sk-SK"/>
        </w:rPr>
        <w:t xml:space="preserve"> </w:t>
      </w:r>
      <w:bookmarkEnd w:id="287"/>
      <w:r w:rsidR="00F163AE" w:rsidRPr="002B725D">
        <w:rPr>
          <w:lang w:val="sk-SK"/>
        </w:rPr>
        <w:t>korelačný koeficient medzi LI postupnosťou hemodynamických parametrov a LI postupnosťou respiračnej krivky pri vzájomnom posuve s krokom 100 ms v rozmedzí 0-5 sekúnd (</w:t>
      </w:r>
      <w:r w:rsidR="00F163AE" w:rsidRPr="002B725D">
        <w:rPr>
          <w:lang w:val="sk-SK"/>
        </w:rPr>
        <w:fldChar w:fldCharType="begin"/>
      </w:r>
      <w:r w:rsidR="00F163AE" w:rsidRPr="002B725D">
        <w:rPr>
          <w:lang w:val="sk-SK"/>
        </w:rPr>
        <w:instrText xml:space="preserve"> REF _Ref509140471 \h </w:instrText>
      </w:r>
      <w:r w:rsidR="00F163AE" w:rsidRPr="002B725D">
        <w:rPr>
          <w:lang w:val="sk-SK"/>
        </w:rPr>
      </w:r>
      <w:r w:rsidR="00F163AE" w:rsidRPr="002B725D">
        <w:rPr>
          <w:lang w:val="sk-SK"/>
        </w:rPr>
        <w:fldChar w:fldCharType="separate"/>
      </w:r>
      <w:r w:rsidR="00911AF5" w:rsidRPr="002B725D">
        <w:rPr>
          <w:lang w:val="sk-SK"/>
        </w:rPr>
        <w:t xml:space="preserve"> </w:t>
      </w:r>
      <w:r w:rsidR="00F163AE" w:rsidRPr="002B725D">
        <w:rPr>
          <w:lang w:val="sk-SK"/>
        </w:rPr>
        <w:fldChar w:fldCharType="end"/>
      </w:r>
      <w:r w:rsidR="00F163AE" w:rsidRPr="002B725D">
        <w:rPr>
          <w:lang w:val="sk-SK"/>
        </w:rPr>
        <w:t xml:space="preserve">). </w:t>
      </w:r>
    </w:p>
    <w:p w14:paraId="0BCC34F5" w14:textId="77777777" w:rsidR="000256B5" w:rsidRPr="002B725D" w:rsidRDefault="000256B5" w:rsidP="000256B5">
      <w:pPr>
        <w:rPr>
          <w:noProof/>
          <w:lang w:val="sk-SK"/>
        </w:rPr>
      </w:pPr>
    </w:p>
    <w:p w14:paraId="34184A36" w14:textId="77777777" w:rsidR="000256B5" w:rsidRPr="002B725D" w:rsidRDefault="000256B5" w:rsidP="00F163AE">
      <w:pPr>
        <w:jc w:val="center"/>
        <w:rPr>
          <w:lang w:val="sk-SK"/>
        </w:rPr>
      </w:pPr>
      <w:r w:rsidRPr="002B725D">
        <w:rPr>
          <w:noProof/>
        </w:rPr>
        <w:lastRenderedPageBreak/>
        <w:drawing>
          <wp:inline distT="0" distB="0" distL="0" distR="0" wp14:anchorId="308F811E" wp14:editId="0C593178">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14:paraId="22E3BDBB" w14:textId="77777777" w:rsidR="000256B5" w:rsidRPr="002B725D" w:rsidRDefault="000256B5" w:rsidP="000256B5">
      <w:pPr>
        <w:rPr>
          <w:vanish/>
          <w:lang w:val="sk-SK"/>
          <w:specVanish/>
        </w:rPr>
      </w:pPr>
      <w:bookmarkStart w:id="288" w:name="_Ref510344869"/>
      <w:bookmarkStart w:id="289" w:name="_Ref510344864"/>
      <w:bookmarkStart w:id="290" w:name="_Toc510358881"/>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3</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8</w:t>
      </w:r>
      <w:r w:rsidR="00E83A77" w:rsidRPr="002B725D">
        <w:rPr>
          <w:lang w:val="sk-SK"/>
        </w:rPr>
        <w:fldChar w:fldCharType="end"/>
      </w:r>
      <w:bookmarkEnd w:id="288"/>
      <w:r w:rsidRPr="002B725D">
        <w:rPr>
          <w:lang w:val="sk-SK"/>
        </w:rPr>
        <w:t>:</w:t>
      </w:r>
      <w:bookmarkEnd w:id="289"/>
      <w:r w:rsidRPr="002B725D">
        <w:rPr>
          <w:lang w:val="sk-SK"/>
        </w:rPr>
        <w:t xml:space="preserve"> </w:t>
      </w:r>
      <w:r w:rsidR="00F163AE" w:rsidRPr="002B725D">
        <w:rPr>
          <w:lang w:val="sk-SK"/>
        </w:rPr>
        <w:t>Vytvorenie lineárne interpolovanej krivky parametra</w:t>
      </w:r>
      <w:bookmarkEnd w:id="290"/>
    </w:p>
    <w:p w14:paraId="15F266AF" w14:textId="77777777" w:rsidR="00FE7357" w:rsidRPr="002B725D" w:rsidRDefault="00F163AE" w:rsidP="00F163AE">
      <w:pPr>
        <w:pStyle w:val="Titulek"/>
        <w:rPr>
          <w:lang w:val="sk-SK"/>
        </w:rPr>
      </w:pPr>
      <w:r w:rsidRPr="002B725D">
        <w:rPr>
          <w:lang w:val="sk-SK"/>
        </w:rPr>
        <w:t xml:space="preserve"> Zhora detekcia parametre –dZ/dt max, Lineárna interpolácia množiny parametrov –dZ/dt max na základe predchádzajúcej R vlny – prvá krivka zhora. Prvá krivka zhora bola filtrovaná antialiasingovým filtrom a decimovaná s krokom 100ms. Decimované krivky sú na obrázku ako druha a tretia </w:t>
      </w:r>
      <w:commentRangeStart w:id="291"/>
      <w:r w:rsidRPr="002B725D">
        <w:rPr>
          <w:lang w:val="sk-SK"/>
        </w:rPr>
        <w:t>zhora</w:t>
      </w:r>
      <w:commentRangeEnd w:id="291"/>
      <w:r w:rsidR="00CA3804">
        <w:rPr>
          <w:rStyle w:val="Odkaznakoment"/>
          <w:rFonts w:eastAsia="Times New Roman" w:cs="Times New Roman"/>
          <w:spacing w:val="0"/>
          <w:lang w:val="cs-CZ" w:eastAsia="cs-CZ" w:bidi="ar-SA"/>
        </w:rPr>
        <w:commentReference w:id="291"/>
      </w:r>
      <w:r w:rsidRPr="002B725D">
        <w:rPr>
          <w:lang w:val="sk-SK"/>
        </w:rPr>
        <w:t>.</w:t>
      </w:r>
    </w:p>
    <w:p w14:paraId="0F5A0073" w14:textId="77777777" w:rsidR="00F163AE" w:rsidRPr="002B725D" w:rsidRDefault="00F163AE" w:rsidP="00F163AE">
      <w:pPr>
        <w:rPr>
          <w:lang w:val="sk-SK" w:eastAsia="en-US" w:bidi="en-US"/>
        </w:rPr>
      </w:pPr>
    </w:p>
    <w:p w14:paraId="0ACFEA16" w14:textId="77777777" w:rsidR="00F163AE" w:rsidRPr="002B725D" w:rsidRDefault="00F163AE" w:rsidP="00F163AE">
      <w:pPr>
        <w:rPr>
          <w:lang w:val="sk-SK"/>
        </w:rPr>
      </w:pPr>
      <w:r w:rsidRPr="002B725D">
        <w:rPr>
          <w:lang w:val="sk-SK"/>
        </w:rPr>
        <w:t xml:space="preserve">Týmto sme dostali vektor 50-tich korelačných koeficientov. Vzorec pre výpočet Pearsonovho korelačného koeficientu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Pr="002B725D">
        <w:rPr>
          <w:lang w:val="sk-SK"/>
        </w:rPr>
        <w:t>:</w:t>
      </w:r>
    </w:p>
    <w:p w14:paraId="65540B35" w14:textId="77777777" w:rsidR="00F163AE" w:rsidRPr="002B725D" w:rsidRDefault="00F163AE" w:rsidP="00F163AE">
      <w:pPr>
        <w:rPr>
          <w:color w:val="000000"/>
          <w:lang w:val="sk-SK"/>
        </w:rPr>
      </w:pP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163AE" w:rsidRPr="002B725D" w14:paraId="2F2E27A3" w14:textId="77777777" w:rsidTr="00713DFB">
        <w:tc>
          <w:tcPr>
            <w:tcW w:w="704" w:type="dxa"/>
          </w:tcPr>
          <w:p w14:paraId="643ED974" w14:textId="77777777" w:rsidR="00F163AE" w:rsidRPr="002B725D" w:rsidRDefault="00F163AE" w:rsidP="00713DFB">
            <w:pPr>
              <w:jc w:val="center"/>
              <w:rPr>
                <w:color w:val="000000"/>
                <w:lang w:val="sk-SK"/>
              </w:rPr>
            </w:pPr>
          </w:p>
        </w:tc>
        <w:tc>
          <w:tcPr>
            <w:tcW w:w="7088" w:type="dxa"/>
            <w:vAlign w:val="center"/>
          </w:tcPr>
          <w:p w14:paraId="5A2911E1" w14:textId="77777777" w:rsidR="00F163AE" w:rsidRPr="002B725D" w:rsidRDefault="00941A71" w:rsidP="00713DFB">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14:paraId="749FBD4D" w14:textId="77777777" w:rsidR="00F163AE" w:rsidRPr="002B725D" w:rsidRDefault="00F163AE" w:rsidP="00713DFB">
            <w:pPr>
              <w:jc w:val="center"/>
              <w:rPr>
                <w:color w:val="000000"/>
                <w:lang w:val="sk-SK"/>
              </w:rPr>
            </w:pPr>
            <w:r w:rsidRPr="002B725D">
              <w:rPr>
                <w:color w:val="000000"/>
                <w:lang w:val="sk-SK"/>
              </w:rPr>
              <w:t>(</w:t>
            </w:r>
            <w:bookmarkStart w:id="292" w:name="pearson"/>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44</w:t>
            </w:r>
            <w:r w:rsidRPr="002B725D">
              <w:rPr>
                <w:color w:val="000000"/>
                <w:lang w:val="sk-SK"/>
              </w:rPr>
              <w:fldChar w:fldCharType="end"/>
            </w:r>
            <w:bookmarkEnd w:id="292"/>
            <w:r w:rsidRPr="002B725D">
              <w:rPr>
                <w:color w:val="000000"/>
                <w:lang w:val="sk-SK"/>
              </w:rPr>
              <w:t>)</w:t>
            </w:r>
          </w:p>
        </w:tc>
      </w:tr>
    </w:tbl>
    <w:p w14:paraId="18B36B03" w14:textId="77777777" w:rsidR="00F163AE" w:rsidRPr="002B725D" w:rsidRDefault="00F163AE" w:rsidP="00F163AE">
      <w:pPr>
        <w:rPr>
          <w:lang w:val="sk-SK" w:eastAsia="en-US" w:bidi="en-US"/>
        </w:rPr>
      </w:pPr>
    </w:p>
    <w:p w14:paraId="361D20EA" w14:textId="6D0C342E" w:rsidR="007A7236" w:rsidRDefault="00F3640B" w:rsidP="007A7236">
      <w:pPr>
        <w:jc w:val="center"/>
        <w:rPr>
          <w:ins w:id="293" w:author="Pavel Jurak" w:date="2018-04-24T08:37:00Z"/>
          <w:b/>
          <w:noProof/>
          <w:sz w:val="20"/>
          <w:lang w:val="sk-SK"/>
        </w:rPr>
      </w:pPr>
      <w:r>
        <w:rPr>
          <w:b/>
          <w:noProof/>
          <w:sz w:val="20"/>
          <w:lang w:val="sk-SK"/>
        </w:rPr>
        <w:lastRenderedPageBreak/>
        <w:pict w14:anchorId="54CB8CB4">
          <v:shape id="_x0000_i1031" type="#_x0000_t75" style="width:288.5pt;height:421.9pt">
            <v:imagedata r:id="rId51" o:title="LIkrivky"/>
          </v:shape>
        </w:pict>
      </w:r>
    </w:p>
    <w:p w14:paraId="083AB570" w14:textId="15B5F4E7" w:rsidR="00F3640B" w:rsidRPr="002B725D" w:rsidRDefault="00F3640B" w:rsidP="007A7236">
      <w:pPr>
        <w:jc w:val="center"/>
        <w:rPr>
          <w:lang w:val="sk-SK"/>
        </w:rPr>
      </w:pPr>
      <w:ins w:id="294" w:author="Pavel Jurak" w:date="2018-04-24T08:37:00Z">
        <w:r>
          <w:rPr>
            <w:noProof/>
          </w:rPr>
          <w:lastRenderedPageBreak/>
          <w:drawing>
            <wp:inline distT="0" distB="0" distL="0" distR="0" wp14:anchorId="0080F0D4" wp14:editId="30DFA3BB">
              <wp:extent cx="5400040" cy="5165090"/>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5165090"/>
                      </a:xfrm>
                      <a:prstGeom prst="rect">
                        <a:avLst/>
                      </a:prstGeom>
                    </pic:spPr>
                  </pic:pic>
                </a:graphicData>
              </a:graphic>
            </wp:inline>
          </w:drawing>
        </w:r>
      </w:ins>
    </w:p>
    <w:p w14:paraId="16848E26" w14:textId="77777777" w:rsidR="007A7236" w:rsidRPr="002B725D" w:rsidRDefault="007A7236" w:rsidP="007A7236">
      <w:pPr>
        <w:pStyle w:val="Titulek"/>
        <w:rPr>
          <w:vanish/>
          <w:lang w:val="sk-SK"/>
          <w:specVanish/>
        </w:rPr>
      </w:pPr>
      <w:bookmarkStart w:id="295" w:name="_Toc510358882"/>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3</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9</w:t>
      </w:r>
      <w:r w:rsidR="00E83A77" w:rsidRPr="002B725D">
        <w:rPr>
          <w:lang w:val="sk-SK"/>
        </w:rPr>
        <w:fldChar w:fldCharType="end"/>
      </w:r>
      <w:r w:rsidRPr="002B725D">
        <w:rPr>
          <w:lang w:val="sk-SK"/>
        </w:rPr>
        <w:t xml:space="preserve">: </w:t>
      </w:r>
      <w:commentRangeStart w:id="296"/>
      <w:r w:rsidRPr="002B725D">
        <w:rPr>
          <w:lang w:val="sk-SK"/>
        </w:rPr>
        <w:t>LI</w:t>
      </w:r>
      <w:commentRangeEnd w:id="296"/>
      <w:r w:rsidR="00C522DA">
        <w:rPr>
          <w:rStyle w:val="Odkaznakoment"/>
          <w:rFonts w:eastAsia="Times New Roman" w:cs="Times New Roman"/>
          <w:spacing w:val="0"/>
          <w:lang w:val="cs-CZ" w:eastAsia="cs-CZ" w:bidi="ar-SA"/>
        </w:rPr>
        <w:commentReference w:id="296"/>
      </w:r>
      <w:r w:rsidRPr="002B725D">
        <w:rPr>
          <w:lang w:val="sk-SK"/>
        </w:rPr>
        <w:t xml:space="preserve"> postupnosti hemodynamických parametrov.</w:t>
      </w:r>
      <w:bookmarkEnd w:id="295"/>
      <w:r w:rsidRPr="002B725D">
        <w:rPr>
          <w:lang w:val="sk-SK"/>
        </w:rPr>
        <w:t xml:space="preserve"> </w:t>
      </w:r>
    </w:p>
    <w:p w14:paraId="764DF2CF" w14:textId="77777777" w:rsidR="007A7236" w:rsidRPr="002B725D" w:rsidRDefault="007A7236" w:rsidP="007A7236">
      <w:pPr>
        <w:pStyle w:val="Titulek"/>
        <w:rPr>
          <w:lang w:val="sk-SK"/>
        </w:rPr>
      </w:pPr>
      <w:r w:rsidRPr="002B725D">
        <w:rPr>
          <w:noProof/>
          <w:lang w:val="sk-SK"/>
        </w:rPr>
        <w:t xml:space="preserve"> </w:t>
      </w:r>
      <w:r w:rsidRPr="002B725D">
        <w:rPr>
          <w:lang w:val="sk-SK"/>
        </w:rPr>
        <w:t>Ukážka časového priebehu hemodynamických parametrov jedneho dobrovoľníka počas hlbokého dýchania. Kanály impedancie s</w:t>
      </w:r>
      <w:r w:rsidR="00477D86" w:rsidRPr="002B725D">
        <w:rPr>
          <w:lang w:val="sk-SK"/>
        </w:rPr>
        <w:t>ú</w:t>
      </w:r>
      <w:r w:rsidRPr="002B725D">
        <w:rPr>
          <w:lang w:val="sk-SK"/>
        </w:rPr>
        <w:t xml:space="preserve"> usporiadané na základe ich vzdialeností od hrudníka. Nohy a ruky sú tu znázornené iba kanálmi 7,8 a 15,16</w:t>
      </w:r>
      <w:r w:rsidR="006E4CDC" w:rsidRPr="002B725D">
        <w:rPr>
          <w:lang w:val="sk-SK"/>
        </w:rPr>
        <w:t xml:space="preserve"> pre ušetrenie miesta</w:t>
      </w:r>
      <w:r w:rsidRPr="002B725D">
        <w:rPr>
          <w:lang w:val="sk-SK"/>
        </w:rPr>
        <w:t xml:space="preserve">. </w:t>
      </w:r>
      <w:r w:rsidR="006E4CDC" w:rsidRPr="002B725D">
        <w:rPr>
          <w:lang w:val="sk-SK"/>
        </w:rPr>
        <w:t>P</w:t>
      </w:r>
      <w:r w:rsidRPr="002B725D">
        <w:rPr>
          <w:lang w:val="sk-SK"/>
        </w:rPr>
        <w:t>re ukážku</w:t>
      </w:r>
      <w:r w:rsidR="00477D86" w:rsidRPr="002B725D">
        <w:rPr>
          <w:lang w:val="sk-SK"/>
        </w:rPr>
        <w:t xml:space="preserve"> </w:t>
      </w:r>
      <w:r w:rsidRPr="002B725D">
        <w:rPr>
          <w:lang w:val="sk-SK"/>
        </w:rPr>
        <w:t xml:space="preserve">sú zobrazené </w:t>
      </w:r>
      <w:r w:rsidR="00477D86" w:rsidRPr="002B725D">
        <w:rPr>
          <w:lang w:val="sk-SK"/>
        </w:rPr>
        <w:t xml:space="preserve">aj </w:t>
      </w:r>
      <w:r w:rsidRPr="002B725D">
        <w:rPr>
          <w:lang w:val="sk-SK"/>
        </w:rPr>
        <w:t>kanály ramien: 11,12.</w:t>
      </w:r>
    </w:p>
    <w:p w14:paraId="2768F972" w14:textId="77777777" w:rsidR="006E4CDC" w:rsidRPr="002B725D" w:rsidRDefault="006E4CDC" w:rsidP="006E4CDC">
      <w:pPr>
        <w:rPr>
          <w:lang w:val="sk-SK" w:eastAsia="en-US" w:bidi="en-US"/>
        </w:rPr>
      </w:pPr>
    </w:p>
    <w:p w14:paraId="013642D7" w14:textId="77777777" w:rsidR="006E4CDC" w:rsidRPr="002B725D" w:rsidRDefault="006E4CDC" w:rsidP="00FE7357">
      <w:pPr>
        <w:rPr>
          <w:lang w:val="sk-SK"/>
        </w:rPr>
      </w:pPr>
    </w:p>
    <w:p w14:paraId="19AEDCF8" w14:textId="77777777" w:rsidR="0004044E" w:rsidRPr="002B725D" w:rsidRDefault="00F163AE" w:rsidP="000C5497">
      <w:pPr>
        <w:rPr>
          <w:rFonts w:cstheme="minorHAnsi"/>
          <w:sz w:val="20"/>
          <w:lang w:val="sk-SK"/>
        </w:rPr>
      </w:pPr>
      <w:r w:rsidRPr="002B725D">
        <w:rPr>
          <w:lang w:val="sk-SK"/>
        </w:rPr>
        <w:t>k</w:t>
      </w:r>
      <w:r w:rsidR="0004044E" w:rsidRPr="002B725D">
        <w:rPr>
          <w:lang w:val="sk-SK"/>
        </w:rPr>
        <w:t xml:space="preserve">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0004044E" w:rsidRPr="002B725D">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04044E" w:rsidRPr="002B725D">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0004044E" w:rsidRPr="002B725D">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2B725D">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0004044E" w:rsidRPr="002B725D">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04044E" w:rsidRPr="002B725D">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0004044E" w:rsidRPr="002B725D">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2B725D">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2B725D">
        <w:rPr>
          <w:lang w:val="sk-SK"/>
        </w:rPr>
        <w:t xml:space="preserve"> je očakávan</w:t>
      </w:r>
      <w:r w:rsidR="00C832B1" w:rsidRPr="002B725D">
        <w:rPr>
          <w:lang w:val="sk-SK"/>
        </w:rPr>
        <w:t>á</w:t>
      </w:r>
      <w:r w:rsidR="00F74E63" w:rsidRPr="002B725D">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2B725D">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2B725D">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2B725D">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2B725D">
        <w:rPr>
          <w:lang w:val="sk-SK"/>
        </w:rPr>
        <w:t xml:space="preserve"> hemody</w:t>
      </w:r>
      <w:r w:rsidR="00F74E63" w:rsidRPr="002B725D">
        <w:rPr>
          <w:lang w:val="sk-SK"/>
        </w:rPr>
        <w:t xml:space="preserve">namický parameter. </w:t>
      </w:r>
      <w:r w:rsidR="00674AF3" w:rsidRPr="002B725D">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2B725D">
        <w:rPr>
          <w:sz w:val="20"/>
          <w:lang w:val="sk-SK"/>
        </w:rPr>
        <w:t xml:space="preserve"> </w:t>
      </w:r>
      <w:r w:rsidR="00674AF3" w:rsidRPr="002B725D">
        <w:rPr>
          <w:lang w:val="sk-SK"/>
        </w:rPr>
        <w:t>uvádza rovnica (</w:t>
      </w:r>
      <w:r w:rsidR="00674AF3" w:rsidRPr="002B725D">
        <w:rPr>
          <w:lang w:val="sk-SK"/>
        </w:rPr>
        <w:fldChar w:fldCharType="begin"/>
      </w:r>
      <w:r w:rsidR="00674AF3" w:rsidRPr="002B725D">
        <w:rPr>
          <w:lang w:val="sk-SK"/>
        </w:rPr>
        <w:instrText xml:space="preserve"> REF korelacnychKoef50 \h </w:instrText>
      </w:r>
      <w:r w:rsidR="00674AF3" w:rsidRPr="002B725D">
        <w:rPr>
          <w:lang w:val="sk-SK"/>
        </w:rPr>
      </w:r>
      <w:r w:rsidR="00674AF3" w:rsidRPr="002B725D">
        <w:rPr>
          <w:lang w:val="sk-SK"/>
        </w:rPr>
        <w:fldChar w:fldCharType="separate"/>
      </w:r>
      <w:r w:rsidR="00911AF5" w:rsidRPr="002B725D">
        <w:rPr>
          <w:noProof/>
          <w:color w:val="000000"/>
          <w:lang w:val="sk-SK"/>
        </w:rPr>
        <w:t>45</w:t>
      </w:r>
      <w:r w:rsidR="00674AF3" w:rsidRPr="002B725D">
        <w:rPr>
          <w:lang w:val="sk-SK"/>
        </w:rPr>
        <w:fldChar w:fldCharType="end"/>
      </w:r>
      <w:r w:rsidR="00674AF3" w:rsidRPr="002B725D">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2B725D">
        <w:rPr>
          <w:sz w:val="20"/>
          <w:lang w:val="sk-SK"/>
        </w:rPr>
        <w:t xml:space="preserve"> </w:t>
      </w:r>
      <w:r w:rsidR="00674AF3" w:rsidRPr="002B725D">
        <w:rPr>
          <w:lang w:val="sk-SK"/>
        </w:rPr>
        <w:t xml:space="preserve">je normalizovaná </w:t>
      </w:r>
      <w:r w:rsidR="0004044E" w:rsidRPr="002B725D">
        <w:rPr>
          <w:lang w:val="sk-SK"/>
        </w:rPr>
        <w:t>vzájomná</w:t>
      </w:r>
      <w:r w:rsidR="00674AF3" w:rsidRPr="002B725D">
        <w:rPr>
          <w:lang w:val="sk-SK"/>
        </w:rPr>
        <w:t xml:space="preserve"> korelačná funkcia medzi parametrom a respiráciou. </w:t>
      </w:r>
      <w:r w:rsidR="0004044E" w:rsidRPr="002B725D">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04044E" w:rsidRPr="002B725D">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0004044E" w:rsidRPr="002B725D">
        <w:rPr>
          <w:lang w:val="sk-SK"/>
        </w:rPr>
        <w:t xml:space="preserve">je </w:t>
      </w:r>
      <w:r w:rsidR="00F74E63" w:rsidRPr="002B725D">
        <w:rPr>
          <w:lang w:val="sk-SK"/>
        </w:rPr>
        <w:t xml:space="preserve">n-tá oneskorená </w:t>
      </w:r>
      <w:r w:rsidR="0004044E" w:rsidRPr="002B725D">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2B725D">
        <w:rPr>
          <w:rFonts w:cstheme="minorHAnsi"/>
          <w:i/>
          <w:sz w:val="20"/>
          <w:lang w:val="sk-SK"/>
        </w:rPr>
        <w:t>.</w:t>
      </w:r>
      <w:r w:rsidR="0004044E" w:rsidRPr="002B725D">
        <w:rPr>
          <w:rFonts w:eastAsiaTheme="minorEastAsia" w:cstheme="minorHAnsi"/>
          <w:sz w:val="20"/>
          <w:lang w:val="sk-SK"/>
        </w:rPr>
        <w:t xml:space="preserve"> </w:t>
      </w:r>
      <w:r w:rsidR="00F74E63" w:rsidRPr="002B725D">
        <w:rPr>
          <w:lang w:val="sk-SK"/>
        </w:rPr>
        <w:t xml:space="preserve">Oneskorenie o jeden prvok je oneskorením o </w:t>
      </w:r>
      <w:r w:rsidR="0004044E" w:rsidRPr="002B725D">
        <w:rPr>
          <w:lang w:val="sk-SK"/>
        </w:rPr>
        <w:t>100 ms</w:t>
      </w:r>
      <w:r w:rsidR="0004044E" w:rsidRPr="002B725D">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04044E" w:rsidRPr="002B725D">
        <w:rPr>
          <w:rFonts w:ascii="Cambria Math" w:hAnsi="Cambria Math"/>
          <w:i/>
          <w:lang w:val="sk-SK"/>
        </w:rPr>
        <w:t xml:space="preserve"> </w:t>
      </w:r>
      <w:r w:rsidR="00F74E63" w:rsidRPr="002B725D">
        <w:rPr>
          <w:lang w:val="sk-SK"/>
        </w:rPr>
        <w:t xml:space="preserve">je Pearsonov korelačný koeficient </w:t>
      </w:r>
      <w:r w:rsidR="004575C3" w:rsidRPr="002B725D">
        <w:rPr>
          <w:lang w:val="sk-SK"/>
        </w:rPr>
        <w:t>medzi</w:t>
      </w:r>
      <w:r w:rsidR="00F74E63" w:rsidRPr="002B725D">
        <w:rPr>
          <w:lang w:val="sk-SK"/>
        </w:rPr>
        <w:t xml:space="preserve"> po</w:t>
      </w:r>
      <w:r w:rsidR="004575C3" w:rsidRPr="002B725D">
        <w:rPr>
          <w:lang w:val="sk-SK"/>
        </w:rPr>
        <w:t>stupnosťami</w:t>
      </w:r>
      <w:r w:rsidR="0004044E" w:rsidRPr="002B725D">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0004044E" w:rsidRPr="002B725D">
        <w:rPr>
          <w:rFonts w:cstheme="minorHAnsi"/>
          <w:sz w:val="20"/>
          <w:lang w:val="sk-SK"/>
        </w:rPr>
        <w:t xml:space="preserve"> </w:t>
      </w:r>
      <w:r w:rsidR="00F74E63" w:rsidRPr="002B725D">
        <w:rPr>
          <w:rFonts w:cstheme="minorHAnsi"/>
          <w:sz w:val="20"/>
          <w:lang w:val="sk-SK"/>
        </w:rPr>
        <w:t>a</w:t>
      </w:r>
      <w:r w:rsidR="0004044E" w:rsidRPr="002B725D">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2B725D">
        <w:rPr>
          <w:rFonts w:ascii="Cambria Math" w:hAnsi="Cambria Math"/>
          <w:i/>
          <w:lang w:val="sk-SK"/>
        </w:rPr>
        <w:t>.</w:t>
      </w:r>
    </w:p>
    <w:tbl>
      <w:tblPr>
        <w:tblStyle w:val="Mkatabul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2B725D" w14:paraId="1092FF31" w14:textId="77777777" w:rsidTr="0004044E">
        <w:tc>
          <w:tcPr>
            <w:tcW w:w="284" w:type="dxa"/>
          </w:tcPr>
          <w:p w14:paraId="645FC5AC" w14:textId="77777777" w:rsidR="004034BF" w:rsidRPr="002B725D" w:rsidRDefault="004034BF" w:rsidP="00674AF3">
            <w:pPr>
              <w:jc w:val="center"/>
              <w:rPr>
                <w:color w:val="000000"/>
                <w:lang w:val="sk-SK"/>
              </w:rPr>
            </w:pPr>
          </w:p>
        </w:tc>
        <w:tc>
          <w:tcPr>
            <w:tcW w:w="7508" w:type="dxa"/>
            <w:vAlign w:val="center"/>
          </w:tcPr>
          <w:p w14:paraId="492F49F0" w14:textId="77777777" w:rsidR="004034BF" w:rsidRPr="002B725D" w:rsidRDefault="00941A71" w:rsidP="0004044E">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14:paraId="3634544E" w14:textId="77777777" w:rsidR="004034BF" w:rsidRPr="002B725D" w:rsidRDefault="004034BF" w:rsidP="00674AF3">
            <w:pPr>
              <w:jc w:val="center"/>
              <w:rPr>
                <w:color w:val="000000"/>
                <w:lang w:val="sk-SK"/>
              </w:rPr>
            </w:pPr>
            <w:r w:rsidRPr="002B725D">
              <w:rPr>
                <w:color w:val="000000"/>
                <w:lang w:val="sk-SK"/>
              </w:rPr>
              <w:t>(</w:t>
            </w:r>
            <w:bookmarkStart w:id="297" w:name="korelacnychKoef50"/>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45</w:t>
            </w:r>
            <w:r w:rsidRPr="002B725D">
              <w:rPr>
                <w:color w:val="000000"/>
                <w:lang w:val="sk-SK"/>
              </w:rPr>
              <w:fldChar w:fldCharType="end"/>
            </w:r>
            <w:bookmarkEnd w:id="297"/>
            <w:r w:rsidRPr="002B725D">
              <w:rPr>
                <w:color w:val="000000"/>
                <w:lang w:val="sk-SK"/>
              </w:rPr>
              <w:t>)</w:t>
            </w:r>
          </w:p>
        </w:tc>
      </w:tr>
    </w:tbl>
    <w:p w14:paraId="7254BFE2" w14:textId="77777777" w:rsidR="004034BF" w:rsidRPr="002B725D" w:rsidRDefault="004034BF" w:rsidP="00AA1135">
      <w:pPr>
        <w:rPr>
          <w:lang w:val="sk-SK"/>
        </w:rPr>
      </w:pPr>
    </w:p>
    <w:p w14:paraId="38522D13" w14:textId="77777777" w:rsidR="00F74E63" w:rsidRPr="002B725D" w:rsidRDefault="004575C3" w:rsidP="00AA1135">
      <w:pPr>
        <w:rPr>
          <w:lang w:val="sk-SK"/>
        </w:rPr>
      </w:pPr>
      <w:r w:rsidRPr="002B725D">
        <w:rPr>
          <w:lang w:val="sk-SK"/>
        </w:rPr>
        <w:t xml:space="preserve">Dva parameter boli spočítané pre </w:t>
      </w:r>
      <w:r w:rsidR="00B941B8" w:rsidRPr="002B725D">
        <w:rPr>
          <w:lang w:val="sk-SK"/>
        </w:rPr>
        <w:t>vektor</w:t>
      </w:r>
      <w:r w:rsidRPr="002B725D">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2B725D">
        <w:rPr>
          <w:lang w:val="sk-SK"/>
        </w:rPr>
        <w:t>:</w:t>
      </w:r>
    </w:p>
    <w:p w14:paraId="43980200" w14:textId="77777777" w:rsidR="004575C3" w:rsidRPr="002B725D" w:rsidRDefault="004575C3" w:rsidP="00AA1135">
      <w:pPr>
        <w:rPr>
          <w:lang w:val="sk-SK"/>
        </w:rPr>
      </w:pPr>
    </w:p>
    <w:p w14:paraId="39919A82" w14:textId="77777777" w:rsidR="004575C3" w:rsidRPr="002B725D" w:rsidRDefault="004575C3" w:rsidP="00BC597D">
      <w:pPr>
        <w:pStyle w:val="Odstavecseseznamem"/>
        <w:numPr>
          <w:ilvl w:val="0"/>
          <w:numId w:val="34"/>
        </w:numPr>
        <w:rPr>
          <w:lang w:val="sk-SK"/>
        </w:rPr>
      </w:pPr>
      <w:r w:rsidRPr="002B725D">
        <w:rPr>
          <w:b/>
          <w:lang w:val="sk-SK"/>
        </w:rPr>
        <w:t>C(PAR-RESP)</w:t>
      </w:r>
      <w:r w:rsidRPr="002B725D">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2B725D">
        <w:rPr>
          <w:lang w:val="sk-SK"/>
        </w:rPr>
        <w:t xml:space="preserve"> s najvyššou absolútnou hodnotu</w:t>
      </w:r>
      <w:r w:rsidR="00F163AE" w:rsidRPr="002B725D">
        <w:rPr>
          <w:lang w:val="sk-SK"/>
        </w:rPr>
        <w:t xml:space="preserve"> korelácie</w:t>
      </w:r>
      <w:r w:rsidRPr="002B725D">
        <w:rPr>
          <w:lang w:val="sk-SK"/>
        </w:rPr>
        <w:t>, vyjadruje silu väzby medzi parametrom a respiráciou pri najvhodnejšom posune</w:t>
      </w:r>
    </w:p>
    <w:p w14:paraId="21E14545" w14:textId="77777777" w:rsidR="00B941B8" w:rsidRPr="002B725D" w:rsidRDefault="004575C3" w:rsidP="00BC597D">
      <w:pPr>
        <w:pStyle w:val="Odstavecseseznamem"/>
        <w:numPr>
          <w:ilvl w:val="0"/>
          <w:numId w:val="34"/>
        </w:numPr>
        <w:rPr>
          <w:lang w:val="sk-SK"/>
        </w:rPr>
      </w:pPr>
      <w:r w:rsidRPr="002B725D">
        <w:rPr>
          <w:b/>
          <w:lang w:val="sk-SK"/>
        </w:rPr>
        <w:t>PS(PAR-RESP)</w:t>
      </w:r>
      <w:r w:rsidRPr="002B725D">
        <w:rPr>
          <w:lang w:val="sk-SK"/>
        </w:rPr>
        <w:t>:</w:t>
      </w:r>
      <w:r w:rsidR="00BC597D" w:rsidRPr="002B725D">
        <w:rPr>
          <w:lang w:val="sk-SK"/>
        </w:rPr>
        <w:t xml:space="preserve"> fázový posun parametra</w:t>
      </w:r>
      <w:r w:rsidR="00B941B8" w:rsidRPr="002B725D">
        <w:rPr>
          <w:lang w:val="sk-SK"/>
        </w:rPr>
        <w:t xml:space="preserve"> </w:t>
      </w:r>
      <w:r w:rsidR="00B941B8" w:rsidRPr="002B725D">
        <w:rPr>
          <w:b/>
          <w:lang w:val="sk-SK"/>
        </w:rPr>
        <w:t xml:space="preserve">C(PAR-RESP) </w:t>
      </w:r>
      <w:r w:rsidR="00B941B8" w:rsidRPr="002B725D">
        <w:rPr>
          <w:lang w:val="sk-SK"/>
        </w:rPr>
        <w:t xml:space="preserve">vynásobený 100ms. </w:t>
      </w:r>
      <w:r w:rsidR="00BC597D" w:rsidRPr="002B725D">
        <w:rPr>
          <w:lang w:val="sk-SK"/>
        </w:rPr>
        <w:t>Fázový p</w:t>
      </w:r>
      <w:r w:rsidR="00B941B8" w:rsidRPr="002B725D">
        <w:rPr>
          <w:lang w:val="sk-SK"/>
        </w:rPr>
        <w:t xml:space="preserve">osun </w:t>
      </w:r>
      <w:r w:rsidR="00BC597D" w:rsidRPr="002B725D">
        <w:rPr>
          <w:lang w:val="sk-SK"/>
        </w:rPr>
        <w:t xml:space="preserve">vyjadruje oneskorenie </w:t>
      </w:r>
      <w:r w:rsidR="00B941B8" w:rsidRPr="002B725D">
        <w:rPr>
          <w:lang w:val="sk-SK"/>
        </w:rPr>
        <w:t>krivk</w:t>
      </w:r>
      <w:r w:rsidR="00BC597D" w:rsidRPr="002B725D">
        <w:rPr>
          <w:lang w:val="sk-SK"/>
        </w:rPr>
        <w:t>y</w:t>
      </w:r>
      <w:r w:rsidR="00B941B8" w:rsidRPr="002B725D">
        <w:rPr>
          <w:lang w:val="sk-SK"/>
        </w:rPr>
        <w:t xml:space="preserve"> parametra </w:t>
      </w:r>
      <w:r w:rsidR="00BC597D" w:rsidRPr="002B725D">
        <w:rPr>
          <w:lang w:val="sk-SK"/>
        </w:rPr>
        <w:t xml:space="preserve">pri ktorom </w:t>
      </w:r>
      <w:r w:rsidR="00B941B8" w:rsidRPr="002B725D">
        <w:rPr>
          <w:lang w:val="sk-SK"/>
        </w:rPr>
        <w:t>dosiahla s respiráciou najvyššou absolútnou hodnotu korelačného koeficientu.</w:t>
      </w:r>
    </w:p>
    <w:p w14:paraId="5A2B2BF3" w14:textId="77777777" w:rsidR="004575C3" w:rsidRPr="002B725D" w:rsidRDefault="004575C3" w:rsidP="00AA1135">
      <w:pPr>
        <w:rPr>
          <w:lang w:val="sk-SK"/>
        </w:rPr>
      </w:pPr>
    </w:p>
    <w:p w14:paraId="4541F8D8" w14:textId="77777777" w:rsidR="00F2755D" w:rsidRPr="002B725D" w:rsidRDefault="00B941B8" w:rsidP="002D6897">
      <w:pPr>
        <w:rPr>
          <w:lang w:val="sk-SK"/>
        </w:rPr>
      </w:pPr>
      <w:r w:rsidRPr="002B725D">
        <w:rPr>
          <w:lang w:val="sk-SK"/>
        </w:rPr>
        <w:t xml:space="preserve">Čím vyššia absolútna hodnota korelačného </w:t>
      </w:r>
      <w:r w:rsidR="00C832B1" w:rsidRPr="002B725D">
        <w:rPr>
          <w:lang w:val="sk-SK"/>
        </w:rPr>
        <w:t>koeficientu</w:t>
      </w:r>
      <w:r w:rsidRPr="002B725D">
        <w:rPr>
          <w:lang w:val="sk-SK"/>
        </w:rPr>
        <w:t xml:space="preserve"> </w:t>
      </w:r>
      <w:r w:rsidRPr="002B725D">
        <w:rPr>
          <w:b/>
          <w:lang w:val="sk-SK"/>
        </w:rPr>
        <w:t>C(PAR-RESP)</w:t>
      </w:r>
      <w:r w:rsidRPr="002B725D">
        <w:rPr>
          <w:lang w:val="sk-SK"/>
        </w:rPr>
        <w:t>, tým silnejšia väzba parametra na respiráciu. Záporné znamienko pri hodnote korelačného koeficientu znamená obrátenú reakciu parametra na respiráciu – fázový posun 5 sekúnd.</w:t>
      </w:r>
      <w:r w:rsidR="00BC597D" w:rsidRPr="002B725D">
        <w:rPr>
          <w:lang w:val="sk-SK"/>
        </w:rPr>
        <w:t xml:space="preserve"> </w:t>
      </w:r>
      <w:r w:rsidR="00055149" w:rsidRPr="002B725D">
        <w:rPr>
          <w:lang w:val="sk-SK"/>
        </w:rPr>
        <w:t>Parameter s h</w:t>
      </w:r>
      <w:r w:rsidR="00BC597D" w:rsidRPr="002B725D">
        <w:rPr>
          <w:lang w:val="sk-SK"/>
        </w:rPr>
        <w:t xml:space="preserve">odnota </w:t>
      </w:r>
      <w:r w:rsidR="00BC597D" w:rsidRPr="002B725D">
        <w:rPr>
          <w:b/>
          <w:lang w:val="sk-SK"/>
        </w:rPr>
        <w:t>C(PAR-RESP)</w:t>
      </w:r>
      <w:r w:rsidR="00055149" w:rsidRPr="002B725D">
        <w:rPr>
          <w:lang w:val="sk-SK"/>
        </w:rPr>
        <w:t xml:space="preserve"> vyššou</w:t>
      </w:r>
      <w:r w:rsidR="00BC597D" w:rsidRPr="002B725D">
        <w:rPr>
          <w:lang w:val="sk-SK"/>
        </w:rPr>
        <w:t xml:space="preserve"> ako 0,5 je </w:t>
      </w:r>
      <w:r w:rsidR="003D6CA0" w:rsidRPr="002B725D">
        <w:rPr>
          <w:lang w:val="sk-SK"/>
        </w:rPr>
        <w:t xml:space="preserve">považovaná za </w:t>
      </w:r>
      <w:r w:rsidR="00055149" w:rsidRPr="002B725D">
        <w:rPr>
          <w:lang w:val="sk-SK"/>
        </w:rPr>
        <w:t>lineárne závislý s respiráciou.</w:t>
      </w:r>
      <w:r w:rsidR="00BC597D" w:rsidRPr="002B725D">
        <w:rPr>
          <w:lang w:val="sk-SK"/>
        </w:rPr>
        <w:t xml:space="preserve"> </w:t>
      </w:r>
      <w:r w:rsidR="004223E4" w:rsidRPr="002B725D">
        <w:rPr>
          <w:lang w:val="sk-SK"/>
        </w:rPr>
        <w:t xml:space="preserve">Výsledné hodnoty pre všetky parametre pre hlboké aj spontánne dýchanie uvádza </w:t>
      </w:r>
      <w:r w:rsidR="00F2755D" w:rsidRPr="002B725D">
        <w:rPr>
          <w:lang w:val="sk-SK"/>
        </w:rPr>
        <w:fldChar w:fldCharType="begin"/>
      </w:r>
      <w:r w:rsidR="00F2755D" w:rsidRPr="002B725D">
        <w:rPr>
          <w:lang w:val="sk-SK"/>
        </w:rPr>
        <w:instrText xml:space="preserve"> REF _Ref510350187 \h </w:instrText>
      </w:r>
      <w:r w:rsidR="00F2755D" w:rsidRPr="002B725D">
        <w:rPr>
          <w:lang w:val="sk-SK"/>
        </w:rPr>
      </w:r>
      <w:r w:rsidR="00F2755D" w:rsidRPr="002B725D">
        <w:rPr>
          <w:lang w:val="sk-SK"/>
        </w:rPr>
        <w:fldChar w:fldCharType="separate"/>
      </w:r>
      <w:r w:rsidR="00911AF5" w:rsidRPr="002B725D">
        <w:rPr>
          <w:lang w:val="sk-SK"/>
        </w:rPr>
        <w:t xml:space="preserve">Tabuľka </w:t>
      </w:r>
      <w:r w:rsidR="00911AF5" w:rsidRPr="002B725D">
        <w:rPr>
          <w:noProof/>
          <w:lang w:val="sk-SK"/>
        </w:rPr>
        <w:t>13</w:t>
      </w:r>
      <w:r w:rsidR="00F2755D" w:rsidRPr="002B725D">
        <w:rPr>
          <w:lang w:val="sk-SK"/>
        </w:rPr>
        <w:fldChar w:fldCharType="end"/>
      </w:r>
      <w:r w:rsidR="00F2755D" w:rsidRPr="002B725D">
        <w:rPr>
          <w:lang w:val="sk-SK"/>
        </w:rPr>
        <w:t>.</w:t>
      </w:r>
      <w:r w:rsidR="00234A4F" w:rsidRPr="002B725D">
        <w:rPr>
          <w:lang w:val="sk-SK"/>
        </w:rPr>
        <w:t xml:space="preserve"> Bola spočítaná popisná štatistika: medián (0.25 % kvantil; 0.75 % kvantil) pre popis meraní súboru 30-tich dobrovoľníkov. Parametre impedancie sú v tabuľke usporiadané zostupne od kanálov umiestnených najbližšie srdcu (hruď, krk) po kanály najďalej od srdca (ruky, nohy). Zelenou farbou sú zvýraznené parametre, ktoré dosiahli hodnotu korelačného koeficientu vyššiu ako 0,5.</w:t>
      </w:r>
    </w:p>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F2755D" w:rsidRPr="002B725D" w14:paraId="7273C532" w14:textId="77777777" w:rsidTr="00F2755D">
        <w:trPr>
          <w:trHeight w:val="300"/>
          <w:jc w:val="center"/>
        </w:trPr>
        <w:tc>
          <w:tcPr>
            <w:tcW w:w="1400" w:type="dxa"/>
            <w:vMerge w:val="restart"/>
            <w:tcBorders>
              <w:top w:val="nil"/>
              <w:left w:val="nil"/>
              <w:bottom w:val="nil"/>
              <w:right w:val="nil"/>
            </w:tcBorders>
            <w:shd w:val="clear" w:color="auto" w:fill="auto"/>
            <w:vAlign w:val="center"/>
            <w:hideMark/>
          </w:tcPr>
          <w:p w14:paraId="0EF46212" w14:textId="77777777" w:rsidR="00F2755D" w:rsidRPr="002B725D" w:rsidRDefault="00F2755D" w:rsidP="0000728C">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14:paraId="5062F9B8" w14:textId="77777777" w:rsidR="00F2755D" w:rsidRPr="002B725D" w:rsidRDefault="00F2755D" w:rsidP="0000728C">
            <w:pPr>
              <w:overflowPunct/>
              <w:autoSpaceDE/>
              <w:autoSpaceDN/>
              <w:adjustRightInd/>
              <w:spacing w:line="240" w:lineRule="auto"/>
              <w:textAlignment w:val="auto"/>
              <w:rPr>
                <w:rFonts w:ascii="Arial" w:hAnsi="Arial" w:cs="Arial"/>
                <w:b/>
                <w:bCs/>
                <w:color w:val="000000"/>
                <w:sz w:val="20"/>
                <w:lang w:val="sk-SK"/>
              </w:rPr>
            </w:pPr>
            <w:r w:rsidRPr="002B725D">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14:paraId="0012F5FE" w14:textId="77777777" w:rsidR="00F2755D" w:rsidRPr="002B725D" w:rsidRDefault="00F2755D" w:rsidP="0000728C">
            <w:pPr>
              <w:overflowPunct/>
              <w:autoSpaceDE/>
              <w:autoSpaceDN/>
              <w:adjustRightInd/>
              <w:spacing w:line="240" w:lineRule="auto"/>
              <w:textAlignment w:val="auto"/>
              <w:rPr>
                <w:rFonts w:ascii="Arial" w:hAnsi="Arial" w:cs="Arial"/>
                <w:b/>
                <w:bCs/>
                <w:color w:val="000000"/>
                <w:sz w:val="20"/>
                <w:lang w:val="sk-SK"/>
              </w:rPr>
            </w:pPr>
            <w:r w:rsidRPr="002B725D">
              <w:rPr>
                <w:rFonts w:ascii="Arial" w:hAnsi="Arial" w:cs="Arial"/>
                <w:b/>
                <w:bCs/>
                <w:color w:val="000000"/>
                <w:sz w:val="20"/>
                <w:lang w:val="sk-SK"/>
              </w:rPr>
              <w:t>Spontánne dýchanie</w:t>
            </w:r>
          </w:p>
        </w:tc>
      </w:tr>
      <w:tr w:rsidR="00F2755D" w:rsidRPr="002B725D" w14:paraId="46D48BD1" w14:textId="77777777" w:rsidTr="00F2755D">
        <w:trPr>
          <w:trHeight w:val="495"/>
          <w:jc w:val="center"/>
        </w:trPr>
        <w:tc>
          <w:tcPr>
            <w:tcW w:w="1400" w:type="dxa"/>
            <w:vMerge/>
            <w:tcBorders>
              <w:top w:val="nil"/>
              <w:left w:val="nil"/>
              <w:bottom w:val="nil"/>
              <w:right w:val="nil"/>
            </w:tcBorders>
            <w:vAlign w:val="center"/>
            <w:hideMark/>
          </w:tcPr>
          <w:p w14:paraId="5E610AA5" w14:textId="77777777" w:rsidR="00F2755D" w:rsidRPr="002B725D" w:rsidRDefault="00F2755D" w:rsidP="0000728C">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14:paraId="4BE250C1" w14:textId="77777777" w:rsidR="00F2755D" w:rsidRPr="002B725D" w:rsidRDefault="00F2755D" w:rsidP="0000728C">
            <w:pPr>
              <w:overflowPunct/>
              <w:autoSpaceDE/>
              <w:autoSpaceDN/>
              <w:adjustRightInd/>
              <w:spacing w:line="240" w:lineRule="auto"/>
              <w:textAlignment w:val="auto"/>
              <w:rPr>
                <w:rFonts w:ascii="Arial" w:hAnsi="Arial" w:cs="Arial"/>
                <w:b/>
                <w:bCs/>
                <w:color w:val="000000"/>
                <w:sz w:val="16"/>
                <w:szCs w:val="16"/>
                <w:lang w:val="sk-SK"/>
              </w:rPr>
            </w:pPr>
            <w:r w:rsidRPr="002B725D">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14:paraId="4440DCC5" w14:textId="77777777" w:rsidR="00F2755D" w:rsidRPr="002B725D" w:rsidRDefault="00F2755D" w:rsidP="0000728C">
            <w:pPr>
              <w:overflowPunct/>
              <w:autoSpaceDE/>
              <w:autoSpaceDN/>
              <w:adjustRightInd/>
              <w:spacing w:line="240" w:lineRule="auto"/>
              <w:textAlignment w:val="auto"/>
              <w:rPr>
                <w:rFonts w:ascii="Arial" w:hAnsi="Arial" w:cs="Arial"/>
                <w:b/>
                <w:bCs/>
                <w:color w:val="000000"/>
                <w:sz w:val="16"/>
                <w:szCs w:val="16"/>
                <w:lang w:val="sk-SK"/>
              </w:rPr>
            </w:pPr>
            <w:r w:rsidRPr="002B725D">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14:paraId="0762578C" w14:textId="77777777" w:rsidR="00F2755D" w:rsidRPr="002B725D" w:rsidRDefault="00F2755D" w:rsidP="0000728C">
            <w:pPr>
              <w:overflowPunct/>
              <w:autoSpaceDE/>
              <w:autoSpaceDN/>
              <w:adjustRightInd/>
              <w:spacing w:line="240" w:lineRule="auto"/>
              <w:textAlignment w:val="auto"/>
              <w:rPr>
                <w:rFonts w:ascii="Arial" w:hAnsi="Arial" w:cs="Arial"/>
                <w:b/>
                <w:bCs/>
                <w:color w:val="000000"/>
                <w:sz w:val="16"/>
                <w:szCs w:val="16"/>
                <w:lang w:val="sk-SK"/>
              </w:rPr>
            </w:pPr>
            <w:r w:rsidRPr="002B725D">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14:paraId="62C55180" w14:textId="77777777" w:rsidR="00F2755D" w:rsidRPr="002B725D" w:rsidRDefault="00F2755D" w:rsidP="0000728C">
            <w:pPr>
              <w:overflowPunct/>
              <w:autoSpaceDE/>
              <w:autoSpaceDN/>
              <w:adjustRightInd/>
              <w:spacing w:line="240" w:lineRule="auto"/>
              <w:textAlignment w:val="auto"/>
              <w:rPr>
                <w:rFonts w:ascii="Arial" w:hAnsi="Arial" w:cs="Arial"/>
                <w:b/>
                <w:bCs/>
                <w:color w:val="000000"/>
                <w:sz w:val="16"/>
                <w:szCs w:val="16"/>
                <w:lang w:val="sk-SK"/>
              </w:rPr>
            </w:pPr>
            <w:r w:rsidRPr="002B725D">
              <w:rPr>
                <w:rFonts w:ascii="Arial" w:hAnsi="Arial" w:cs="Arial"/>
                <w:b/>
                <w:bCs/>
                <w:color w:val="000000"/>
                <w:sz w:val="16"/>
                <w:szCs w:val="16"/>
                <w:lang w:val="sk-SK"/>
              </w:rPr>
              <w:t>PS (PAR-RESP; s)</w:t>
            </w:r>
          </w:p>
        </w:tc>
      </w:tr>
      <w:tr w:rsidR="00F2755D" w:rsidRPr="002B725D" w14:paraId="3C6D5C14" w14:textId="77777777" w:rsidTr="00F2755D">
        <w:trPr>
          <w:trHeight w:val="240"/>
          <w:jc w:val="center"/>
        </w:trPr>
        <w:tc>
          <w:tcPr>
            <w:tcW w:w="1400" w:type="dxa"/>
            <w:tcBorders>
              <w:top w:val="single" w:sz="4" w:space="0" w:color="auto"/>
              <w:left w:val="nil"/>
              <w:bottom w:val="nil"/>
              <w:right w:val="nil"/>
            </w:tcBorders>
            <w:shd w:val="clear" w:color="auto" w:fill="auto"/>
            <w:vAlign w:val="center"/>
            <w:hideMark/>
          </w:tcPr>
          <w:p w14:paraId="6304B57A"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3 </w:t>
            </w:r>
            <w:r w:rsidRPr="002B725D">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14:paraId="46B30062"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14:paraId="5C227B21"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14:paraId="31DA7E6D"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14:paraId="2630E27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0.00 (0.00; 0.00)</w:t>
            </w:r>
          </w:p>
        </w:tc>
      </w:tr>
      <w:tr w:rsidR="00F2755D" w:rsidRPr="002B725D" w14:paraId="1133FA0D" w14:textId="77777777" w:rsidTr="00F2755D">
        <w:trPr>
          <w:trHeight w:val="240"/>
          <w:jc w:val="center"/>
        </w:trPr>
        <w:tc>
          <w:tcPr>
            <w:tcW w:w="1400" w:type="dxa"/>
            <w:tcBorders>
              <w:top w:val="nil"/>
              <w:left w:val="nil"/>
              <w:bottom w:val="nil"/>
              <w:right w:val="nil"/>
            </w:tcBorders>
            <w:shd w:val="clear" w:color="auto" w:fill="auto"/>
            <w:vAlign w:val="center"/>
            <w:hideMark/>
          </w:tcPr>
          <w:p w14:paraId="4A724B7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4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1DC6437D"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14:paraId="5A17E6C7"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14:paraId="61FD4E5C"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14:paraId="4DB4191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0.00 (0.00; 0.00)</w:t>
            </w:r>
          </w:p>
        </w:tc>
      </w:tr>
      <w:tr w:rsidR="00F2755D" w:rsidRPr="002B725D" w14:paraId="3D256139" w14:textId="77777777" w:rsidTr="00F2755D">
        <w:trPr>
          <w:trHeight w:val="240"/>
          <w:jc w:val="center"/>
        </w:trPr>
        <w:tc>
          <w:tcPr>
            <w:tcW w:w="1400" w:type="dxa"/>
            <w:tcBorders>
              <w:top w:val="nil"/>
              <w:left w:val="nil"/>
              <w:bottom w:val="nil"/>
              <w:right w:val="nil"/>
            </w:tcBorders>
            <w:shd w:val="clear" w:color="auto" w:fill="auto"/>
            <w:vAlign w:val="center"/>
            <w:hideMark/>
          </w:tcPr>
          <w:p w14:paraId="120C8504"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1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5579817"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14:paraId="0C724F39"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1855FF46"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14:paraId="362ED16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3.45 (2.60; 5.40)</w:t>
            </w:r>
          </w:p>
        </w:tc>
      </w:tr>
      <w:tr w:rsidR="00F2755D" w:rsidRPr="002B725D" w14:paraId="2E26DCFA" w14:textId="77777777" w:rsidTr="00F2755D">
        <w:trPr>
          <w:trHeight w:val="240"/>
          <w:jc w:val="center"/>
        </w:trPr>
        <w:tc>
          <w:tcPr>
            <w:tcW w:w="1400" w:type="dxa"/>
            <w:tcBorders>
              <w:top w:val="nil"/>
              <w:left w:val="nil"/>
              <w:bottom w:val="nil"/>
              <w:right w:val="nil"/>
            </w:tcBorders>
            <w:shd w:val="clear" w:color="auto" w:fill="auto"/>
            <w:vAlign w:val="center"/>
            <w:hideMark/>
          </w:tcPr>
          <w:p w14:paraId="5E0F8FA3"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2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16064871"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14:paraId="0A15E3EE"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04D5E2E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14:paraId="1C6D74C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3.30 (2.60; 4.80)</w:t>
            </w:r>
          </w:p>
        </w:tc>
      </w:tr>
      <w:tr w:rsidR="00F2755D" w:rsidRPr="002B725D" w14:paraId="32919E0E" w14:textId="77777777" w:rsidTr="00F2755D">
        <w:trPr>
          <w:trHeight w:val="240"/>
          <w:jc w:val="center"/>
        </w:trPr>
        <w:tc>
          <w:tcPr>
            <w:tcW w:w="1400" w:type="dxa"/>
            <w:tcBorders>
              <w:top w:val="nil"/>
              <w:left w:val="nil"/>
              <w:bottom w:val="nil"/>
              <w:right w:val="nil"/>
            </w:tcBorders>
            <w:shd w:val="clear" w:color="auto" w:fill="auto"/>
            <w:vAlign w:val="center"/>
            <w:hideMark/>
          </w:tcPr>
          <w:p w14:paraId="23F82A0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13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2703146"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14:paraId="251EF3CB"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14:paraId="2F7B706A"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14:paraId="2D946FCC"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3.10 (2.10; 3.90)</w:t>
            </w:r>
          </w:p>
        </w:tc>
      </w:tr>
      <w:tr w:rsidR="00F2755D" w:rsidRPr="002B725D" w14:paraId="4EDD9A2B" w14:textId="77777777" w:rsidTr="00F2755D">
        <w:trPr>
          <w:trHeight w:val="240"/>
          <w:jc w:val="center"/>
        </w:trPr>
        <w:tc>
          <w:tcPr>
            <w:tcW w:w="1400" w:type="dxa"/>
            <w:tcBorders>
              <w:top w:val="nil"/>
              <w:left w:val="nil"/>
              <w:bottom w:val="nil"/>
              <w:right w:val="nil"/>
            </w:tcBorders>
            <w:shd w:val="clear" w:color="auto" w:fill="auto"/>
            <w:vAlign w:val="center"/>
            <w:hideMark/>
          </w:tcPr>
          <w:p w14:paraId="17695ABA"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14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FCA4AAA"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14:paraId="4E9F4555"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14:paraId="4F33A518"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14:paraId="0B51740C"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3.30 (2.50; 4.70)</w:t>
            </w:r>
          </w:p>
        </w:tc>
      </w:tr>
      <w:tr w:rsidR="00F2755D" w:rsidRPr="002B725D" w14:paraId="1554D3F7" w14:textId="77777777" w:rsidTr="00F2755D">
        <w:trPr>
          <w:trHeight w:val="240"/>
          <w:jc w:val="center"/>
        </w:trPr>
        <w:tc>
          <w:tcPr>
            <w:tcW w:w="1400" w:type="dxa"/>
            <w:tcBorders>
              <w:top w:val="nil"/>
              <w:left w:val="nil"/>
              <w:bottom w:val="nil"/>
              <w:right w:val="nil"/>
            </w:tcBorders>
            <w:shd w:val="clear" w:color="auto" w:fill="auto"/>
            <w:vAlign w:val="center"/>
            <w:hideMark/>
          </w:tcPr>
          <w:p w14:paraId="26704B1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15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CFDD201"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14:paraId="706E349F"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14:paraId="4EE5A3C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14:paraId="5ACA1357"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3.55 (2.50; 5.90)</w:t>
            </w:r>
          </w:p>
        </w:tc>
      </w:tr>
      <w:tr w:rsidR="00F2755D" w:rsidRPr="002B725D" w14:paraId="3A1CC0FF" w14:textId="77777777" w:rsidTr="00F2755D">
        <w:trPr>
          <w:trHeight w:val="240"/>
          <w:jc w:val="center"/>
        </w:trPr>
        <w:tc>
          <w:tcPr>
            <w:tcW w:w="1400" w:type="dxa"/>
            <w:tcBorders>
              <w:top w:val="nil"/>
              <w:left w:val="nil"/>
              <w:bottom w:val="nil"/>
              <w:right w:val="nil"/>
            </w:tcBorders>
            <w:shd w:val="clear" w:color="auto" w:fill="auto"/>
            <w:vAlign w:val="center"/>
            <w:hideMark/>
          </w:tcPr>
          <w:p w14:paraId="725458A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16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14:paraId="28DA327F"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14:paraId="55D00994"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14:paraId="290C4BA2"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14:paraId="57BE49A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3.85 (1.10; 7.70)</w:t>
            </w:r>
          </w:p>
        </w:tc>
      </w:tr>
      <w:tr w:rsidR="00F2755D" w:rsidRPr="002B725D" w14:paraId="502DAEF0" w14:textId="77777777" w:rsidTr="00F2755D">
        <w:trPr>
          <w:trHeight w:val="240"/>
          <w:jc w:val="center"/>
        </w:trPr>
        <w:tc>
          <w:tcPr>
            <w:tcW w:w="1400" w:type="dxa"/>
            <w:tcBorders>
              <w:top w:val="nil"/>
              <w:left w:val="nil"/>
              <w:bottom w:val="nil"/>
              <w:right w:val="nil"/>
            </w:tcBorders>
            <w:shd w:val="clear" w:color="auto" w:fill="auto"/>
            <w:vAlign w:val="center"/>
            <w:hideMark/>
          </w:tcPr>
          <w:p w14:paraId="7C24BFFD"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lastRenderedPageBreak/>
              <w:t>Mean Z0</w:t>
            </w:r>
            <w:r w:rsidRPr="002B725D">
              <w:rPr>
                <w:rFonts w:ascii="Arial" w:hAnsi="Arial" w:cs="Arial"/>
                <w:color w:val="000000"/>
                <w:sz w:val="16"/>
                <w:szCs w:val="16"/>
                <w:vertAlign w:val="subscript"/>
                <w:lang w:val="sk-SK"/>
              </w:rPr>
              <w:t xml:space="preserve">5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28E64672"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14:paraId="25294EDE"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14:paraId="3CC3711E"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14:paraId="30D756E7"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2.80 (2.40; 4.80)</w:t>
            </w:r>
          </w:p>
        </w:tc>
      </w:tr>
      <w:tr w:rsidR="00F2755D" w:rsidRPr="002B725D" w14:paraId="69611A22" w14:textId="77777777" w:rsidTr="00F2755D">
        <w:trPr>
          <w:trHeight w:val="240"/>
          <w:jc w:val="center"/>
        </w:trPr>
        <w:tc>
          <w:tcPr>
            <w:tcW w:w="1400" w:type="dxa"/>
            <w:tcBorders>
              <w:top w:val="nil"/>
              <w:left w:val="nil"/>
              <w:bottom w:val="nil"/>
              <w:right w:val="nil"/>
            </w:tcBorders>
            <w:shd w:val="clear" w:color="auto" w:fill="auto"/>
            <w:vAlign w:val="center"/>
            <w:hideMark/>
          </w:tcPr>
          <w:p w14:paraId="039D10EC"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6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B9ED825"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14:paraId="57D6D5F0"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14:paraId="67DA3180"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14:paraId="38A9E91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2.80 (2.40; 4.80)</w:t>
            </w:r>
          </w:p>
        </w:tc>
      </w:tr>
      <w:tr w:rsidR="00F2755D" w:rsidRPr="002B725D" w14:paraId="59A54422" w14:textId="77777777" w:rsidTr="00F2755D">
        <w:trPr>
          <w:trHeight w:val="240"/>
          <w:jc w:val="center"/>
        </w:trPr>
        <w:tc>
          <w:tcPr>
            <w:tcW w:w="1400" w:type="dxa"/>
            <w:tcBorders>
              <w:top w:val="nil"/>
              <w:left w:val="nil"/>
              <w:bottom w:val="nil"/>
              <w:right w:val="nil"/>
            </w:tcBorders>
            <w:shd w:val="clear" w:color="auto" w:fill="auto"/>
            <w:vAlign w:val="center"/>
            <w:hideMark/>
          </w:tcPr>
          <w:p w14:paraId="4D347C5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7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719213D4"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14:paraId="0C0F9525"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14:paraId="4CD959EC"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14:paraId="495B9664"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3.30 (2.70; 5.40)</w:t>
            </w:r>
          </w:p>
        </w:tc>
      </w:tr>
      <w:tr w:rsidR="00F2755D" w:rsidRPr="002B725D" w14:paraId="5C598F64" w14:textId="77777777" w:rsidTr="00F2755D">
        <w:trPr>
          <w:trHeight w:val="240"/>
          <w:jc w:val="center"/>
        </w:trPr>
        <w:tc>
          <w:tcPr>
            <w:tcW w:w="1400" w:type="dxa"/>
            <w:tcBorders>
              <w:top w:val="nil"/>
              <w:left w:val="nil"/>
              <w:bottom w:val="single" w:sz="4" w:space="0" w:color="auto"/>
              <w:right w:val="nil"/>
            </w:tcBorders>
            <w:shd w:val="clear" w:color="auto" w:fill="auto"/>
            <w:vAlign w:val="center"/>
            <w:hideMark/>
          </w:tcPr>
          <w:p w14:paraId="3433A2F8"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8 </w:t>
            </w:r>
            <w:r w:rsidRPr="002B725D">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14:paraId="3BFFDD09"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14:paraId="61CF6D0C"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14:paraId="6D9749D6"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14:paraId="5FF886D5"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3.10 (2.40; 5.20)</w:t>
            </w:r>
          </w:p>
        </w:tc>
      </w:tr>
      <w:tr w:rsidR="00F2755D" w:rsidRPr="002B725D" w14:paraId="240B52FF"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72DECC63"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3</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6853E2BB"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14:paraId="752E0802"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14:paraId="01F61A0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14:paraId="59516E8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0.20 (0.00; 1.00)</w:t>
            </w:r>
          </w:p>
        </w:tc>
      </w:tr>
      <w:tr w:rsidR="00F2755D" w:rsidRPr="002B725D" w14:paraId="47A4D8F6"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617BD275"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4</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6645B9D4"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14:paraId="1BF6E65D"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14:paraId="69F04A4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14:paraId="425EBDD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0.10 (0.00; 2.70)</w:t>
            </w:r>
          </w:p>
        </w:tc>
      </w:tr>
      <w:tr w:rsidR="00F2755D" w:rsidRPr="002B725D" w14:paraId="3E291809"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1A242DA3" w14:textId="77777777" w:rsidR="00F2755D" w:rsidRPr="002B725D" w:rsidRDefault="00F2755D" w:rsidP="0000728C">
            <w:pPr>
              <w:overflowPunct/>
              <w:autoSpaceDE/>
              <w:autoSpaceDN/>
              <w:adjustRightInd/>
              <w:spacing w:line="240" w:lineRule="auto"/>
              <w:textAlignment w:val="auto"/>
              <w:rPr>
                <w:rFonts w:ascii="Arial" w:hAnsi="Arial" w:cs="Arial"/>
                <w:sz w:val="16"/>
                <w:szCs w:val="16"/>
                <w:lang w:val="sk-SK"/>
              </w:rPr>
            </w:pPr>
            <w:r w:rsidRPr="002B725D">
              <w:rPr>
                <w:rFonts w:ascii="Arial" w:hAnsi="Arial" w:cs="Arial"/>
                <w:sz w:val="16"/>
                <w:szCs w:val="16"/>
                <w:lang w:val="sk-SK"/>
              </w:rPr>
              <w:t>dZ</w:t>
            </w:r>
            <w:r w:rsidRPr="002B725D">
              <w:rPr>
                <w:rFonts w:ascii="Calibri" w:hAnsi="Calibri" w:cs="Calibri"/>
                <w:color w:val="000000"/>
                <w:sz w:val="16"/>
                <w:szCs w:val="16"/>
                <w:vertAlign w:val="subscript"/>
                <w:lang w:val="sk-SK"/>
              </w:rPr>
              <w:t>1</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78F778A3"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14:paraId="48DC0EC8"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14:paraId="3D2FFB6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14:paraId="74CB8137"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2.70 (0.90; 3.70)</w:t>
            </w:r>
          </w:p>
        </w:tc>
      </w:tr>
      <w:tr w:rsidR="00F2755D" w:rsidRPr="002B725D" w14:paraId="4E569C41"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498BF141" w14:textId="77777777" w:rsidR="00F2755D" w:rsidRPr="002B725D" w:rsidRDefault="00F2755D" w:rsidP="0000728C">
            <w:pPr>
              <w:overflowPunct/>
              <w:autoSpaceDE/>
              <w:autoSpaceDN/>
              <w:adjustRightInd/>
              <w:spacing w:line="240" w:lineRule="auto"/>
              <w:textAlignment w:val="auto"/>
              <w:rPr>
                <w:rFonts w:ascii="Arial" w:hAnsi="Arial" w:cs="Arial"/>
                <w:sz w:val="16"/>
                <w:szCs w:val="16"/>
                <w:lang w:val="sk-SK"/>
              </w:rPr>
            </w:pPr>
            <w:r w:rsidRPr="002B725D">
              <w:rPr>
                <w:rFonts w:ascii="Arial" w:hAnsi="Arial" w:cs="Arial"/>
                <w:sz w:val="16"/>
                <w:szCs w:val="16"/>
                <w:lang w:val="sk-SK"/>
              </w:rPr>
              <w:t>dZ</w:t>
            </w:r>
            <w:r w:rsidRPr="002B725D">
              <w:rPr>
                <w:rFonts w:ascii="Calibri" w:hAnsi="Calibri" w:cs="Calibri"/>
                <w:color w:val="000000"/>
                <w:sz w:val="16"/>
                <w:szCs w:val="16"/>
                <w:vertAlign w:val="subscript"/>
                <w:lang w:val="sk-SK"/>
              </w:rPr>
              <w:t>2</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18B3183E"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14:paraId="29B5BCE5"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14:paraId="3C1C63C6"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14:paraId="282C80D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2.75 (0.50; 3.50)</w:t>
            </w:r>
          </w:p>
        </w:tc>
      </w:tr>
      <w:tr w:rsidR="00F2755D" w:rsidRPr="002B725D" w14:paraId="2B7E4ED2"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6BB54AA5"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13</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max</w:t>
            </w:r>
            <w:r w:rsidRPr="002B725D">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24FD7E66"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14:paraId="2BE6DC9B"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14:paraId="52AA0012"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14:paraId="5ED1A39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3.15 (0.10; 5.30)</w:t>
            </w:r>
          </w:p>
        </w:tc>
      </w:tr>
      <w:tr w:rsidR="00F2755D" w:rsidRPr="002B725D" w14:paraId="69EE0686"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27A29C24"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14</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244CE05B"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14:paraId="3447BD47"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14:paraId="3F352BCD"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14:paraId="75DE3D9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3.10 (1.70; 4.50)</w:t>
            </w:r>
          </w:p>
        </w:tc>
      </w:tr>
      <w:tr w:rsidR="00F2755D" w:rsidRPr="002B725D" w14:paraId="3BD1D694"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6B7D2AE7"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15</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3BE3D329"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14:paraId="2E288D75"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14:paraId="64C798DE"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14:paraId="584074E8"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3.25 (2.00; 4.40)</w:t>
            </w:r>
          </w:p>
        </w:tc>
      </w:tr>
      <w:tr w:rsidR="00F2755D" w:rsidRPr="002B725D" w14:paraId="46DCB7D8"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7C21ADA0"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16</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max</w:t>
            </w:r>
            <w:r w:rsidRPr="002B725D">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330EC65E"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14:paraId="58DCC5B6"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14:paraId="2899AE7C"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14:paraId="2AC79CF2"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3.40 (2.50; 4.60)</w:t>
            </w:r>
          </w:p>
        </w:tc>
      </w:tr>
      <w:tr w:rsidR="00F2755D" w:rsidRPr="002B725D" w14:paraId="3035272E"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1C85C1B2"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5</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max</w:t>
            </w:r>
            <w:r w:rsidRPr="002B725D">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5264968A"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14:paraId="77F013E8"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14:paraId="50389B13"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14:paraId="26A2020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0.50 (0.00; 3.80)</w:t>
            </w:r>
          </w:p>
        </w:tc>
      </w:tr>
      <w:tr w:rsidR="00F2755D" w:rsidRPr="002B725D" w14:paraId="3B73A41E"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022CD89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6</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0D7EF520"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14:paraId="5A8E8A4B"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14:paraId="295C3C8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14:paraId="528B0CB7"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0.85 (0.00; 3.40)</w:t>
            </w:r>
          </w:p>
        </w:tc>
      </w:tr>
      <w:tr w:rsidR="00F2755D" w:rsidRPr="002B725D" w14:paraId="248C861D"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5E6BF25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7</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6E3D76A1"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14:paraId="46FCFC11"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14:paraId="725F027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14:paraId="41EFB8AC"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3.30 (2.20; 5.00)</w:t>
            </w:r>
          </w:p>
        </w:tc>
      </w:tr>
      <w:tr w:rsidR="00F2755D" w:rsidRPr="002B725D" w14:paraId="7D5754C5" w14:textId="77777777" w:rsidTr="00F2755D">
        <w:trPr>
          <w:trHeight w:val="240"/>
          <w:jc w:val="center"/>
        </w:trPr>
        <w:tc>
          <w:tcPr>
            <w:tcW w:w="1400" w:type="dxa"/>
            <w:tcBorders>
              <w:top w:val="nil"/>
              <w:left w:val="nil"/>
              <w:bottom w:val="single" w:sz="4" w:space="0" w:color="auto"/>
              <w:right w:val="nil"/>
            </w:tcBorders>
            <w:shd w:val="clear" w:color="auto" w:fill="auto"/>
            <w:noWrap/>
            <w:vAlign w:val="bottom"/>
            <w:hideMark/>
          </w:tcPr>
          <w:p w14:paraId="3E01C207"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8</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14:paraId="647D68EC"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14:paraId="3A2F1288"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14:paraId="3AE6BB5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14:paraId="40AE64A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3.70 (3.10; 6.90)</w:t>
            </w:r>
          </w:p>
        </w:tc>
      </w:tr>
      <w:tr w:rsidR="00F2755D" w:rsidRPr="002B725D" w14:paraId="539A7BBB" w14:textId="77777777" w:rsidTr="00F2755D">
        <w:trPr>
          <w:trHeight w:val="240"/>
          <w:jc w:val="center"/>
        </w:trPr>
        <w:tc>
          <w:tcPr>
            <w:tcW w:w="1400" w:type="dxa"/>
            <w:tcBorders>
              <w:top w:val="nil"/>
              <w:left w:val="nil"/>
              <w:bottom w:val="nil"/>
              <w:right w:val="nil"/>
            </w:tcBorders>
            <w:shd w:val="clear" w:color="auto" w:fill="auto"/>
            <w:vAlign w:val="center"/>
            <w:hideMark/>
          </w:tcPr>
          <w:p w14:paraId="1A5BF31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1-7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5488A36C"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14:paraId="18F254AE"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14:paraId="23A76703"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14:paraId="6827A2B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1.75 (0.30; 3.50)</w:t>
            </w:r>
          </w:p>
        </w:tc>
      </w:tr>
      <w:tr w:rsidR="00F2755D" w:rsidRPr="002B725D" w14:paraId="451304FD" w14:textId="77777777" w:rsidTr="00F2755D">
        <w:trPr>
          <w:trHeight w:val="240"/>
          <w:jc w:val="center"/>
        </w:trPr>
        <w:tc>
          <w:tcPr>
            <w:tcW w:w="1400" w:type="dxa"/>
            <w:tcBorders>
              <w:top w:val="nil"/>
              <w:left w:val="nil"/>
              <w:bottom w:val="nil"/>
              <w:right w:val="nil"/>
            </w:tcBorders>
            <w:shd w:val="clear" w:color="auto" w:fill="auto"/>
            <w:vAlign w:val="center"/>
            <w:hideMark/>
          </w:tcPr>
          <w:p w14:paraId="68899DAE"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3-7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027319DF"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14:paraId="14B42494"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14:paraId="5DEC0DD2"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14:paraId="43DB09C8"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2.05 (1.60; 2.70)</w:t>
            </w:r>
          </w:p>
        </w:tc>
      </w:tr>
      <w:tr w:rsidR="00F2755D" w:rsidRPr="002B725D" w14:paraId="15BD1D80" w14:textId="77777777" w:rsidTr="00F2755D">
        <w:trPr>
          <w:trHeight w:val="240"/>
          <w:jc w:val="center"/>
        </w:trPr>
        <w:tc>
          <w:tcPr>
            <w:tcW w:w="1400" w:type="dxa"/>
            <w:tcBorders>
              <w:top w:val="nil"/>
              <w:left w:val="nil"/>
              <w:bottom w:val="nil"/>
              <w:right w:val="nil"/>
            </w:tcBorders>
            <w:shd w:val="clear" w:color="auto" w:fill="auto"/>
            <w:vAlign w:val="center"/>
            <w:hideMark/>
          </w:tcPr>
          <w:p w14:paraId="05B334C2"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5-7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46FB9798"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14:paraId="3CF386FF"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14:paraId="658ECA3D"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14:paraId="31F16BB0"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3.95 (1.70; 5.70)</w:t>
            </w:r>
          </w:p>
        </w:tc>
      </w:tr>
      <w:tr w:rsidR="00F2755D" w:rsidRPr="002B725D" w14:paraId="2CEA6D69" w14:textId="77777777" w:rsidTr="00F2755D">
        <w:trPr>
          <w:trHeight w:val="240"/>
          <w:jc w:val="center"/>
        </w:trPr>
        <w:tc>
          <w:tcPr>
            <w:tcW w:w="1400" w:type="dxa"/>
            <w:tcBorders>
              <w:top w:val="nil"/>
              <w:left w:val="nil"/>
              <w:bottom w:val="nil"/>
              <w:right w:val="nil"/>
            </w:tcBorders>
            <w:shd w:val="clear" w:color="auto" w:fill="auto"/>
            <w:vAlign w:val="center"/>
            <w:hideMark/>
          </w:tcPr>
          <w:p w14:paraId="132173D2"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3-5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0564FB3C"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14:paraId="0E06EC44"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14:paraId="3AA29A6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14:paraId="0B0A8058"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2.30 (1.60; 3.10)</w:t>
            </w:r>
          </w:p>
        </w:tc>
      </w:tr>
      <w:tr w:rsidR="00F2755D" w:rsidRPr="002B725D" w14:paraId="738532EB" w14:textId="77777777" w:rsidTr="00F2755D">
        <w:trPr>
          <w:trHeight w:val="240"/>
          <w:jc w:val="center"/>
        </w:trPr>
        <w:tc>
          <w:tcPr>
            <w:tcW w:w="1400" w:type="dxa"/>
            <w:tcBorders>
              <w:top w:val="nil"/>
              <w:left w:val="nil"/>
              <w:bottom w:val="nil"/>
              <w:right w:val="nil"/>
            </w:tcBorders>
            <w:shd w:val="clear" w:color="auto" w:fill="auto"/>
            <w:vAlign w:val="center"/>
            <w:hideMark/>
          </w:tcPr>
          <w:p w14:paraId="38742CE3"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2-8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5BEACED7"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14:paraId="5A0DE7CB"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14:paraId="628240D8"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14:paraId="39FE801A"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2.10 (0.60; 5.10)</w:t>
            </w:r>
          </w:p>
        </w:tc>
      </w:tr>
      <w:tr w:rsidR="00F2755D" w:rsidRPr="002B725D" w14:paraId="766F8441" w14:textId="77777777" w:rsidTr="00F2755D">
        <w:trPr>
          <w:trHeight w:val="240"/>
          <w:jc w:val="center"/>
        </w:trPr>
        <w:tc>
          <w:tcPr>
            <w:tcW w:w="1400" w:type="dxa"/>
            <w:tcBorders>
              <w:top w:val="nil"/>
              <w:left w:val="nil"/>
              <w:bottom w:val="nil"/>
              <w:right w:val="nil"/>
            </w:tcBorders>
            <w:shd w:val="clear" w:color="auto" w:fill="auto"/>
            <w:vAlign w:val="center"/>
            <w:hideMark/>
          </w:tcPr>
          <w:p w14:paraId="57FF5A87"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4-8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A40E24D"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14:paraId="2636AE71"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14:paraId="1ACEF24E"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14:paraId="1032583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2.10 (1.40; 2.70)</w:t>
            </w:r>
          </w:p>
        </w:tc>
      </w:tr>
      <w:tr w:rsidR="00F2755D" w:rsidRPr="002B725D" w14:paraId="2D96A3C8" w14:textId="77777777" w:rsidTr="00F2755D">
        <w:trPr>
          <w:trHeight w:val="240"/>
          <w:jc w:val="center"/>
        </w:trPr>
        <w:tc>
          <w:tcPr>
            <w:tcW w:w="1400" w:type="dxa"/>
            <w:tcBorders>
              <w:top w:val="nil"/>
              <w:left w:val="nil"/>
              <w:bottom w:val="nil"/>
              <w:right w:val="nil"/>
            </w:tcBorders>
            <w:shd w:val="clear" w:color="auto" w:fill="auto"/>
            <w:vAlign w:val="center"/>
            <w:hideMark/>
          </w:tcPr>
          <w:p w14:paraId="2F31B3FD"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6-8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20D2CCD9"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14:paraId="520975CD"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14:paraId="4FF91290"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14:paraId="2149F708"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3.55 (0.70; 6.00)</w:t>
            </w:r>
          </w:p>
        </w:tc>
      </w:tr>
      <w:tr w:rsidR="00F2755D" w:rsidRPr="002B725D" w14:paraId="552D4FA1" w14:textId="77777777" w:rsidTr="00F2755D">
        <w:trPr>
          <w:trHeight w:val="240"/>
          <w:jc w:val="center"/>
        </w:trPr>
        <w:tc>
          <w:tcPr>
            <w:tcW w:w="1400" w:type="dxa"/>
            <w:tcBorders>
              <w:top w:val="nil"/>
              <w:left w:val="nil"/>
              <w:bottom w:val="nil"/>
              <w:right w:val="nil"/>
            </w:tcBorders>
            <w:shd w:val="clear" w:color="auto" w:fill="auto"/>
            <w:vAlign w:val="center"/>
            <w:hideMark/>
          </w:tcPr>
          <w:p w14:paraId="0715FA24"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4-6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129D951"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14:paraId="6D82F900"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14:paraId="54976983"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14:paraId="4FB7B1D0"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2.25 (1.90; 5.00)</w:t>
            </w:r>
          </w:p>
        </w:tc>
      </w:tr>
      <w:tr w:rsidR="00F2755D" w:rsidRPr="002B725D" w14:paraId="69B6FE96" w14:textId="77777777" w:rsidTr="00F2755D">
        <w:trPr>
          <w:trHeight w:val="240"/>
          <w:jc w:val="center"/>
        </w:trPr>
        <w:tc>
          <w:tcPr>
            <w:tcW w:w="1400" w:type="dxa"/>
            <w:tcBorders>
              <w:top w:val="nil"/>
              <w:left w:val="nil"/>
              <w:bottom w:val="nil"/>
              <w:right w:val="nil"/>
            </w:tcBorders>
            <w:shd w:val="clear" w:color="auto" w:fill="auto"/>
            <w:vAlign w:val="center"/>
            <w:hideMark/>
          </w:tcPr>
          <w:p w14:paraId="4654AFE0"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3-15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39EBFCCB"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14:paraId="2D4DB81C"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14:paraId="199CE523"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14:paraId="330F36D3"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2.45 (1.80; 3.20)</w:t>
            </w:r>
          </w:p>
        </w:tc>
      </w:tr>
      <w:tr w:rsidR="00F2755D" w:rsidRPr="002B725D" w14:paraId="79952946" w14:textId="77777777" w:rsidTr="00F2755D">
        <w:trPr>
          <w:trHeight w:val="240"/>
          <w:jc w:val="center"/>
        </w:trPr>
        <w:tc>
          <w:tcPr>
            <w:tcW w:w="1400" w:type="dxa"/>
            <w:tcBorders>
              <w:top w:val="nil"/>
              <w:left w:val="nil"/>
              <w:bottom w:val="nil"/>
              <w:right w:val="nil"/>
            </w:tcBorders>
            <w:shd w:val="clear" w:color="auto" w:fill="auto"/>
            <w:vAlign w:val="center"/>
            <w:hideMark/>
          </w:tcPr>
          <w:p w14:paraId="2C51BAB4"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13-15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567448AE"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14:paraId="46152B61"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14:paraId="352DFED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14:paraId="4096F080"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2.85 (1.00; 4.60)</w:t>
            </w:r>
          </w:p>
        </w:tc>
      </w:tr>
      <w:tr w:rsidR="00F2755D" w:rsidRPr="002B725D" w14:paraId="45B53111" w14:textId="77777777" w:rsidTr="00F2755D">
        <w:trPr>
          <w:trHeight w:val="240"/>
          <w:jc w:val="center"/>
        </w:trPr>
        <w:tc>
          <w:tcPr>
            <w:tcW w:w="1400" w:type="dxa"/>
            <w:tcBorders>
              <w:top w:val="nil"/>
              <w:left w:val="nil"/>
              <w:bottom w:val="nil"/>
              <w:right w:val="nil"/>
            </w:tcBorders>
            <w:shd w:val="clear" w:color="auto" w:fill="auto"/>
            <w:vAlign w:val="center"/>
            <w:hideMark/>
          </w:tcPr>
          <w:p w14:paraId="6A5D6D45"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4-16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1D35E03D"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14:paraId="36E8346A"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14:paraId="052F9F74"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14:paraId="0F04C98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2.40 (2.00; 6.50)</w:t>
            </w:r>
          </w:p>
        </w:tc>
      </w:tr>
      <w:tr w:rsidR="00F2755D" w:rsidRPr="002B725D" w14:paraId="41DFEED3" w14:textId="77777777" w:rsidTr="00F2755D">
        <w:trPr>
          <w:trHeight w:val="240"/>
          <w:jc w:val="center"/>
        </w:trPr>
        <w:tc>
          <w:tcPr>
            <w:tcW w:w="1400" w:type="dxa"/>
            <w:tcBorders>
              <w:top w:val="nil"/>
              <w:left w:val="nil"/>
              <w:bottom w:val="nil"/>
              <w:right w:val="nil"/>
            </w:tcBorders>
            <w:shd w:val="clear" w:color="auto" w:fill="auto"/>
            <w:vAlign w:val="center"/>
            <w:hideMark/>
          </w:tcPr>
          <w:p w14:paraId="532822E8"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14-16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45CFEDEE"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14:paraId="54E7A085"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14:paraId="5505FF15"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14:paraId="6217B0A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1.85 (0.20; 4.10)</w:t>
            </w:r>
          </w:p>
        </w:tc>
      </w:tr>
      <w:tr w:rsidR="00F2755D" w:rsidRPr="002B725D" w14:paraId="0F9633B8" w14:textId="77777777" w:rsidTr="00F2755D">
        <w:trPr>
          <w:trHeight w:val="240"/>
          <w:jc w:val="center"/>
        </w:trPr>
        <w:tc>
          <w:tcPr>
            <w:tcW w:w="1400" w:type="dxa"/>
            <w:tcBorders>
              <w:top w:val="single" w:sz="4" w:space="0" w:color="auto"/>
              <w:left w:val="nil"/>
              <w:bottom w:val="nil"/>
              <w:right w:val="nil"/>
            </w:tcBorders>
            <w:shd w:val="clear" w:color="auto" w:fill="auto"/>
            <w:vAlign w:val="center"/>
            <w:hideMark/>
          </w:tcPr>
          <w:p w14:paraId="46D9E26E"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14:paraId="2FD05E45"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14:paraId="67BD3B68"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14:paraId="619CE36A"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14:paraId="5ACD4328"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1.90 (1.70; 2.10)</w:t>
            </w:r>
          </w:p>
        </w:tc>
      </w:tr>
      <w:tr w:rsidR="00F2755D" w:rsidRPr="002B725D" w14:paraId="6B09617B" w14:textId="77777777" w:rsidTr="00F2755D">
        <w:trPr>
          <w:trHeight w:val="240"/>
          <w:jc w:val="center"/>
        </w:trPr>
        <w:tc>
          <w:tcPr>
            <w:tcW w:w="1400" w:type="dxa"/>
            <w:tcBorders>
              <w:top w:val="nil"/>
              <w:left w:val="nil"/>
              <w:bottom w:val="nil"/>
              <w:right w:val="nil"/>
            </w:tcBorders>
            <w:shd w:val="clear" w:color="auto" w:fill="auto"/>
            <w:vAlign w:val="center"/>
            <w:hideMark/>
          </w:tcPr>
          <w:p w14:paraId="104AD9B0"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14:paraId="228DDF20"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14:paraId="37B58C38"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14:paraId="4AD0FFA8"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14:paraId="4EECBC87"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1.10 (0.70; 1.40)</w:t>
            </w:r>
          </w:p>
        </w:tc>
      </w:tr>
      <w:tr w:rsidR="00F2755D" w:rsidRPr="002B725D" w14:paraId="6E53A211" w14:textId="77777777" w:rsidTr="00F2755D">
        <w:trPr>
          <w:trHeight w:val="240"/>
          <w:jc w:val="center"/>
        </w:trPr>
        <w:tc>
          <w:tcPr>
            <w:tcW w:w="1400" w:type="dxa"/>
            <w:tcBorders>
              <w:top w:val="nil"/>
              <w:left w:val="nil"/>
              <w:bottom w:val="nil"/>
              <w:right w:val="nil"/>
            </w:tcBorders>
            <w:shd w:val="clear" w:color="auto" w:fill="auto"/>
            <w:vAlign w:val="center"/>
            <w:hideMark/>
          </w:tcPr>
          <w:p w14:paraId="61ED8EBD"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14:paraId="7189C797"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14:paraId="4DBAF161"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14:paraId="17CAE417"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14:paraId="5D9D15A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2.25 (1.90; 2.80)</w:t>
            </w:r>
          </w:p>
        </w:tc>
      </w:tr>
      <w:tr w:rsidR="00F2755D" w:rsidRPr="002B725D" w14:paraId="24B0B501" w14:textId="77777777" w:rsidTr="00F2755D">
        <w:trPr>
          <w:trHeight w:val="240"/>
          <w:jc w:val="center"/>
        </w:trPr>
        <w:tc>
          <w:tcPr>
            <w:tcW w:w="1400" w:type="dxa"/>
            <w:tcBorders>
              <w:top w:val="nil"/>
              <w:left w:val="nil"/>
              <w:bottom w:val="nil"/>
              <w:right w:val="nil"/>
            </w:tcBorders>
            <w:shd w:val="clear" w:color="auto" w:fill="auto"/>
            <w:vAlign w:val="center"/>
            <w:hideMark/>
          </w:tcPr>
          <w:p w14:paraId="197D6B8D"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14:paraId="7B93BFFC"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14:paraId="6E39167D"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14:paraId="1F20A1A3"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14:paraId="41E5B72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1.50 (1.20; 1.80)</w:t>
            </w:r>
          </w:p>
        </w:tc>
      </w:tr>
      <w:tr w:rsidR="00F2755D" w:rsidRPr="002B725D" w14:paraId="7FC165C7" w14:textId="77777777" w:rsidTr="00F2755D">
        <w:trPr>
          <w:trHeight w:val="240"/>
          <w:jc w:val="center"/>
        </w:trPr>
        <w:tc>
          <w:tcPr>
            <w:tcW w:w="1400" w:type="dxa"/>
            <w:tcBorders>
              <w:top w:val="nil"/>
              <w:left w:val="nil"/>
              <w:bottom w:val="nil"/>
              <w:right w:val="nil"/>
            </w:tcBorders>
            <w:shd w:val="clear" w:color="auto" w:fill="auto"/>
            <w:vAlign w:val="center"/>
            <w:hideMark/>
          </w:tcPr>
          <w:p w14:paraId="2A1CACAC"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14:paraId="29191D00"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14:paraId="437A4CA9"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14:paraId="45DBCA0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14:paraId="1BE3730C"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0.25 (0.00; 5.00)</w:t>
            </w:r>
          </w:p>
        </w:tc>
      </w:tr>
      <w:tr w:rsidR="00F2755D" w:rsidRPr="002B725D" w14:paraId="1B89AA4E" w14:textId="77777777" w:rsidTr="00F2755D">
        <w:trPr>
          <w:trHeight w:val="240"/>
          <w:jc w:val="center"/>
        </w:trPr>
        <w:tc>
          <w:tcPr>
            <w:tcW w:w="1400" w:type="dxa"/>
            <w:tcBorders>
              <w:top w:val="nil"/>
              <w:left w:val="nil"/>
              <w:bottom w:val="single" w:sz="4" w:space="0" w:color="auto"/>
              <w:right w:val="nil"/>
            </w:tcBorders>
            <w:shd w:val="clear" w:color="auto" w:fill="auto"/>
            <w:vAlign w:val="center"/>
            <w:hideMark/>
          </w:tcPr>
          <w:p w14:paraId="396A7C0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14:paraId="4523FDD1"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14:paraId="10CD1165"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14:paraId="26211AB2"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14:paraId="5F09F1A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0.10 (0.00; 4.10)</w:t>
            </w:r>
          </w:p>
        </w:tc>
      </w:tr>
      <w:tr w:rsidR="00F2755D" w:rsidRPr="002B725D" w14:paraId="745EE6FC" w14:textId="77777777" w:rsidTr="00F2755D">
        <w:trPr>
          <w:trHeight w:val="240"/>
          <w:jc w:val="center"/>
        </w:trPr>
        <w:tc>
          <w:tcPr>
            <w:tcW w:w="1400" w:type="dxa"/>
            <w:tcBorders>
              <w:top w:val="nil"/>
              <w:left w:val="nil"/>
              <w:bottom w:val="nil"/>
              <w:right w:val="nil"/>
            </w:tcBorders>
            <w:shd w:val="clear" w:color="auto" w:fill="auto"/>
            <w:vAlign w:val="center"/>
            <w:hideMark/>
          </w:tcPr>
          <w:p w14:paraId="0B57431D"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14:paraId="2DB65BAB"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14:paraId="47E7886F"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14:paraId="1869F7F2"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14:paraId="3459CECA"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3.00 (0.00; 4.30)</w:t>
            </w:r>
          </w:p>
        </w:tc>
      </w:tr>
      <w:tr w:rsidR="00F2755D" w:rsidRPr="002B725D" w14:paraId="2CD9FDAB" w14:textId="77777777" w:rsidTr="00F2755D">
        <w:trPr>
          <w:trHeight w:val="240"/>
          <w:jc w:val="center"/>
        </w:trPr>
        <w:tc>
          <w:tcPr>
            <w:tcW w:w="1400" w:type="dxa"/>
            <w:tcBorders>
              <w:top w:val="nil"/>
              <w:left w:val="nil"/>
              <w:bottom w:val="nil"/>
              <w:right w:val="nil"/>
            </w:tcBorders>
            <w:shd w:val="clear" w:color="auto" w:fill="auto"/>
            <w:vAlign w:val="center"/>
            <w:hideMark/>
          </w:tcPr>
          <w:p w14:paraId="77D035F3"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14:paraId="09B29468"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14:paraId="22F40744"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14:paraId="06C77900"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14:paraId="2D79987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2.05 (1.50; 3.20)</w:t>
            </w:r>
          </w:p>
        </w:tc>
      </w:tr>
      <w:tr w:rsidR="00F2755D" w:rsidRPr="002B725D" w14:paraId="27CE17DF" w14:textId="77777777" w:rsidTr="00F2755D">
        <w:trPr>
          <w:trHeight w:val="240"/>
          <w:jc w:val="center"/>
        </w:trPr>
        <w:tc>
          <w:tcPr>
            <w:tcW w:w="1400" w:type="dxa"/>
            <w:tcBorders>
              <w:top w:val="nil"/>
              <w:left w:val="nil"/>
              <w:bottom w:val="nil"/>
              <w:right w:val="nil"/>
            </w:tcBorders>
            <w:shd w:val="clear" w:color="auto" w:fill="auto"/>
            <w:vAlign w:val="center"/>
            <w:hideMark/>
          </w:tcPr>
          <w:p w14:paraId="41E56210"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14:paraId="17EFCA98"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14:paraId="653BE755"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14:paraId="462697F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14:paraId="51A0FB1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1.85 (1.50; 2.30)</w:t>
            </w:r>
          </w:p>
        </w:tc>
      </w:tr>
      <w:tr w:rsidR="00F2755D" w:rsidRPr="002B725D" w14:paraId="2E79F2D7" w14:textId="77777777" w:rsidTr="00F2755D">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14:paraId="2876906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14:paraId="678F1A82"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14:paraId="77F8CB8F"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14:paraId="1EA62117"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14:paraId="665037C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2.30 (2.00; 2.80)</w:t>
            </w:r>
          </w:p>
        </w:tc>
      </w:tr>
    </w:tbl>
    <w:p w14:paraId="1765F880" w14:textId="77777777" w:rsidR="00B941B8" w:rsidRPr="002B725D" w:rsidRDefault="00F2755D" w:rsidP="0000728C">
      <w:pPr>
        <w:pStyle w:val="Titulek"/>
        <w:spacing w:before="240"/>
        <w:rPr>
          <w:vanish/>
          <w:lang w:val="sk-SK"/>
          <w:specVanish/>
        </w:rPr>
      </w:pPr>
      <w:bookmarkStart w:id="298" w:name="_Ref510350187"/>
      <w:bookmarkStart w:id="299" w:name="_Toc510358900"/>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13</w:t>
      </w:r>
      <w:r w:rsidRPr="002B725D">
        <w:rPr>
          <w:lang w:val="sk-SK"/>
        </w:rPr>
        <w:fldChar w:fldCharType="end"/>
      </w:r>
      <w:bookmarkEnd w:id="298"/>
      <w:r w:rsidRPr="002B725D">
        <w:rPr>
          <w:lang w:val="sk-SK"/>
        </w:rPr>
        <w:t>:</w:t>
      </w:r>
      <w:r w:rsidR="00234A4F" w:rsidRPr="002B725D">
        <w:rPr>
          <w:lang w:val="sk-SK"/>
        </w:rPr>
        <w:t xml:space="preserve"> Sila väzba (C) parametrov na dýchanie a ich oneskorenie reakcie (PS) na dýchanie.</w:t>
      </w:r>
      <w:bookmarkEnd w:id="299"/>
    </w:p>
    <w:p w14:paraId="3DFB0A89" w14:textId="77777777" w:rsidR="002A7E12" w:rsidRPr="002B725D" w:rsidRDefault="00234A4F" w:rsidP="00234A4F">
      <w:pPr>
        <w:pStyle w:val="Titulek"/>
        <w:rPr>
          <w:lang w:val="sk-SK"/>
        </w:rPr>
      </w:pPr>
      <w:r w:rsidRPr="002B725D">
        <w:rPr>
          <w:lang w:val="sk-SK"/>
        </w:rPr>
        <w:t xml:space="preserve"> </w:t>
      </w:r>
    </w:p>
    <w:p w14:paraId="62D000E9" w14:textId="77777777" w:rsidR="000C5497" w:rsidRPr="002B725D" w:rsidRDefault="002A7E12" w:rsidP="004223E4">
      <w:pPr>
        <w:rPr>
          <w:lang w:val="sk-SK"/>
        </w:rPr>
      </w:pPr>
      <w:r w:rsidRPr="002B725D">
        <w:rPr>
          <w:lang w:val="sk-SK"/>
        </w:rPr>
        <w:t xml:space="preserve">Hodnoty korelačných koeficientov počas </w:t>
      </w:r>
      <w:r w:rsidR="000153AE" w:rsidRPr="002B725D">
        <w:rPr>
          <w:lang w:val="sk-SK"/>
        </w:rPr>
        <w:t>spontánneho</w:t>
      </w:r>
      <w:r w:rsidR="001B43D9" w:rsidRPr="002B725D">
        <w:rPr>
          <w:lang w:val="sk-SK"/>
        </w:rPr>
        <w:t xml:space="preserve"> dýchania nedosahujú hodnotu 0,</w:t>
      </w:r>
      <w:r w:rsidRPr="002B725D">
        <w:rPr>
          <w:lang w:val="sk-SK"/>
        </w:rPr>
        <w:t xml:space="preserve">5 pri žiadnom </w:t>
      </w:r>
      <w:r w:rsidR="000153AE" w:rsidRPr="002B725D">
        <w:rPr>
          <w:lang w:val="sk-SK"/>
        </w:rPr>
        <w:t>parametri</w:t>
      </w:r>
      <w:r w:rsidRPr="002B725D">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2B725D">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2B725D">
        <w:rPr>
          <w:lang w:val="sk-SK"/>
        </w:rPr>
        <w:t xml:space="preserve"> majú hodnoty korelačných koeficientov blízke hodnote 1, pretože sa používajú na zachytenie respiračnej krivky.</w:t>
      </w:r>
      <w:r w:rsidR="0031055C" w:rsidRPr="002B725D">
        <w:rPr>
          <w:lang w:val="sk-SK"/>
        </w:rPr>
        <w:t xml:space="preserve"> </w:t>
      </w:r>
      <w:r w:rsidR="000C5497" w:rsidRPr="002B725D">
        <w:rPr>
          <w:lang w:val="sk-SK"/>
        </w:rPr>
        <w:t xml:space="preserve">Prehľadnú interpretáciu hemodynamických parametrov počas hlbokého dýchania zobrazuje </w:t>
      </w:r>
      <w:r w:rsidR="000C5497" w:rsidRPr="002B725D">
        <w:rPr>
          <w:lang w:val="sk-SK"/>
        </w:rPr>
        <w:fldChar w:fldCharType="begin"/>
      </w:r>
      <w:r w:rsidR="000C5497" w:rsidRPr="002B725D">
        <w:rPr>
          <w:lang w:val="sk-SK"/>
        </w:rPr>
        <w:instrText xml:space="preserve"> REF _Ref509160908 \h </w:instrText>
      </w:r>
      <w:r w:rsidR="000C5497" w:rsidRPr="002B725D">
        <w:rPr>
          <w:lang w:val="sk-SK"/>
        </w:rPr>
      </w:r>
      <w:r w:rsidR="000C5497"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10</w:t>
      </w:r>
      <w:r w:rsidR="000C5497" w:rsidRPr="002B725D">
        <w:rPr>
          <w:lang w:val="sk-SK"/>
        </w:rPr>
        <w:fldChar w:fldCharType="end"/>
      </w:r>
      <w:r w:rsidR="000C5497" w:rsidRPr="002B725D">
        <w:rPr>
          <w:lang w:val="sk-SK"/>
        </w:rPr>
        <w:t xml:space="preserve">. Sú na ňom zachytené mediánové hodnoty parametrov ako vzdialenosť od stredu a posun voči respirácií ako uhol. Uhol je udávaný ako čas oneskorenia parametra voči respirácií. Plný štvorec znamená že </w:t>
      </w:r>
      <w:r w:rsidR="000C5497" w:rsidRPr="002B725D">
        <w:rPr>
          <w:lang w:val="sk-SK"/>
        </w:rPr>
        <w:lastRenderedPageBreak/>
        <w:t>parameter reaguje priamo na respiráciu, prázdny štvorec znamená že parameter reaguje opačne na respiráciu.</w:t>
      </w:r>
    </w:p>
    <w:p w14:paraId="60BFCDFF" w14:textId="6FD140C3" w:rsidR="000153AE" w:rsidRDefault="00941A71" w:rsidP="004223E4">
      <w:pPr>
        <w:rPr>
          <w:ins w:id="300" w:author="Pavel Jurak" w:date="2018-04-24T08:41:00Z"/>
          <w:lang w:val="sk-SK"/>
        </w:rPr>
      </w:pPr>
      <w:r>
        <w:rPr>
          <w:lang w:val="sk-SK"/>
        </w:rPr>
        <w:pict w14:anchorId="1FE1B381">
          <v:shape id="_x0000_i1032" type="#_x0000_t75" style="width:424.35pt;height:138.65pt">
            <v:imagedata r:id="rId53" o:title="933778_langer_fig3"/>
          </v:shape>
        </w:pict>
      </w:r>
    </w:p>
    <w:p w14:paraId="49AE5E84" w14:textId="1D8A64B4" w:rsidR="00F3640B" w:rsidRPr="002B725D" w:rsidRDefault="00F3640B" w:rsidP="004223E4">
      <w:pPr>
        <w:rPr>
          <w:lang w:val="sk-SK"/>
        </w:rPr>
      </w:pPr>
      <w:ins w:id="301" w:author="Pavel Jurak" w:date="2018-04-24T08:41:00Z">
        <w:r>
          <w:rPr>
            <w:noProof/>
          </w:rPr>
          <w:drawing>
            <wp:inline distT="0" distB="0" distL="0" distR="0" wp14:anchorId="61460835" wp14:editId="1926C81B">
              <wp:extent cx="5400040" cy="4886325"/>
              <wp:effectExtent l="0" t="0" r="0" b="9525"/>
              <wp:docPr id="448" name="Obráze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4886325"/>
                      </a:xfrm>
                      <a:prstGeom prst="rect">
                        <a:avLst/>
                      </a:prstGeom>
                    </pic:spPr>
                  </pic:pic>
                </a:graphicData>
              </a:graphic>
            </wp:inline>
          </w:drawing>
        </w:r>
      </w:ins>
    </w:p>
    <w:p w14:paraId="394EAA4C" w14:textId="77777777" w:rsidR="000C5497" w:rsidRPr="002B725D" w:rsidRDefault="000C5497" w:rsidP="000C5497">
      <w:pPr>
        <w:pStyle w:val="Titulek"/>
        <w:rPr>
          <w:lang w:val="sk-SK"/>
        </w:rPr>
      </w:pPr>
      <w:bookmarkStart w:id="302" w:name="_Ref509160908"/>
      <w:bookmarkStart w:id="303" w:name="_Toc510358883"/>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3</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10</w:t>
      </w:r>
      <w:r w:rsidR="00E83A77" w:rsidRPr="002B725D">
        <w:rPr>
          <w:lang w:val="sk-SK"/>
        </w:rPr>
        <w:fldChar w:fldCharType="end"/>
      </w:r>
      <w:bookmarkEnd w:id="302"/>
      <w:r w:rsidR="00234A4F" w:rsidRPr="002B725D">
        <w:rPr>
          <w:lang w:val="sk-SK"/>
        </w:rPr>
        <w:t xml:space="preserve">: Sila a vazby a oneskorenie reakcie parametrov na </w:t>
      </w:r>
      <w:commentRangeStart w:id="304"/>
      <w:r w:rsidR="00234A4F" w:rsidRPr="002B725D">
        <w:rPr>
          <w:lang w:val="sk-SK"/>
        </w:rPr>
        <w:t>dýchanie</w:t>
      </w:r>
      <w:commentRangeEnd w:id="304"/>
      <w:r w:rsidR="00C522DA">
        <w:rPr>
          <w:rStyle w:val="Odkaznakoment"/>
          <w:rFonts w:eastAsia="Times New Roman" w:cs="Times New Roman"/>
          <w:spacing w:val="0"/>
          <w:lang w:val="cs-CZ" w:eastAsia="cs-CZ" w:bidi="ar-SA"/>
        </w:rPr>
        <w:commentReference w:id="304"/>
      </w:r>
      <w:r w:rsidR="00234A4F" w:rsidRPr="002B725D">
        <w:rPr>
          <w:lang w:val="sk-SK"/>
        </w:rPr>
        <w:t>.</w:t>
      </w:r>
      <w:bookmarkEnd w:id="303"/>
    </w:p>
    <w:p w14:paraId="19E7E65A" w14:textId="77777777" w:rsidR="000153AE" w:rsidRPr="002B725D" w:rsidRDefault="000153AE" w:rsidP="004223E4">
      <w:pPr>
        <w:rPr>
          <w:lang w:val="sk-SK"/>
        </w:rPr>
      </w:pPr>
    </w:p>
    <w:p w14:paraId="707CBBC5" w14:textId="77777777" w:rsidR="00F05F7C" w:rsidRPr="002B725D" w:rsidRDefault="00F05F7C" w:rsidP="00FF0981">
      <w:pPr>
        <w:pStyle w:val="Nadpis3"/>
        <w:rPr>
          <w:lang w:val="sk-SK"/>
        </w:rPr>
      </w:pPr>
      <w:bookmarkStart w:id="305" w:name="_Toc510360010"/>
      <w:r w:rsidRPr="002B725D">
        <w:rPr>
          <w:lang w:val="sk-SK"/>
        </w:rPr>
        <w:t>Parameter</w:t>
      </w:r>
      <w:r w:rsidR="008C3732" w:rsidRPr="002B725D">
        <w:rPr>
          <w:lang w:val="sk-SK"/>
        </w:rPr>
        <w:t xml:space="preserve"> rozloženia </w:t>
      </w:r>
      <w:r w:rsidR="00D84684">
        <w:rPr>
          <w:lang w:val="sk-SK"/>
        </w:rPr>
        <w:t>krvi</w:t>
      </w:r>
      <w:r w:rsidR="008C3732" w:rsidRPr="002B725D">
        <w:rPr>
          <w:lang w:val="sk-SK"/>
        </w:rPr>
        <w:t xml:space="preserve">: </w:t>
      </w:r>
      <m:oMath>
        <m:sSub>
          <m:sSubPr>
            <m:ctrlPr>
              <w:rPr>
                <w:rFonts w:ascii="Cambria Math" w:hAnsi="Cambria Math"/>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bookmarkEnd w:id="305"/>
      <w:r w:rsidR="008C3732" w:rsidRPr="002B725D">
        <w:rPr>
          <w:lang w:val="sk-SK"/>
        </w:rPr>
        <w:t xml:space="preserve"> </w:t>
      </w:r>
    </w:p>
    <w:p w14:paraId="7C3C73CB" w14:textId="77777777" w:rsidR="00F05F7C" w:rsidRPr="002B725D" w:rsidRDefault="00F05F7C" w:rsidP="004223E4">
      <w:pPr>
        <w:rPr>
          <w:lang w:val="sk-SK"/>
        </w:rPr>
      </w:pPr>
    </w:p>
    <w:p w14:paraId="36331D12" w14:textId="77777777" w:rsidR="002A7E12" w:rsidRPr="002B725D" w:rsidRDefault="0031055C" w:rsidP="004223E4">
      <w:pPr>
        <w:rPr>
          <w:lang w:val="sk-SK"/>
        </w:rPr>
      </w:pPr>
      <w:r w:rsidRPr="002B725D">
        <w:rPr>
          <w:lang w:val="sk-SK"/>
        </w:rPr>
        <w:lastRenderedPageBreak/>
        <w:t>Všetky</w:t>
      </w:r>
      <w:r w:rsidR="00063995" w:rsidRPr="002B725D">
        <w:rPr>
          <w:lang w:val="sk-SK"/>
        </w:rPr>
        <w:t xml:space="preserve"> hodnoty</w:t>
      </w:r>
      <w:r w:rsidR="00063995" w:rsidRPr="002B725D">
        <w:rPr>
          <w:b/>
          <w:lang w:val="sk-SK"/>
        </w:rPr>
        <w:t xml:space="preserve"> C(PAR-RESP)</w:t>
      </w:r>
      <w:r w:rsidRPr="002B725D">
        <w:rPr>
          <w:lang w:val="sk-SK"/>
        </w:rPr>
        <w:t xml:space="preserve"> </w:t>
      </w:r>
      <w:r w:rsidR="00063995" w:rsidRPr="002B725D">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2B725D">
        <w:rPr>
          <w:lang w:val="sk-SK"/>
        </w:rPr>
        <w:t xml:space="preserve"> dosahujú úroveň vyššiu ako 0</w:t>
      </w:r>
      <w:r w:rsidR="00063995" w:rsidRPr="002B725D">
        <w:rPr>
          <w:lang w:val="sk-SK"/>
        </w:rPr>
        <w:t>,</w:t>
      </w:r>
      <w:r w:rsidRPr="002B725D">
        <w:rPr>
          <w:lang w:val="sk-SK"/>
        </w:rPr>
        <w:t>5 okrem kanála 16, kde bola umiestnená manžeta na meranie krvného tlaku.</w:t>
      </w:r>
      <w:r w:rsidR="00FF0981" w:rsidRPr="002B725D">
        <w:rPr>
          <w:lang w:val="sk-SK"/>
        </w:rPr>
        <w:t xml:space="preserve"> To naznačuje silný</w:t>
      </w:r>
      <w:r w:rsidR="000C5B9C" w:rsidRPr="002B725D">
        <w:rPr>
          <w:lang w:val="sk-SK"/>
        </w:rPr>
        <w:t xml:space="preserve"> </w:t>
      </w:r>
      <w:r w:rsidR="00276431" w:rsidRPr="002B725D">
        <w:rPr>
          <w:lang w:val="sk-SK"/>
        </w:rPr>
        <w:t>vplyv hlbokého dýchania na</w:t>
      </w:r>
      <w:r w:rsidR="000C5B9C" w:rsidRPr="002B725D">
        <w:rPr>
          <w:lang w:val="sk-SK"/>
        </w:rPr>
        <w:t xml:space="preserve"> distrib</w:t>
      </w:r>
      <w:r w:rsidR="00276431" w:rsidRPr="002B725D">
        <w:rPr>
          <w:lang w:val="sk-SK"/>
        </w:rPr>
        <w:t>úciu</w:t>
      </w:r>
      <w:r w:rsidR="000C5B9C" w:rsidRPr="002B725D">
        <w:rPr>
          <w:lang w:val="sk-SK"/>
        </w:rPr>
        <w:t xml:space="preserve"> </w:t>
      </w:r>
      <w:r w:rsidR="00D84684">
        <w:rPr>
          <w:lang w:val="sk-SK"/>
        </w:rPr>
        <w:t>krvi</w:t>
      </w:r>
      <w:r w:rsidR="000C5B9C" w:rsidRPr="002B725D">
        <w:rPr>
          <w:lang w:val="sk-SK"/>
        </w:rPr>
        <w:t xml:space="preserve"> v</w:t>
      </w:r>
      <w:r w:rsidR="00276431" w:rsidRPr="002B725D">
        <w:rPr>
          <w:lang w:val="sk-SK"/>
        </w:rPr>
        <w:t> </w:t>
      </w:r>
      <w:r w:rsidR="000C5B9C" w:rsidRPr="002B725D">
        <w:rPr>
          <w:lang w:val="sk-SK"/>
        </w:rPr>
        <w:t>perifériách</w:t>
      </w:r>
      <w:r w:rsidR="00276431" w:rsidRPr="002B725D">
        <w:rPr>
          <w:lang w:val="sk-SK"/>
        </w:rPr>
        <w:t xml:space="preserve">. </w:t>
      </w:r>
      <w:r w:rsidR="000153AE" w:rsidRPr="002B725D">
        <w:rPr>
          <w:lang w:val="sk-SK"/>
        </w:rPr>
        <w:t xml:space="preserve">Sila </w:t>
      </w:r>
      <w:r w:rsidR="00F05F7C" w:rsidRPr="002B725D">
        <w:rPr>
          <w:lang w:val="sk-SK"/>
        </w:rPr>
        <w:t>väzby</w:t>
      </w:r>
      <w:r w:rsidR="000153AE" w:rsidRPr="002B725D">
        <w:rPr>
          <w:lang w:val="sk-SK"/>
        </w:rPr>
        <w:t xml:space="preserve"> (veľkosť korelačného koeficientu</w:t>
      </w:r>
      <w:r w:rsidR="00063995" w:rsidRPr="002B725D">
        <w:rPr>
          <w:lang w:val="sk-SK"/>
        </w:rPr>
        <w:t xml:space="preserve"> - </w:t>
      </w:r>
      <w:r w:rsidR="00063995" w:rsidRPr="002B725D">
        <w:rPr>
          <w:b/>
          <w:lang w:val="sk-SK"/>
        </w:rPr>
        <w:t>C(PAR-RESP)</w:t>
      </w:r>
      <w:r w:rsidR="000153AE" w:rsidRPr="002B725D">
        <w:rPr>
          <w:lang w:val="sk-SK"/>
        </w:rPr>
        <w:t xml:space="preserve">) sa znižuje s rastúcou vzdialenosťou od </w:t>
      </w:r>
      <w:r w:rsidR="00DB7793" w:rsidRPr="002B725D">
        <w:rPr>
          <w:lang w:val="sk-SK"/>
        </w:rPr>
        <w:t>srdca</w:t>
      </w:r>
      <w:r w:rsidR="000153AE" w:rsidRPr="002B725D">
        <w:rPr>
          <w:lang w:val="sk-SK"/>
        </w:rPr>
        <w:t>. Fázový posuv</w:t>
      </w:r>
      <w:r w:rsidR="00D37607" w:rsidRPr="002B725D">
        <w:rPr>
          <w:lang w:val="sk-SK"/>
        </w:rPr>
        <w:t xml:space="preserve"> oscilácií</w:t>
      </w:r>
      <w:r w:rsidR="000153AE" w:rsidRPr="002B725D">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2B725D">
        <w:rPr>
          <w:lang w:val="sk-SK"/>
        </w:rPr>
        <w:t xml:space="preserve"> </w:t>
      </w:r>
      <w:r w:rsidR="000153AE" w:rsidRPr="002B725D">
        <w:rPr>
          <w:lang w:val="sk-SK"/>
        </w:rPr>
        <w:t>oproti dýchaniu je stabilný naprieč všetkými dobrovoľníkmi a je blízko nulového posunu s opačnou fázo</w:t>
      </w:r>
      <w:r w:rsidR="00063995" w:rsidRPr="002B725D">
        <w:rPr>
          <w:lang w:val="sk-SK"/>
        </w:rPr>
        <w:t>u</w:t>
      </w:r>
      <w:r w:rsidR="000153AE" w:rsidRPr="002B725D">
        <w:rPr>
          <w:lang w:val="sk-SK"/>
        </w:rPr>
        <w:t xml:space="preserve"> oproti respirácií (</w:t>
      </w:r>
      <w:r w:rsidR="00063995" w:rsidRPr="002B725D">
        <w:rPr>
          <w:b/>
          <w:lang w:val="sk-SK"/>
        </w:rPr>
        <w:t>PS(PAR-RESP)</w:t>
      </w:r>
      <w:r w:rsidR="00063995" w:rsidRPr="002B725D">
        <w:rPr>
          <w:lang w:val="sk-SK"/>
        </w:rPr>
        <w:t xml:space="preserve"> =</w:t>
      </w:r>
      <w:r w:rsidR="000153AE" w:rsidRPr="002B725D">
        <w:rPr>
          <w:lang w:val="sk-SK"/>
        </w:rPr>
        <w:t xml:space="preserve"> 5 sekúnd).</w:t>
      </w:r>
      <w:r w:rsidR="00CA3BD8" w:rsidRPr="002B725D">
        <w:rPr>
          <w:lang w:val="sk-SK"/>
        </w:rPr>
        <w:t xml:space="preserve"> </w:t>
      </w:r>
      <w:r w:rsidR="00D37607" w:rsidRPr="002B725D">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2B725D">
        <w:rPr>
          <w:lang w:val="sk-SK"/>
        </w:rPr>
        <w:t xml:space="preserve"> klesá na všetkých miestach okrem hrudníka, čo odráža nárast objemu </w:t>
      </w:r>
      <w:r w:rsidR="00D84684">
        <w:rPr>
          <w:lang w:val="sk-SK"/>
        </w:rPr>
        <w:t>krvi</w:t>
      </w:r>
      <w:r w:rsidR="00D37607" w:rsidRPr="002B725D">
        <w:rPr>
          <w:lang w:val="sk-SK"/>
        </w:rPr>
        <w:t xml:space="preserve"> počas nádychu v krku, a končatinách s minimálnym časovým posunom.</w:t>
      </w:r>
      <w:r w:rsidR="00BB73BA" w:rsidRPr="002B725D">
        <w:rPr>
          <w:lang w:val="sk-SK"/>
        </w:rPr>
        <w:t xml:space="preserve">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2B725D">
        <w:rPr>
          <w:lang w:val="sk-SK"/>
        </w:rPr>
        <w:t xml:space="preserve"> počas hlbokého dýchania</w:t>
      </w:r>
      <w:r w:rsidR="00CA020A" w:rsidRPr="002B725D">
        <w:rPr>
          <w:lang w:val="sk-SK"/>
        </w:rPr>
        <w:t xml:space="preserve"> je na perifériách od 0,1 – 0,4% ako uvádza</w:t>
      </w:r>
      <w:r w:rsidR="0000728C" w:rsidRPr="002B725D">
        <w:rPr>
          <w:lang w:val="sk-SK"/>
        </w:rPr>
        <w:t xml:space="preserve"> </w:t>
      </w:r>
      <w:r w:rsidR="0000728C" w:rsidRPr="002B725D">
        <w:rPr>
          <w:lang w:val="sk-SK"/>
        </w:rPr>
        <w:fldChar w:fldCharType="begin"/>
      </w:r>
      <w:r w:rsidR="0000728C" w:rsidRPr="002B725D">
        <w:rPr>
          <w:lang w:val="sk-SK"/>
        </w:rPr>
        <w:instrText xml:space="preserve"> REF _Ref509676332 \h </w:instrText>
      </w:r>
      <w:r w:rsidR="0000728C" w:rsidRPr="002B725D">
        <w:rPr>
          <w:lang w:val="sk-SK"/>
        </w:rPr>
      </w:r>
      <w:r w:rsidR="0000728C" w:rsidRPr="002B725D">
        <w:rPr>
          <w:lang w:val="sk-SK"/>
        </w:rPr>
        <w:fldChar w:fldCharType="separate"/>
      </w:r>
      <w:r w:rsidR="00911AF5" w:rsidRPr="002B725D">
        <w:rPr>
          <w:lang w:val="sk-SK"/>
        </w:rPr>
        <w:t xml:space="preserve">Tabuľka </w:t>
      </w:r>
      <w:r w:rsidR="00911AF5" w:rsidRPr="002B725D">
        <w:rPr>
          <w:noProof/>
          <w:lang w:val="sk-SK"/>
        </w:rPr>
        <w:t>11</w:t>
      </w:r>
      <w:r w:rsidR="0000728C" w:rsidRPr="002B725D">
        <w:rPr>
          <w:lang w:val="sk-SK"/>
        </w:rPr>
        <w:fldChar w:fldCharType="end"/>
      </w:r>
      <w:r w:rsidR="00CA020A" w:rsidRPr="002B725D">
        <w:rPr>
          <w:lang w:val="sk-SK"/>
        </w:rPr>
        <w:t>.</w:t>
      </w:r>
    </w:p>
    <w:p w14:paraId="61EF0BC9" w14:textId="77777777" w:rsidR="00F05F7C" w:rsidRPr="002B725D" w:rsidRDefault="00F05F7C" w:rsidP="004223E4">
      <w:pPr>
        <w:rPr>
          <w:lang w:val="sk-SK"/>
        </w:rPr>
      </w:pPr>
    </w:p>
    <w:p w14:paraId="2AA40C77" w14:textId="77777777" w:rsidR="00F05F7C" w:rsidRPr="002B725D" w:rsidRDefault="00F05F7C" w:rsidP="0000728C">
      <w:pPr>
        <w:pStyle w:val="Nadpis3"/>
        <w:rPr>
          <w:lang w:val="sk-SK"/>
        </w:rPr>
      </w:pPr>
      <w:bookmarkStart w:id="306" w:name="_Toc510360011"/>
      <w:r w:rsidRPr="002B725D">
        <w:rPr>
          <w:lang w:val="sk-SK"/>
        </w:rPr>
        <w:t>Parameter</w:t>
      </w:r>
      <w:r w:rsidR="008C3732" w:rsidRPr="002B725D">
        <w:rPr>
          <w:lang w:val="sk-SK"/>
        </w:rPr>
        <w:t xml:space="preserve"> toku </w:t>
      </w:r>
      <w:r w:rsidR="00D84684">
        <w:rPr>
          <w:lang w:val="sk-SK"/>
        </w:rPr>
        <w:t>krvi</w:t>
      </w:r>
      <w:r w:rsidR="008C3732" w:rsidRPr="002B725D">
        <w:rPr>
          <w:lang w:val="sk-SK"/>
        </w:rPr>
        <w:t>:</w:t>
      </w:r>
      <w:r w:rsidRPr="002B725D">
        <w:rPr>
          <w:lang w:val="sk-SK"/>
        </w:rPr>
        <w:t xml:space="preserve">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bookmarkEnd w:id="306"/>
      <w:r w:rsidR="008C3732" w:rsidRPr="002B725D">
        <w:rPr>
          <w:lang w:val="sk-SK"/>
        </w:rPr>
        <w:t xml:space="preserve"> </w:t>
      </w:r>
    </w:p>
    <w:p w14:paraId="727F0107" w14:textId="77777777" w:rsidR="00F05F7C" w:rsidRPr="002B725D" w:rsidRDefault="00F05F7C" w:rsidP="00F05F7C">
      <w:pPr>
        <w:rPr>
          <w:lang w:val="sk-SK"/>
        </w:rPr>
      </w:pPr>
    </w:p>
    <w:p w14:paraId="0D57548B" w14:textId="77777777" w:rsidR="00513580" w:rsidRPr="002B725D" w:rsidRDefault="00F05F7C" w:rsidP="000C5497">
      <w:pPr>
        <w:rPr>
          <w:lang w:val="sk-SK"/>
        </w:rPr>
      </w:pPr>
      <w:r w:rsidRPr="002B725D">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2B725D">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2B725D">
        <w:rPr>
          <w:lang w:val="sk-SK"/>
        </w:rPr>
        <w:t xml:space="preserve">  dosahuje najväčšiu variabilitu spomedzi parametrov používaných na výpočet srdečného výdaja. Je preto dôležitým poznatkom, že parameter je výrazne ovplyvnený respiračnou aktivitou.</w:t>
      </w:r>
      <w:r w:rsidR="000C5497" w:rsidRPr="002B725D">
        <w:rPr>
          <w:lang w:val="sk-SK"/>
        </w:rPr>
        <w:t xml:space="preserve"> Na </w:t>
      </w:r>
      <w:r w:rsidR="006C3BDF" w:rsidRPr="002B725D">
        <w:rPr>
          <w:lang w:val="sk-SK"/>
        </w:rPr>
        <w:t>hrudníku</w:t>
      </w:r>
      <w:r w:rsidR="000C5497" w:rsidRPr="002B725D">
        <w:rPr>
          <w:lang w:val="sk-SK"/>
        </w:rPr>
        <w:t xml:space="preserve"> je posun parametru voči respirácií 1-2 sekundy, na krku 4 sekundy a</w:t>
      </w:r>
      <w:r w:rsidR="00124C3A" w:rsidRPr="002B725D">
        <w:rPr>
          <w:lang w:val="sk-SK"/>
        </w:rPr>
        <w:t> </w:t>
      </w:r>
      <w:r w:rsidR="000C5497" w:rsidRPr="002B725D">
        <w:rPr>
          <w:lang w:val="sk-SK"/>
        </w:rPr>
        <w:t>na</w:t>
      </w:r>
      <w:r w:rsidR="00124C3A" w:rsidRPr="002B725D">
        <w:rPr>
          <w:lang w:val="sk-SK"/>
        </w:rPr>
        <w:t xml:space="preserve"> rukách 3,2-3,8 sekundy s opačnou </w:t>
      </w:r>
      <w:r w:rsidR="006C3BDF" w:rsidRPr="002B725D">
        <w:rPr>
          <w:lang w:val="sk-SK"/>
        </w:rPr>
        <w:t>väzbou</w:t>
      </w:r>
      <w:r w:rsidR="00124C3A" w:rsidRPr="002B725D">
        <w:rPr>
          <w:lang w:val="sk-SK"/>
        </w:rPr>
        <w:t xml:space="preserve">. </w:t>
      </w:r>
      <w:r w:rsidR="006C3BDF" w:rsidRPr="002B725D">
        <w:rPr>
          <w:lang w:val="sk-SK"/>
        </w:rPr>
        <w:t xml:space="preserve">Výsledky ukazujú, že po začiatku nádychu, tok </w:t>
      </w:r>
      <w:r w:rsidR="00D84684">
        <w:rPr>
          <w:lang w:val="sk-SK"/>
        </w:rPr>
        <w:t>krvi</w:t>
      </w:r>
      <w:r w:rsidR="006C3BDF" w:rsidRPr="002B725D">
        <w:rPr>
          <w:lang w:val="sk-SK"/>
        </w:rPr>
        <w:t xml:space="preserve"> rastie s oneskorením 1-2s na hrudníku a 4s v karotídach.</w:t>
      </w:r>
    </w:p>
    <w:p w14:paraId="6A531AA8" w14:textId="77777777" w:rsidR="006C3BDF" w:rsidRPr="002B725D" w:rsidRDefault="006C3BDF" w:rsidP="000C5497">
      <w:pPr>
        <w:rPr>
          <w:lang w:val="sk-SK"/>
        </w:rPr>
      </w:pPr>
    </w:p>
    <w:p w14:paraId="113287C9" w14:textId="77777777" w:rsidR="00513580" w:rsidRPr="002B725D" w:rsidRDefault="006C3BDF" w:rsidP="0000728C">
      <w:pPr>
        <w:pStyle w:val="Nadpis3"/>
        <w:rPr>
          <w:lang w:val="sk-SK"/>
        </w:rPr>
      </w:pPr>
      <w:bookmarkStart w:id="307" w:name="_Toc510360012"/>
      <w:r w:rsidRPr="002B725D">
        <w:rPr>
          <w:lang w:val="sk-SK"/>
        </w:rPr>
        <w:t>Rýchlosť pulznej vlny</w:t>
      </w:r>
      <w:r w:rsidR="00584226" w:rsidRPr="002B725D">
        <w:rPr>
          <w:lang w:val="sk-SK"/>
        </w:rPr>
        <w:t>: PVW</w:t>
      </w:r>
      <w:bookmarkEnd w:id="307"/>
    </w:p>
    <w:p w14:paraId="5A8FDAF2" w14:textId="77777777" w:rsidR="006C3BDF" w:rsidRPr="002B725D" w:rsidRDefault="006C3BDF" w:rsidP="006C3BDF">
      <w:pPr>
        <w:rPr>
          <w:lang w:val="sk-SK"/>
        </w:rPr>
      </w:pPr>
    </w:p>
    <w:p w14:paraId="5BCF6734" w14:textId="77777777" w:rsidR="006C3BDF" w:rsidRPr="002B725D" w:rsidRDefault="00AE6AA5" w:rsidP="000E3849">
      <w:pPr>
        <w:rPr>
          <w:lang w:val="sk-SK"/>
        </w:rPr>
      </w:pPr>
      <w:r w:rsidRPr="002B725D">
        <w:rPr>
          <w:lang w:val="sk-SK"/>
        </w:rPr>
        <w:t>Viac kanálová impedancie poskytuje výnimočnú príležitosť na určenie rýchlosti pulznej vlny simultánne na roznych miestach tela.</w:t>
      </w:r>
      <w:r w:rsidR="00584226" w:rsidRPr="002B725D">
        <w:rPr>
          <w:lang w:val="sk-SK"/>
        </w:rPr>
        <w:t xml:space="preserve"> Korelácia PVW s dýchaním vyššia ako 0,5 bola nájdená na miestach priamo spojených s hrudníkom (3-7, 3-5, 4-8, 4-6, 3-15, 4-16), </w:t>
      </w:r>
      <w:r w:rsidR="00584226" w:rsidRPr="006C6847">
        <w:rPr>
          <w:highlight w:val="yellow"/>
          <w:lang w:val="sk-SK"/>
          <w:rPrChange w:id="308" w:author="Pavel Jurak [2]" w:date="2018-04-23T20:33:00Z">
            <w:rPr>
              <w:lang w:val="sk-SK"/>
            </w:rPr>
          </w:rPrChange>
        </w:rPr>
        <w:t>bola korelácia nižšia</w:t>
      </w:r>
      <w:r w:rsidR="00584226" w:rsidRPr="002B725D">
        <w:rPr>
          <w:lang w:val="sk-SK"/>
        </w:rPr>
        <w:t>.</w:t>
      </w:r>
      <w:r w:rsidR="001674E9" w:rsidRPr="002B725D">
        <w:rPr>
          <w:lang w:val="sk-SK"/>
        </w:rPr>
        <w:t xml:space="preserve"> PVW spojená s hrudníkom dosahuje fázový posun 2,2-3,6s</w:t>
      </w:r>
      <w:r w:rsidR="008B7742" w:rsidRPr="002B725D">
        <w:rPr>
          <w:lang w:val="sk-SK"/>
        </w:rPr>
        <w:t xml:space="preserve">. </w:t>
      </w:r>
      <w:r w:rsidR="000E3849" w:rsidRPr="002B725D">
        <w:rPr>
          <w:lang w:val="sk-SK"/>
        </w:rPr>
        <w:t xml:space="preserve">Absolútne hodnoty parametra PVW </w:t>
      </w:r>
      <w:r w:rsidR="00BE3EF8" w:rsidRPr="002B725D">
        <w:rPr>
          <w:lang w:val="sk-SK"/>
        </w:rPr>
        <w:t xml:space="preserve">spolu s ďalšími hemodynamickými </w:t>
      </w:r>
      <w:r w:rsidR="00BE3EF8" w:rsidRPr="002B725D">
        <w:rPr>
          <w:lang w:val="sk-SK"/>
        </w:rPr>
        <w:lastRenderedPageBreak/>
        <w:t xml:space="preserve">parametrami </w:t>
      </w:r>
      <w:r w:rsidR="000E3849" w:rsidRPr="002B725D">
        <w:rPr>
          <w:lang w:val="sk-SK"/>
        </w:rPr>
        <w:t xml:space="preserve">ukazuje </w:t>
      </w:r>
      <w:r w:rsidR="000E3849" w:rsidRPr="002B725D">
        <w:rPr>
          <w:lang w:val="sk-SK"/>
        </w:rPr>
        <w:fldChar w:fldCharType="begin"/>
      </w:r>
      <w:r w:rsidR="000E3849" w:rsidRPr="002B725D">
        <w:rPr>
          <w:lang w:val="sk-SK"/>
        </w:rPr>
        <w:instrText xml:space="preserve"> REF _Ref509742072 \h </w:instrText>
      </w:r>
      <w:r w:rsidR="000E3849" w:rsidRPr="002B725D">
        <w:rPr>
          <w:lang w:val="sk-SK"/>
        </w:rPr>
      </w:r>
      <w:r w:rsidR="000E3849" w:rsidRPr="002B725D">
        <w:rPr>
          <w:lang w:val="sk-SK"/>
        </w:rPr>
        <w:fldChar w:fldCharType="separate"/>
      </w:r>
      <w:r w:rsidR="00911AF5" w:rsidRPr="002B725D">
        <w:rPr>
          <w:lang w:val="sk-SK"/>
        </w:rPr>
        <w:t xml:space="preserve">Tabuľka </w:t>
      </w:r>
      <w:r w:rsidR="00911AF5" w:rsidRPr="002B725D">
        <w:rPr>
          <w:noProof/>
          <w:lang w:val="sk-SK"/>
        </w:rPr>
        <w:t>14</w:t>
      </w:r>
      <w:r w:rsidR="000E3849" w:rsidRPr="002B725D">
        <w:rPr>
          <w:lang w:val="sk-SK"/>
        </w:rPr>
        <w:fldChar w:fldCharType="end"/>
      </w:r>
      <w:r w:rsidR="000E3849" w:rsidRPr="002B725D">
        <w:rPr>
          <w:lang w:val="sk-SK"/>
        </w:rPr>
        <w:t>. Hodnoty PVW narastajú s rastúcou vzdialenosťou od hrudníka. PVW medzi hruďou a stehnom  (PWV 4-6, 3-5) je 5,5 a 5,4 m/s. PVW medzi hruďou a lýtkom (PWV 4-8, 3-7) je 6,8 a 6,</w:t>
      </w:r>
      <w:r w:rsidR="00A6333E" w:rsidRPr="002B725D">
        <w:rPr>
          <w:lang w:val="sk-SK"/>
        </w:rPr>
        <w:t>7 m/s</w:t>
      </w:r>
      <w:r w:rsidR="000E3849" w:rsidRPr="002B725D">
        <w:rPr>
          <w:lang w:val="sk-SK"/>
        </w:rPr>
        <w:t xml:space="preserve"> a PVW v nohách (PVW 6-8, 5-7) je 10,6 a 10,8 m/s.</w:t>
      </w:r>
      <w:r w:rsidR="0083373E" w:rsidRPr="002B725D">
        <w:rPr>
          <w:lang w:val="sk-SK"/>
        </w:rPr>
        <w:t xml:space="preserve"> </w:t>
      </w:r>
      <w:r w:rsidR="002B725D" w:rsidRPr="002B725D">
        <w:rPr>
          <w:lang w:val="sk-SK"/>
        </w:rPr>
        <w:t xml:space="preserve">Keďže PWV je počítané ako rozdiel </w:t>
      </w:r>
      <w:commentRangeStart w:id="309"/>
      <w:r w:rsidR="002B725D" w:rsidRPr="002B725D">
        <w:rPr>
          <w:lang w:val="sk-SK"/>
        </w:rPr>
        <w:t>PWTT</w:t>
      </w:r>
      <w:commentRangeEnd w:id="309"/>
      <w:r w:rsidR="006C6847">
        <w:rPr>
          <w:rStyle w:val="Odkaznakoment"/>
        </w:rPr>
        <w:commentReference w:id="309"/>
      </w:r>
      <w:r w:rsidR="002B725D" w:rsidRPr="002B725D">
        <w:rPr>
          <w:lang w:val="sk-SK"/>
        </w:rPr>
        <w:t xml:space="preserve"> na dvoch miestach odráža jeho variabilita počas merania aj variabilitu v parametri PWTT. </w:t>
      </w:r>
      <w:r w:rsidR="002B725D" w:rsidRPr="002B725D">
        <w:rPr>
          <w:lang w:val="sk-SK"/>
        </w:rPr>
        <w:fldChar w:fldCharType="begin"/>
      </w:r>
      <w:r w:rsidR="002B725D" w:rsidRPr="002B725D">
        <w:rPr>
          <w:lang w:val="sk-SK"/>
        </w:rPr>
        <w:instrText xml:space="preserve"> REF _Ref509742072 \h </w:instrText>
      </w:r>
      <w:r w:rsidR="002B725D" w:rsidRPr="002B725D">
        <w:rPr>
          <w:lang w:val="sk-SK"/>
        </w:rPr>
      </w:r>
      <w:r w:rsidR="002B725D" w:rsidRPr="002B725D">
        <w:rPr>
          <w:lang w:val="sk-SK"/>
        </w:rPr>
        <w:fldChar w:fldCharType="separate"/>
      </w:r>
      <w:r w:rsidR="002B725D" w:rsidRPr="002B725D">
        <w:rPr>
          <w:lang w:val="sk-SK"/>
        </w:rPr>
        <w:t xml:space="preserve">Tabuľka </w:t>
      </w:r>
      <w:r w:rsidR="002B725D" w:rsidRPr="002B725D">
        <w:rPr>
          <w:noProof/>
          <w:lang w:val="sk-SK"/>
        </w:rPr>
        <w:t>14</w:t>
      </w:r>
      <w:r w:rsidR="002B725D" w:rsidRPr="002B725D">
        <w:rPr>
          <w:lang w:val="sk-SK"/>
        </w:rPr>
        <w:fldChar w:fldCharType="end"/>
      </w:r>
      <w:r w:rsidR="002B725D" w:rsidRPr="002B725D">
        <w:rPr>
          <w:lang w:val="sk-SK"/>
        </w:rPr>
        <w:t xml:space="preserve"> ukazuje nezanedbateľnú variabilitu počas merania. Toto zistenie má vplyv na priemerovanie signálu –dZ/dt, ktor</w:t>
      </w:r>
      <w:r w:rsidR="002B725D">
        <w:rPr>
          <w:lang w:val="sk-SK"/>
        </w:rPr>
        <w:t>é sa často obja</w:t>
      </w:r>
      <w:r w:rsidR="002B725D" w:rsidRPr="002B725D">
        <w:rPr>
          <w:lang w:val="sk-SK"/>
        </w:rPr>
        <w:t xml:space="preserve">vuje v literatúre </w:t>
      </w:r>
      <w:r w:rsidR="002B725D" w:rsidRPr="002B725D">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dm9sdW1lIGVxdWF0aW9uczwvSURUZXh0PjxEaXNwbGF5VGV4dD5bMywgNTBdPC9EaXNwbGF5VGV4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rsidR="002B725D" w:rsidRPr="002B725D">
        <w:rPr>
          <w:lang w:val="sk-SK"/>
        </w:rPr>
        <w:instrText xml:space="preserve"> ADDIN EN.CITE </w:instrText>
      </w:r>
      <w:r w:rsidR="002B725D" w:rsidRPr="002B725D">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dm9sdW1lIGVxdWF0aW9uczwvSURUZXh0PjxEaXNwbGF5VGV4dD5bMywgNTBdPC9EaXNwbGF5VGV4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rsidR="002B725D" w:rsidRPr="002B725D">
        <w:rPr>
          <w:lang w:val="sk-SK"/>
        </w:rPr>
        <w:instrText xml:space="preserve"> ADDIN EN.CITE.DATA </w:instrText>
      </w:r>
      <w:r w:rsidR="002B725D" w:rsidRPr="002B725D">
        <w:rPr>
          <w:lang w:val="sk-SK"/>
        </w:rPr>
      </w:r>
      <w:r w:rsidR="002B725D" w:rsidRPr="002B725D">
        <w:rPr>
          <w:lang w:val="sk-SK"/>
        </w:rPr>
        <w:fldChar w:fldCharType="end"/>
      </w:r>
      <w:r w:rsidR="002B725D" w:rsidRPr="002B725D">
        <w:rPr>
          <w:lang w:val="sk-SK"/>
        </w:rPr>
      </w:r>
      <w:r w:rsidR="002B725D" w:rsidRPr="002B725D">
        <w:rPr>
          <w:lang w:val="sk-SK"/>
        </w:rPr>
        <w:fldChar w:fldCharType="separate"/>
      </w:r>
      <w:r w:rsidR="002B725D" w:rsidRPr="002B725D">
        <w:rPr>
          <w:noProof/>
          <w:lang w:val="sk-SK"/>
        </w:rPr>
        <w:t>[3, 50]</w:t>
      </w:r>
      <w:r w:rsidR="002B725D" w:rsidRPr="002B725D">
        <w:rPr>
          <w:lang w:val="sk-SK"/>
        </w:rPr>
        <w:fldChar w:fldCharType="end"/>
      </w:r>
      <w:r w:rsidR="002B725D" w:rsidRPr="002B725D">
        <w:rPr>
          <w:lang w:val="sk-SK"/>
        </w:rPr>
        <w:t xml:space="preserve"> za účelom zlepšenia kvality signál šum. Pri pohybe špičky signálu –dZ/dt v čase a jeho priemerovanie (typicky cez 5 až 10 pulzov) spôsobí rozloženie energie špičky v čase a tým pokles jej hodnoty v priemerovanom signály. </w:t>
      </w:r>
    </w:p>
    <w:p w14:paraId="3EB7284E" w14:textId="77777777" w:rsidR="00E14255" w:rsidRPr="002B725D" w:rsidRDefault="00E14255">
      <w:pPr>
        <w:overflowPunct/>
        <w:autoSpaceDE/>
        <w:autoSpaceDN/>
        <w:adjustRightInd/>
        <w:spacing w:line="240" w:lineRule="auto"/>
        <w:jc w:val="left"/>
        <w:textAlignment w:val="auto"/>
        <w:rPr>
          <w:lang w:val="sk-SK"/>
        </w:rPr>
      </w:pPr>
      <w:r w:rsidRPr="002B725D">
        <w:rPr>
          <w:lang w:val="sk-SK"/>
        </w:rPr>
        <w:br w:type="page"/>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2B725D" w14:paraId="7964BB85" w14:textId="77777777" w:rsidTr="00E14255">
        <w:trPr>
          <w:trHeight w:val="765"/>
        </w:trPr>
        <w:tc>
          <w:tcPr>
            <w:tcW w:w="1296" w:type="dxa"/>
            <w:tcBorders>
              <w:top w:val="single" w:sz="4" w:space="0" w:color="auto"/>
              <w:left w:val="nil"/>
              <w:bottom w:val="nil"/>
              <w:right w:val="nil"/>
            </w:tcBorders>
            <w:shd w:val="clear" w:color="auto" w:fill="auto"/>
            <w:noWrap/>
            <w:vAlign w:val="bottom"/>
            <w:hideMark/>
          </w:tcPr>
          <w:p w14:paraId="13922031" w14:textId="77777777" w:rsidR="000E3849" w:rsidRPr="002B725D" w:rsidRDefault="000E3849" w:rsidP="000E3849">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lastRenderedPageBreak/>
              <w:t> </w:t>
            </w:r>
          </w:p>
        </w:tc>
        <w:tc>
          <w:tcPr>
            <w:tcW w:w="1996" w:type="dxa"/>
            <w:gridSpan w:val="3"/>
            <w:tcBorders>
              <w:top w:val="single" w:sz="4" w:space="0" w:color="auto"/>
              <w:left w:val="nil"/>
              <w:bottom w:val="nil"/>
              <w:right w:val="nil"/>
            </w:tcBorders>
            <w:shd w:val="clear" w:color="auto" w:fill="auto"/>
            <w:noWrap/>
            <w:vAlign w:val="center"/>
            <w:hideMark/>
          </w:tcPr>
          <w:p w14:paraId="67E9A1D5" w14:textId="77777777" w:rsidR="000E3849" w:rsidRPr="002B725D" w:rsidRDefault="000E3849" w:rsidP="000E3849">
            <w:pPr>
              <w:overflowPunct/>
              <w:autoSpaceDE/>
              <w:autoSpaceDN/>
              <w:adjustRightInd/>
              <w:spacing w:line="240" w:lineRule="auto"/>
              <w:textAlignment w:val="auto"/>
              <w:rPr>
                <w:rFonts w:ascii="Arial" w:hAnsi="Arial" w:cs="Arial"/>
                <w:b/>
                <w:bCs/>
                <w:sz w:val="16"/>
                <w:szCs w:val="16"/>
                <w:lang w:val="sk-SK"/>
              </w:rPr>
            </w:pPr>
            <w:r w:rsidRPr="002B725D">
              <w:rPr>
                <w:rFonts w:ascii="Arial" w:hAnsi="Arial" w:cs="Arial"/>
                <w:b/>
                <w:bCs/>
                <w:sz w:val="16"/>
                <w:szCs w:val="16"/>
                <w:lang w:val="sk-SK"/>
              </w:rPr>
              <w:t>Hodnota parametra</w:t>
            </w:r>
          </w:p>
        </w:tc>
        <w:tc>
          <w:tcPr>
            <w:tcW w:w="612" w:type="dxa"/>
            <w:tcBorders>
              <w:top w:val="single" w:sz="4" w:space="0" w:color="auto"/>
              <w:left w:val="nil"/>
              <w:bottom w:val="nil"/>
              <w:right w:val="nil"/>
            </w:tcBorders>
            <w:shd w:val="clear" w:color="auto" w:fill="auto"/>
            <w:noWrap/>
            <w:vAlign w:val="bottom"/>
            <w:hideMark/>
          </w:tcPr>
          <w:p w14:paraId="08F264C3"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14:paraId="56105465"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4B829270"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3140" w:type="dxa"/>
            <w:gridSpan w:val="5"/>
            <w:tcBorders>
              <w:top w:val="single" w:sz="4" w:space="0" w:color="auto"/>
              <w:left w:val="nil"/>
              <w:bottom w:val="nil"/>
              <w:right w:val="nil"/>
            </w:tcBorders>
            <w:shd w:val="clear" w:color="auto" w:fill="auto"/>
            <w:noWrap/>
            <w:vAlign w:val="center"/>
            <w:hideMark/>
          </w:tcPr>
          <w:p w14:paraId="6B38B42B" w14:textId="77777777" w:rsidR="000E3849" w:rsidRPr="002B725D" w:rsidRDefault="000E3849" w:rsidP="000E3849">
            <w:pPr>
              <w:overflowPunct/>
              <w:autoSpaceDE/>
              <w:autoSpaceDN/>
              <w:adjustRightInd/>
              <w:spacing w:line="240" w:lineRule="auto"/>
              <w:textAlignment w:val="auto"/>
              <w:rPr>
                <w:rFonts w:ascii="Arial" w:hAnsi="Arial" w:cs="Arial"/>
                <w:b/>
                <w:bCs/>
                <w:sz w:val="16"/>
                <w:szCs w:val="16"/>
                <w:lang w:val="sk-SK"/>
              </w:rPr>
            </w:pPr>
            <w:r w:rsidRPr="002B725D">
              <w:rPr>
                <w:rFonts w:ascii="Arial" w:hAnsi="Arial" w:cs="Arial"/>
                <w:b/>
                <w:bCs/>
                <w:sz w:val="16"/>
                <w:szCs w:val="16"/>
                <w:lang w:val="sk-SK"/>
              </w:rPr>
              <w:t>Výchylka parametra počas merania</w:t>
            </w:r>
          </w:p>
        </w:tc>
      </w:tr>
      <w:tr w:rsidR="000E3849" w:rsidRPr="002B725D" w14:paraId="5BA5943B" w14:textId="77777777" w:rsidTr="00E14255">
        <w:trPr>
          <w:trHeight w:val="300"/>
        </w:trPr>
        <w:tc>
          <w:tcPr>
            <w:tcW w:w="1296" w:type="dxa"/>
            <w:tcBorders>
              <w:top w:val="nil"/>
              <w:left w:val="nil"/>
              <w:bottom w:val="nil"/>
              <w:right w:val="nil"/>
            </w:tcBorders>
            <w:shd w:val="clear" w:color="auto" w:fill="auto"/>
            <w:noWrap/>
            <w:vAlign w:val="bottom"/>
            <w:hideMark/>
          </w:tcPr>
          <w:p w14:paraId="287ADEB8" w14:textId="77777777" w:rsidR="000E3849" w:rsidRPr="002B725D" w:rsidRDefault="000E3849" w:rsidP="000E3849">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14:paraId="0CBF06FF" w14:textId="77777777" w:rsidR="000E3849" w:rsidRPr="002B725D"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14:paraId="177C296C" w14:textId="77777777" w:rsidR="000E3849" w:rsidRPr="002B725D"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14:paraId="114DE456"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std</w:t>
            </w:r>
          </w:p>
        </w:tc>
        <w:tc>
          <w:tcPr>
            <w:tcW w:w="612" w:type="dxa"/>
            <w:tcBorders>
              <w:top w:val="nil"/>
              <w:left w:val="nil"/>
              <w:bottom w:val="nil"/>
              <w:right w:val="nil"/>
            </w:tcBorders>
            <w:shd w:val="clear" w:color="auto" w:fill="auto"/>
            <w:noWrap/>
            <w:vAlign w:val="bottom"/>
            <w:hideMark/>
          </w:tcPr>
          <w:p w14:paraId="743D7162"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14:paraId="7433BB01"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90" w:type="dxa"/>
            <w:tcBorders>
              <w:top w:val="nil"/>
              <w:left w:val="nil"/>
              <w:bottom w:val="nil"/>
              <w:right w:val="nil"/>
            </w:tcBorders>
            <w:shd w:val="clear" w:color="auto" w:fill="auto"/>
            <w:noWrap/>
            <w:vAlign w:val="bottom"/>
            <w:hideMark/>
          </w:tcPr>
          <w:p w14:paraId="7F99FFAF"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51F2D32F" w14:textId="77777777" w:rsidR="000E3849" w:rsidRPr="002B725D"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xml:space="preserve"> mean</w:t>
            </w:r>
          </w:p>
        </w:tc>
        <w:tc>
          <w:tcPr>
            <w:tcW w:w="332" w:type="dxa"/>
            <w:tcBorders>
              <w:top w:val="nil"/>
              <w:left w:val="nil"/>
              <w:bottom w:val="nil"/>
              <w:right w:val="nil"/>
            </w:tcBorders>
            <w:shd w:val="clear" w:color="auto" w:fill="auto"/>
            <w:noWrap/>
            <w:vAlign w:val="bottom"/>
            <w:hideMark/>
          </w:tcPr>
          <w:p w14:paraId="6B9CA097" w14:textId="77777777" w:rsidR="000E3849" w:rsidRPr="002B725D"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541" w:type="dxa"/>
            <w:tcBorders>
              <w:top w:val="nil"/>
              <w:left w:val="nil"/>
              <w:bottom w:val="nil"/>
              <w:right w:val="nil"/>
            </w:tcBorders>
            <w:shd w:val="clear" w:color="auto" w:fill="auto"/>
            <w:noWrap/>
            <w:vAlign w:val="bottom"/>
            <w:hideMark/>
          </w:tcPr>
          <w:p w14:paraId="72C9BDFC"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14:paraId="408A5393"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unit</w:t>
            </w:r>
          </w:p>
        </w:tc>
        <w:tc>
          <w:tcPr>
            <w:tcW w:w="460" w:type="dxa"/>
            <w:tcBorders>
              <w:top w:val="nil"/>
              <w:left w:val="nil"/>
              <w:bottom w:val="nil"/>
              <w:right w:val="nil"/>
            </w:tcBorders>
            <w:shd w:val="clear" w:color="auto" w:fill="auto"/>
            <w:noWrap/>
            <w:vAlign w:val="bottom"/>
            <w:hideMark/>
          </w:tcPr>
          <w:p w14:paraId="15B4FEF4"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r>
      <w:tr w:rsidR="000E3849" w:rsidRPr="002B725D" w14:paraId="6F602DB0" w14:textId="77777777" w:rsidTr="00E14255">
        <w:trPr>
          <w:trHeight w:val="300"/>
        </w:trPr>
        <w:tc>
          <w:tcPr>
            <w:tcW w:w="1296" w:type="dxa"/>
            <w:tcBorders>
              <w:top w:val="single" w:sz="4" w:space="0" w:color="auto"/>
              <w:left w:val="nil"/>
              <w:bottom w:val="nil"/>
              <w:right w:val="nil"/>
            </w:tcBorders>
            <w:shd w:val="clear" w:color="auto" w:fill="auto"/>
            <w:noWrap/>
            <w:vAlign w:val="bottom"/>
            <w:hideMark/>
          </w:tcPr>
          <w:p w14:paraId="7A34811C"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14:paraId="4B49FBAB"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14:paraId="7048A98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2E9DB60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0.74</w:t>
            </w:r>
          </w:p>
        </w:tc>
        <w:tc>
          <w:tcPr>
            <w:tcW w:w="612" w:type="dxa"/>
            <w:tcBorders>
              <w:top w:val="single" w:sz="4" w:space="0" w:color="auto"/>
              <w:left w:val="nil"/>
              <w:bottom w:val="nil"/>
              <w:right w:val="nil"/>
            </w:tcBorders>
            <w:shd w:val="clear" w:color="auto" w:fill="auto"/>
            <w:noWrap/>
            <w:vAlign w:val="bottom"/>
            <w:hideMark/>
          </w:tcPr>
          <w:p w14:paraId="735C234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30C2F9C5"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42F4C86B"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14:paraId="43B98025"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1.70</w:t>
            </w:r>
          </w:p>
        </w:tc>
        <w:tc>
          <w:tcPr>
            <w:tcW w:w="332" w:type="dxa"/>
            <w:tcBorders>
              <w:top w:val="single" w:sz="4" w:space="0" w:color="auto"/>
              <w:left w:val="nil"/>
              <w:bottom w:val="nil"/>
              <w:right w:val="nil"/>
            </w:tcBorders>
            <w:shd w:val="clear" w:color="auto" w:fill="auto"/>
            <w:noWrap/>
            <w:vAlign w:val="bottom"/>
            <w:hideMark/>
          </w:tcPr>
          <w:p w14:paraId="3E75EC06"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4CEC813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14:paraId="2824F49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2CC72842"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31.9</w:t>
            </w:r>
          </w:p>
        </w:tc>
      </w:tr>
      <w:tr w:rsidR="000E3849" w:rsidRPr="002B725D" w14:paraId="08663310" w14:textId="77777777" w:rsidTr="00E14255">
        <w:trPr>
          <w:trHeight w:val="300"/>
        </w:trPr>
        <w:tc>
          <w:tcPr>
            <w:tcW w:w="1296" w:type="dxa"/>
            <w:tcBorders>
              <w:top w:val="nil"/>
              <w:left w:val="nil"/>
              <w:bottom w:val="nil"/>
              <w:right w:val="nil"/>
            </w:tcBorders>
            <w:shd w:val="clear" w:color="auto" w:fill="auto"/>
            <w:noWrap/>
            <w:vAlign w:val="bottom"/>
            <w:hideMark/>
          </w:tcPr>
          <w:p w14:paraId="57C59E3D"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14:paraId="53547A2D"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14:paraId="6ADFFF6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E55808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0.45</w:t>
            </w:r>
          </w:p>
        </w:tc>
        <w:tc>
          <w:tcPr>
            <w:tcW w:w="612" w:type="dxa"/>
            <w:tcBorders>
              <w:top w:val="nil"/>
              <w:left w:val="nil"/>
              <w:bottom w:val="nil"/>
              <w:right w:val="nil"/>
            </w:tcBorders>
            <w:shd w:val="clear" w:color="auto" w:fill="auto"/>
            <w:noWrap/>
            <w:vAlign w:val="bottom"/>
            <w:hideMark/>
          </w:tcPr>
          <w:p w14:paraId="212FEBB2"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671D7C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8704F34"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79B4A2B"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0.54</w:t>
            </w:r>
          </w:p>
        </w:tc>
        <w:tc>
          <w:tcPr>
            <w:tcW w:w="332" w:type="dxa"/>
            <w:tcBorders>
              <w:top w:val="nil"/>
              <w:left w:val="nil"/>
              <w:bottom w:val="nil"/>
              <w:right w:val="nil"/>
            </w:tcBorders>
            <w:shd w:val="clear" w:color="auto" w:fill="auto"/>
            <w:noWrap/>
            <w:vAlign w:val="bottom"/>
            <w:hideMark/>
          </w:tcPr>
          <w:p w14:paraId="0B792A0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24D9F7D"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14:paraId="36EC558D"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239AE594"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8.11</w:t>
            </w:r>
          </w:p>
        </w:tc>
      </w:tr>
      <w:tr w:rsidR="000E3849" w:rsidRPr="002B725D" w14:paraId="2C2CF7CF" w14:textId="77777777" w:rsidTr="00E14255">
        <w:trPr>
          <w:trHeight w:val="300"/>
        </w:trPr>
        <w:tc>
          <w:tcPr>
            <w:tcW w:w="1296" w:type="dxa"/>
            <w:tcBorders>
              <w:top w:val="nil"/>
              <w:left w:val="nil"/>
              <w:bottom w:val="nil"/>
              <w:right w:val="nil"/>
            </w:tcBorders>
            <w:shd w:val="clear" w:color="auto" w:fill="auto"/>
            <w:noWrap/>
            <w:vAlign w:val="bottom"/>
            <w:hideMark/>
          </w:tcPr>
          <w:p w14:paraId="53C1AD8D"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14:paraId="482BD1AA"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14:paraId="54173F9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1AF0A0F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5.71</w:t>
            </w:r>
          </w:p>
        </w:tc>
        <w:tc>
          <w:tcPr>
            <w:tcW w:w="612" w:type="dxa"/>
            <w:tcBorders>
              <w:top w:val="nil"/>
              <w:left w:val="nil"/>
              <w:bottom w:val="nil"/>
              <w:right w:val="nil"/>
            </w:tcBorders>
            <w:shd w:val="clear" w:color="auto" w:fill="auto"/>
            <w:noWrap/>
            <w:vAlign w:val="bottom"/>
            <w:hideMark/>
          </w:tcPr>
          <w:p w14:paraId="1C5AD96D"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453F3F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03C2AAD1"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5E1FB8DD"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30.93</w:t>
            </w:r>
          </w:p>
        </w:tc>
        <w:tc>
          <w:tcPr>
            <w:tcW w:w="332" w:type="dxa"/>
            <w:tcBorders>
              <w:top w:val="nil"/>
              <w:left w:val="nil"/>
              <w:bottom w:val="nil"/>
              <w:right w:val="nil"/>
            </w:tcBorders>
            <w:shd w:val="clear" w:color="auto" w:fill="auto"/>
            <w:noWrap/>
            <w:vAlign w:val="bottom"/>
            <w:hideMark/>
          </w:tcPr>
          <w:p w14:paraId="0203E52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6A7BE8F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14:paraId="2EA4D14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3FD6C36"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287</w:t>
            </w:r>
          </w:p>
        </w:tc>
      </w:tr>
      <w:tr w:rsidR="000E3849" w:rsidRPr="002B725D" w14:paraId="063E0C55" w14:textId="77777777" w:rsidTr="00E14255">
        <w:trPr>
          <w:trHeight w:val="300"/>
        </w:trPr>
        <w:tc>
          <w:tcPr>
            <w:tcW w:w="1296" w:type="dxa"/>
            <w:tcBorders>
              <w:top w:val="nil"/>
              <w:left w:val="nil"/>
              <w:bottom w:val="nil"/>
              <w:right w:val="nil"/>
            </w:tcBorders>
            <w:shd w:val="clear" w:color="auto" w:fill="auto"/>
            <w:noWrap/>
            <w:vAlign w:val="bottom"/>
            <w:hideMark/>
          </w:tcPr>
          <w:p w14:paraId="542B8FC6"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14:paraId="26377506"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14:paraId="389135B5"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5C6220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0.58</w:t>
            </w:r>
          </w:p>
        </w:tc>
        <w:tc>
          <w:tcPr>
            <w:tcW w:w="612" w:type="dxa"/>
            <w:tcBorders>
              <w:top w:val="nil"/>
              <w:left w:val="nil"/>
              <w:bottom w:val="nil"/>
              <w:right w:val="nil"/>
            </w:tcBorders>
            <w:shd w:val="clear" w:color="auto" w:fill="auto"/>
            <w:noWrap/>
            <w:vAlign w:val="bottom"/>
            <w:hideMark/>
          </w:tcPr>
          <w:p w14:paraId="0D13D55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CEB1A1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72545E0F"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9A95BC3"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1.06</w:t>
            </w:r>
          </w:p>
        </w:tc>
        <w:tc>
          <w:tcPr>
            <w:tcW w:w="332" w:type="dxa"/>
            <w:tcBorders>
              <w:top w:val="nil"/>
              <w:left w:val="nil"/>
              <w:bottom w:val="nil"/>
              <w:right w:val="nil"/>
            </w:tcBorders>
            <w:shd w:val="clear" w:color="auto" w:fill="auto"/>
            <w:noWrap/>
            <w:vAlign w:val="bottom"/>
            <w:hideMark/>
          </w:tcPr>
          <w:p w14:paraId="61321A7C"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5A2EEE4C"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14:paraId="5578BEFD"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1443C089"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19.5</w:t>
            </w:r>
          </w:p>
        </w:tc>
      </w:tr>
      <w:tr w:rsidR="000E3849" w:rsidRPr="002B725D" w14:paraId="7C53E29D" w14:textId="77777777" w:rsidTr="00E14255">
        <w:trPr>
          <w:trHeight w:val="300"/>
        </w:trPr>
        <w:tc>
          <w:tcPr>
            <w:tcW w:w="1296" w:type="dxa"/>
            <w:tcBorders>
              <w:top w:val="nil"/>
              <w:left w:val="nil"/>
              <w:bottom w:val="nil"/>
              <w:right w:val="nil"/>
            </w:tcBorders>
            <w:shd w:val="clear" w:color="auto" w:fill="auto"/>
            <w:noWrap/>
            <w:vAlign w:val="bottom"/>
            <w:hideMark/>
          </w:tcPr>
          <w:p w14:paraId="156BD41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14:paraId="64B3A368"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14:paraId="5A90CA0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FA49642"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0.73</w:t>
            </w:r>
          </w:p>
        </w:tc>
        <w:tc>
          <w:tcPr>
            <w:tcW w:w="612" w:type="dxa"/>
            <w:tcBorders>
              <w:top w:val="nil"/>
              <w:left w:val="nil"/>
              <w:bottom w:val="nil"/>
              <w:right w:val="nil"/>
            </w:tcBorders>
            <w:shd w:val="clear" w:color="auto" w:fill="auto"/>
            <w:noWrap/>
            <w:vAlign w:val="bottom"/>
            <w:hideMark/>
          </w:tcPr>
          <w:p w14:paraId="682568F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7E39E4C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0E09FCC9"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30336CE2"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1.53</w:t>
            </w:r>
          </w:p>
        </w:tc>
        <w:tc>
          <w:tcPr>
            <w:tcW w:w="332" w:type="dxa"/>
            <w:tcBorders>
              <w:top w:val="nil"/>
              <w:left w:val="nil"/>
              <w:bottom w:val="nil"/>
              <w:right w:val="nil"/>
            </w:tcBorders>
            <w:shd w:val="clear" w:color="auto" w:fill="auto"/>
            <w:noWrap/>
            <w:vAlign w:val="bottom"/>
            <w:hideMark/>
          </w:tcPr>
          <w:p w14:paraId="3FE4E6F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B7DEC98"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14:paraId="38EA730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154B143B"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26.8</w:t>
            </w:r>
          </w:p>
        </w:tc>
      </w:tr>
      <w:tr w:rsidR="000E3849" w:rsidRPr="002B725D" w14:paraId="480672BF" w14:textId="77777777" w:rsidTr="00E14255">
        <w:trPr>
          <w:trHeight w:val="300"/>
        </w:trPr>
        <w:tc>
          <w:tcPr>
            <w:tcW w:w="1296" w:type="dxa"/>
            <w:tcBorders>
              <w:top w:val="nil"/>
              <w:left w:val="nil"/>
              <w:bottom w:val="nil"/>
              <w:right w:val="nil"/>
            </w:tcBorders>
            <w:shd w:val="clear" w:color="auto" w:fill="auto"/>
            <w:noWrap/>
            <w:vAlign w:val="bottom"/>
            <w:hideMark/>
          </w:tcPr>
          <w:p w14:paraId="3929904E"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14:paraId="0A91D023"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14:paraId="16EA935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023A5D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0.57</w:t>
            </w:r>
          </w:p>
        </w:tc>
        <w:tc>
          <w:tcPr>
            <w:tcW w:w="612" w:type="dxa"/>
            <w:tcBorders>
              <w:top w:val="nil"/>
              <w:left w:val="nil"/>
              <w:bottom w:val="nil"/>
              <w:right w:val="nil"/>
            </w:tcBorders>
            <w:shd w:val="clear" w:color="auto" w:fill="auto"/>
            <w:noWrap/>
            <w:vAlign w:val="bottom"/>
            <w:hideMark/>
          </w:tcPr>
          <w:p w14:paraId="329EAB4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0C1ECCF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4AAF734"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DDA51F0"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0.71</w:t>
            </w:r>
          </w:p>
        </w:tc>
        <w:tc>
          <w:tcPr>
            <w:tcW w:w="332" w:type="dxa"/>
            <w:tcBorders>
              <w:top w:val="nil"/>
              <w:left w:val="nil"/>
              <w:bottom w:val="nil"/>
              <w:right w:val="nil"/>
            </w:tcBorders>
            <w:shd w:val="clear" w:color="auto" w:fill="auto"/>
            <w:noWrap/>
            <w:vAlign w:val="bottom"/>
            <w:hideMark/>
          </w:tcPr>
          <w:p w14:paraId="3B86726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FDFA9F8"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14:paraId="32884CB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1F2BB41"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10.3</w:t>
            </w:r>
          </w:p>
        </w:tc>
      </w:tr>
      <w:tr w:rsidR="000E3849" w:rsidRPr="002B725D" w14:paraId="0E956070" w14:textId="77777777" w:rsidTr="00E14255">
        <w:trPr>
          <w:trHeight w:val="300"/>
        </w:trPr>
        <w:tc>
          <w:tcPr>
            <w:tcW w:w="1296" w:type="dxa"/>
            <w:tcBorders>
              <w:top w:val="nil"/>
              <w:left w:val="nil"/>
              <w:bottom w:val="nil"/>
              <w:right w:val="nil"/>
            </w:tcBorders>
            <w:shd w:val="clear" w:color="auto" w:fill="auto"/>
            <w:noWrap/>
            <w:vAlign w:val="bottom"/>
            <w:hideMark/>
          </w:tcPr>
          <w:p w14:paraId="3A6CE3D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14:paraId="7E6CF8B4"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14:paraId="358E168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7037D6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7.37</w:t>
            </w:r>
          </w:p>
        </w:tc>
        <w:tc>
          <w:tcPr>
            <w:tcW w:w="612" w:type="dxa"/>
            <w:tcBorders>
              <w:top w:val="nil"/>
              <w:left w:val="nil"/>
              <w:bottom w:val="nil"/>
              <w:right w:val="nil"/>
            </w:tcBorders>
            <w:shd w:val="clear" w:color="auto" w:fill="auto"/>
            <w:noWrap/>
            <w:vAlign w:val="bottom"/>
            <w:hideMark/>
          </w:tcPr>
          <w:p w14:paraId="4BEFC1D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7ED6AD8"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7A28AA58"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1BF5EC"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29.21</w:t>
            </w:r>
          </w:p>
        </w:tc>
        <w:tc>
          <w:tcPr>
            <w:tcW w:w="332" w:type="dxa"/>
            <w:tcBorders>
              <w:top w:val="nil"/>
              <w:left w:val="nil"/>
              <w:bottom w:val="nil"/>
              <w:right w:val="nil"/>
            </w:tcBorders>
            <w:shd w:val="clear" w:color="auto" w:fill="auto"/>
            <w:noWrap/>
            <w:vAlign w:val="bottom"/>
            <w:hideMark/>
          </w:tcPr>
          <w:p w14:paraId="1CB60D4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0F27BBD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14:paraId="025D6A7E"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4CB1945"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275</w:t>
            </w:r>
          </w:p>
        </w:tc>
      </w:tr>
      <w:tr w:rsidR="000E3849" w:rsidRPr="002B725D" w14:paraId="446D28DD" w14:textId="77777777" w:rsidTr="00E14255">
        <w:trPr>
          <w:trHeight w:val="300"/>
        </w:trPr>
        <w:tc>
          <w:tcPr>
            <w:tcW w:w="1296" w:type="dxa"/>
            <w:tcBorders>
              <w:top w:val="nil"/>
              <w:left w:val="nil"/>
              <w:bottom w:val="nil"/>
              <w:right w:val="nil"/>
            </w:tcBorders>
            <w:shd w:val="clear" w:color="auto" w:fill="auto"/>
            <w:noWrap/>
            <w:vAlign w:val="bottom"/>
            <w:hideMark/>
          </w:tcPr>
          <w:p w14:paraId="13A1502E"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14:paraId="2E8D9DA0"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14:paraId="09E4BD59"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740B7F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0.62</w:t>
            </w:r>
          </w:p>
        </w:tc>
        <w:tc>
          <w:tcPr>
            <w:tcW w:w="612" w:type="dxa"/>
            <w:tcBorders>
              <w:top w:val="nil"/>
              <w:left w:val="nil"/>
              <w:bottom w:val="nil"/>
              <w:right w:val="nil"/>
            </w:tcBorders>
            <w:shd w:val="clear" w:color="auto" w:fill="auto"/>
            <w:noWrap/>
            <w:vAlign w:val="bottom"/>
            <w:hideMark/>
          </w:tcPr>
          <w:p w14:paraId="78DED7F2"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80F4EDC"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E510FC9"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6D75EE6"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0.86</w:t>
            </w:r>
          </w:p>
        </w:tc>
        <w:tc>
          <w:tcPr>
            <w:tcW w:w="332" w:type="dxa"/>
            <w:tcBorders>
              <w:top w:val="nil"/>
              <w:left w:val="nil"/>
              <w:bottom w:val="nil"/>
              <w:right w:val="nil"/>
            </w:tcBorders>
            <w:shd w:val="clear" w:color="auto" w:fill="auto"/>
            <w:noWrap/>
            <w:vAlign w:val="bottom"/>
            <w:hideMark/>
          </w:tcPr>
          <w:p w14:paraId="2F605EF8"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F28198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14:paraId="606803D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11675679"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15.7</w:t>
            </w:r>
          </w:p>
        </w:tc>
      </w:tr>
      <w:tr w:rsidR="000E3849" w:rsidRPr="002B725D" w14:paraId="41D13AA2" w14:textId="77777777" w:rsidTr="00E14255">
        <w:trPr>
          <w:trHeight w:val="300"/>
        </w:trPr>
        <w:tc>
          <w:tcPr>
            <w:tcW w:w="1296" w:type="dxa"/>
            <w:tcBorders>
              <w:top w:val="nil"/>
              <w:left w:val="nil"/>
              <w:bottom w:val="nil"/>
              <w:right w:val="nil"/>
            </w:tcBorders>
            <w:shd w:val="clear" w:color="auto" w:fill="auto"/>
            <w:noWrap/>
            <w:vAlign w:val="bottom"/>
            <w:hideMark/>
          </w:tcPr>
          <w:p w14:paraId="2AC5760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14:paraId="744D0EC1"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14:paraId="4B3BEEC2"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5543710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1752F5C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4AA9E0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007DD6EE"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6AB0E26"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1.98</w:t>
            </w:r>
          </w:p>
        </w:tc>
        <w:tc>
          <w:tcPr>
            <w:tcW w:w="332" w:type="dxa"/>
            <w:tcBorders>
              <w:top w:val="nil"/>
              <w:left w:val="nil"/>
              <w:bottom w:val="nil"/>
              <w:right w:val="nil"/>
            </w:tcBorders>
            <w:shd w:val="clear" w:color="auto" w:fill="auto"/>
            <w:noWrap/>
            <w:vAlign w:val="bottom"/>
            <w:hideMark/>
          </w:tcPr>
          <w:p w14:paraId="1B4AAFA9"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B419BF9"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14:paraId="3F094E1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630494E7"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18.2</w:t>
            </w:r>
          </w:p>
        </w:tc>
      </w:tr>
      <w:tr w:rsidR="000E3849" w:rsidRPr="002B725D" w14:paraId="7CC57389" w14:textId="77777777" w:rsidTr="00E14255">
        <w:trPr>
          <w:trHeight w:val="300"/>
        </w:trPr>
        <w:tc>
          <w:tcPr>
            <w:tcW w:w="1296" w:type="dxa"/>
            <w:tcBorders>
              <w:top w:val="nil"/>
              <w:left w:val="nil"/>
              <w:bottom w:val="nil"/>
              <w:right w:val="nil"/>
            </w:tcBorders>
            <w:shd w:val="clear" w:color="auto" w:fill="auto"/>
            <w:noWrap/>
            <w:vAlign w:val="bottom"/>
            <w:hideMark/>
          </w:tcPr>
          <w:p w14:paraId="12C3351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14:paraId="65D87DD5"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14:paraId="3D604359"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104878C"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4.01</w:t>
            </w:r>
          </w:p>
        </w:tc>
        <w:tc>
          <w:tcPr>
            <w:tcW w:w="612" w:type="dxa"/>
            <w:tcBorders>
              <w:top w:val="nil"/>
              <w:left w:val="nil"/>
              <w:bottom w:val="nil"/>
              <w:right w:val="nil"/>
            </w:tcBorders>
            <w:shd w:val="clear" w:color="auto" w:fill="auto"/>
            <w:noWrap/>
            <w:vAlign w:val="bottom"/>
            <w:hideMark/>
          </w:tcPr>
          <w:p w14:paraId="15D0D40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07623BE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5E9FD079"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340D9277"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6.36</w:t>
            </w:r>
          </w:p>
        </w:tc>
        <w:tc>
          <w:tcPr>
            <w:tcW w:w="332" w:type="dxa"/>
            <w:tcBorders>
              <w:top w:val="nil"/>
              <w:left w:val="nil"/>
              <w:bottom w:val="nil"/>
              <w:right w:val="nil"/>
            </w:tcBorders>
            <w:shd w:val="clear" w:color="auto" w:fill="auto"/>
            <w:noWrap/>
            <w:vAlign w:val="bottom"/>
            <w:hideMark/>
          </w:tcPr>
          <w:p w14:paraId="07B8B746"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545BBC5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14:paraId="5E5438A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600D6415"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56</w:t>
            </w:r>
          </w:p>
        </w:tc>
      </w:tr>
      <w:tr w:rsidR="000E3849" w:rsidRPr="002B725D" w14:paraId="7CCEEF33" w14:textId="77777777" w:rsidTr="00E14255">
        <w:trPr>
          <w:trHeight w:val="300"/>
        </w:trPr>
        <w:tc>
          <w:tcPr>
            <w:tcW w:w="1296" w:type="dxa"/>
            <w:tcBorders>
              <w:top w:val="nil"/>
              <w:left w:val="nil"/>
              <w:bottom w:val="nil"/>
              <w:right w:val="nil"/>
            </w:tcBorders>
            <w:shd w:val="clear" w:color="auto" w:fill="auto"/>
            <w:noWrap/>
            <w:vAlign w:val="bottom"/>
            <w:hideMark/>
          </w:tcPr>
          <w:p w14:paraId="3DEE3CE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14:paraId="77A3B771"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14:paraId="5EC17378"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E77A18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2.76</w:t>
            </w:r>
          </w:p>
        </w:tc>
        <w:tc>
          <w:tcPr>
            <w:tcW w:w="612" w:type="dxa"/>
            <w:tcBorders>
              <w:top w:val="nil"/>
              <w:left w:val="nil"/>
              <w:bottom w:val="nil"/>
              <w:right w:val="nil"/>
            </w:tcBorders>
            <w:shd w:val="clear" w:color="auto" w:fill="auto"/>
            <w:noWrap/>
            <w:vAlign w:val="bottom"/>
            <w:hideMark/>
          </w:tcPr>
          <w:p w14:paraId="0E7C9735"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5CC1739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047C4F8F"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3004E369"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2.91</w:t>
            </w:r>
          </w:p>
        </w:tc>
        <w:tc>
          <w:tcPr>
            <w:tcW w:w="332" w:type="dxa"/>
            <w:tcBorders>
              <w:top w:val="nil"/>
              <w:left w:val="nil"/>
              <w:bottom w:val="nil"/>
              <w:right w:val="nil"/>
            </w:tcBorders>
            <w:shd w:val="clear" w:color="auto" w:fill="auto"/>
            <w:noWrap/>
            <w:vAlign w:val="bottom"/>
            <w:hideMark/>
          </w:tcPr>
          <w:p w14:paraId="4695116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5FC98996"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14:paraId="51B03248"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6F85D87C"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25.9</w:t>
            </w:r>
          </w:p>
        </w:tc>
      </w:tr>
      <w:tr w:rsidR="000E3849" w:rsidRPr="002B725D" w14:paraId="0EC66048" w14:textId="77777777" w:rsidTr="00E14255">
        <w:trPr>
          <w:trHeight w:val="300"/>
        </w:trPr>
        <w:tc>
          <w:tcPr>
            <w:tcW w:w="1296" w:type="dxa"/>
            <w:tcBorders>
              <w:top w:val="nil"/>
              <w:left w:val="nil"/>
              <w:bottom w:val="single" w:sz="4" w:space="0" w:color="auto"/>
              <w:right w:val="nil"/>
            </w:tcBorders>
            <w:shd w:val="clear" w:color="auto" w:fill="auto"/>
            <w:noWrap/>
            <w:vAlign w:val="bottom"/>
            <w:hideMark/>
          </w:tcPr>
          <w:p w14:paraId="29BB75E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14:paraId="17A815C9"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14:paraId="26589032"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2EA08F4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13.49</w:t>
            </w:r>
          </w:p>
        </w:tc>
        <w:tc>
          <w:tcPr>
            <w:tcW w:w="612" w:type="dxa"/>
            <w:tcBorders>
              <w:top w:val="nil"/>
              <w:left w:val="nil"/>
              <w:bottom w:val="single" w:sz="4" w:space="0" w:color="auto"/>
              <w:right w:val="nil"/>
            </w:tcBorders>
            <w:shd w:val="clear" w:color="auto" w:fill="auto"/>
            <w:noWrap/>
            <w:vAlign w:val="bottom"/>
            <w:hideMark/>
          </w:tcPr>
          <w:p w14:paraId="60A56AB6"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44FBB2BD"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190" w:type="dxa"/>
            <w:tcBorders>
              <w:top w:val="nil"/>
              <w:left w:val="nil"/>
              <w:bottom w:val="single" w:sz="4" w:space="0" w:color="auto"/>
              <w:right w:val="nil"/>
            </w:tcBorders>
            <w:shd w:val="clear" w:color="auto" w:fill="auto"/>
            <w:noWrap/>
            <w:vAlign w:val="bottom"/>
            <w:hideMark/>
          </w:tcPr>
          <w:p w14:paraId="0704E8B6"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14:paraId="62603EBE"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6.72</w:t>
            </w:r>
          </w:p>
        </w:tc>
        <w:tc>
          <w:tcPr>
            <w:tcW w:w="332" w:type="dxa"/>
            <w:tcBorders>
              <w:top w:val="nil"/>
              <w:left w:val="nil"/>
              <w:bottom w:val="single" w:sz="4" w:space="0" w:color="auto"/>
              <w:right w:val="nil"/>
            </w:tcBorders>
            <w:shd w:val="clear" w:color="auto" w:fill="auto"/>
            <w:noWrap/>
            <w:vAlign w:val="bottom"/>
            <w:hideMark/>
          </w:tcPr>
          <w:p w14:paraId="2153FAC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2DC98D6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14:paraId="28415BDE"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6E6E0BC4"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90</w:t>
            </w:r>
          </w:p>
        </w:tc>
      </w:tr>
      <w:tr w:rsidR="000E3849" w:rsidRPr="002B725D" w14:paraId="3BFA2589" w14:textId="77777777" w:rsidTr="00E14255">
        <w:trPr>
          <w:trHeight w:val="300"/>
        </w:trPr>
        <w:tc>
          <w:tcPr>
            <w:tcW w:w="1296" w:type="dxa"/>
            <w:tcBorders>
              <w:top w:val="nil"/>
              <w:left w:val="nil"/>
              <w:bottom w:val="nil"/>
              <w:right w:val="nil"/>
            </w:tcBorders>
            <w:shd w:val="clear" w:color="auto" w:fill="auto"/>
            <w:noWrap/>
            <w:vAlign w:val="bottom"/>
            <w:hideMark/>
          </w:tcPr>
          <w:p w14:paraId="6B686A38"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14:paraId="1FBFCBCD"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14:paraId="1BFA28D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66FE019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33.60</w:t>
            </w:r>
          </w:p>
        </w:tc>
        <w:tc>
          <w:tcPr>
            <w:tcW w:w="612" w:type="dxa"/>
            <w:tcBorders>
              <w:top w:val="nil"/>
              <w:left w:val="nil"/>
              <w:bottom w:val="nil"/>
              <w:right w:val="nil"/>
            </w:tcBorders>
            <w:shd w:val="clear" w:color="auto" w:fill="auto"/>
            <w:noWrap/>
            <w:vAlign w:val="bottom"/>
            <w:hideMark/>
          </w:tcPr>
          <w:p w14:paraId="398F17B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418E24A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052195C2"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47ADA96"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5.97</w:t>
            </w:r>
          </w:p>
        </w:tc>
        <w:tc>
          <w:tcPr>
            <w:tcW w:w="332" w:type="dxa"/>
            <w:tcBorders>
              <w:top w:val="nil"/>
              <w:left w:val="nil"/>
              <w:bottom w:val="nil"/>
              <w:right w:val="nil"/>
            </w:tcBorders>
            <w:shd w:val="clear" w:color="auto" w:fill="auto"/>
            <w:noWrap/>
            <w:vAlign w:val="bottom"/>
            <w:hideMark/>
          </w:tcPr>
          <w:p w14:paraId="2820A5A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077FC692"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14:paraId="4BF18CC8"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0CB2A1E9"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4.4</w:t>
            </w:r>
          </w:p>
        </w:tc>
      </w:tr>
      <w:tr w:rsidR="000E3849" w:rsidRPr="002B725D" w14:paraId="3EE39502" w14:textId="77777777" w:rsidTr="00E14255">
        <w:trPr>
          <w:trHeight w:val="300"/>
        </w:trPr>
        <w:tc>
          <w:tcPr>
            <w:tcW w:w="1296" w:type="dxa"/>
            <w:tcBorders>
              <w:top w:val="nil"/>
              <w:left w:val="nil"/>
              <w:bottom w:val="nil"/>
              <w:right w:val="nil"/>
            </w:tcBorders>
            <w:shd w:val="clear" w:color="auto" w:fill="auto"/>
            <w:noWrap/>
            <w:vAlign w:val="bottom"/>
            <w:hideMark/>
          </w:tcPr>
          <w:p w14:paraId="067ED3F6"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14:paraId="4A963A04"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14:paraId="003C8765"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D22DC4C"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22.46</w:t>
            </w:r>
          </w:p>
        </w:tc>
        <w:tc>
          <w:tcPr>
            <w:tcW w:w="612" w:type="dxa"/>
            <w:tcBorders>
              <w:top w:val="nil"/>
              <w:left w:val="nil"/>
              <w:bottom w:val="nil"/>
              <w:right w:val="nil"/>
            </w:tcBorders>
            <w:shd w:val="clear" w:color="auto" w:fill="auto"/>
            <w:noWrap/>
            <w:vAlign w:val="bottom"/>
            <w:hideMark/>
          </w:tcPr>
          <w:p w14:paraId="2D6A28B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5CA8422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DFDC36E"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4B3F2BD3"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3.50</w:t>
            </w:r>
          </w:p>
        </w:tc>
        <w:tc>
          <w:tcPr>
            <w:tcW w:w="332" w:type="dxa"/>
            <w:tcBorders>
              <w:top w:val="nil"/>
              <w:left w:val="nil"/>
              <w:bottom w:val="nil"/>
              <w:right w:val="nil"/>
            </w:tcBorders>
            <w:shd w:val="clear" w:color="auto" w:fill="auto"/>
            <w:noWrap/>
            <w:vAlign w:val="bottom"/>
            <w:hideMark/>
          </w:tcPr>
          <w:p w14:paraId="518127D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62E1B24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14:paraId="078030F9"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5BE36D43"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4.77</w:t>
            </w:r>
          </w:p>
        </w:tc>
      </w:tr>
      <w:tr w:rsidR="000E3849" w:rsidRPr="002B725D" w14:paraId="3A1CE7E7" w14:textId="77777777" w:rsidTr="00E14255">
        <w:trPr>
          <w:trHeight w:val="300"/>
        </w:trPr>
        <w:tc>
          <w:tcPr>
            <w:tcW w:w="1296" w:type="dxa"/>
            <w:tcBorders>
              <w:top w:val="nil"/>
              <w:left w:val="nil"/>
              <w:bottom w:val="nil"/>
              <w:right w:val="nil"/>
            </w:tcBorders>
            <w:shd w:val="clear" w:color="auto" w:fill="auto"/>
            <w:noWrap/>
            <w:vAlign w:val="bottom"/>
            <w:hideMark/>
          </w:tcPr>
          <w:p w14:paraId="3BD83642"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14:paraId="70A65538"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14:paraId="38203DF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7F68ABE"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15.36</w:t>
            </w:r>
          </w:p>
        </w:tc>
        <w:tc>
          <w:tcPr>
            <w:tcW w:w="612" w:type="dxa"/>
            <w:tcBorders>
              <w:top w:val="nil"/>
              <w:left w:val="nil"/>
              <w:bottom w:val="nil"/>
              <w:right w:val="nil"/>
            </w:tcBorders>
            <w:shd w:val="clear" w:color="auto" w:fill="auto"/>
            <w:noWrap/>
            <w:vAlign w:val="bottom"/>
            <w:hideMark/>
          </w:tcPr>
          <w:p w14:paraId="58357C9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44288" behindDoc="0" locked="0" layoutInCell="1" allowOverlap="1" wp14:anchorId="30B014BC" wp14:editId="6E1844F7">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3223D" id="Textové pole 194" o:spid="_x0000_s1026" type="#_x0000_t202" style="position:absolute;margin-left:12.75pt;margin-top:.75pt;width:0;height:13.5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89344" behindDoc="0" locked="0" layoutInCell="1" allowOverlap="1" wp14:anchorId="341A9B50" wp14:editId="7BC50EF8">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3CB5F3" id="Textové pole 193" o:spid="_x0000_s1026" type="#_x0000_t202" style="position:absolute;margin-left:12.75pt;margin-top:.75pt;width:0;height:1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2B725D">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16F926A4"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noProof/>
                <w:color w:val="000000"/>
                <w:sz w:val="22"/>
                <w:szCs w:val="22"/>
              </w:rPr>
              <mc:AlternateContent>
                <mc:Choice Requires="wps">
                  <w:drawing>
                    <wp:anchor distT="0" distB="0" distL="114300" distR="114300" simplePos="0" relativeHeight="252076032" behindDoc="0" locked="0" layoutInCell="1" allowOverlap="1" wp14:anchorId="51DC482A" wp14:editId="0AC947B5">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80D22F" id="Textové pole 192" o:spid="_x0000_s1026" type="#_x0000_t202" style="position:absolute;margin-left:12.75pt;margin-top:.75pt;width:0;height:13.5pt;z-index:25207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6F4C1221"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546070CD"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62720" behindDoc="0" locked="0" layoutInCell="1" allowOverlap="1" wp14:anchorId="66D09310" wp14:editId="6AA6C25F">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F79397" id="Textové pole 127" o:spid="_x0000_s1026" type="#_x0000_t202" style="position:absolute;margin-left:1.5pt;margin-top:.75pt;width:0;height:13.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2B725D">
              <w:rPr>
                <w:rFonts w:ascii="Arial" w:hAnsi="Arial" w:cs="Arial"/>
                <w:color w:val="000000"/>
                <w:sz w:val="16"/>
                <w:szCs w:val="16"/>
                <w:lang w:val="sk-SK"/>
              </w:rPr>
              <w:t>3.90</w:t>
            </w:r>
          </w:p>
        </w:tc>
        <w:tc>
          <w:tcPr>
            <w:tcW w:w="332" w:type="dxa"/>
            <w:tcBorders>
              <w:top w:val="nil"/>
              <w:left w:val="nil"/>
              <w:bottom w:val="nil"/>
              <w:right w:val="nil"/>
            </w:tcBorders>
            <w:shd w:val="clear" w:color="auto" w:fill="auto"/>
            <w:noWrap/>
            <w:vAlign w:val="bottom"/>
            <w:hideMark/>
          </w:tcPr>
          <w:p w14:paraId="12D44935"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45312" behindDoc="0" locked="0" layoutInCell="1" allowOverlap="1" wp14:anchorId="1A7BB67E" wp14:editId="1714BC8B">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635B6" id="Textové pole 126" o:spid="_x0000_s1026" type="#_x0000_t202" style="position:absolute;margin-left:.75pt;margin-top:.75pt;width:0;height:13.5pt;z-index:25204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46336" behindDoc="0" locked="0" layoutInCell="1" allowOverlap="1" wp14:anchorId="1191DFE3" wp14:editId="2446D491">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FDDCB" id="Textové pole 125" o:spid="_x0000_s1026" type="#_x0000_t202" style="position:absolute;margin-left:.75pt;margin-top:.75pt;width:0;height:13.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59648" behindDoc="0" locked="0" layoutInCell="1" allowOverlap="1" wp14:anchorId="4C5594FE" wp14:editId="0A41B7B5">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282EF0" id="Textové pole 124" o:spid="_x0000_s1026" type="#_x0000_t202" style="position:absolute;margin-left:.75pt;margin-top:.75pt;width:0;height:13.5pt;z-index:25205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60672" behindDoc="0" locked="0" layoutInCell="1" allowOverlap="1" wp14:anchorId="16314FA8" wp14:editId="7CC99CA5">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E57DD2" id="Textové pole 123" o:spid="_x0000_s1026" type="#_x0000_t202" style="position:absolute;margin-left:.75pt;margin-top:.75pt;width:0;height:13.5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61696" behindDoc="0" locked="0" layoutInCell="1" allowOverlap="1" wp14:anchorId="5D8B641F" wp14:editId="478CCE9B">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466EA" id="Textové pole 122" o:spid="_x0000_s1026" type="#_x0000_t202" style="position:absolute;margin-left:.75pt;margin-top:.75pt;width:0;height:13.5pt;z-index:25206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5093CD5"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14:paraId="7E6FBBA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1F7DD9E5"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6.24</w:t>
            </w:r>
          </w:p>
        </w:tc>
      </w:tr>
      <w:tr w:rsidR="000E3849" w:rsidRPr="002B725D" w14:paraId="499AA751" w14:textId="77777777" w:rsidTr="00E14255">
        <w:trPr>
          <w:trHeight w:val="300"/>
        </w:trPr>
        <w:tc>
          <w:tcPr>
            <w:tcW w:w="1296" w:type="dxa"/>
            <w:tcBorders>
              <w:top w:val="nil"/>
              <w:left w:val="nil"/>
              <w:bottom w:val="nil"/>
              <w:right w:val="nil"/>
            </w:tcBorders>
            <w:shd w:val="clear" w:color="auto" w:fill="auto"/>
            <w:noWrap/>
            <w:vAlign w:val="bottom"/>
            <w:hideMark/>
          </w:tcPr>
          <w:p w14:paraId="01F96E3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14:paraId="59064A5C"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14:paraId="615F9A7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BB5BF6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25.70</w:t>
            </w:r>
          </w:p>
        </w:tc>
        <w:tc>
          <w:tcPr>
            <w:tcW w:w="612" w:type="dxa"/>
            <w:tcBorders>
              <w:top w:val="nil"/>
              <w:left w:val="nil"/>
              <w:bottom w:val="nil"/>
              <w:right w:val="nil"/>
            </w:tcBorders>
            <w:shd w:val="clear" w:color="auto" w:fill="auto"/>
            <w:noWrap/>
            <w:vAlign w:val="bottom"/>
            <w:hideMark/>
          </w:tcPr>
          <w:p w14:paraId="767D2CD5"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47360" behindDoc="0" locked="0" layoutInCell="1" allowOverlap="1" wp14:anchorId="7FDEE5E0" wp14:editId="2525ACDA">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56FC" id="Textové pole 121" o:spid="_x0000_s1026" type="#_x0000_t202" style="position:absolute;margin-left:12.75pt;margin-top:.75pt;width:0;height:13.5pt;z-index:25204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90368" behindDoc="0" locked="0" layoutInCell="1" allowOverlap="1" wp14:anchorId="3164DF05" wp14:editId="05CC82A9">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EB67D8" id="Textové pole 120" o:spid="_x0000_s1026" type="#_x0000_t202" style="position:absolute;margin-left:12.75pt;margin-top:1.5pt;width:0;height:13.5pt;z-index:25209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2B725D">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3B2DD3BA"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noProof/>
                <w:color w:val="000000"/>
                <w:sz w:val="22"/>
                <w:szCs w:val="22"/>
              </w:rPr>
              <mc:AlternateContent>
                <mc:Choice Requires="wps">
                  <w:drawing>
                    <wp:anchor distT="0" distB="0" distL="114300" distR="114300" simplePos="0" relativeHeight="252077056" behindDoc="0" locked="0" layoutInCell="1" allowOverlap="1" wp14:anchorId="11BD3795" wp14:editId="230A0CB9">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C46D" id="Textové pole 119" o:spid="_x0000_s1026" type="#_x0000_t202" style="position:absolute;margin-left:12.75pt;margin-top:1.5pt;width:0;height:13.5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68205338"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3B258494"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63744" behindDoc="0" locked="0" layoutInCell="1" allowOverlap="1" wp14:anchorId="5396D485" wp14:editId="5C63DED0">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51D6E" id="Textové pole 118" o:spid="_x0000_s1026" type="#_x0000_t202" style="position:absolute;margin-left:1.5pt;margin-top:1.5pt;width:0;height:13.5pt;z-index:25206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2B725D">
              <w:rPr>
                <w:rFonts w:ascii="Arial" w:hAnsi="Arial" w:cs="Arial"/>
                <w:color w:val="000000"/>
                <w:sz w:val="16"/>
                <w:szCs w:val="16"/>
                <w:lang w:val="sk-SK"/>
              </w:rPr>
              <w:t>4.09</w:t>
            </w:r>
          </w:p>
        </w:tc>
        <w:tc>
          <w:tcPr>
            <w:tcW w:w="332" w:type="dxa"/>
            <w:tcBorders>
              <w:top w:val="nil"/>
              <w:left w:val="nil"/>
              <w:bottom w:val="nil"/>
              <w:right w:val="nil"/>
            </w:tcBorders>
            <w:shd w:val="clear" w:color="auto" w:fill="auto"/>
            <w:noWrap/>
            <w:vAlign w:val="bottom"/>
            <w:hideMark/>
          </w:tcPr>
          <w:p w14:paraId="295BF78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83501F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14:paraId="3499327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743252AD"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4.34</w:t>
            </w:r>
          </w:p>
        </w:tc>
      </w:tr>
      <w:tr w:rsidR="000E3849" w:rsidRPr="002B725D" w14:paraId="11151065" w14:textId="77777777" w:rsidTr="00E14255">
        <w:trPr>
          <w:trHeight w:val="300"/>
        </w:trPr>
        <w:tc>
          <w:tcPr>
            <w:tcW w:w="1296" w:type="dxa"/>
            <w:tcBorders>
              <w:top w:val="nil"/>
              <w:left w:val="nil"/>
              <w:bottom w:val="nil"/>
              <w:right w:val="nil"/>
            </w:tcBorders>
            <w:shd w:val="clear" w:color="auto" w:fill="auto"/>
            <w:noWrap/>
            <w:vAlign w:val="bottom"/>
            <w:hideMark/>
          </w:tcPr>
          <w:p w14:paraId="4D119AA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14:paraId="3765E1EA"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14:paraId="5A98962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AC5A00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7A98ED0E"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48384" behindDoc="0" locked="0" layoutInCell="1" allowOverlap="1" wp14:anchorId="7E67ABFF" wp14:editId="6A3E5F0E">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29A9A2" id="Textové pole 104" o:spid="_x0000_s1026" type="#_x0000_t202" style="position:absolute;margin-left:12.75pt;margin-top:.75pt;width:0;height:13.5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91392" behindDoc="0" locked="0" layoutInCell="1" allowOverlap="1" wp14:anchorId="75D17B04" wp14:editId="00694DFB">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26A949" id="Textové pole 103" o:spid="_x0000_s1026" type="#_x0000_t202" style="position:absolute;margin-left:12.75pt;margin-top:1.5pt;width:0;height:13.5pt;z-index:25209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57CB1AFC"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noProof/>
                <w:color w:val="000000"/>
                <w:sz w:val="22"/>
                <w:szCs w:val="22"/>
              </w:rPr>
              <mc:AlternateContent>
                <mc:Choice Requires="wps">
                  <w:drawing>
                    <wp:anchor distT="0" distB="0" distL="114300" distR="114300" simplePos="0" relativeHeight="252078080" behindDoc="0" locked="0" layoutInCell="1" allowOverlap="1" wp14:anchorId="62E13DAB" wp14:editId="7607BEC2">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E36DF2" id="Textové pole 102" o:spid="_x0000_s1026" type="#_x0000_t202" style="position:absolute;margin-left:12.75pt;margin-top:1.5pt;width:0;height:13.5pt;z-index:25207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25D71AC7"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482B06FB"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64768" behindDoc="0" locked="0" layoutInCell="1" allowOverlap="1" wp14:anchorId="222E0773" wp14:editId="5AE07AB4">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6F8CBD" id="Textové pole 101" o:spid="_x0000_s1026" type="#_x0000_t202" style="position:absolute;margin-left:1.5pt;margin-top:1.5pt;width:0;height:13.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2B725D">
              <w:rPr>
                <w:rFonts w:ascii="Arial" w:hAnsi="Arial" w:cs="Arial"/>
                <w:color w:val="000000"/>
                <w:sz w:val="16"/>
                <w:szCs w:val="16"/>
                <w:lang w:val="sk-SK"/>
              </w:rPr>
              <w:t>5.4</w:t>
            </w:r>
          </w:p>
        </w:tc>
        <w:tc>
          <w:tcPr>
            <w:tcW w:w="332" w:type="dxa"/>
            <w:tcBorders>
              <w:top w:val="nil"/>
              <w:left w:val="nil"/>
              <w:bottom w:val="nil"/>
              <w:right w:val="nil"/>
            </w:tcBorders>
            <w:shd w:val="clear" w:color="auto" w:fill="auto"/>
            <w:noWrap/>
            <w:vAlign w:val="bottom"/>
            <w:hideMark/>
          </w:tcPr>
          <w:p w14:paraId="35B797FC"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5F4E7F5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14:paraId="6178939C"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69C3A16F"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1.94</w:t>
            </w:r>
          </w:p>
        </w:tc>
      </w:tr>
      <w:tr w:rsidR="000E3849" w:rsidRPr="002B725D" w14:paraId="01EEE45D" w14:textId="77777777" w:rsidTr="00E14255">
        <w:trPr>
          <w:trHeight w:val="300"/>
        </w:trPr>
        <w:tc>
          <w:tcPr>
            <w:tcW w:w="1296" w:type="dxa"/>
            <w:tcBorders>
              <w:top w:val="nil"/>
              <w:left w:val="nil"/>
              <w:bottom w:val="nil"/>
              <w:right w:val="nil"/>
            </w:tcBorders>
            <w:shd w:val="clear" w:color="auto" w:fill="auto"/>
            <w:noWrap/>
            <w:vAlign w:val="bottom"/>
            <w:hideMark/>
          </w:tcPr>
          <w:p w14:paraId="7022A9D6"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14:paraId="7CDA6AF4"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14:paraId="6246085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3BB4C52"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15.4</w:t>
            </w:r>
          </w:p>
        </w:tc>
        <w:tc>
          <w:tcPr>
            <w:tcW w:w="612" w:type="dxa"/>
            <w:tcBorders>
              <w:top w:val="nil"/>
              <w:left w:val="nil"/>
              <w:bottom w:val="nil"/>
              <w:right w:val="nil"/>
            </w:tcBorders>
            <w:shd w:val="clear" w:color="auto" w:fill="auto"/>
            <w:noWrap/>
            <w:vAlign w:val="bottom"/>
            <w:hideMark/>
          </w:tcPr>
          <w:p w14:paraId="336BC7A6"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49408" behindDoc="0" locked="0" layoutInCell="1" allowOverlap="1" wp14:anchorId="70D02082" wp14:editId="7B7C0240">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3BDF41" id="Textové pole 100" o:spid="_x0000_s1026" type="#_x0000_t202" style="position:absolute;margin-left:12.75pt;margin-top:.75pt;width:0;height:13.5pt;z-index:25204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50432" behindDoc="0" locked="0" layoutInCell="1" allowOverlap="1" wp14:anchorId="5F6F4829" wp14:editId="4B3030EC">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11DFF1" id="Textové pole 99" o:spid="_x0000_s1026" type="#_x0000_t202" style="position:absolute;margin-left:12.75pt;margin-top:.75pt;width:0;height:13.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92416" behindDoc="0" locked="0" layoutInCell="1" allowOverlap="1" wp14:anchorId="12D1BA62" wp14:editId="12E8039E">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0FA8A6" id="Textové pole 96" o:spid="_x0000_s1026" type="#_x0000_t202" style="position:absolute;margin-left:12.75pt;margin-top:1.5pt;width:0;height:13.5pt;z-index:252092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93440" behindDoc="0" locked="0" layoutInCell="1" allowOverlap="1" wp14:anchorId="69DF78D9" wp14:editId="3D2BFC5E">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E5D55" id="Textové pole 95" o:spid="_x0000_s1026" type="#_x0000_t202" style="position:absolute;margin-left:12.75pt;margin-top:1.5pt;width:0;height:13.5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8D6E752"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noProof/>
                <w:color w:val="000000"/>
                <w:sz w:val="22"/>
                <w:szCs w:val="22"/>
              </w:rPr>
              <mc:AlternateContent>
                <mc:Choice Requires="wps">
                  <w:drawing>
                    <wp:anchor distT="0" distB="0" distL="114300" distR="114300" simplePos="0" relativeHeight="252079104" behindDoc="0" locked="0" layoutInCell="1" allowOverlap="1" wp14:anchorId="5B7D6C53" wp14:editId="75B1A59C">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895AAD" id="Textové pole 511" o:spid="_x0000_s1026" type="#_x0000_t202" style="position:absolute;margin-left:12.75pt;margin-top:1.5pt;width:0;height:13.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Calibri" w:hAnsi="Calibri" w:cs="Calibri"/>
                <w:noProof/>
                <w:color w:val="000000"/>
                <w:sz w:val="22"/>
                <w:szCs w:val="22"/>
              </w:rPr>
              <mc:AlternateContent>
                <mc:Choice Requires="wps">
                  <w:drawing>
                    <wp:anchor distT="0" distB="0" distL="114300" distR="114300" simplePos="0" relativeHeight="252080128" behindDoc="0" locked="0" layoutInCell="1" allowOverlap="1" wp14:anchorId="3B2B3C5F" wp14:editId="04B7D52B">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71CC3F" id="Textové pole 510" o:spid="_x0000_s1026" type="#_x0000_t202" style="position:absolute;margin-left:12.75pt;margin-top:1.5pt;width:0;height:13.5pt;z-index:25208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77752195"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63964770"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65792" behindDoc="0" locked="0" layoutInCell="1" allowOverlap="1" wp14:anchorId="1B797F22" wp14:editId="1F0EEAC9">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A581D2" id="Textové pole 509" o:spid="_x0000_s1026" type="#_x0000_t202" style="position:absolute;margin-left:1.5pt;margin-top:1.5pt;width:0;height:13.5pt;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66816" behindDoc="0" locked="0" layoutInCell="1" allowOverlap="1" wp14:anchorId="1A51D3AC" wp14:editId="50323F3B">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B42976" id="Textové pole 508" o:spid="_x0000_s1026" type="#_x0000_t202" style="position:absolute;margin-left:1.5pt;margin-top:1.5pt;width:0;height:13.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2B725D">
              <w:rPr>
                <w:rFonts w:ascii="Arial" w:hAnsi="Arial" w:cs="Arial"/>
                <w:color w:val="000000"/>
                <w:sz w:val="16"/>
                <w:szCs w:val="16"/>
                <w:lang w:val="sk-SK"/>
              </w:rPr>
              <w:t>5.2</w:t>
            </w:r>
          </w:p>
        </w:tc>
        <w:tc>
          <w:tcPr>
            <w:tcW w:w="332" w:type="dxa"/>
            <w:tcBorders>
              <w:top w:val="nil"/>
              <w:left w:val="nil"/>
              <w:bottom w:val="nil"/>
              <w:right w:val="nil"/>
            </w:tcBorders>
            <w:shd w:val="clear" w:color="auto" w:fill="auto"/>
            <w:noWrap/>
            <w:vAlign w:val="bottom"/>
            <w:hideMark/>
          </w:tcPr>
          <w:p w14:paraId="173F8CB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C056FE9"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14:paraId="77A34962"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E432BA9"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3.02</w:t>
            </w:r>
          </w:p>
        </w:tc>
      </w:tr>
      <w:tr w:rsidR="000E3849" w:rsidRPr="002B725D" w14:paraId="6E0405F3" w14:textId="77777777" w:rsidTr="00E14255">
        <w:trPr>
          <w:trHeight w:val="300"/>
        </w:trPr>
        <w:tc>
          <w:tcPr>
            <w:tcW w:w="1296" w:type="dxa"/>
            <w:tcBorders>
              <w:top w:val="single" w:sz="4" w:space="0" w:color="auto"/>
              <w:left w:val="nil"/>
              <w:bottom w:val="nil"/>
              <w:right w:val="nil"/>
            </w:tcBorders>
            <w:shd w:val="clear" w:color="auto" w:fill="auto"/>
            <w:noWrap/>
            <w:vAlign w:val="bottom"/>
            <w:hideMark/>
          </w:tcPr>
          <w:p w14:paraId="44BB81D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14:paraId="687064C7"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14:paraId="3AD7111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67B68CC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20.7</w:t>
            </w:r>
          </w:p>
        </w:tc>
        <w:tc>
          <w:tcPr>
            <w:tcW w:w="612" w:type="dxa"/>
            <w:tcBorders>
              <w:top w:val="single" w:sz="4" w:space="0" w:color="auto"/>
              <w:left w:val="nil"/>
              <w:bottom w:val="nil"/>
              <w:right w:val="nil"/>
            </w:tcBorders>
            <w:shd w:val="clear" w:color="auto" w:fill="auto"/>
            <w:noWrap/>
            <w:vAlign w:val="bottom"/>
            <w:hideMark/>
          </w:tcPr>
          <w:p w14:paraId="61443CD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51456" behindDoc="0" locked="0" layoutInCell="1" allowOverlap="1" wp14:anchorId="32B09ACB" wp14:editId="3C2F27DA">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EB27E1" id="Textové pole 507" o:spid="_x0000_s1026" type="#_x0000_t202" style="position:absolute;margin-left:12.75pt;margin-top:.75pt;width:0;height:13.5pt;z-index:25205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52480" behindDoc="0" locked="0" layoutInCell="1" allowOverlap="1" wp14:anchorId="7818A252" wp14:editId="6418129B">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7CB49" id="Textové pole 506" o:spid="_x0000_s1026" type="#_x0000_t202" style="position:absolute;margin-left:12.75pt;margin-top:.75pt;width:0;height:13.5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94464" behindDoc="0" locked="0" layoutInCell="1" allowOverlap="1" wp14:anchorId="0A8EB707" wp14:editId="20103E8B">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B604F3" id="Textové pole 505" o:spid="_x0000_s1026" type="#_x0000_t202" style="position:absolute;margin-left:12.75pt;margin-top:1.5pt;width:0;height:13.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95488" behindDoc="0" locked="0" layoutInCell="1" allowOverlap="1" wp14:anchorId="2A3C1A69" wp14:editId="5ECE05A9">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F2AAA" id="Textové pole 504" o:spid="_x0000_s1026" type="#_x0000_t202" style="position:absolute;margin-left:12.75pt;margin-top:1.5pt;width:0;height:13.5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11DF9A18"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noProof/>
                <w:color w:val="000000"/>
                <w:sz w:val="22"/>
                <w:szCs w:val="22"/>
              </w:rPr>
              <mc:AlternateContent>
                <mc:Choice Requires="wps">
                  <w:drawing>
                    <wp:anchor distT="0" distB="0" distL="114300" distR="114300" simplePos="0" relativeHeight="252081152" behindDoc="0" locked="0" layoutInCell="1" allowOverlap="1" wp14:anchorId="20BC043B" wp14:editId="67FB0B1F">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764CA" id="Textové pole 503" o:spid="_x0000_s1026" type="#_x0000_t202" style="position:absolute;margin-left:12.75pt;margin-top:1.5pt;width:0;height:13.5pt;z-index:25208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Calibri" w:hAnsi="Calibri" w:cs="Calibri"/>
                <w:noProof/>
                <w:color w:val="000000"/>
                <w:sz w:val="22"/>
                <w:szCs w:val="22"/>
              </w:rPr>
              <mc:AlternateContent>
                <mc:Choice Requires="wps">
                  <w:drawing>
                    <wp:anchor distT="0" distB="0" distL="114300" distR="114300" simplePos="0" relativeHeight="252082176" behindDoc="0" locked="0" layoutInCell="1" allowOverlap="1" wp14:anchorId="24E68D3D" wp14:editId="3BC522FE">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9F9E3F" id="Textové pole 502" o:spid="_x0000_s1026" type="#_x0000_t202" style="position:absolute;margin-left:12.75pt;margin-top:1.5pt;width:0;height:13.5pt;z-index:25208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4A2739D9"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14:paraId="5DE31D56"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67840" behindDoc="0" locked="0" layoutInCell="1" allowOverlap="1" wp14:anchorId="14DC4F34" wp14:editId="62D74B11">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91302E" id="Textové pole 501" o:spid="_x0000_s1026" type="#_x0000_t202" style="position:absolute;margin-left:1.5pt;margin-top:1.5pt;width:0;height:13.5pt;z-index:25206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68864" behindDoc="0" locked="0" layoutInCell="1" allowOverlap="1" wp14:anchorId="7867A875" wp14:editId="3BB6962D">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78CC44" id="Textové pole 500" o:spid="_x0000_s1026" type="#_x0000_t202" style="position:absolute;margin-left:1.5pt;margin-top:1.5pt;width:0;height:13.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2B725D">
              <w:rPr>
                <w:rFonts w:ascii="Arial" w:hAnsi="Arial" w:cs="Arial"/>
                <w:color w:val="000000"/>
                <w:sz w:val="16"/>
                <w:szCs w:val="16"/>
                <w:lang w:val="sk-SK"/>
              </w:rPr>
              <w:t>11.2</w:t>
            </w:r>
          </w:p>
        </w:tc>
        <w:tc>
          <w:tcPr>
            <w:tcW w:w="332" w:type="dxa"/>
            <w:tcBorders>
              <w:top w:val="single" w:sz="4" w:space="0" w:color="auto"/>
              <w:left w:val="nil"/>
              <w:bottom w:val="nil"/>
              <w:right w:val="nil"/>
            </w:tcBorders>
            <w:shd w:val="clear" w:color="auto" w:fill="auto"/>
            <w:noWrap/>
            <w:vAlign w:val="bottom"/>
            <w:hideMark/>
          </w:tcPr>
          <w:p w14:paraId="6CE94E79"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4D7456D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14:paraId="03336845"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6633D876"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14.7</w:t>
            </w:r>
          </w:p>
        </w:tc>
      </w:tr>
      <w:tr w:rsidR="000E3849" w:rsidRPr="002B725D" w14:paraId="6B1015C3" w14:textId="77777777" w:rsidTr="00E14255">
        <w:trPr>
          <w:trHeight w:val="300"/>
        </w:trPr>
        <w:tc>
          <w:tcPr>
            <w:tcW w:w="1296" w:type="dxa"/>
            <w:tcBorders>
              <w:top w:val="nil"/>
              <w:left w:val="nil"/>
              <w:bottom w:val="nil"/>
              <w:right w:val="nil"/>
            </w:tcBorders>
            <w:shd w:val="clear" w:color="auto" w:fill="auto"/>
            <w:noWrap/>
            <w:vAlign w:val="bottom"/>
            <w:hideMark/>
          </w:tcPr>
          <w:p w14:paraId="2B653F6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14:paraId="663D28B4"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14:paraId="534F71A2"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9C7317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26.8</w:t>
            </w:r>
          </w:p>
        </w:tc>
        <w:tc>
          <w:tcPr>
            <w:tcW w:w="612" w:type="dxa"/>
            <w:tcBorders>
              <w:top w:val="nil"/>
              <w:left w:val="nil"/>
              <w:bottom w:val="nil"/>
              <w:right w:val="nil"/>
            </w:tcBorders>
            <w:shd w:val="clear" w:color="auto" w:fill="auto"/>
            <w:noWrap/>
            <w:vAlign w:val="bottom"/>
            <w:hideMark/>
          </w:tcPr>
          <w:p w14:paraId="59C06A8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53504" behindDoc="0" locked="0" layoutInCell="1" allowOverlap="1" wp14:anchorId="66AC17FC" wp14:editId="7320FE01">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0C4FDC" id="Textové pole 499" o:spid="_x0000_s1026" type="#_x0000_t202" style="position:absolute;margin-left:12.75pt;margin-top:.75pt;width:0;height:13.5pt;z-index:25205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54528" behindDoc="0" locked="0" layoutInCell="1" allowOverlap="1" wp14:anchorId="53BD55F0" wp14:editId="2196AF7B">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2D808" id="Textové pole 498" o:spid="_x0000_s1026" type="#_x0000_t202" style="position:absolute;margin-left:12.75pt;margin-top:.75pt;width:0;height:13.5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96512" behindDoc="0" locked="0" layoutInCell="1" allowOverlap="1" wp14:anchorId="2CD6CC9D" wp14:editId="47746F16">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16481B" id="Textové pole 494" o:spid="_x0000_s1026" type="#_x0000_t202" style="position:absolute;margin-left:12.75pt;margin-top:1.5pt;width:0;height:13.5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97536" behindDoc="0" locked="0" layoutInCell="1" allowOverlap="1" wp14:anchorId="58D686D7" wp14:editId="38FFDCDE">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8949C7" id="Textové pole 493" o:spid="_x0000_s1026" type="#_x0000_t202" style="position:absolute;margin-left:12.75pt;margin-top:1.5pt;width:0;height:13.5pt;z-index:25209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5C2C861"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noProof/>
                <w:color w:val="000000"/>
                <w:sz w:val="22"/>
                <w:szCs w:val="22"/>
              </w:rPr>
              <mc:AlternateContent>
                <mc:Choice Requires="wps">
                  <w:drawing>
                    <wp:anchor distT="0" distB="0" distL="114300" distR="114300" simplePos="0" relativeHeight="252083200" behindDoc="0" locked="0" layoutInCell="1" allowOverlap="1" wp14:anchorId="4AC906AA" wp14:editId="1D1195AE">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AE137F" id="Textové pole 492" o:spid="_x0000_s1026" type="#_x0000_t202" style="position:absolute;margin-left:12.75pt;margin-top:1.5pt;width:0;height:13.5pt;z-index:25208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Calibri" w:hAnsi="Calibri" w:cs="Calibri"/>
                <w:noProof/>
                <w:color w:val="000000"/>
                <w:sz w:val="22"/>
                <w:szCs w:val="22"/>
              </w:rPr>
              <mc:AlternateContent>
                <mc:Choice Requires="wps">
                  <w:drawing>
                    <wp:anchor distT="0" distB="0" distL="114300" distR="114300" simplePos="0" relativeHeight="252084224" behindDoc="0" locked="0" layoutInCell="1" allowOverlap="1" wp14:anchorId="46A7F998" wp14:editId="351F1DB4">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1644CB" id="Textové pole 491" o:spid="_x0000_s1026" type="#_x0000_t202" style="position:absolute;margin-left:12.75pt;margin-top:1.5pt;width:0;height:13.5pt;z-index:25208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5C8E1232"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515CE3A7"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69888" behindDoc="0" locked="0" layoutInCell="1" allowOverlap="1" wp14:anchorId="05C341EF" wp14:editId="2EC52280">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65F7C0" id="Textové pole 490" o:spid="_x0000_s1026" type="#_x0000_t202" style="position:absolute;margin-left:1.5pt;margin-top:1.5pt;width:0;height:13.5pt;z-index:25206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70912" behindDoc="0" locked="0" layoutInCell="1" allowOverlap="1" wp14:anchorId="5BC95693" wp14:editId="560B2995">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D4D2" id="Textové pole 489" o:spid="_x0000_s1026" type="#_x0000_t202" style="position:absolute;margin-left:1.5pt;margin-top:1.5pt;width:0;height:13.5pt;z-index:252070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2B725D">
              <w:rPr>
                <w:rFonts w:ascii="Arial" w:hAnsi="Arial" w:cs="Arial"/>
                <w:color w:val="000000"/>
                <w:sz w:val="16"/>
                <w:szCs w:val="16"/>
                <w:lang w:val="sk-SK"/>
              </w:rPr>
              <w:t>21.4</w:t>
            </w:r>
          </w:p>
        </w:tc>
        <w:tc>
          <w:tcPr>
            <w:tcW w:w="332" w:type="dxa"/>
            <w:tcBorders>
              <w:top w:val="nil"/>
              <w:left w:val="nil"/>
              <w:bottom w:val="nil"/>
              <w:right w:val="nil"/>
            </w:tcBorders>
            <w:shd w:val="clear" w:color="auto" w:fill="auto"/>
            <w:noWrap/>
            <w:vAlign w:val="bottom"/>
            <w:hideMark/>
          </w:tcPr>
          <w:p w14:paraId="73964F3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6868D64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14:paraId="18F05228"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68C9A80"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5.41</w:t>
            </w:r>
          </w:p>
        </w:tc>
      </w:tr>
      <w:tr w:rsidR="000E3849" w:rsidRPr="002B725D" w14:paraId="60704D5F" w14:textId="77777777" w:rsidTr="00E14255">
        <w:trPr>
          <w:trHeight w:val="300"/>
        </w:trPr>
        <w:tc>
          <w:tcPr>
            <w:tcW w:w="1296" w:type="dxa"/>
            <w:tcBorders>
              <w:top w:val="nil"/>
              <w:left w:val="nil"/>
              <w:bottom w:val="single" w:sz="4" w:space="0" w:color="auto"/>
              <w:right w:val="nil"/>
            </w:tcBorders>
            <w:shd w:val="clear" w:color="auto" w:fill="auto"/>
            <w:noWrap/>
            <w:vAlign w:val="bottom"/>
            <w:hideMark/>
          </w:tcPr>
          <w:p w14:paraId="631FBDF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14:paraId="53C6BA2A"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14:paraId="09E0C18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0E6C99C8"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31.1</w:t>
            </w:r>
          </w:p>
        </w:tc>
        <w:tc>
          <w:tcPr>
            <w:tcW w:w="612" w:type="dxa"/>
            <w:tcBorders>
              <w:top w:val="nil"/>
              <w:left w:val="nil"/>
              <w:bottom w:val="single" w:sz="4" w:space="0" w:color="auto"/>
              <w:right w:val="nil"/>
            </w:tcBorders>
            <w:shd w:val="clear" w:color="auto" w:fill="auto"/>
            <w:noWrap/>
            <w:vAlign w:val="bottom"/>
            <w:hideMark/>
          </w:tcPr>
          <w:p w14:paraId="7754434D"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55552" behindDoc="0" locked="0" layoutInCell="1" allowOverlap="1" wp14:anchorId="05470D5A" wp14:editId="11D7EF78">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8C69" id="Textové pole 488" o:spid="_x0000_s1026" type="#_x0000_t202" style="position:absolute;margin-left:12.75pt;margin-top:.75pt;width:0;height:13.5pt;z-index:25205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56576" behindDoc="0" locked="0" layoutInCell="1" allowOverlap="1" wp14:anchorId="240A83CB" wp14:editId="426EDB3D">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3B1525" id="Textové pole 487" o:spid="_x0000_s1026" type="#_x0000_t202" style="position:absolute;margin-left:12.75pt;margin-top:.75pt;width:0;height:13.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98560" behindDoc="0" locked="0" layoutInCell="1" allowOverlap="1" wp14:anchorId="31DD7A7E" wp14:editId="18B10A9E">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870547" id="Textové pole 486" o:spid="_x0000_s1026" type="#_x0000_t202" style="position:absolute;margin-left:12.75pt;margin-top:1.5pt;width:0;height:13.5pt;z-index:25209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99584" behindDoc="0" locked="0" layoutInCell="1" allowOverlap="1" wp14:anchorId="5AF116E1" wp14:editId="6E079A84">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C4458F" id="Textové pole 485" o:spid="_x0000_s1026" type="#_x0000_t202" style="position:absolute;margin-left:12.75pt;margin-top:1.5pt;width:0;height:13.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76A6E345"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noProof/>
                <w:color w:val="000000"/>
                <w:sz w:val="22"/>
                <w:szCs w:val="22"/>
              </w:rPr>
              <mc:AlternateContent>
                <mc:Choice Requires="wps">
                  <w:drawing>
                    <wp:anchor distT="0" distB="0" distL="114300" distR="114300" simplePos="0" relativeHeight="252085248" behindDoc="0" locked="0" layoutInCell="1" allowOverlap="1" wp14:anchorId="34BF9F8F" wp14:editId="3658F01D">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CFF466" id="Textové pole 484" o:spid="_x0000_s1026" type="#_x0000_t202" style="position:absolute;margin-left:12.75pt;margin-top:1.5pt;width:0;height:13.5pt;z-index:25208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2B725D">
              <w:rPr>
                <w:rFonts w:ascii="Calibri" w:hAnsi="Calibri" w:cs="Calibri"/>
                <w:noProof/>
                <w:color w:val="000000"/>
                <w:sz w:val="22"/>
                <w:szCs w:val="22"/>
              </w:rPr>
              <mc:AlternateContent>
                <mc:Choice Requires="wps">
                  <w:drawing>
                    <wp:anchor distT="0" distB="0" distL="114300" distR="114300" simplePos="0" relativeHeight="252086272" behindDoc="0" locked="0" layoutInCell="1" allowOverlap="1" wp14:anchorId="0D006719" wp14:editId="637FE666">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E09E6A" id="Textové pole 483" o:spid="_x0000_s1026" type="#_x0000_t202" style="position:absolute;margin-left:12.75pt;margin-top:1.5pt;width:0;height:13.5pt;z-index:25208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2B725D">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7B69C978"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24630718"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71936" behindDoc="0" locked="0" layoutInCell="1" allowOverlap="1" wp14:anchorId="3CB6B95C" wp14:editId="48F1E440">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453012" id="Textové pole 482" o:spid="_x0000_s1026" type="#_x0000_t202" style="position:absolute;margin-left:1.5pt;margin-top:1.5pt;width:0;height:13.5pt;z-index:25207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72960" behindDoc="0" locked="0" layoutInCell="1" allowOverlap="1" wp14:anchorId="02CE3F53" wp14:editId="3D5FFEFC">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C37E1" id="Textové pole 481" o:spid="_x0000_s1026" type="#_x0000_t202" style="position:absolute;margin-left:1.5pt;margin-top:1.5pt;width:0;height:13.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2B725D">
              <w:rPr>
                <w:rFonts w:ascii="Arial" w:hAnsi="Arial" w:cs="Arial"/>
                <w:color w:val="000000"/>
                <w:sz w:val="16"/>
                <w:szCs w:val="16"/>
                <w:lang w:val="sk-SK"/>
              </w:rPr>
              <w:t>23.0</w:t>
            </w:r>
          </w:p>
        </w:tc>
        <w:tc>
          <w:tcPr>
            <w:tcW w:w="332" w:type="dxa"/>
            <w:tcBorders>
              <w:top w:val="nil"/>
              <w:left w:val="nil"/>
              <w:bottom w:val="single" w:sz="4" w:space="0" w:color="auto"/>
              <w:right w:val="nil"/>
            </w:tcBorders>
            <w:shd w:val="clear" w:color="auto" w:fill="auto"/>
            <w:noWrap/>
            <w:vAlign w:val="bottom"/>
            <w:hideMark/>
          </w:tcPr>
          <w:p w14:paraId="0613D8F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427867B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14:paraId="20305A8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7A0D0471"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7.2</w:t>
            </w:r>
          </w:p>
        </w:tc>
      </w:tr>
      <w:tr w:rsidR="000E3849" w:rsidRPr="002B725D" w14:paraId="5E09E63A" w14:textId="77777777" w:rsidTr="00E14255">
        <w:trPr>
          <w:trHeight w:val="300"/>
        </w:trPr>
        <w:tc>
          <w:tcPr>
            <w:tcW w:w="1296" w:type="dxa"/>
            <w:tcBorders>
              <w:top w:val="nil"/>
              <w:left w:val="nil"/>
              <w:bottom w:val="single" w:sz="4" w:space="0" w:color="auto"/>
              <w:right w:val="nil"/>
            </w:tcBorders>
            <w:shd w:val="clear" w:color="auto" w:fill="auto"/>
            <w:noWrap/>
            <w:vAlign w:val="bottom"/>
            <w:hideMark/>
          </w:tcPr>
          <w:p w14:paraId="4F552C1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14:paraId="118A8FB6"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14:paraId="0BB7E28E"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287B2639"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121.3</w:t>
            </w:r>
          </w:p>
        </w:tc>
        <w:tc>
          <w:tcPr>
            <w:tcW w:w="612" w:type="dxa"/>
            <w:tcBorders>
              <w:top w:val="nil"/>
              <w:left w:val="nil"/>
              <w:bottom w:val="single" w:sz="4" w:space="0" w:color="auto"/>
              <w:right w:val="nil"/>
            </w:tcBorders>
            <w:shd w:val="clear" w:color="auto" w:fill="auto"/>
            <w:noWrap/>
            <w:vAlign w:val="bottom"/>
            <w:hideMark/>
          </w:tcPr>
          <w:p w14:paraId="17761AD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57600" behindDoc="0" locked="0" layoutInCell="1" allowOverlap="1" wp14:anchorId="26C5ED5B" wp14:editId="122F8471">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08FBC6" id="Textové pole 480" o:spid="_x0000_s1026" type="#_x0000_t202" style="position:absolute;margin-left:12.75pt;margin-top:.75pt;width:0;height:13.5pt;z-index:25205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58624" behindDoc="0" locked="0" layoutInCell="1" allowOverlap="1" wp14:anchorId="43F8A85C" wp14:editId="355FABF0">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29F551" id="Textové pole 479" o:spid="_x0000_s1026" type="#_x0000_t202" style="position:absolute;margin-left:12.75pt;margin-top:.75pt;width:0;height:13.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100608" behindDoc="0" locked="0" layoutInCell="1" allowOverlap="1" wp14:anchorId="3253D9D9" wp14:editId="55D9347F">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5CD71" id="Textové pole 478" o:spid="_x0000_s1026" type="#_x0000_t202" style="position:absolute;margin-left:12.75pt;margin-top:1.5pt;width:0;height:13.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101632" behindDoc="0" locked="0" layoutInCell="1" allowOverlap="1" wp14:anchorId="08BFBDBD" wp14:editId="3EDEA7B8">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655E46" id="Textové pole 477" o:spid="_x0000_s1026" type="#_x0000_t202" style="position:absolute;margin-left:12.75pt;margin-top:1.5pt;width:0;height:13.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2B725D">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8F19F66"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noProof/>
                <w:color w:val="000000"/>
                <w:sz w:val="22"/>
                <w:szCs w:val="22"/>
              </w:rPr>
              <mc:AlternateContent>
                <mc:Choice Requires="wps">
                  <w:drawing>
                    <wp:anchor distT="0" distB="0" distL="114300" distR="114300" simplePos="0" relativeHeight="252087296" behindDoc="0" locked="0" layoutInCell="1" allowOverlap="1" wp14:anchorId="7ED51030" wp14:editId="4EDAF32E">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1999D9" id="Textové pole 476" o:spid="_x0000_s1026" type="#_x0000_t202" style="position:absolute;margin-left:12.75pt;margin-top:1.5pt;width:0;height:13.5pt;z-index:25208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Calibri" w:hAnsi="Calibri" w:cs="Calibri"/>
                <w:noProof/>
                <w:color w:val="000000"/>
                <w:sz w:val="22"/>
                <w:szCs w:val="22"/>
              </w:rPr>
              <mc:AlternateContent>
                <mc:Choice Requires="wps">
                  <w:drawing>
                    <wp:anchor distT="0" distB="0" distL="114300" distR="114300" simplePos="0" relativeHeight="252088320" behindDoc="0" locked="0" layoutInCell="1" allowOverlap="1" wp14:anchorId="40AFFB5C" wp14:editId="3A4AD57C">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4769AE" id="Textové pole 475" o:spid="_x0000_s1026" type="#_x0000_t202" style="position:absolute;margin-left:12.75pt;margin-top:1.5pt;width:0;height:13.5pt;z-index:25208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587CE358"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4A2A9843"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73984" behindDoc="0" locked="0" layoutInCell="1" allowOverlap="1" wp14:anchorId="63ECC073" wp14:editId="0C9FE3C8">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17C8F" id="Textové pole 474" o:spid="_x0000_s1026" type="#_x0000_t202" style="position:absolute;margin-left:1.5pt;margin-top:1.5pt;width:0;height:13.5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75008" behindDoc="0" locked="0" layoutInCell="1" allowOverlap="1" wp14:anchorId="6CF227A0" wp14:editId="20E71944">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5277B" id="Textové pole 473" o:spid="_x0000_s1026" type="#_x0000_t202" style="position:absolute;margin-left:1.5pt;margin-top:1.5pt;width:0;height:13.5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2B725D">
              <w:rPr>
                <w:rFonts w:ascii="Arial" w:hAnsi="Arial" w:cs="Arial"/>
                <w:color w:val="000000"/>
                <w:sz w:val="16"/>
                <w:szCs w:val="16"/>
                <w:lang w:val="sk-SK"/>
              </w:rPr>
              <w:t>90.3</w:t>
            </w:r>
          </w:p>
        </w:tc>
        <w:tc>
          <w:tcPr>
            <w:tcW w:w="332" w:type="dxa"/>
            <w:tcBorders>
              <w:top w:val="nil"/>
              <w:left w:val="nil"/>
              <w:bottom w:val="single" w:sz="4" w:space="0" w:color="auto"/>
              <w:right w:val="nil"/>
            </w:tcBorders>
            <w:shd w:val="clear" w:color="auto" w:fill="auto"/>
            <w:noWrap/>
            <w:vAlign w:val="bottom"/>
            <w:hideMark/>
          </w:tcPr>
          <w:p w14:paraId="5F200E6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6BD4FA2D"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14:paraId="648E871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4AE21344"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9.59</w:t>
            </w:r>
          </w:p>
        </w:tc>
      </w:tr>
    </w:tbl>
    <w:p w14:paraId="3CD226B2" w14:textId="77777777" w:rsidR="00E14255" w:rsidRPr="002B725D" w:rsidRDefault="000E3849" w:rsidP="00E14255">
      <w:pPr>
        <w:pStyle w:val="Titulek"/>
        <w:spacing w:before="240"/>
        <w:rPr>
          <w:vanish/>
          <w:lang w:val="sk-SK"/>
          <w:specVanish/>
        </w:rPr>
      </w:pPr>
      <w:bookmarkStart w:id="310" w:name="_Toc509997483"/>
      <w:bookmarkStart w:id="311" w:name="_Toc510268072"/>
      <w:bookmarkStart w:id="312" w:name="_Ref509742072"/>
      <w:bookmarkStart w:id="313" w:name="_Toc510358901"/>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14</w:t>
      </w:r>
      <w:bookmarkEnd w:id="310"/>
      <w:bookmarkEnd w:id="311"/>
      <w:r w:rsidRPr="002B725D">
        <w:rPr>
          <w:lang w:val="sk-SK"/>
        </w:rPr>
        <w:fldChar w:fldCharType="end"/>
      </w:r>
      <w:bookmarkEnd w:id="312"/>
      <w:r w:rsidR="00E14255" w:rsidRPr="002B725D">
        <w:rPr>
          <w:lang w:val="sk-SK"/>
        </w:rPr>
        <w:t>: priemerné hodnoty a výchylky hemodynamických parametrov</w:t>
      </w:r>
      <w:bookmarkEnd w:id="313"/>
    </w:p>
    <w:p w14:paraId="65235C85" w14:textId="77777777" w:rsidR="00E14255" w:rsidRPr="002B725D" w:rsidRDefault="00E14255" w:rsidP="00E14255">
      <w:pPr>
        <w:pStyle w:val="Titulek"/>
        <w:rPr>
          <w:lang w:val="sk-SK"/>
        </w:rPr>
      </w:pPr>
      <w:r w:rsidRPr="002B725D">
        <w:rPr>
          <w:lang w:val="sk-SK"/>
        </w:rPr>
        <w:t xml:space="preserve"> pre 30 </w:t>
      </w:r>
      <w:commentRangeStart w:id="314"/>
      <w:r w:rsidRPr="002B725D">
        <w:rPr>
          <w:lang w:val="sk-SK"/>
        </w:rPr>
        <w:t>dobrovoľníkov</w:t>
      </w:r>
      <w:commentRangeEnd w:id="314"/>
      <w:r w:rsidR="00E9546D">
        <w:rPr>
          <w:rStyle w:val="Odkaznakoment"/>
          <w:rFonts w:eastAsia="Times New Roman" w:cs="Times New Roman"/>
          <w:spacing w:val="0"/>
          <w:lang w:val="cs-CZ" w:eastAsia="cs-CZ" w:bidi="ar-SA"/>
        </w:rPr>
        <w:commentReference w:id="314"/>
      </w:r>
      <w:r w:rsidRPr="002B725D">
        <w:rPr>
          <w:lang w:val="sk-SK"/>
        </w:rPr>
        <w:t>.</w:t>
      </w:r>
    </w:p>
    <w:p w14:paraId="18A13CB3" w14:textId="77777777" w:rsidR="000E3849" w:rsidRPr="002B725D" w:rsidRDefault="000E3849" w:rsidP="000E3849">
      <w:pPr>
        <w:pStyle w:val="Titulek"/>
        <w:rPr>
          <w:lang w:val="sk-SK"/>
        </w:rPr>
      </w:pPr>
    </w:p>
    <w:p w14:paraId="7CA26575" w14:textId="77777777" w:rsidR="00A6333E" w:rsidRPr="002B725D" w:rsidRDefault="004E3E51" w:rsidP="00F462A3">
      <w:pPr>
        <w:pStyle w:val="Nadpis4"/>
        <w:rPr>
          <w:lang w:val="sk-SK" w:eastAsia="en-US" w:bidi="en-US"/>
        </w:rPr>
      </w:pPr>
      <w:r w:rsidRPr="002B725D">
        <w:rPr>
          <w:lang w:val="sk-SK" w:eastAsia="en-US" w:bidi="en-US"/>
        </w:rPr>
        <w:t>Arteriálny krvný tlak: BP</w:t>
      </w:r>
    </w:p>
    <w:p w14:paraId="7D1B2FD0" w14:textId="77777777" w:rsidR="004E3E51" w:rsidRPr="002B725D" w:rsidRDefault="004E3E51" w:rsidP="004E3E51">
      <w:pPr>
        <w:rPr>
          <w:lang w:val="sk-SK" w:eastAsia="en-US" w:bidi="en-US"/>
        </w:rPr>
      </w:pPr>
    </w:p>
    <w:p w14:paraId="17063793" w14:textId="77777777" w:rsidR="004E3E51" w:rsidRPr="002B725D" w:rsidRDefault="00085C29" w:rsidP="00085C29">
      <w:pPr>
        <w:rPr>
          <w:lang w:val="sk-SK"/>
        </w:rPr>
      </w:pPr>
      <w:r w:rsidRPr="002B725D">
        <w:rPr>
          <w:lang w:val="sk-SK" w:eastAsia="en-US" w:bidi="en-US"/>
        </w:rPr>
        <w:t>Krvý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w:t>
      </w:r>
      <w:r w:rsidR="00F1452A" w:rsidRPr="002B725D">
        <w:rPr>
          <w:lang w:val="sk-SK" w:eastAsia="en-US" w:bidi="en-US"/>
        </w:rPr>
        <w:t>u</w:t>
      </w:r>
      <w:r w:rsidRPr="002B725D">
        <w:rPr>
          <w:lang w:val="sk-SK" w:eastAsia="en-US" w:bidi="en-US"/>
        </w:rPr>
        <w:t xml:space="preserve"> reakciou a s fázovým posuvom 2,3 a 2,8s. Nádych spôsobuje zvýšenie krvného tlaku a zároveň skracuje vzdialenosť R-SBP a R-DBP.</w:t>
      </w:r>
      <w:r w:rsidR="00917F5B" w:rsidRPr="002B725D">
        <w:rPr>
          <w:lang w:val="sk-SK" w:eastAsia="en-US" w:bidi="en-US"/>
        </w:rPr>
        <w:t xml:space="preserve"> Zaujímavý je pohľad na fázový posun P</w:t>
      </w:r>
      <w:r w:rsidR="007E2420" w:rsidRPr="002B725D">
        <w:rPr>
          <w:lang w:val="sk-SK" w:eastAsia="en-US" w:bidi="en-US"/>
        </w:rPr>
        <w:t xml:space="preserve">P, ktorý dosahuje hodnotu 2,9s, čo je rovnaký fázový posun ako </w:t>
      </w:r>
      <w:r w:rsidR="00F1452A" w:rsidRPr="002B725D">
        <w:rPr>
          <w:lang w:val="sk-SK" w:eastAsia="en-US" w:bidi="en-US"/>
        </w:rPr>
        <w:t xml:space="preserve">rýchlosť pulznej vlny - </w:t>
      </w:r>
      <w:r w:rsidR="007E2420" w:rsidRPr="002B725D">
        <w:rPr>
          <w:lang w:val="sk-SK" w:eastAsia="en-US" w:bidi="en-US"/>
        </w:rPr>
        <w:t>PVW medzi hruďou a rukou, alebo hruďou a nohou.</w:t>
      </w:r>
      <w:r w:rsidR="00F462A3" w:rsidRPr="002B725D">
        <w:rPr>
          <w:lang w:val="sk-SK" w:eastAsia="en-US" w:bidi="en-US"/>
        </w:rPr>
        <w:t xml:space="preserve"> PP fázový posun je takisto podobný s posuvmi parametra toku </w:t>
      </w:r>
      <w:r w:rsidR="00D84684">
        <w:rPr>
          <w:lang w:val="sk-SK" w:eastAsia="en-US" w:bidi="en-US"/>
        </w:rPr>
        <w:t>krvi</w:t>
      </w:r>
      <w:r w:rsidR="00F462A3" w:rsidRPr="002B725D">
        <w:rPr>
          <w:lang w:val="sk-SK" w:eastAsia="en-US" w:bidi="en-US"/>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m:rPr>
                <m:sty m:val="p"/>
              </m:rPr>
              <w:rPr>
                <w:rStyle w:val="Odkaznakoment"/>
              </w:rPr>
              <w:commentReference w:id="315"/>
            </m:r>
          </m:den>
        </m:f>
      </m:oMath>
      <w:r w:rsidR="00F462A3" w:rsidRPr="002B725D">
        <w:rPr>
          <w:lang w:val="sk-SK"/>
        </w:rPr>
        <w:t>.</w:t>
      </w:r>
    </w:p>
    <w:p w14:paraId="648EC35D" w14:textId="77777777" w:rsidR="00F462A3" w:rsidRPr="002B725D" w:rsidRDefault="00F462A3" w:rsidP="00E14255">
      <w:pPr>
        <w:pStyle w:val="Nadpis3"/>
        <w:rPr>
          <w:lang w:val="sk-SK"/>
        </w:rPr>
      </w:pPr>
      <w:bookmarkStart w:id="316" w:name="_Toc510360013"/>
      <w:r w:rsidRPr="002B725D">
        <w:rPr>
          <w:lang w:val="sk-SK"/>
        </w:rPr>
        <w:lastRenderedPageBreak/>
        <w:t>Srdečné zvuky</w:t>
      </w:r>
      <w:bookmarkEnd w:id="316"/>
    </w:p>
    <w:p w14:paraId="53E9B321" w14:textId="77777777" w:rsidR="00F462A3" w:rsidRPr="002B725D" w:rsidRDefault="00F462A3" w:rsidP="00F462A3">
      <w:pPr>
        <w:rPr>
          <w:lang w:val="sk-SK"/>
        </w:rPr>
      </w:pPr>
    </w:p>
    <w:p w14:paraId="4789EBDA" w14:textId="77777777" w:rsidR="00F462A3" w:rsidRPr="002B725D" w:rsidRDefault="002462A6" w:rsidP="002462A6">
      <w:pPr>
        <w:rPr>
          <w:lang w:val="sk-SK"/>
        </w:rPr>
      </w:pPr>
      <w:r w:rsidRPr="002B725D">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14:paraId="1129F57F" w14:textId="77777777" w:rsidR="00F462A3" w:rsidRPr="002B725D" w:rsidRDefault="00F462A3" w:rsidP="00F462A3">
      <w:pPr>
        <w:rPr>
          <w:lang w:val="sk-SK"/>
        </w:rPr>
      </w:pPr>
    </w:p>
    <w:p w14:paraId="11BBC0D0" w14:textId="77777777" w:rsidR="002462A6" w:rsidRPr="002B725D" w:rsidRDefault="002462A6" w:rsidP="00E14255">
      <w:pPr>
        <w:pStyle w:val="Nadpis3"/>
        <w:rPr>
          <w:lang w:val="sk-SK"/>
        </w:rPr>
      </w:pPr>
      <w:bookmarkStart w:id="317" w:name="_Toc510360014"/>
      <w:r w:rsidRPr="002B725D">
        <w:rPr>
          <w:lang w:val="sk-SK"/>
        </w:rPr>
        <w:t>RR intervaly</w:t>
      </w:r>
      <w:bookmarkEnd w:id="317"/>
    </w:p>
    <w:p w14:paraId="6AE09D76" w14:textId="77777777" w:rsidR="002462A6" w:rsidRPr="002B725D" w:rsidRDefault="002462A6" w:rsidP="002462A6">
      <w:pPr>
        <w:rPr>
          <w:lang w:val="sk-SK"/>
        </w:rPr>
      </w:pPr>
    </w:p>
    <w:p w14:paraId="4605B705" w14:textId="77777777" w:rsidR="002462A6" w:rsidRPr="002B725D" w:rsidRDefault="002462A6" w:rsidP="00C363BE">
      <w:pPr>
        <w:rPr>
          <w:lang w:val="sk-SK"/>
        </w:rPr>
      </w:pPr>
      <w:r w:rsidRPr="002B725D">
        <w:rPr>
          <w:lang w:val="sk-SK"/>
        </w:rPr>
        <w:t>RR intervaly silno korelujú s respiráciou s časovým posuvom 3,2s. Podľa literatúry je u </w:t>
      </w:r>
      <w:r w:rsidR="00BE3EF8" w:rsidRPr="002B725D">
        <w:rPr>
          <w:lang w:val="sk-SK"/>
        </w:rPr>
        <w:t>zdravých</w:t>
      </w:r>
      <w:r w:rsidRPr="002B725D">
        <w:rPr>
          <w:lang w:val="sk-SK"/>
        </w:rPr>
        <w:t xml:space="preserve"> ľudí posun reakcie RR intervalov na SBP 1,5-2 s </w:t>
      </w:r>
      <w:r w:rsidRPr="002B725D">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dWxhdGlvbiBjb250cm9sPC9JRFRleHQ+PERpc3BsYXlUZXh0Pls3M108L0Rpc3BsYXlUZXh0Pjxy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D45C1F" w:rsidRPr="002B725D">
        <w:rPr>
          <w:lang w:val="sk-SK"/>
        </w:rPr>
        <w:instrText xml:space="preserve"> ADDIN EN.CITE </w:instrText>
      </w:r>
      <w:r w:rsidR="00D45C1F" w:rsidRPr="002B725D">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dWxhdGlvbiBjb250cm9sPC9JRFRleHQ+PERpc3BsYXlUZXh0Pls3M108L0Rpc3BsYXlUZXh0Pjxy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r>
      <w:r w:rsidRPr="002B725D">
        <w:rPr>
          <w:lang w:val="sk-SK"/>
        </w:rPr>
        <w:fldChar w:fldCharType="separate"/>
      </w:r>
      <w:r w:rsidR="00D45C1F" w:rsidRPr="002B725D">
        <w:rPr>
          <w:noProof/>
          <w:lang w:val="sk-SK"/>
        </w:rPr>
        <w:t>[73]</w:t>
      </w:r>
      <w:r w:rsidRPr="002B725D">
        <w:rPr>
          <w:lang w:val="sk-SK"/>
        </w:rPr>
        <w:fldChar w:fldCharType="end"/>
      </w:r>
      <w:r w:rsidRPr="002B725D">
        <w:rPr>
          <w:lang w:val="sk-SK"/>
        </w:rPr>
        <w:t xml:space="preserve">. V tejto práci bol pozorovaný posun medzi respiráciou a RR intervalmi 2 s a posun ďalších 1,2 s k predĺženiu </w:t>
      </w:r>
      <w:r w:rsidR="0086412A" w:rsidRPr="002B725D">
        <w:rPr>
          <w:lang w:val="sk-SK"/>
        </w:rPr>
        <w:t>RR intervalo</w:t>
      </w:r>
      <w:r w:rsidR="00C363BE" w:rsidRPr="002B725D">
        <w:rPr>
          <w:lang w:val="sk-SK"/>
        </w:rPr>
        <w:t>v</w:t>
      </w:r>
      <w:r w:rsidR="0086412A" w:rsidRPr="002B725D">
        <w:rPr>
          <w:lang w:val="sk-SK"/>
        </w:rPr>
        <w:t xml:space="preserve"> (predĺženie RR intervalu = </w:t>
      </w:r>
      <w:r w:rsidR="00C363BE" w:rsidRPr="002B725D">
        <w:rPr>
          <w:lang w:val="sk-SK"/>
        </w:rPr>
        <w:t>zníženie</w:t>
      </w:r>
      <w:r w:rsidR="0086412A" w:rsidRPr="002B725D">
        <w:rPr>
          <w:lang w:val="sk-SK"/>
        </w:rPr>
        <w:t xml:space="preserve"> </w:t>
      </w:r>
      <w:commentRangeStart w:id="318"/>
      <w:r w:rsidR="0086412A" w:rsidRPr="002B725D">
        <w:rPr>
          <w:lang w:val="sk-SK"/>
        </w:rPr>
        <w:t>tepu</w:t>
      </w:r>
      <w:commentRangeEnd w:id="318"/>
      <w:r w:rsidR="00E9546D">
        <w:rPr>
          <w:rStyle w:val="Odkaznakoment"/>
        </w:rPr>
        <w:commentReference w:id="318"/>
      </w:r>
      <w:r w:rsidR="0086412A" w:rsidRPr="002B725D">
        <w:rPr>
          <w:lang w:val="sk-SK"/>
        </w:rPr>
        <w:t>).</w:t>
      </w:r>
    </w:p>
    <w:p w14:paraId="644B1E18" w14:textId="77777777" w:rsidR="00C363BE" w:rsidRPr="002B725D" w:rsidRDefault="00C363BE" w:rsidP="00C363BE">
      <w:pPr>
        <w:rPr>
          <w:lang w:val="sk-SK"/>
        </w:rPr>
      </w:pPr>
    </w:p>
    <w:p w14:paraId="30CE7269" w14:textId="77777777" w:rsidR="00C8595A" w:rsidRPr="002B725D" w:rsidRDefault="008A4D9E" w:rsidP="008A4D9E">
      <w:pPr>
        <w:pStyle w:val="Nadpis3"/>
        <w:rPr>
          <w:lang w:val="sk-SK"/>
        </w:rPr>
      </w:pPr>
      <w:bookmarkStart w:id="319" w:name="_Toc510268159"/>
      <w:bookmarkStart w:id="320" w:name="_Toc510360015"/>
      <w:r w:rsidRPr="002B725D">
        <w:rPr>
          <w:lang w:val="sk-SK"/>
        </w:rPr>
        <w:t xml:space="preserve">Nová metóda na výpočet srdečného výdaja z impedancie </w:t>
      </w:r>
      <w:commentRangeStart w:id="321"/>
      <w:commentRangeStart w:id="322"/>
      <w:r w:rsidRPr="002B725D">
        <w:rPr>
          <w:lang w:val="sk-SK"/>
        </w:rPr>
        <w:t>krku</w:t>
      </w:r>
      <w:bookmarkEnd w:id="319"/>
      <w:bookmarkEnd w:id="320"/>
      <w:commentRangeEnd w:id="321"/>
      <w:r w:rsidR="00E9546D">
        <w:rPr>
          <w:rStyle w:val="Odkaznakoment"/>
          <w:b w:val="0"/>
          <w:bCs w:val="0"/>
        </w:rPr>
        <w:commentReference w:id="321"/>
      </w:r>
      <w:commentRangeEnd w:id="322"/>
      <w:r w:rsidR="00E9546D">
        <w:rPr>
          <w:rStyle w:val="Odkaznakoment"/>
          <w:b w:val="0"/>
          <w:bCs w:val="0"/>
        </w:rPr>
        <w:commentReference w:id="322"/>
      </w:r>
    </w:p>
    <w:p w14:paraId="7B07EB00" w14:textId="77777777" w:rsidR="008A4D9E" w:rsidRPr="002B725D" w:rsidRDefault="008A4D9E" w:rsidP="00C363BE">
      <w:pPr>
        <w:rPr>
          <w:lang w:val="sk-SK"/>
        </w:rPr>
      </w:pPr>
    </w:p>
    <w:p w14:paraId="79CF5C6D" w14:textId="77777777" w:rsidR="008A4D9E" w:rsidRPr="002B725D" w:rsidRDefault="00EF7902" w:rsidP="00530FA6">
      <w:pPr>
        <w:rPr>
          <w:lang w:val="sk-SK"/>
        </w:rPr>
      </w:pPr>
      <w:r w:rsidRPr="002B725D">
        <w:rPr>
          <w:lang w:val="sk-SK"/>
        </w:rPr>
        <w:t xml:space="preserve">Na meranie srdečného výdaja sa tradične používa impedancia hrudníka </w:t>
      </w:r>
      <w:r w:rsidRPr="002B725D">
        <w:rPr>
          <w:lang w:val="sk-SK"/>
        </w:rPr>
        <w:fldChar w:fldCharType="begin"/>
      </w:r>
      <w:r w:rsidR="00BA0056" w:rsidRPr="002B725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00BA0056" w:rsidRPr="002B725D">
        <w:rPr>
          <w:noProof/>
          <w:lang w:val="sk-SK"/>
        </w:rPr>
        <w:t>[3]</w:t>
      </w:r>
      <w:r w:rsidRPr="002B725D">
        <w:rPr>
          <w:lang w:val="sk-SK"/>
        </w:rPr>
        <w:fldChar w:fldCharType="end"/>
      </w:r>
      <w:r w:rsidRPr="002B725D">
        <w:rPr>
          <w:lang w:val="sk-SK"/>
        </w:rPr>
        <w:t>.</w:t>
      </w:r>
      <w:r w:rsidR="000C5137" w:rsidRPr="002B725D">
        <w:rPr>
          <w:lang w:val="sk-SK"/>
        </w:rPr>
        <w:t xml:space="preserve"> Meranie srdečného výdaja pomocou impedance hrudníka je však ovplyvnené mimo iných aj dýchaním, žilným návratom, aktivitou dýchacích svalov ale aj zmenou geometrie hrudníka.</w:t>
      </w:r>
      <w:r w:rsidRPr="002B725D">
        <w:rPr>
          <w:lang w:val="sk-SK"/>
        </w:rPr>
        <w:t xml:space="preserve"> Predstavená bola </w:t>
      </w:r>
      <w:r w:rsidR="00817120" w:rsidRPr="002B725D">
        <w:rPr>
          <w:lang w:val="sk-SK"/>
        </w:rPr>
        <w:t xml:space="preserve">už </w:t>
      </w:r>
      <w:r w:rsidRPr="002B725D">
        <w:rPr>
          <w:lang w:val="sk-SK"/>
        </w:rPr>
        <w:t xml:space="preserve">aj nová metóda, ktorá používa na odhad srdečného výdaja impedanciu ruky </w:t>
      </w:r>
      <w:r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r>
      <w:r w:rsidRPr="002B725D">
        <w:rPr>
          <w:lang w:val="sk-SK"/>
        </w:rPr>
        <w:fldChar w:fldCharType="separate"/>
      </w:r>
      <w:r w:rsidR="00D45C1F" w:rsidRPr="002B725D">
        <w:rPr>
          <w:noProof/>
          <w:lang w:val="sk-SK"/>
        </w:rPr>
        <w:t>[50]</w:t>
      </w:r>
      <w:r w:rsidRPr="002B725D">
        <w:rPr>
          <w:lang w:val="sk-SK"/>
        </w:rPr>
        <w:fldChar w:fldCharType="end"/>
      </w:r>
      <w:r w:rsidR="00817120" w:rsidRPr="002B725D">
        <w:rPr>
          <w:lang w:val="sk-SK"/>
        </w:rPr>
        <w:t>. Vychádza z predpokladu, že impedancia ruky nieje ovplyvňená plnením pľuc vzduchom a zmenou geometrie ruky počas dýchania. Bolo ukázané že meranie SV a CO pomocou impedancie ruky je porovnateľné s meraním SV a CO pomocou MRI</w:t>
      </w:r>
      <w:r w:rsidR="00BE3EF8" w:rsidRPr="002B725D">
        <w:rPr>
          <w:lang w:val="sk-SK"/>
        </w:rPr>
        <w:t xml:space="preserve"> </w:t>
      </w:r>
      <w:r w:rsidR="00BE3EF8"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00BE3EF8" w:rsidRPr="002B725D">
        <w:rPr>
          <w:lang w:val="sk-SK"/>
        </w:rPr>
      </w:r>
      <w:r w:rsidR="00BE3EF8" w:rsidRPr="002B725D">
        <w:rPr>
          <w:lang w:val="sk-SK"/>
        </w:rPr>
        <w:fldChar w:fldCharType="separate"/>
      </w:r>
      <w:r w:rsidR="00D45C1F" w:rsidRPr="002B725D">
        <w:rPr>
          <w:noProof/>
          <w:lang w:val="sk-SK"/>
        </w:rPr>
        <w:t>[50]</w:t>
      </w:r>
      <w:r w:rsidR="00BE3EF8" w:rsidRPr="002B725D">
        <w:rPr>
          <w:lang w:val="sk-SK"/>
        </w:rPr>
        <w:fldChar w:fldCharType="end"/>
      </w:r>
      <w:r w:rsidRPr="002B725D">
        <w:rPr>
          <w:lang w:val="sk-SK"/>
        </w:rPr>
        <w:t xml:space="preserve">. Pri štatistickom spracovaní bioimpedančných parametrov </w:t>
      </w:r>
      <w:r w:rsidRPr="00E9546D">
        <w:rPr>
          <w:highlight w:val="yellow"/>
          <w:lang w:val="sk-SK"/>
          <w:rPrChange w:id="323" w:author="Pavel Jurak [2]" w:date="2018-04-23T20:42:00Z">
            <w:rPr>
              <w:lang w:val="sk-SK"/>
            </w:rPr>
          </w:rPrChange>
        </w:rPr>
        <w:t>sme si všimli</w:t>
      </w:r>
      <w:r w:rsidRPr="002B725D">
        <w:rPr>
          <w:lang w:val="sk-SK"/>
        </w:rPr>
        <w:t xml:space="preserve">, že </w:t>
      </w:r>
      <w:r w:rsidR="00E26B99" w:rsidRPr="002B725D">
        <w:rPr>
          <w:lang w:val="sk-SK"/>
        </w:rPr>
        <w:t>bioimpedančné parametre na rôznych miestach tela vykazujú podobné chovanie. Dosahujú podobných hodnôt, podobného rozptylu hodnôt počas merania, ale aj podobne reagujú na excitáciu kardiovaskulárneho systému dýchaním.</w:t>
      </w:r>
      <w:r w:rsidR="000C5137" w:rsidRPr="002B725D">
        <w:rPr>
          <w:lang w:val="sk-SK"/>
        </w:rPr>
        <w:t xml:space="preserve"> </w:t>
      </w:r>
      <w:r w:rsidR="00817120" w:rsidRPr="002B725D">
        <w:rPr>
          <w:lang w:val="sk-SK"/>
        </w:rPr>
        <w:t xml:space="preserve">Pre meranie SV </w:t>
      </w:r>
      <w:r w:rsidR="00817120" w:rsidRPr="00E9546D">
        <w:rPr>
          <w:highlight w:val="yellow"/>
          <w:lang w:val="sk-SK"/>
          <w:rPrChange w:id="324" w:author="Pavel Jurak [2]" w:date="2018-04-23T20:43:00Z">
            <w:rPr>
              <w:lang w:val="sk-SK"/>
            </w:rPr>
          </w:rPrChange>
        </w:rPr>
        <w:t>sme si vybrali</w:t>
      </w:r>
      <w:r w:rsidR="00817120" w:rsidRPr="002B725D">
        <w:rPr>
          <w:lang w:val="sk-SK"/>
        </w:rPr>
        <w:t xml:space="preserve"> impedanciu krku. Impedancia krku nie je ovplyvnená zmenami v dôsledku dýchania.</w:t>
      </w:r>
      <w:r w:rsidR="00AB07D8" w:rsidRPr="002B725D">
        <w:rPr>
          <w:lang w:val="sk-SK"/>
        </w:rPr>
        <w:t xml:space="preserve"> Zmeny impedancie v priebehu srdečného cyklu by mali byť spôsobené výhradne prúdením </w:t>
      </w:r>
      <w:r w:rsidR="00D84684">
        <w:rPr>
          <w:lang w:val="sk-SK"/>
        </w:rPr>
        <w:t>krvi</w:t>
      </w:r>
      <w:r w:rsidR="00AB07D8" w:rsidRPr="002B725D">
        <w:rPr>
          <w:lang w:val="sk-SK"/>
        </w:rPr>
        <w:t xml:space="preserve">. Takisto pripojenie elektród na krk bude pre vyšetrovanú osobu pohodlnejšie ako lepenie </w:t>
      </w:r>
      <w:r w:rsidR="00AB07D8" w:rsidRPr="002B725D">
        <w:rPr>
          <w:lang w:val="sk-SK"/>
        </w:rPr>
        <w:lastRenderedPageBreak/>
        <w:t xml:space="preserve">elektród na hrudník. Impedančný parameter toku </w:t>
      </w:r>
      <w:r w:rsidR="00D84684">
        <w:rPr>
          <w:lang w:val="sk-SK"/>
        </w:rPr>
        <w:t>krvi</w:t>
      </w:r>
      <w:r w:rsidR="00AB07D8" w:rsidRPr="002B725D">
        <w:rPr>
          <w:lang w:val="sk-SK"/>
        </w:rPr>
        <w:t xml:space="preserve">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B07D8" w:rsidRPr="002B725D">
        <w:rPr>
          <w:lang w:val="sk-SK"/>
        </w:rPr>
        <w:t xml:space="preserve"> z nového Bernstainoveho modelu </w:t>
      </w:r>
      <w:r w:rsidR="005A2B96" w:rsidRPr="002B725D">
        <w:rPr>
          <w:lang w:val="sk-SK"/>
        </w:rPr>
        <w:t>pre výpočet</w:t>
      </w:r>
      <w:r w:rsidR="00AB07D8" w:rsidRPr="002B725D">
        <w:rPr>
          <w:lang w:val="sk-SK"/>
        </w:rPr>
        <w:t xml:space="preserve"> SV z impedancie dosahuje pre hrudník (kanál 3) </w:t>
      </w:r>
      <w:r w:rsidR="005A2B96" w:rsidRPr="002B725D">
        <w:rPr>
          <w:lang w:val="sk-SK"/>
        </w:rPr>
        <w:t xml:space="preserve">priemernú </w:t>
      </w:r>
      <w:r w:rsidR="00AB07D8" w:rsidRPr="002B725D">
        <w:rPr>
          <w:lang w:val="sk-SK"/>
        </w:rPr>
        <w:t xml:space="preserve">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00AB07D8" w:rsidRPr="002B725D">
        <w:rPr>
          <w:lang w:val="sk-SK"/>
        </w:rPr>
        <w:t>ako uvádza</w:t>
      </w:r>
      <w:r w:rsidR="00BE3EF8" w:rsidRPr="002B725D">
        <w:rPr>
          <w:lang w:val="sk-SK"/>
        </w:rPr>
        <w:t xml:space="preserve"> </w:t>
      </w:r>
      <w:r w:rsidR="00BE3EF8" w:rsidRPr="002B725D">
        <w:rPr>
          <w:lang w:val="sk-SK"/>
        </w:rPr>
        <w:fldChar w:fldCharType="begin"/>
      </w:r>
      <w:r w:rsidR="00BE3EF8" w:rsidRPr="002B725D">
        <w:rPr>
          <w:lang w:val="sk-SK"/>
        </w:rPr>
        <w:instrText xml:space="preserve"> REF _Ref510349623 \h </w:instrText>
      </w:r>
      <w:r w:rsidR="00BE3EF8" w:rsidRPr="002B725D">
        <w:rPr>
          <w:lang w:val="sk-SK"/>
        </w:rPr>
      </w:r>
      <w:r w:rsidR="00BE3EF8" w:rsidRPr="002B725D">
        <w:rPr>
          <w:lang w:val="sk-SK"/>
        </w:rPr>
        <w:fldChar w:fldCharType="separate"/>
      </w:r>
      <w:r w:rsidR="00911AF5" w:rsidRPr="002B725D">
        <w:rPr>
          <w:lang w:val="sk-SK"/>
        </w:rPr>
        <w:t xml:space="preserve">Tabuľka </w:t>
      </w:r>
      <w:r w:rsidR="00911AF5" w:rsidRPr="002B725D">
        <w:rPr>
          <w:noProof/>
          <w:lang w:val="sk-SK"/>
        </w:rPr>
        <w:t>8</w:t>
      </w:r>
      <w:r w:rsidR="00BE3EF8" w:rsidRPr="002B725D">
        <w:rPr>
          <w:lang w:val="sk-SK"/>
        </w:rPr>
        <w:fldChar w:fldCharType="end"/>
      </w:r>
      <w:r w:rsidR="00AB07D8" w:rsidRPr="002B725D">
        <w:rPr>
          <w:lang w:val="sk-SK"/>
        </w:rPr>
        <w:t xml:space="preserve">. </w:t>
      </w:r>
      <w:r w:rsidR="005A2B96" w:rsidRPr="002B725D">
        <w:rPr>
          <w:lang w:val="sk-SK"/>
        </w:rPr>
        <w:t>Podľa rovnice (</w:t>
      </w:r>
      <w:r w:rsidR="005A2B96" w:rsidRPr="002B725D">
        <w:rPr>
          <w:lang w:val="sk-SK"/>
        </w:rPr>
        <w:fldChar w:fldCharType="begin"/>
      </w:r>
      <w:r w:rsidR="005A2B96" w:rsidRPr="002B725D">
        <w:rPr>
          <w:lang w:val="sk-SK"/>
        </w:rPr>
        <w:instrText xml:space="preserve"> REF Berstain_model_3 \h </w:instrText>
      </w:r>
      <w:r w:rsidR="005A2B96" w:rsidRPr="002B725D">
        <w:rPr>
          <w:lang w:val="sk-SK"/>
        </w:rPr>
      </w:r>
      <w:r w:rsidR="005A2B96" w:rsidRPr="002B725D">
        <w:rPr>
          <w:lang w:val="sk-SK"/>
        </w:rPr>
        <w:fldChar w:fldCharType="separate"/>
      </w:r>
      <w:r w:rsidR="00911AF5" w:rsidRPr="002B725D">
        <w:rPr>
          <w:noProof/>
          <w:color w:val="000000"/>
          <w:lang w:val="sk-SK"/>
        </w:rPr>
        <w:t>37</w:t>
      </w:r>
      <w:r w:rsidR="005A2B96" w:rsidRPr="002B725D">
        <w:rPr>
          <w:lang w:val="sk-SK"/>
        </w:rPr>
        <w:fldChar w:fldCharType="end"/>
      </w:r>
      <w:r w:rsidR="005A2B96" w:rsidRPr="002B725D">
        <w:rPr>
          <w:lang w:val="sk-SK"/>
        </w:rPr>
        <w:t xml:space="preserve">) pre </w:t>
      </w:r>
      <w:r w:rsidR="00A876EC" w:rsidRPr="002B725D">
        <w:rPr>
          <w:lang w:val="sk-SK"/>
        </w:rPr>
        <w:t>B</w:t>
      </w:r>
      <w:r w:rsidR="005A2B96" w:rsidRPr="002B725D">
        <w:rPr>
          <w:lang w:val="sk-SK"/>
        </w:rPr>
        <w:t xml:space="preserve">ernstainov model táto priemerná hodnota </w:t>
      </w:r>
      <w:r w:rsidR="00B747F7" w:rsidRPr="002B725D">
        <w:rPr>
          <w:lang w:val="sk-SK"/>
        </w:rPr>
        <w:t xml:space="preserve">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747F7" w:rsidRPr="002B725D">
        <w:rPr>
          <w:lang w:val="sk-SK"/>
        </w:rPr>
        <w:t xml:space="preserve"> </w:t>
      </w:r>
      <w:r w:rsidR="005A2B96" w:rsidRPr="002B725D">
        <w:rPr>
          <w:lang w:val="sk-SK"/>
        </w:rPr>
        <w:t>spolu s priemernou dĺžku LVET intervalu 320ms pre osobu vážiacu 75kg určuje priemernú hodnotu srdečného výdaju 117,6 ml. Táto hodnota</w:t>
      </w:r>
      <w:r w:rsidR="00B747F7" w:rsidRPr="002B725D">
        <w:rPr>
          <w:lang w:val="sk-SK"/>
        </w:rPr>
        <w:t xml:space="preserve"> je vyššia ako priemerná hodnota SV uvádzaná v literatúre pre zdravú osobu bez fyzickej aktivity, ktorá by mala byť 60-100ml </w:t>
      </w:r>
      <w:r w:rsidR="00B747F7" w:rsidRPr="002B725D">
        <w:rPr>
          <w:lang w:val="sk-SK"/>
        </w:rPr>
        <w:fldChar w:fldCharType="begin"/>
      </w:r>
      <w:r w:rsidR="00D45C1F" w:rsidRPr="002B725D">
        <w:rPr>
          <w:lang w:val="sk-SK"/>
        </w:rPr>
        <w:instrText xml:space="preserve"> ADDIN EN.CITE &lt;EndNote&gt;&lt;Cite&gt;&lt;Author&gt;Hall&lt;/Author&gt;&lt;Year&gt;2011&lt;/Year&gt;&lt;IDText&gt;Guyton and Hall textbook of medical physiology&lt;/IDText&gt;&lt;DisplayText&gt;[72]&lt;/DisplayText&gt;&lt;record&gt;&lt;isbn&gt;9781416045748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B747F7" w:rsidRPr="002B725D">
        <w:rPr>
          <w:lang w:val="sk-SK"/>
        </w:rPr>
        <w:fldChar w:fldCharType="separate"/>
      </w:r>
      <w:r w:rsidR="00D45C1F" w:rsidRPr="002B725D">
        <w:rPr>
          <w:noProof/>
          <w:lang w:val="sk-SK"/>
        </w:rPr>
        <w:t>[72]</w:t>
      </w:r>
      <w:r w:rsidR="00B747F7" w:rsidRPr="002B725D">
        <w:rPr>
          <w:lang w:val="sk-SK"/>
        </w:rPr>
        <w:fldChar w:fldCharType="end"/>
      </w:r>
      <w:r w:rsidR="00B747F7" w:rsidRPr="002B725D">
        <w:rPr>
          <w:lang w:val="sk-SK"/>
        </w:rPr>
        <w:t xml:space="preserve">. </w:t>
      </w:r>
      <w:r w:rsidR="00A876EC" w:rsidRPr="002B725D">
        <w:rPr>
          <w:lang w:val="sk-SK"/>
        </w:rPr>
        <w:t xml:space="preserve">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876EC" w:rsidRPr="002B725D">
        <w:rPr>
          <w:lang w:val="sk-SK"/>
        </w:rPr>
        <w:t xml:space="preserve"> pre krk (kanál 1) dosahuje priemernú hodnotu 0,18. Výpočet SV z rovnice (</w:t>
      </w:r>
      <w:r w:rsidR="00A876EC" w:rsidRPr="002B725D">
        <w:rPr>
          <w:lang w:val="sk-SK"/>
        </w:rPr>
        <w:fldChar w:fldCharType="begin"/>
      </w:r>
      <w:r w:rsidR="00A876EC" w:rsidRPr="002B725D">
        <w:rPr>
          <w:lang w:val="sk-SK"/>
        </w:rPr>
        <w:instrText xml:space="preserve"> REF Berstain_model_3 \h </w:instrText>
      </w:r>
      <w:r w:rsidR="00A876EC" w:rsidRPr="002B725D">
        <w:rPr>
          <w:lang w:val="sk-SK"/>
        </w:rPr>
      </w:r>
      <w:r w:rsidR="00A876EC" w:rsidRPr="002B725D">
        <w:rPr>
          <w:lang w:val="sk-SK"/>
        </w:rPr>
        <w:fldChar w:fldCharType="separate"/>
      </w:r>
      <w:r w:rsidR="00911AF5" w:rsidRPr="002B725D">
        <w:rPr>
          <w:noProof/>
          <w:color w:val="000000"/>
          <w:lang w:val="sk-SK"/>
        </w:rPr>
        <w:t>37</w:t>
      </w:r>
      <w:r w:rsidR="00A876EC" w:rsidRPr="002B725D">
        <w:rPr>
          <w:lang w:val="sk-SK"/>
        </w:rPr>
        <w:fldChar w:fldCharType="end"/>
      </w:r>
      <w:r w:rsidR="00A876EC" w:rsidRPr="002B725D">
        <w:rPr>
          <w:lang w:val="sk-SK"/>
        </w:rPr>
        <w:t xml:space="preserve">) takisto pre osobu vážiacu 75kg a priemernú hodnotu LVET intervalu 320ms udáva hodnotu 75ml. Táto hodnota je vo fyziologickom </w:t>
      </w:r>
      <w:r w:rsidR="00CA39ED" w:rsidRPr="002B725D">
        <w:rPr>
          <w:lang w:val="sk-SK"/>
        </w:rPr>
        <w:t>intervaly</w:t>
      </w:r>
      <w:r w:rsidR="00A876EC" w:rsidRPr="002B725D">
        <w:rPr>
          <w:lang w:val="sk-SK"/>
        </w:rPr>
        <w:t xml:space="preserve"> udávanom v literatúre </w:t>
      </w:r>
      <w:r w:rsidR="00A876EC" w:rsidRPr="002B725D">
        <w:rPr>
          <w:lang w:val="sk-SK"/>
        </w:rPr>
        <w:fldChar w:fldCharType="begin"/>
      </w:r>
      <w:r w:rsidR="00D45C1F" w:rsidRPr="002B725D">
        <w:rPr>
          <w:lang w:val="sk-SK"/>
        </w:rPr>
        <w:instrText xml:space="preserve"> ADDIN EN.CITE &lt;EndNote&gt;&lt;Cite&gt;&lt;Author&gt;Hall&lt;/Author&gt;&lt;Year&gt;2011&lt;/Year&gt;&lt;IDText&gt;Guyton and Hall textbook of medical physiology&lt;/IDText&gt;&lt;DisplayText&gt;[72]&lt;/DisplayText&gt;&lt;record&gt;&lt;isbn&gt;9781416045748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876EC" w:rsidRPr="002B725D">
        <w:rPr>
          <w:lang w:val="sk-SK"/>
        </w:rPr>
        <w:fldChar w:fldCharType="separate"/>
      </w:r>
      <w:r w:rsidR="00D45C1F" w:rsidRPr="002B725D">
        <w:rPr>
          <w:noProof/>
          <w:lang w:val="sk-SK"/>
        </w:rPr>
        <w:t>[72]</w:t>
      </w:r>
      <w:r w:rsidR="00A876EC" w:rsidRPr="002B725D">
        <w:rPr>
          <w:lang w:val="sk-SK"/>
        </w:rPr>
        <w:fldChar w:fldCharType="end"/>
      </w:r>
      <w:r w:rsidR="00A876EC" w:rsidRPr="002B725D">
        <w:rPr>
          <w:lang w:val="sk-SK"/>
        </w:rPr>
        <w:t>.</w:t>
      </w:r>
      <w:r w:rsidR="00530FA6" w:rsidRPr="002B725D">
        <w:rPr>
          <w:lang w:val="sk-SK"/>
        </w:rPr>
        <w:t xml:space="preserve"> Navrhnutú novú metódu na stanovenie SV z bioimpedancie z impedancie krku sme porovnali s meraním SV pomocou echokardiografie.</w:t>
      </w:r>
    </w:p>
    <w:p w14:paraId="2319C480" w14:textId="77777777" w:rsidR="00530FA6" w:rsidRPr="002B725D" w:rsidRDefault="00530FA6" w:rsidP="00530FA6">
      <w:pPr>
        <w:pStyle w:val="Nadpis3"/>
        <w:rPr>
          <w:lang w:val="sk-SK"/>
        </w:rPr>
      </w:pPr>
      <w:bookmarkStart w:id="325" w:name="_Toc510268160"/>
      <w:bookmarkStart w:id="326" w:name="_Ref510352645"/>
      <w:bookmarkStart w:id="327" w:name="_Toc510360016"/>
      <w:r w:rsidRPr="002B725D">
        <w:rPr>
          <w:lang w:val="sk-SK"/>
        </w:rPr>
        <w:t>Meraný pacienti</w:t>
      </w:r>
      <w:bookmarkEnd w:id="325"/>
      <w:bookmarkEnd w:id="326"/>
      <w:bookmarkEnd w:id="327"/>
    </w:p>
    <w:p w14:paraId="2E942291" w14:textId="77777777" w:rsidR="00530FA6" w:rsidRPr="002B725D" w:rsidRDefault="00530FA6" w:rsidP="00530FA6">
      <w:pPr>
        <w:rPr>
          <w:lang w:val="sk-SK"/>
        </w:rPr>
      </w:pPr>
    </w:p>
    <w:p w14:paraId="03FED3C5" w14:textId="77777777" w:rsidR="00E03847" w:rsidRPr="002B725D" w:rsidRDefault="00530FA6" w:rsidP="00530FA6">
      <w:pPr>
        <w:rPr>
          <w:lang w:val="sk-SK"/>
        </w:rPr>
      </w:pPr>
      <w:r w:rsidRPr="002B725D">
        <w:rPr>
          <w:lang w:val="sk-SK"/>
        </w:rPr>
        <w:t xml:space="preserve">V tejto štúdii bolo hodnotených 20 pacientov po transplantácií srdca. Meranie bolo vykonané opäť v klimatizovanej miestnosti s teplotou 22 stupňov C. </w:t>
      </w:r>
      <w:r w:rsidR="00A60DC9" w:rsidRPr="002B725D">
        <w:rPr>
          <w:lang w:val="sk-SK"/>
        </w:rPr>
        <w:t xml:space="preserve">Pacienti </w:t>
      </w:r>
      <w:r w:rsidR="00A60DC9" w:rsidRPr="008B440E">
        <w:rPr>
          <w:highlight w:val="yellow"/>
          <w:lang w:val="sk-SK"/>
          <w:rPrChange w:id="328" w:author="Pavel Jurak [2]" w:date="2018-04-23T20:46:00Z">
            <w:rPr>
              <w:lang w:val="sk-SK"/>
            </w:rPr>
          </w:rPrChange>
        </w:rPr>
        <w:t>bol</w:t>
      </w:r>
      <w:r w:rsidR="00A60DC9" w:rsidRPr="002B725D">
        <w:rPr>
          <w:lang w:val="sk-SK"/>
        </w:rPr>
        <w:t xml:space="preserve"> </w:t>
      </w:r>
      <w:r w:rsidR="00AD4442" w:rsidRPr="002B725D">
        <w:rPr>
          <w:lang w:val="sk-SK"/>
        </w:rPr>
        <w:t>opäť</w:t>
      </w:r>
      <w:r w:rsidR="00A60DC9" w:rsidRPr="002B725D">
        <w:rPr>
          <w:lang w:val="sk-SK"/>
        </w:rPr>
        <w:t xml:space="preserve"> napojený</w:t>
      </w:r>
      <w:r w:rsidR="00AD4442" w:rsidRPr="002B725D">
        <w:rPr>
          <w:lang w:val="sk-SK"/>
        </w:rPr>
        <w:t xml:space="preserve"> </w:t>
      </w:r>
      <w:r w:rsidR="00A60DC9" w:rsidRPr="002B725D">
        <w:rPr>
          <w:lang w:val="sk-SK"/>
        </w:rPr>
        <w:t xml:space="preserve">na impedančný MBM monitor. </w:t>
      </w:r>
      <w:r w:rsidRPr="002B725D">
        <w:rPr>
          <w:lang w:val="sk-SK"/>
        </w:rPr>
        <w:t xml:space="preserve">Pacienti pred meraním odpočívali 15 minút na lôžku. Nasledovalo meranie kde boli vykonané 2 simultánne merania impedancie a echokardiografie. Prvé meranie bolo vykonané pri odpočívaní na </w:t>
      </w:r>
      <w:r w:rsidR="00AD4442" w:rsidRPr="002B725D">
        <w:rPr>
          <w:lang w:val="sk-SK"/>
        </w:rPr>
        <w:t>lôžku</w:t>
      </w:r>
      <w:r w:rsidRPr="002B725D">
        <w:rPr>
          <w:lang w:val="sk-SK"/>
        </w:rPr>
        <w:t xml:space="preserve">. Po tomto meraní </w:t>
      </w:r>
      <w:r w:rsidR="00AD4442" w:rsidRPr="002B725D">
        <w:rPr>
          <w:lang w:val="sk-SK"/>
        </w:rPr>
        <w:t>nasledovala</w:t>
      </w:r>
      <w:r w:rsidR="00A60DC9" w:rsidRPr="002B725D">
        <w:rPr>
          <w:lang w:val="sk-SK"/>
        </w:rPr>
        <w:t xml:space="preserve"> druhá fáza, kedy pacient </w:t>
      </w:r>
      <w:r w:rsidRPr="002B725D">
        <w:rPr>
          <w:lang w:val="sk-SK"/>
        </w:rPr>
        <w:t>šlapal vo vodorovnej polohe na rotopede</w:t>
      </w:r>
      <w:r w:rsidR="00A60DC9" w:rsidRPr="002B725D">
        <w:rPr>
          <w:lang w:val="sk-SK"/>
        </w:rPr>
        <w:t xml:space="preserve"> so záťažo</w:t>
      </w:r>
      <w:r w:rsidR="00AD4442" w:rsidRPr="002B725D">
        <w:rPr>
          <w:lang w:val="sk-SK"/>
        </w:rPr>
        <w:t>u</w:t>
      </w:r>
      <w:r w:rsidR="00A60DC9" w:rsidRPr="002B725D">
        <w:rPr>
          <w:lang w:val="sk-SK"/>
        </w:rPr>
        <w:t xml:space="preserve"> 25W</w:t>
      </w:r>
      <w:r w:rsidRPr="002B725D">
        <w:rPr>
          <w:lang w:val="sk-SK"/>
        </w:rPr>
        <w:t>.</w:t>
      </w:r>
      <w:r w:rsidR="00A60DC9" w:rsidRPr="002B725D">
        <w:rPr>
          <w:lang w:val="sk-SK"/>
        </w:rPr>
        <w:t xml:space="preserve"> Po 120s šlapania bolo vykonané druhé meranie. Pre každého pacienta tak dostávame </w:t>
      </w:r>
      <w:commentRangeStart w:id="329"/>
      <w:r w:rsidR="00A60DC9" w:rsidRPr="002B725D">
        <w:rPr>
          <w:lang w:val="sk-SK"/>
        </w:rPr>
        <w:t>2 simultánne merania</w:t>
      </w:r>
      <w:commentRangeEnd w:id="329"/>
      <w:r w:rsidR="00DA40BA">
        <w:rPr>
          <w:rStyle w:val="Odkaznakoment"/>
        </w:rPr>
        <w:commentReference w:id="329"/>
      </w:r>
      <w:r w:rsidR="00A60DC9" w:rsidRPr="002B725D">
        <w:rPr>
          <w:lang w:val="sk-SK"/>
        </w:rPr>
        <w:t xml:space="preserve"> srdečného výdaja pomocou echokardiografie a bioimpedancie. Meranie echokardiografie bolo </w:t>
      </w:r>
      <w:r w:rsidR="00A60DC9" w:rsidRPr="00DA40BA">
        <w:rPr>
          <w:highlight w:val="yellow"/>
          <w:lang w:val="sk-SK"/>
          <w:rPrChange w:id="330" w:author="Pavel Jurak [2]" w:date="2018-04-23T20:47:00Z">
            <w:rPr>
              <w:lang w:val="sk-SK"/>
            </w:rPr>
          </w:rPrChange>
        </w:rPr>
        <w:t>vykonané profesorom Meluzínom</w:t>
      </w:r>
      <w:r w:rsidR="00A60DC9" w:rsidRPr="002B725D">
        <w:rPr>
          <w:lang w:val="sk-SK"/>
        </w:rPr>
        <w:t>, ktorý je považovaný za špičkového odborníka na echokardiografiu v Českej republike. Jeho odbornosť garantuje presnosť v nameraných hodnotách SV z echokardiografie.</w:t>
      </w:r>
    </w:p>
    <w:p w14:paraId="620EDDCB" w14:textId="77777777" w:rsidR="00E03847" w:rsidRPr="002B725D" w:rsidRDefault="00E03847" w:rsidP="00530FA6">
      <w:pPr>
        <w:rPr>
          <w:lang w:val="sk-SK"/>
        </w:rPr>
      </w:pPr>
    </w:p>
    <w:p w14:paraId="6F5F9B8C" w14:textId="77777777" w:rsidR="00E03847" w:rsidRPr="002B725D" w:rsidRDefault="00E03847" w:rsidP="00E03847">
      <w:pPr>
        <w:pStyle w:val="Nadpis3"/>
        <w:rPr>
          <w:lang w:val="sk-SK"/>
        </w:rPr>
      </w:pPr>
      <w:bookmarkStart w:id="331" w:name="_Toc510268161"/>
      <w:bookmarkStart w:id="332" w:name="_Toc510360017"/>
      <w:r w:rsidRPr="002B725D">
        <w:rPr>
          <w:lang w:val="sk-SK"/>
        </w:rPr>
        <w:lastRenderedPageBreak/>
        <w:t>Štatistické vyhodnotenie simultánneho merania</w:t>
      </w:r>
      <w:bookmarkEnd w:id="331"/>
      <w:bookmarkEnd w:id="332"/>
    </w:p>
    <w:p w14:paraId="41DF2BCA" w14:textId="77777777" w:rsidR="00E03847" w:rsidRPr="002B725D" w:rsidRDefault="00E03847" w:rsidP="00530FA6">
      <w:pPr>
        <w:rPr>
          <w:lang w:val="sk-SK"/>
        </w:rPr>
      </w:pPr>
    </w:p>
    <w:p w14:paraId="299FCDCF" w14:textId="77777777" w:rsidR="00E03847" w:rsidRPr="002B725D" w:rsidRDefault="00E03847" w:rsidP="00E03847">
      <w:pPr>
        <w:rPr>
          <w:lang w:val="sk-SK"/>
        </w:rPr>
      </w:pPr>
      <w:r w:rsidRPr="002B725D">
        <w:rPr>
          <w:lang w:val="sk-SK"/>
        </w:rPr>
        <w:t xml:space="preserve">Personov korelačný koeficient pre simultánne meranie SV echkardiografiou a bioimpedanciou z krku (kanál 1) dosahoval hodnote 0,55. </w:t>
      </w:r>
      <w:r w:rsidR="009F48AC" w:rsidRPr="002B725D">
        <w:rPr>
          <w:lang w:val="sk-SK"/>
        </w:rPr>
        <w:t>Regresná priamka má smernicu 0,44 a posun 31,18. Re</w:t>
      </w:r>
      <w:r w:rsidR="00AD4442" w:rsidRPr="002B725D">
        <w:rPr>
          <w:lang w:val="sk-SK"/>
        </w:rPr>
        <w:t>g</w:t>
      </w:r>
      <w:r w:rsidR="009F48AC" w:rsidRPr="002B725D">
        <w:rPr>
          <w:lang w:val="sk-SK"/>
        </w:rPr>
        <w:t xml:space="preserve">resnú priamku a párové meranie zachytáva </w:t>
      </w:r>
      <w:r w:rsidR="009F48AC" w:rsidRPr="002B725D">
        <w:rPr>
          <w:lang w:val="sk-SK"/>
        </w:rPr>
        <w:fldChar w:fldCharType="begin"/>
      </w:r>
      <w:r w:rsidR="009F48AC" w:rsidRPr="002B725D">
        <w:rPr>
          <w:lang w:val="sk-SK"/>
        </w:rPr>
        <w:instrText xml:space="preserve"> REF _Ref509784538 \h </w:instrText>
      </w:r>
      <w:r w:rsidR="009F48AC" w:rsidRPr="002B725D">
        <w:rPr>
          <w:lang w:val="sk-SK"/>
        </w:rPr>
      </w:r>
      <w:r w:rsidR="009F48AC"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11</w:t>
      </w:r>
      <w:r w:rsidR="009F48AC" w:rsidRPr="002B725D">
        <w:rPr>
          <w:lang w:val="sk-SK"/>
        </w:rPr>
        <w:fldChar w:fldCharType="end"/>
      </w:r>
      <w:r w:rsidR="009F48AC" w:rsidRPr="002B725D">
        <w:rPr>
          <w:lang w:val="sk-SK"/>
        </w:rPr>
        <w:t>.</w:t>
      </w:r>
    </w:p>
    <w:p w14:paraId="72A7477A" w14:textId="77777777" w:rsidR="00DF67D0" w:rsidRPr="002B725D" w:rsidRDefault="00DF67D0" w:rsidP="00E03847">
      <w:pPr>
        <w:rPr>
          <w:lang w:val="sk-SK"/>
        </w:rPr>
      </w:pPr>
    </w:p>
    <w:p w14:paraId="166E05E3" w14:textId="77777777" w:rsidR="00DF67D0" w:rsidRPr="002B725D" w:rsidRDefault="00941A71" w:rsidP="00DF67D0">
      <w:pPr>
        <w:jc w:val="center"/>
        <w:rPr>
          <w:lang w:val="sk-SK"/>
        </w:rPr>
      </w:pPr>
      <w:r>
        <w:rPr>
          <w:lang w:val="sk-SK"/>
        </w:rPr>
        <w:pict w14:anchorId="5CC10E28">
          <v:shape id="_x0000_i1033" type="#_x0000_t75" style="width:419.6pt;height:315pt">
            <v:imagedata r:id="rId55" o:title="echo_kanal1"/>
          </v:shape>
        </w:pict>
      </w:r>
    </w:p>
    <w:p w14:paraId="15E4A4F7" w14:textId="77777777" w:rsidR="009F48AC" w:rsidRPr="002B725D" w:rsidRDefault="009F48AC" w:rsidP="009F48AC">
      <w:pPr>
        <w:pStyle w:val="Titulek"/>
        <w:rPr>
          <w:lang w:val="sk-SK"/>
        </w:rPr>
      </w:pPr>
      <w:bookmarkStart w:id="333" w:name="_Ref509784538"/>
      <w:bookmarkStart w:id="334" w:name="_Toc510358884"/>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3</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11</w:t>
      </w:r>
      <w:r w:rsidR="00E83A77" w:rsidRPr="002B725D">
        <w:rPr>
          <w:lang w:val="sk-SK"/>
        </w:rPr>
        <w:fldChar w:fldCharType="end"/>
      </w:r>
      <w:bookmarkEnd w:id="333"/>
      <w:r w:rsidR="00AD4442" w:rsidRPr="002B725D">
        <w:rPr>
          <w:lang w:val="sk-SK"/>
        </w:rPr>
        <w:t xml:space="preserve">: Výpočet SV z impedancie krku a jeho porovnanie s meraním SV </w:t>
      </w:r>
      <w:commentRangeStart w:id="335"/>
      <w:r w:rsidR="00AD4442" w:rsidRPr="002B725D">
        <w:rPr>
          <w:lang w:val="sk-SK"/>
        </w:rPr>
        <w:t>echokardiografiou</w:t>
      </w:r>
      <w:commentRangeEnd w:id="335"/>
      <w:r w:rsidR="00DA40BA">
        <w:rPr>
          <w:rStyle w:val="Odkaznakoment"/>
          <w:rFonts w:eastAsia="Times New Roman" w:cs="Times New Roman"/>
          <w:spacing w:val="0"/>
          <w:lang w:val="cs-CZ" w:eastAsia="cs-CZ" w:bidi="ar-SA"/>
        </w:rPr>
        <w:commentReference w:id="335"/>
      </w:r>
      <w:r w:rsidR="00AD4442" w:rsidRPr="002B725D">
        <w:rPr>
          <w:lang w:val="sk-SK"/>
        </w:rPr>
        <w:t>.</w:t>
      </w:r>
      <w:bookmarkEnd w:id="334"/>
    </w:p>
    <w:p w14:paraId="7F9966DA" w14:textId="77777777" w:rsidR="009F48AC" w:rsidRPr="002B725D" w:rsidRDefault="009F48AC" w:rsidP="009F48AC">
      <w:pPr>
        <w:rPr>
          <w:lang w:val="sk-SK" w:eastAsia="en-US" w:bidi="en-US"/>
        </w:rPr>
      </w:pPr>
    </w:p>
    <w:p w14:paraId="3B0BB235" w14:textId="77777777" w:rsidR="005159C7" w:rsidRPr="002B725D" w:rsidRDefault="009F48AC" w:rsidP="00D835A9">
      <w:pPr>
        <w:pStyle w:val="Nadpis3"/>
        <w:rPr>
          <w:lang w:val="sk-SK"/>
        </w:rPr>
      </w:pPr>
      <w:bookmarkStart w:id="336" w:name="_Toc510360018"/>
      <w:r w:rsidRPr="002B725D">
        <w:rPr>
          <w:lang w:val="sk-SK"/>
        </w:rPr>
        <w:t>Bland</w:t>
      </w:r>
      <w:r w:rsidR="005159C7" w:rsidRPr="002B725D">
        <w:rPr>
          <w:lang w:val="sk-SK"/>
        </w:rPr>
        <w:t xml:space="preserve"> </w:t>
      </w:r>
      <w:r w:rsidRPr="002B725D">
        <w:rPr>
          <w:lang w:val="sk-SK"/>
        </w:rPr>
        <w:t>A</w:t>
      </w:r>
      <w:r w:rsidR="005159C7" w:rsidRPr="002B725D">
        <w:rPr>
          <w:lang w:val="sk-SK"/>
        </w:rPr>
        <w:t xml:space="preserve">ltmanova štatistická </w:t>
      </w:r>
      <w:r w:rsidRPr="002B725D">
        <w:rPr>
          <w:lang w:val="sk-SK"/>
        </w:rPr>
        <w:t>analýza</w:t>
      </w:r>
      <w:bookmarkEnd w:id="336"/>
    </w:p>
    <w:p w14:paraId="4AC05C37" w14:textId="77777777" w:rsidR="004575C3" w:rsidRPr="002B725D" w:rsidRDefault="004575C3" w:rsidP="004575C3">
      <w:pPr>
        <w:rPr>
          <w:lang w:val="sk-SK"/>
        </w:rPr>
      </w:pPr>
    </w:p>
    <w:p w14:paraId="509E9653" w14:textId="77777777" w:rsidR="005159C7" w:rsidRPr="002B725D" w:rsidRDefault="005159C7" w:rsidP="00AA1135">
      <w:pPr>
        <w:rPr>
          <w:lang w:val="sk-SK"/>
        </w:rPr>
      </w:pPr>
    </w:p>
    <w:p w14:paraId="6EF9E104" w14:textId="77777777" w:rsidR="005159C7" w:rsidRPr="002B725D" w:rsidRDefault="00E652D0" w:rsidP="00085C29">
      <w:pPr>
        <w:rPr>
          <w:lang w:val="sk-SK"/>
        </w:rPr>
      </w:pPr>
      <w:r w:rsidRPr="002B725D">
        <w:rPr>
          <w:lang w:val="sk-SK"/>
        </w:rPr>
        <w:t xml:space="preserve">Častou metódou na vyšetrenie zavislosti dvoch náhodných veličín je korelačná analýza. Jeden z príkladou použitia je výpočet Pearsonovho korelačného koeficientu. Hodnota korelačného koeficientu udáva  silu lineárnej </w:t>
      </w:r>
      <w:r w:rsidR="006E5141" w:rsidRPr="002B725D">
        <w:rPr>
          <w:lang w:val="sk-SK"/>
        </w:rPr>
        <w:t>väzby</w:t>
      </w:r>
      <w:r w:rsidRPr="002B725D">
        <w:rPr>
          <w:lang w:val="sk-SK"/>
        </w:rPr>
        <w:t xml:space="preserve"> medzi dvoma náhodnými veličinami. Spolu s korelačnou analýzou sa zvykne používať aj </w:t>
      </w:r>
      <w:r w:rsidRPr="002B725D">
        <w:rPr>
          <w:lang w:val="sk-SK"/>
        </w:rPr>
        <w:lastRenderedPageBreak/>
        <w:t>lineárna regresia. Linárnu regresiu má zmysel poč</w:t>
      </w:r>
      <w:r w:rsidR="00AD4442" w:rsidRPr="002B725D">
        <w:rPr>
          <w:lang w:val="sk-SK"/>
        </w:rPr>
        <w:t>ítať iba ak p-hodnota korelačné</w:t>
      </w:r>
      <w:r w:rsidRPr="002B725D">
        <w:rPr>
          <w:lang w:val="sk-SK"/>
        </w:rPr>
        <w:t xml:space="preserve">ho koeficientu je štatisticky významná. Korelačná analýza však vyšetruje lineárny vzťah medzi dvoma </w:t>
      </w:r>
      <w:r w:rsidR="006E5141" w:rsidRPr="002B725D">
        <w:rPr>
          <w:lang w:val="sk-SK"/>
        </w:rPr>
        <w:t>veličinami</w:t>
      </w:r>
      <w:r w:rsidRPr="002B725D">
        <w:rPr>
          <w:lang w:val="sk-SK"/>
        </w:rPr>
        <w:t>, ale nie ich zhodu</w:t>
      </w:r>
      <w:r w:rsidR="006E5141" w:rsidRPr="002B725D">
        <w:rPr>
          <w:lang w:val="sk-SK"/>
        </w:rPr>
        <w:t xml:space="preserve"> </w:t>
      </w:r>
      <w:r w:rsidR="006E5141" w:rsidRPr="002B725D">
        <w:rPr>
          <w:lang w:val="sk-SK"/>
        </w:rPr>
        <w:fldChar w:fldCharType="begin"/>
      </w:r>
      <w:r w:rsidR="00D45C1F" w:rsidRPr="002B725D">
        <w:rPr>
          <w:lang w:val="sk-SK"/>
        </w:rPr>
        <w:instrText xml:space="preserve"> ADDIN EN.CITE &lt;EndNote&gt;&lt;Cite&gt;&lt;Author&gt;Udovicic&lt;/Author&gt;&lt;Year&gt;2007&lt;/Year&gt;&lt;IDText&gt;What we need to know when calculating the coefficient of correlation?&lt;/IDText&gt;&lt;DisplayText&gt;[74]&lt;/DisplayText&gt;&lt;record&gt;&lt;keywords&gt;&lt;keyword&gt;correlation&lt;/keyword&gt;&lt;keyword&gt;Pearson&amp;apos;s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E5141" w:rsidRPr="002B725D">
        <w:rPr>
          <w:lang w:val="sk-SK"/>
        </w:rPr>
        <w:fldChar w:fldCharType="separate"/>
      </w:r>
      <w:r w:rsidR="00D45C1F" w:rsidRPr="002B725D">
        <w:rPr>
          <w:noProof/>
          <w:lang w:val="sk-SK"/>
        </w:rPr>
        <w:t>[74]</w:t>
      </w:r>
      <w:r w:rsidR="006E5141" w:rsidRPr="002B725D">
        <w:rPr>
          <w:lang w:val="sk-SK"/>
        </w:rPr>
        <w:fldChar w:fldCharType="end"/>
      </w:r>
      <w:r w:rsidRPr="002B725D">
        <w:rPr>
          <w:lang w:val="sk-SK"/>
        </w:rPr>
        <w:t>.</w:t>
      </w:r>
      <w:r w:rsidR="0047179F" w:rsidRPr="002B725D">
        <w:rPr>
          <w:lang w:val="sk-SK"/>
        </w:rPr>
        <w:t xml:space="preserve"> </w:t>
      </w:r>
      <w:r w:rsidR="00B42283" w:rsidRPr="002B725D">
        <w:rPr>
          <w:lang w:val="sk-SK"/>
        </w:rPr>
        <w:t xml:space="preserve">Bland Altmanova analýza sa používa na vyšetrenie zhody pároveho merania dvoma metódami. Pracuje s rozdielmi nameraných </w:t>
      </w:r>
      <w:r w:rsidR="006E5141" w:rsidRPr="002B725D">
        <w:rPr>
          <w:lang w:val="sk-SK"/>
        </w:rPr>
        <w:t>hodnôt</w:t>
      </w:r>
      <w:r w:rsidR="00B42283" w:rsidRPr="002B725D">
        <w:rPr>
          <w:lang w:val="sk-SK"/>
        </w:rPr>
        <w:t xml:space="preserve">. Výsledkom analýzy je graf dvojíc meraní. Na ose Y sú rozdiely medzi </w:t>
      </w:r>
      <w:r w:rsidR="00E96AB8" w:rsidRPr="002B725D">
        <w:rPr>
          <w:lang w:val="sk-SK"/>
        </w:rPr>
        <w:t xml:space="preserve">meraním metódou A a metódou B (A-B) a na ose X je priemer merania ((A+B)/2). Graf teda zachytáva </w:t>
      </w:r>
      <w:r w:rsidR="006E5141" w:rsidRPr="002B725D">
        <w:rPr>
          <w:lang w:val="sk-SK"/>
        </w:rPr>
        <w:t>rozdiel</w:t>
      </w:r>
      <w:r w:rsidR="00E96AB8" w:rsidRPr="002B725D">
        <w:rPr>
          <w:lang w:val="sk-SK"/>
        </w:rPr>
        <w:t xml:space="preserve"> meraní oproti priemeru meraní. </w:t>
      </w:r>
      <w:r w:rsidR="0043284C" w:rsidRPr="002B725D">
        <w:rPr>
          <w:lang w:val="sk-SK"/>
        </w:rPr>
        <w:t>Ak 95% meraní ležalí</w:t>
      </w:r>
      <w:r w:rsidR="00E96AB8" w:rsidRPr="002B725D">
        <w:rPr>
          <w:lang w:val="sk-SK"/>
        </w:rPr>
        <w:t xml:space="preserve"> v rozmedzí </w:t>
      </w:r>
      <w:r w:rsidR="00C9544C" w:rsidRPr="002B725D">
        <w:rPr>
          <w:lang w:val="sk-SK"/>
        </w:rPr>
        <w:t>+-2-násobok smerodatnej odchylky</w:t>
      </w:r>
      <w:r w:rsidR="00E96AB8" w:rsidRPr="002B725D">
        <w:rPr>
          <w:lang w:val="sk-SK"/>
        </w:rPr>
        <w:t xml:space="preserve"> od stredného rozdielu</w:t>
      </w:r>
      <w:r w:rsidR="0043284C" w:rsidRPr="002B725D">
        <w:rPr>
          <w:lang w:val="sk-SK"/>
        </w:rPr>
        <w:t xml:space="preserve">, </w:t>
      </w:r>
      <w:r w:rsidR="00AD4442" w:rsidRPr="002B725D">
        <w:rPr>
          <w:lang w:val="sk-SK"/>
        </w:rPr>
        <w:t xml:space="preserve">Bland Altmanova analýza </w:t>
      </w:r>
      <w:r w:rsidR="0043284C" w:rsidRPr="002B725D">
        <w:rPr>
          <w:lang w:val="sk-SK"/>
        </w:rPr>
        <w:t xml:space="preserve">prehlasuje zhodu medzi týmito dvoma meraniami. </w:t>
      </w:r>
      <w:r w:rsidR="00C9544C" w:rsidRPr="002B725D">
        <w:rPr>
          <w:lang w:val="sk-SK"/>
        </w:rPr>
        <w:t xml:space="preserve"> </w:t>
      </w:r>
      <w:r w:rsidR="00FC461B" w:rsidRPr="002B725D">
        <w:rPr>
          <w:lang w:val="sk-SK"/>
        </w:rPr>
        <w:fldChar w:fldCharType="begin"/>
      </w:r>
      <w:r w:rsidR="00D45C1F" w:rsidRPr="002B725D">
        <w:rPr>
          <w:lang w:val="sk-SK"/>
        </w:rPr>
        <w:instrText xml:space="preserve"> ADDIN EN.CITE &lt;EndNote&gt;&lt;Cite&gt;&lt;Author&gt;Giavarina&lt;/Author&gt;&lt;Year&gt;2015&lt;/Year&gt;&lt;IDText&gt;Understanding Bland Altman analysis&lt;/IDText&gt;&lt;DisplayText&gt;[75]&lt;/DisplayText&gt;&lt;record&gt;&lt;keywords&gt;&lt;keyword&gt;Bland-Altman&lt;/keyword&gt;&lt;keyword&gt;agreement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2B725D">
        <w:rPr>
          <w:lang w:val="sk-SK"/>
        </w:rPr>
        <w:fldChar w:fldCharType="separate"/>
      </w:r>
      <w:r w:rsidR="00D45C1F" w:rsidRPr="002B725D">
        <w:rPr>
          <w:noProof/>
          <w:lang w:val="sk-SK"/>
        </w:rPr>
        <w:t>[75]</w:t>
      </w:r>
      <w:r w:rsidR="00FC461B" w:rsidRPr="002B725D">
        <w:rPr>
          <w:lang w:val="sk-SK"/>
        </w:rPr>
        <w:fldChar w:fldCharType="end"/>
      </w:r>
      <w:r w:rsidR="00E96AB8" w:rsidRPr="002B725D">
        <w:rPr>
          <w:lang w:val="sk-SK"/>
        </w:rPr>
        <w:t>.</w:t>
      </w:r>
      <w:r w:rsidR="0043284C" w:rsidRPr="002B725D">
        <w:rPr>
          <w:lang w:val="sk-SK"/>
        </w:rPr>
        <w:t xml:space="preserve"> Bland Altmanovu analýzu zachytáva </w:t>
      </w:r>
      <w:r w:rsidR="0043284C" w:rsidRPr="002B725D">
        <w:rPr>
          <w:lang w:val="sk-SK"/>
        </w:rPr>
        <w:fldChar w:fldCharType="begin"/>
      </w:r>
      <w:r w:rsidR="0043284C" w:rsidRPr="002B725D">
        <w:rPr>
          <w:lang w:val="sk-SK"/>
        </w:rPr>
        <w:instrText xml:space="preserve"> REF _Ref509784585 \h </w:instrText>
      </w:r>
      <w:r w:rsidR="0043284C" w:rsidRPr="002B725D">
        <w:rPr>
          <w:lang w:val="sk-SK"/>
        </w:rPr>
      </w:r>
      <w:r w:rsidR="0043284C"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12</w:t>
      </w:r>
      <w:r w:rsidR="0043284C" w:rsidRPr="002B725D">
        <w:rPr>
          <w:lang w:val="sk-SK"/>
        </w:rPr>
        <w:fldChar w:fldCharType="end"/>
      </w:r>
      <w:r w:rsidR="0043284C" w:rsidRPr="002B725D">
        <w:rPr>
          <w:lang w:val="sk-SK"/>
        </w:rPr>
        <w:t>.</w:t>
      </w:r>
    </w:p>
    <w:p w14:paraId="033A41C1" w14:textId="77777777" w:rsidR="009F48AC" w:rsidRPr="002B725D" w:rsidRDefault="009F48AC" w:rsidP="00085C29">
      <w:pPr>
        <w:rPr>
          <w:lang w:val="sk-SK"/>
        </w:rPr>
      </w:pPr>
    </w:p>
    <w:p w14:paraId="6CF940C8" w14:textId="77777777" w:rsidR="005159C7" w:rsidRPr="002B725D" w:rsidRDefault="00941A71" w:rsidP="00AA1135">
      <w:pPr>
        <w:rPr>
          <w:lang w:val="sk-SK"/>
        </w:rPr>
      </w:pPr>
      <w:r>
        <w:rPr>
          <w:lang w:val="sk-SK"/>
        </w:rPr>
        <w:pict w14:anchorId="7549072B">
          <v:shape id="_x0000_i1034" type="#_x0000_t75" style="width:419.6pt;height:315pt">
            <v:imagedata r:id="rId56" o:title="bland_mel_1"/>
          </v:shape>
        </w:pict>
      </w:r>
    </w:p>
    <w:p w14:paraId="3137374A" w14:textId="77777777" w:rsidR="0043284C" w:rsidRPr="002B725D" w:rsidRDefault="0043284C" w:rsidP="0043284C">
      <w:pPr>
        <w:pStyle w:val="Titulek"/>
        <w:rPr>
          <w:lang w:val="sk-SK"/>
        </w:rPr>
      </w:pPr>
      <w:bookmarkStart w:id="337" w:name="_Ref509784585"/>
      <w:bookmarkStart w:id="338" w:name="_Toc510358885"/>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3</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12</w:t>
      </w:r>
      <w:r w:rsidR="00E83A77" w:rsidRPr="002B725D">
        <w:rPr>
          <w:lang w:val="sk-SK"/>
        </w:rPr>
        <w:fldChar w:fldCharType="end"/>
      </w:r>
      <w:bookmarkEnd w:id="337"/>
      <w:r w:rsidR="00AD4442" w:rsidRPr="002B725D">
        <w:rPr>
          <w:lang w:val="sk-SK"/>
        </w:rPr>
        <w:t>: Bland Altmanova analýza zhody medzi meraním SV z impedancie krku a echokardiografiou.</w:t>
      </w:r>
      <w:bookmarkEnd w:id="338"/>
    </w:p>
    <w:p w14:paraId="2E50DB64" w14:textId="77777777" w:rsidR="005159C7" w:rsidRPr="002B725D" w:rsidRDefault="0043284C" w:rsidP="0043284C">
      <w:pPr>
        <w:rPr>
          <w:lang w:val="sk-SK"/>
        </w:rPr>
      </w:pPr>
      <w:r w:rsidRPr="002B725D">
        <w:rPr>
          <w:lang w:val="sk-SK"/>
        </w:rPr>
        <w:t xml:space="preserve">Až na jednu hodnotu všetky namerané hodnotu majú rozdieľ menši ako dvojnásobok smerodatnej odchylky. Platí teda že viac ako 95% </w:t>
      </w:r>
      <w:r w:rsidR="00AD4442" w:rsidRPr="002B725D">
        <w:rPr>
          <w:lang w:val="sk-SK"/>
        </w:rPr>
        <w:t>hodnôt</w:t>
      </w:r>
      <w:r w:rsidRPr="002B725D">
        <w:rPr>
          <w:lang w:val="sk-SK"/>
        </w:rPr>
        <w:t xml:space="preserve"> má menší </w:t>
      </w:r>
      <w:r w:rsidR="00AD4442" w:rsidRPr="002B725D">
        <w:rPr>
          <w:lang w:val="sk-SK"/>
        </w:rPr>
        <w:t>rozdiel</w:t>
      </w:r>
      <w:r w:rsidRPr="002B725D">
        <w:rPr>
          <w:lang w:val="sk-SK"/>
        </w:rPr>
        <w:t xml:space="preserve"> ako dvojnásobok smerodatnej </w:t>
      </w:r>
      <w:r w:rsidR="00AD4442" w:rsidRPr="002B725D">
        <w:rPr>
          <w:lang w:val="sk-SK"/>
        </w:rPr>
        <w:t>odchýlky</w:t>
      </w:r>
      <w:r w:rsidRPr="002B725D">
        <w:rPr>
          <w:lang w:val="sk-SK"/>
        </w:rPr>
        <w:t xml:space="preserve"> </w:t>
      </w:r>
      <w:r w:rsidR="00AD4442" w:rsidRPr="002B725D">
        <w:rPr>
          <w:lang w:val="sk-SK"/>
        </w:rPr>
        <w:t>rozdielov meraní. Bland A</w:t>
      </w:r>
      <w:r w:rsidRPr="002B725D">
        <w:rPr>
          <w:lang w:val="sk-SK"/>
        </w:rPr>
        <w:t xml:space="preserve">ltmanova </w:t>
      </w:r>
      <w:r w:rsidRPr="002B725D">
        <w:rPr>
          <w:lang w:val="sk-SK"/>
        </w:rPr>
        <w:lastRenderedPageBreak/>
        <w:t>analýza preto prehlasuje zhodu medzi meraním SV echom a meraním SV z impedancie krku.</w:t>
      </w:r>
    </w:p>
    <w:p w14:paraId="6EFD4612" w14:textId="77777777" w:rsidR="0043284C" w:rsidRPr="002B725D" w:rsidRDefault="0043284C" w:rsidP="0043284C">
      <w:pPr>
        <w:rPr>
          <w:lang w:val="sk-SK"/>
        </w:rPr>
      </w:pPr>
    </w:p>
    <w:p w14:paraId="057609F8" w14:textId="77777777" w:rsidR="005159C7" w:rsidRPr="002B725D" w:rsidRDefault="001F12E8" w:rsidP="001F12E8">
      <w:pPr>
        <w:pStyle w:val="Nadpis3"/>
        <w:rPr>
          <w:lang w:val="sk-SK"/>
        </w:rPr>
      </w:pPr>
      <w:bookmarkStart w:id="339" w:name="_Toc510360019"/>
      <w:r w:rsidRPr="002B725D">
        <w:rPr>
          <w:lang w:val="sk-SK"/>
        </w:rPr>
        <w:t xml:space="preserve">Plocha pod krivkou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dt</m:t>
            </m:r>
          </m:den>
        </m:f>
      </m:oMath>
      <w:bookmarkEnd w:id="339"/>
    </w:p>
    <w:p w14:paraId="1C691216" w14:textId="77777777" w:rsidR="00AA1135" w:rsidRPr="002B725D" w:rsidRDefault="00AA1135" w:rsidP="00AA1135">
      <w:pPr>
        <w:rPr>
          <w:lang w:val="sk-SK" w:eastAsia="en-US" w:bidi="en-US"/>
        </w:rPr>
      </w:pPr>
    </w:p>
    <w:p w14:paraId="05E7A92B" w14:textId="77777777" w:rsidR="001F12E8" w:rsidRPr="002B725D" w:rsidRDefault="001F12E8" w:rsidP="00AA1135">
      <w:pPr>
        <w:rPr>
          <w:lang w:val="sk-SK"/>
        </w:rPr>
      </w:pPr>
      <w:r w:rsidRPr="002B725D">
        <w:rPr>
          <w:lang w:val="sk-SK" w:eastAsia="en-US" w:bidi="en-US"/>
        </w:rPr>
        <w:t xml:space="preserve">V nasledujúcej analýze bola vyšetrená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2B725D">
        <w:rPr>
          <w:lang w:val="sk-SK"/>
        </w:rPr>
        <w:t xml:space="preserve"> </w:t>
      </w:r>
      <w:r w:rsidR="00163F36" w:rsidRPr="002B725D">
        <w:rPr>
          <w:lang w:val="sk-SK"/>
        </w:rPr>
        <w:t xml:space="preserve">vrámci srdečného cyklu </w:t>
      </w:r>
      <w:r w:rsidRPr="002B725D">
        <w:rPr>
          <w:lang w:val="sk-SK"/>
        </w:rPr>
        <w:t xml:space="preserve">a hodnoty SV nameranej echokardiografiou. Krivka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2B725D">
        <w:rPr>
          <w:lang w:val="sk-SK"/>
        </w:rPr>
        <w:t xml:space="preserve"> by podľa </w:t>
      </w:r>
      <w:r w:rsidRPr="002B725D">
        <w:rPr>
          <w:lang w:val="sk-SK"/>
        </w:rPr>
        <w:fldChar w:fldCharType="begin"/>
      </w:r>
      <w:r w:rsidRPr="002B725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00582292" w:rsidRPr="002B725D">
        <w:rPr>
          <w:lang w:val="sk-SK"/>
        </w:rPr>
        <w:t xml:space="preserve"> a rovnice (</w:t>
      </w:r>
      <w:r w:rsidR="00582292" w:rsidRPr="002B725D">
        <w:rPr>
          <w:lang w:val="sk-SK"/>
        </w:rPr>
        <w:fldChar w:fldCharType="begin"/>
      </w:r>
      <w:r w:rsidR="00582292" w:rsidRPr="002B725D">
        <w:rPr>
          <w:lang w:val="sk-SK"/>
        </w:rPr>
        <w:instrText xml:space="preserve"> REF Berstain_model_3 \h </w:instrText>
      </w:r>
      <w:r w:rsidR="00582292" w:rsidRPr="002B725D">
        <w:rPr>
          <w:lang w:val="sk-SK"/>
        </w:rPr>
      </w:r>
      <w:r w:rsidR="00582292" w:rsidRPr="002B725D">
        <w:rPr>
          <w:lang w:val="sk-SK"/>
        </w:rPr>
        <w:fldChar w:fldCharType="separate"/>
      </w:r>
      <w:r w:rsidR="00911AF5" w:rsidRPr="002B725D">
        <w:rPr>
          <w:noProof/>
          <w:color w:val="000000"/>
          <w:lang w:val="sk-SK"/>
        </w:rPr>
        <w:t>37</w:t>
      </w:r>
      <w:r w:rsidR="00582292" w:rsidRPr="002B725D">
        <w:rPr>
          <w:lang w:val="sk-SK"/>
        </w:rPr>
        <w:fldChar w:fldCharType="end"/>
      </w:r>
      <w:r w:rsidR="00582292" w:rsidRPr="002B725D">
        <w:rPr>
          <w:lang w:val="sk-SK"/>
        </w:rPr>
        <w:t>)</w:t>
      </w:r>
      <w:r w:rsidRPr="002B725D">
        <w:rPr>
          <w:lang w:val="sk-SK"/>
        </w:rPr>
        <w:t xml:space="preserve"> spolu s hodnotou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r>
          <w:rPr>
            <w:rFonts w:ascii="Cambria Math" w:hAnsi="Cambria Math"/>
            <w:lang w:val="sk-SK"/>
          </w:rPr>
          <m:t xml:space="preserve"> max</m:t>
        </m:r>
      </m:oMath>
      <w:r w:rsidRPr="002B725D">
        <w:rPr>
          <w:lang w:val="sk-SK"/>
        </w:rPr>
        <w:t xml:space="preserve"> mala vyjadrovať zrýchlenie </w:t>
      </w:r>
      <w:r w:rsidR="00D84684">
        <w:rPr>
          <w:lang w:val="sk-SK"/>
        </w:rPr>
        <w:t>krvi</w:t>
      </w:r>
      <w:r w:rsidRPr="002B725D">
        <w:rPr>
          <w:lang w:val="sk-SK"/>
        </w:rPr>
        <w:t xml:space="preserve"> v aorte. </w:t>
      </w:r>
      <w:r w:rsidR="00582292" w:rsidRPr="002B725D">
        <w:rPr>
          <w:lang w:val="sk-SK"/>
        </w:rPr>
        <w:t xml:space="preserve">Bude preto zaujímavé vyšetriť či plocha pod najdôležitejšou krivkou impedančnej kardiografie bude závislá na hodnote SV nameranou echkardiografiou. </w:t>
      </w:r>
      <w:r w:rsidRPr="002B725D">
        <w:rPr>
          <w:lang w:val="sk-SK"/>
        </w:rPr>
        <w:t xml:space="preserve">K analýze boli použité rovnaké dáta aké boli popísané v kapitole </w:t>
      </w:r>
      <w:r w:rsidRPr="002B725D">
        <w:rPr>
          <w:lang w:val="sk-SK"/>
        </w:rPr>
        <w:fldChar w:fldCharType="begin"/>
      </w:r>
      <w:r w:rsidRPr="002B725D">
        <w:rPr>
          <w:lang w:val="sk-SK"/>
        </w:rPr>
        <w:instrText xml:space="preserve"> REF _Ref510352645 \r \h </w:instrText>
      </w:r>
      <w:r w:rsidRPr="002B725D">
        <w:rPr>
          <w:lang w:val="sk-SK"/>
        </w:rPr>
      </w:r>
      <w:r w:rsidRPr="002B725D">
        <w:rPr>
          <w:lang w:val="sk-SK"/>
        </w:rPr>
        <w:fldChar w:fldCharType="separate"/>
      </w:r>
      <w:r w:rsidR="00911AF5" w:rsidRPr="002B725D">
        <w:rPr>
          <w:lang w:val="sk-SK"/>
        </w:rPr>
        <w:t>3.2.15</w:t>
      </w:r>
      <w:r w:rsidRPr="002B725D">
        <w:rPr>
          <w:lang w:val="sk-SK"/>
        </w:rPr>
        <w:fldChar w:fldCharType="end"/>
      </w:r>
      <w:r w:rsidRPr="002B725D">
        <w:rPr>
          <w:lang w:val="sk-SK"/>
        </w:rPr>
        <w:t xml:space="preserve">. Bola spočítaná plocha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00163F36" w:rsidRPr="002B725D">
        <w:rPr>
          <w:lang w:val="sk-SK"/>
        </w:rPr>
        <w:t xml:space="preserve"> vrámci LVET intervalu pre každý srdečný cyklus počas merania. Následne bola táto plocha priemerovaná cez 10 tepov. Bol spočítaný Pearsonov korelačný koeficient medzi párovým meraním SV echokardiografiou a 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00163F36" w:rsidRPr="002B725D">
        <w:rPr>
          <w:lang w:val="sk-SK"/>
        </w:rPr>
        <w:t xml:space="preserve">. Hodnota korelačného koeficientu pre vyšetrené kanály: 1 ,3 a 15 dosahovala nízkých úrovní – mene ako 0,1. Ešte nižšie hodnoty Pearsonovho korelačného koeficientu dosiahlo párové meranie medzi echokardiografiou a nepriemerovanou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00163F36" w:rsidRPr="002B725D">
        <w:rPr>
          <w:lang w:val="sk-SK"/>
        </w:rPr>
        <w:t xml:space="preserve">. Zaujímavým zistením bola podobná hodnota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00163F36" w:rsidRPr="002B725D">
        <w:rPr>
          <w:lang w:val="sk-SK"/>
        </w:rPr>
        <w:t xml:space="preserve"> naprieč subjektmi pre kanály 1 a 15 (krk, ruka). Rozdielnych </w:t>
      </w:r>
      <w:r w:rsidR="00582292" w:rsidRPr="002B725D">
        <w:rPr>
          <w:lang w:val="sk-SK"/>
        </w:rPr>
        <w:t>hodnôt</w:t>
      </w:r>
      <w:r w:rsidR="00163F36" w:rsidRPr="002B725D">
        <w:rPr>
          <w:lang w:val="sk-SK"/>
        </w:rPr>
        <w:t xml:space="preserve"> však dosahovala plocha pod krivkou pre kanál 3 (hruď).</w:t>
      </w:r>
      <w:r w:rsidR="00582292" w:rsidRPr="002B725D">
        <w:rPr>
          <w:lang w:val="sk-SK"/>
        </w:rPr>
        <w:t xml:space="preserve"> Nebola potvrdená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00582292" w:rsidRPr="002B725D">
        <w:rPr>
          <w:lang w:val="sk-SK"/>
        </w:rPr>
        <w:t xml:space="preserve"> na hodnotách SV meraných echokardiografiou.</w:t>
      </w:r>
    </w:p>
    <w:p w14:paraId="23517B90" w14:textId="77777777" w:rsidR="00163F36" w:rsidRPr="002B725D" w:rsidRDefault="00163F36" w:rsidP="00AA1135">
      <w:pPr>
        <w:rPr>
          <w:lang w:val="sk-SK"/>
        </w:rPr>
      </w:pPr>
    </w:p>
    <w:p w14:paraId="07FE0BD9" w14:textId="77777777" w:rsidR="00163F36" w:rsidRPr="002B725D" w:rsidRDefault="00163F36" w:rsidP="00911AF5">
      <w:pPr>
        <w:pStyle w:val="Nadpis3"/>
        <w:rPr>
          <w:lang w:val="sk-SK"/>
        </w:rPr>
      </w:pPr>
      <w:bookmarkStart w:id="340" w:name="_Toc510360020"/>
      <w:r w:rsidRPr="002B725D">
        <w:rPr>
          <w:lang w:val="sk-SK"/>
        </w:rPr>
        <w:t xml:space="preserve">Plocha nad krivkou </w:t>
      </w:r>
      <m:oMath>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oMath>
      <w:bookmarkEnd w:id="340"/>
    </w:p>
    <w:p w14:paraId="381930B7" w14:textId="77777777" w:rsidR="00163F36" w:rsidRPr="002B725D" w:rsidRDefault="00163F36" w:rsidP="00AA1135">
      <w:pPr>
        <w:rPr>
          <w:lang w:val="sk-SK"/>
        </w:rPr>
      </w:pPr>
    </w:p>
    <w:p w14:paraId="396EAEC1" w14:textId="77777777" w:rsidR="00582292" w:rsidRPr="002B725D" w:rsidRDefault="00470163" w:rsidP="00AA1135">
      <w:pPr>
        <w:rPr>
          <w:lang w:val="sk-SK"/>
        </w:rPr>
      </w:pPr>
      <w:r w:rsidRPr="002B725D">
        <w:rPr>
          <w:lang w:val="sk-SK"/>
        </w:rPr>
        <w:t xml:space="preserve">Podľa </w:t>
      </w:r>
      <w:r w:rsidRPr="002B725D">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2B725D">
        <w:rPr>
          <w:lang w:val="sk-SK"/>
        </w:rPr>
        <w:instrText xml:space="preserve"> ADDIN EN.CITE </w:instrText>
      </w:r>
      <w:r w:rsidRPr="002B725D">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[3, 34]</w:t>
      </w:r>
      <w:r w:rsidRPr="002B725D">
        <w:rPr>
          <w:lang w:val="sk-SK"/>
        </w:rPr>
        <w:fldChar w:fldCharType="end"/>
      </w:r>
      <w:r w:rsidRPr="002B725D">
        <w:rPr>
          <w:lang w:val="sk-SK"/>
        </w:rPr>
        <w:t xml:space="preserve"> sú relatívne zmeny impedancie v priebehu srdečného cyklu závislé na priestorovej priemernej rýchlosti ako uvádza </w:t>
      </w:r>
      <w:r w:rsidRPr="002B725D">
        <w:rPr>
          <w:lang w:val="sk-SK"/>
        </w:rPr>
        <w:fldChar w:fldCharType="begin"/>
      </w:r>
      <w:r w:rsidRPr="002B725D">
        <w:rPr>
          <w:lang w:val="sk-SK"/>
        </w:rPr>
        <w:instrText xml:space="preserve"> REF _Ref510019868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7</w:t>
      </w:r>
      <w:r w:rsidRPr="002B725D">
        <w:rPr>
          <w:lang w:val="sk-SK"/>
        </w:rPr>
        <w:fldChar w:fldCharType="end"/>
      </w:r>
      <w:r w:rsidRPr="002B725D">
        <w:rPr>
          <w:lang w:val="sk-SK"/>
        </w:rPr>
        <w:t xml:space="preserve">. </w:t>
      </w:r>
      <w:r w:rsidR="00163F36" w:rsidRPr="002B725D">
        <w:rPr>
          <w:lang w:val="sk-SK" w:eastAsia="en-US" w:bidi="en-US"/>
        </w:rPr>
        <w:t xml:space="preserve">V nasledujúcej analýze bola </w:t>
      </w:r>
      <w:r w:rsidR="00582292" w:rsidRPr="002B725D">
        <w:rPr>
          <w:lang w:val="sk-SK" w:eastAsia="en-US" w:bidi="en-US"/>
        </w:rPr>
        <w:t>spočítaná plocha</w:t>
      </w:r>
      <w:r w:rsidR="00163F36" w:rsidRPr="002B725D">
        <w:rPr>
          <w:lang w:val="sk-SK" w:eastAsia="en-US" w:bidi="en-US"/>
        </w:rPr>
        <w:t xml:space="preserve"> </w:t>
      </w:r>
      <w:r w:rsidR="00582292" w:rsidRPr="002B725D">
        <w:rPr>
          <w:lang w:val="sk-SK" w:eastAsia="en-US" w:bidi="en-US"/>
        </w:rPr>
        <w:t>medzi</w:t>
      </w:r>
      <w:r w:rsidR="00163F36" w:rsidRPr="002B725D">
        <w:rPr>
          <w:lang w:val="sk-SK" w:eastAsia="en-US" w:bidi="en-US"/>
        </w:rPr>
        <w:t xml:space="preserve"> krivkou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00163F36" w:rsidRPr="002B725D">
        <w:rPr>
          <w:lang w:val="sk-SK"/>
        </w:rPr>
        <w:t xml:space="preserve"> </w:t>
      </w:r>
      <w:r w:rsidR="00582292" w:rsidRPr="002B725D">
        <w:rPr>
          <w:lang w:val="sk-SK"/>
        </w:rPr>
        <w:t xml:space="preserve">a priamkou vodorovnou s časovou osou X prechádzajúcou bodom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00582292" w:rsidRPr="002B725D">
        <w:rPr>
          <w:lang w:val="sk-SK"/>
        </w:rPr>
        <w:t xml:space="preserve"> na počiatku LVET intervalu. Bola vyšetrená závislosť tejto plochy na hodnotách SV nameraných echokardiografiou.</w:t>
      </w:r>
      <w:r w:rsidRPr="002B725D">
        <w:rPr>
          <w:lang w:val="sk-SK"/>
        </w:rPr>
        <w:t xml:space="preserve"> K analýze boli použité </w:t>
      </w:r>
      <w:r w:rsidRPr="002B725D">
        <w:rPr>
          <w:lang w:val="sk-SK"/>
        </w:rPr>
        <w:lastRenderedPageBreak/>
        <w:t xml:space="preserve">rovnaké dáta aké boli popísané v kapitole </w:t>
      </w:r>
      <w:r w:rsidRPr="002B725D">
        <w:rPr>
          <w:lang w:val="sk-SK"/>
        </w:rPr>
        <w:fldChar w:fldCharType="begin"/>
      </w:r>
      <w:r w:rsidRPr="002B725D">
        <w:rPr>
          <w:lang w:val="sk-SK"/>
        </w:rPr>
        <w:instrText xml:space="preserve"> REF _Ref510352645 \r \h </w:instrText>
      </w:r>
      <w:r w:rsidRPr="002B725D">
        <w:rPr>
          <w:lang w:val="sk-SK"/>
        </w:rPr>
      </w:r>
      <w:r w:rsidRPr="002B725D">
        <w:rPr>
          <w:lang w:val="sk-SK"/>
        </w:rPr>
        <w:fldChar w:fldCharType="separate"/>
      </w:r>
      <w:r w:rsidR="00911AF5" w:rsidRPr="002B725D">
        <w:rPr>
          <w:lang w:val="sk-SK"/>
        </w:rPr>
        <w:t>3.2.15</w:t>
      </w:r>
      <w:r w:rsidRPr="002B725D">
        <w:rPr>
          <w:lang w:val="sk-SK"/>
        </w:rPr>
        <w:fldChar w:fldCharType="end"/>
      </w:r>
      <w:r w:rsidRPr="002B725D">
        <w:rPr>
          <w:lang w:val="sk-SK"/>
        </w:rPr>
        <w:t xml:space="preserve">. Podobne ako v predošlej kapitole nebola zistená lineárna závislosť medzi hodnota SV nameranými echokardiografiou a plochou relatívnej zmeny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oMath>
      <w:r w:rsidRPr="002B725D">
        <w:rPr>
          <w:lang w:val="sk-SK"/>
        </w:rPr>
        <w:t xml:space="preserve"> (r&lt;0.08).</w:t>
      </w:r>
    </w:p>
    <w:p w14:paraId="6632E685" w14:textId="77777777" w:rsidR="007C7A69" w:rsidRPr="002B725D" w:rsidRDefault="007C7A69" w:rsidP="00AB07D8">
      <w:pPr>
        <w:tabs>
          <w:tab w:val="left" w:pos="7140"/>
        </w:tabs>
        <w:rPr>
          <w:lang w:val="sk-SK"/>
        </w:rPr>
      </w:pPr>
    </w:p>
    <w:p w14:paraId="49C2764D" w14:textId="77777777" w:rsidR="00802716" w:rsidRPr="002B725D" w:rsidRDefault="00C927A8" w:rsidP="00354665">
      <w:pPr>
        <w:pStyle w:val="Nadpis2"/>
        <w:rPr>
          <w:lang w:val="sk-SK"/>
        </w:rPr>
      </w:pPr>
      <w:bookmarkStart w:id="341" w:name="_Toc386404219"/>
      <w:bookmarkStart w:id="342" w:name="_Toc510268162"/>
      <w:bookmarkStart w:id="343" w:name="_Toc510360021"/>
      <w:r w:rsidRPr="002B725D">
        <w:rPr>
          <w:lang w:val="sk-SK"/>
        </w:rPr>
        <w:t>Počítanie SV</w:t>
      </w:r>
      <w:r w:rsidR="00354665" w:rsidRPr="002B725D">
        <w:rPr>
          <w:lang w:val="sk-SK"/>
        </w:rPr>
        <w:t xml:space="preserve"> u subjektu po transplantácií </w:t>
      </w:r>
      <w:commentRangeStart w:id="344"/>
      <w:r w:rsidR="00354665" w:rsidRPr="002B725D">
        <w:rPr>
          <w:lang w:val="sk-SK"/>
        </w:rPr>
        <w:t>srdca</w:t>
      </w:r>
      <w:bookmarkEnd w:id="341"/>
      <w:bookmarkEnd w:id="342"/>
      <w:bookmarkEnd w:id="343"/>
      <w:commentRangeEnd w:id="344"/>
      <w:r w:rsidR="00BA0A59">
        <w:rPr>
          <w:rStyle w:val="Odkaznakoment"/>
          <w:rFonts w:asciiTheme="majorHAnsi" w:hAnsiTheme="majorHAnsi" w:cs="Times New Roman"/>
          <w:b w:val="0"/>
          <w:bCs w:val="0"/>
        </w:rPr>
        <w:commentReference w:id="344"/>
      </w:r>
    </w:p>
    <w:p w14:paraId="444136B9" w14:textId="77777777" w:rsidR="00802716" w:rsidRPr="002B725D" w:rsidRDefault="00802716" w:rsidP="00802716">
      <w:pPr>
        <w:tabs>
          <w:tab w:val="left" w:pos="7140"/>
        </w:tabs>
        <w:rPr>
          <w:lang w:val="sk-SK"/>
        </w:rPr>
      </w:pPr>
    </w:p>
    <w:p w14:paraId="14DD2D61" w14:textId="77777777" w:rsidR="006E2343" w:rsidRPr="002B725D" w:rsidRDefault="00FC7380" w:rsidP="00802716">
      <w:pPr>
        <w:tabs>
          <w:tab w:val="left" w:pos="7140"/>
        </w:tabs>
        <w:rPr>
          <w:lang w:val="sk-SK"/>
        </w:rPr>
      </w:pPr>
      <w:r w:rsidRPr="002B725D">
        <w:rPr>
          <w:lang w:val="sk-SK"/>
        </w:rPr>
        <w:t xml:space="preserve">V nasledujúcej analýze boli sledované </w:t>
      </w:r>
      <w:commentRangeStart w:id="345"/>
      <w:r w:rsidRPr="002B725D">
        <w:rPr>
          <w:lang w:val="sk-SK"/>
        </w:rPr>
        <w:t>relatívne</w:t>
      </w:r>
      <w:commentRangeEnd w:id="345"/>
      <w:r w:rsidR="00BA0A59">
        <w:rPr>
          <w:rStyle w:val="Odkaznakoment"/>
        </w:rPr>
        <w:commentReference w:id="345"/>
      </w:r>
      <w:r w:rsidRPr="002B725D">
        <w:rPr>
          <w:lang w:val="sk-SK"/>
        </w:rPr>
        <w:t xml:space="preserve"> zmeny </w:t>
      </w:r>
      <w:r w:rsidR="00E83A77" w:rsidRPr="002B725D">
        <w:rPr>
          <w:lang w:val="sk-SK"/>
        </w:rPr>
        <w:t xml:space="preserve">SV vypočítane pomocou hrudníkovej impedancie a výsledky boli porovnané s kontinuálnym meraním SV pomocou echokardiografie. K analýze boli použité rovnaké dáta aké boli popísané v kapitole </w:t>
      </w:r>
      <w:r w:rsidR="00E83A77" w:rsidRPr="002B725D">
        <w:rPr>
          <w:lang w:val="sk-SK"/>
        </w:rPr>
        <w:fldChar w:fldCharType="begin"/>
      </w:r>
      <w:r w:rsidR="00E83A77" w:rsidRPr="002B725D">
        <w:rPr>
          <w:lang w:val="sk-SK"/>
        </w:rPr>
        <w:instrText xml:space="preserve"> REF _Ref510352645 \r \h </w:instrText>
      </w:r>
      <w:r w:rsidR="00E83A77" w:rsidRPr="002B725D">
        <w:rPr>
          <w:lang w:val="sk-SK"/>
        </w:rPr>
      </w:r>
      <w:r w:rsidR="00E83A77" w:rsidRPr="002B725D">
        <w:rPr>
          <w:lang w:val="sk-SK"/>
        </w:rPr>
        <w:fldChar w:fldCharType="separate"/>
      </w:r>
      <w:r w:rsidR="00911AF5" w:rsidRPr="002B725D">
        <w:rPr>
          <w:lang w:val="sk-SK"/>
        </w:rPr>
        <w:t>3.2.15</w:t>
      </w:r>
      <w:r w:rsidR="00E83A77" w:rsidRPr="002B725D">
        <w:rPr>
          <w:lang w:val="sk-SK"/>
        </w:rPr>
        <w:fldChar w:fldCharType="end"/>
      </w:r>
      <w:r w:rsidR="00E83A77" w:rsidRPr="002B725D">
        <w:rPr>
          <w:lang w:val="sk-SK"/>
        </w:rPr>
        <w:t xml:space="preserve">. </w:t>
      </w:r>
      <w:r w:rsidR="00876C0E" w:rsidRPr="002B725D">
        <w:rPr>
          <w:lang w:val="sk-SK"/>
        </w:rPr>
        <w:t>SV bol spočítaný kontinuálne pre a to pri týchto podmienkach</w:t>
      </w:r>
      <w:r w:rsidR="00C927A8" w:rsidRPr="002B725D">
        <w:rPr>
          <w:lang w:val="sk-SK"/>
        </w:rPr>
        <w:t>:</w:t>
      </w:r>
    </w:p>
    <w:p w14:paraId="0422915F" w14:textId="77777777" w:rsidR="00C927A8" w:rsidRPr="002B725D" w:rsidRDefault="00C927A8" w:rsidP="00802716">
      <w:pPr>
        <w:tabs>
          <w:tab w:val="left" w:pos="7140"/>
        </w:tabs>
        <w:rPr>
          <w:lang w:val="sk-SK"/>
        </w:rPr>
      </w:pPr>
    </w:p>
    <w:p w14:paraId="3D2FA6A7" w14:textId="77777777" w:rsidR="000B11B3" w:rsidRPr="002B725D" w:rsidRDefault="00782C3F" w:rsidP="000B11B3">
      <w:pPr>
        <w:pStyle w:val="Odstavecseseznamem"/>
        <w:numPr>
          <w:ilvl w:val="0"/>
          <w:numId w:val="16"/>
        </w:numPr>
        <w:tabs>
          <w:tab w:val="left" w:pos="7140"/>
        </w:tabs>
        <w:rPr>
          <w:lang w:val="sk-SK"/>
        </w:rPr>
      </w:pPr>
      <w:r w:rsidRPr="002B725D">
        <w:rPr>
          <w:lang w:val="sk-SK"/>
        </w:rPr>
        <w:t>p</w:t>
      </w:r>
      <w:r w:rsidR="000B11B3" w:rsidRPr="002B725D">
        <w:rPr>
          <w:lang w:val="sk-SK"/>
        </w:rPr>
        <w:t>acient nehybne leží na lôžku a má nohy vodorovne</w:t>
      </w:r>
    </w:p>
    <w:p w14:paraId="681936E6" w14:textId="77777777" w:rsidR="000B11B3" w:rsidRPr="002B725D" w:rsidRDefault="000B11B3" w:rsidP="000B11B3">
      <w:pPr>
        <w:pStyle w:val="Odstavecseseznamem"/>
        <w:numPr>
          <w:ilvl w:val="0"/>
          <w:numId w:val="14"/>
        </w:numPr>
        <w:tabs>
          <w:tab w:val="left" w:pos="7140"/>
        </w:tabs>
        <w:rPr>
          <w:lang w:val="sk-SK"/>
        </w:rPr>
      </w:pPr>
      <w:r w:rsidRPr="002B725D">
        <w:rPr>
          <w:lang w:val="sk-SK"/>
        </w:rPr>
        <w:t>pacient nehybne leží na lôžku a má zdvihnuté nohy</w:t>
      </w:r>
    </w:p>
    <w:p w14:paraId="2A5BF46A" w14:textId="77777777" w:rsidR="000B11B3" w:rsidRPr="002B725D" w:rsidRDefault="000B11B3" w:rsidP="000B11B3">
      <w:pPr>
        <w:pStyle w:val="Odstavecseseznamem"/>
        <w:numPr>
          <w:ilvl w:val="0"/>
          <w:numId w:val="14"/>
        </w:numPr>
        <w:tabs>
          <w:tab w:val="left" w:pos="7140"/>
        </w:tabs>
        <w:rPr>
          <w:lang w:val="sk-SK"/>
        </w:rPr>
      </w:pPr>
      <w:r w:rsidRPr="002B725D">
        <w:rPr>
          <w:lang w:val="sk-SK"/>
        </w:rPr>
        <w:t>pacient šľape na horizontálnom rotopede s počiatočnou záťažou 25W ( trvanie záťaže 2 minúty), SV sa meria každých 20 sekúnd</w:t>
      </w:r>
    </w:p>
    <w:p w14:paraId="24BC5EB3" w14:textId="77777777" w:rsidR="00876C0E" w:rsidRPr="002B725D" w:rsidRDefault="00876C0E" w:rsidP="00876C0E">
      <w:pPr>
        <w:pStyle w:val="Odstavecseseznamem"/>
        <w:numPr>
          <w:ilvl w:val="0"/>
          <w:numId w:val="14"/>
        </w:numPr>
        <w:tabs>
          <w:tab w:val="left" w:pos="7140"/>
        </w:tabs>
        <w:rPr>
          <w:lang w:val="sk-SK"/>
        </w:rPr>
      </w:pPr>
      <w:r w:rsidRPr="002B725D">
        <w:rPr>
          <w:lang w:val="sk-SK"/>
        </w:rPr>
        <w:t xml:space="preserve">záťaž na rotopede sa skokovo zvyšuje na 50W ( trvanie záťaže 2 minúty), SV sa meria každých 20 sekúnd </w:t>
      </w:r>
    </w:p>
    <w:p w14:paraId="6989CAD9" w14:textId="77777777" w:rsidR="000B11B3" w:rsidRPr="002B725D" w:rsidRDefault="000B11B3" w:rsidP="00876C0E">
      <w:pPr>
        <w:pStyle w:val="Odstavecseseznamem"/>
        <w:numPr>
          <w:ilvl w:val="0"/>
          <w:numId w:val="14"/>
        </w:numPr>
        <w:tabs>
          <w:tab w:val="left" w:pos="7140"/>
        </w:tabs>
        <w:rPr>
          <w:lang w:val="sk-SK"/>
        </w:rPr>
      </w:pPr>
      <w:r w:rsidRPr="002B725D">
        <w:rPr>
          <w:lang w:val="sk-SK"/>
        </w:rPr>
        <w:t xml:space="preserve">po ukončení záťaže pacient opäť odpočíva na lôžku, </w:t>
      </w:r>
      <w:commentRangeStart w:id="346"/>
      <w:r w:rsidRPr="002B725D">
        <w:rPr>
          <w:lang w:val="sk-SK"/>
        </w:rPr>
        <w:t>SV sa počíta každú minútu</w:t>
      </w:r>
      <w:commentRangeEnd w:id="346"/>
      <w:r w:rsidR="00BA0A59">
        <w:rPr>
          <w:rStyle w:val="Odkaznakoment"/>
        </w:rPr>
        <w:commentReference w:id="346"/>
      </w:r>
      <w:r w:rsidR="00782C3F" w:rsidRPr="002B725D">
        <w:rPr>
          <w:lang w:val="sk-SK"/>
        </w:rPr>
        <w:t xml:space="preserve"> (celkovo 7 minút)</w:t>
      </w:r>
    </w:p>
    <w:p w14:paraId="6637CE28" w14:textId="77777777" w:rsidR="00C927A8" w:rsidRPr="002B725D" w:rsidRDefault="00C927A8" w:rsidP="00C927A8">
      <w:pPr>
        <w:tabs>
          <w:tab w:val="left" w:pos="7140"/>
        </w:tabs>
        <w:rPr>
          <w:lang w:val="sk-SK"/>
        </w:rPr>
      </w:pPr>
    </w:p>
    <w:p w14:paraId="05ECC0E2" w14:textId="77777777" w:rsidR="00C927A8" w:rsidRPr="002B725D" w:rsidRDefault="00876C0E" w:rsidP="00306082">
      <w:pPr>
        <w:tabs>
          <w:tab w:val="left" w:pos="7140"/>
        </w:tabs>
        <w:rPr>
          <w:lang w:val="sk-SK"/>
        </w:rPr>
      </w:pPr>
      <w:r w:rsidRPr="002B725D">
        <w:rPr>
          <w:lang w:val="sk-SK"/>
        </w:rPr>
        <w:t xml:space="preserve">Výsledok relatívnych zmien SV sú zobrazené na obrázku 16 a obrázku 17. Relatívne zmeny SV na obrázku 16 majú predpokladaný priebeh s postupným nárastom pri zvyšovanej záťaže. Na </w:t>
      </w:r>
      <w:r w:rsidRPr="00BA0A59">
        <w:rPr>
          <w:highlight w:val="yellow"/>
          <w:lang w:val="sk-SK"/>
          <w:rPrChange w:id="347" w:author="Pavel Jurak [2]" w:date="2018-04-23T21:00:00Z">
            <w:rPr>
              <w:lang w:val="sk-SK"/>
            </w:rPr>
          </w:rPrChange>
        </w:rPr>
        <w:t>obrázku 17</w:t>
      </w:r>
      <w:r w:rsidRPr="002B725D">
        <w:rPr>
          <w:lang w:val="sk-SK"/>
        </w:rPr>
        <w:t xml:space="preserve">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w:t>
      </w:r>
      <w:r w:rsidR="000D4FC2" w:rsidRPr="002B725D">
        <w:rPr>
          <w:lang w:val="sk-SK"/>
        </w:rPr>
        <w:fldChar w:fldCharType="begin"/>
      </w:r>
      <w:r w:rsidR="00D45C1F" w:rsidRPr="002B725D">
        <w:rPr>
          <w:lang w:val="sk-SK"/>
        </w:rPr>
        <w:instrText xml:space="preserve"> ADDIN EN.CITE &lt;EndNote&gt;&lt;Cite&gt;&lt;Author&gt;Meluzín&lt;/Author&gt;&lt;Year&gt;2014&lt;/Year&gt;&lt;IDText&gt;The magnitude and course of exercise-induced stroke volume changes&lt;/IDText&gt;&lt;DisplayText&gt;[76]&lt;/DisplayText&gt;&lt;record&gt;&lt;titles&gt;&lt;title&gt;The magnitude and course of exercise-induced stroke volume changes&amp;#xA;determine the exercise tolerance in heart transplant recipients with heart&amp;#xA;failure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format="utc"&gt;1522488080&lt;/last-updated-date&gt;&lt;volume&gt;20&lt;/volume&gt;&lt;/record&gt;&lt;/Cite&gt;&lt;/EndNote&gt;</w:instrText>
      </w:r>
      <w:r w:rsidR="000D4FC2" w:rsidRPr="002B725D">
        <w:rPr>
          <w:lang w:val="sk-SK"/>
        </w:rPr>
        <w:fldChar w:fldCharType="separate"/>
      </w:r>
      <w:r w:rsidR="00D45C1F" w:rsidRPr="002B725D">
        <w:rPr>
          <w:noProof/>
          <w:lang w:val="sk-SK"/>
        </w:rPr>
        <w:t>[76]</w:t>
      </w:r>
      <w:r w:rsidR="000D4FC2" w:rsidRPr="002B725D">
        <w:rPr>
          <w:lang w:val="sk-SK"/>
        </w:rPr>
        <w:fldChar w:fldCharType="end"/>
      </w:r>
      <w:r w:rsidRPr="002B725D">
        <w:rPr>
          <w:lang w:val="sk-SK"/>
        </w:rPr>
        <w:t xml:space="preserve">. Vysvetlením by mohla byť nesprávna funkcia srdca, ako aj neschopnosť srdca zvládať zvýšenú </w:t>
      </w:r>
      <w:commentRangeStart w:id="348"/>
      <w:r w:rsidRPr="002B725D">
        <w:rPr>
          <w:lang w:val="sk-SK"/>
        </w:rPr>
        <w:t>zaťaž</w:t>
      </w:r>
      <w:commentRangeEnd w:id="348"/>
      <w:r w:rsidR="00BA0A59">
        <w:rPr>
          <w:rStyle w:val="Odkaznakoment"/>
        </w:rPr>
        <w:commentReference w:id="348"/>
      </w:r>
      <w:r w:rsidRPr="002B725D">
        <w:rPr>
          <w:lang w:val="sk-SK"/>
        </w:rPr>
        <w:t>.</w:t>
      </w:r>
    </w:p>
    <w:p w14:paraId="66B0443D" w14:textId="77777777" w:rsidR="00E83A77" w:rsidRPr="002B725D" w:rsidRDefault="00C75958" w:rsidP="00C927A8">
      <w:pPr>
        <w:tabs>
          <w:tab w:val="left" w:pos="5638"/>
        </w:tabs>
        <w:rPr>
          <w:lang w:val="sk-SK"/>
        </w:rPr>
      </w:pPr>
      <w:r w:rsidRPr="002B725D">
        <w:rPr>
          <w:noProof/>
        </w:rPr>
        <w:lastRenderedPageBreak/>
        <mc:AlternateContent>
          <mc:Choice Requires="wps">
            <w:drawing>
              <wp:anchor distT="0" distB="0" distL="114300" distR="114300" simplePos="0" relativeHeight="251670528" behindDoc="0" locked="0" layoutInCell="1" allowOverlap="1" wp14:anchorId="0DA4F961" wp14:editId="0CFFC25A">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666AB15B" w14:textId="77777777" w:rsidR="00941A71" w:rsidRPr="00903A70" w:rsidRDefault="00941A71"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DA4F961" id="Text Box 8" o:spid="_x0000_s1039" type="#_x0000_t202" style="position:absolute;left:0;text-align:left;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RIYZZFAgAA&#10;jAQAAA4AAAAAAAAAAAAAAAAALgIAAGRycy9lMm9Eb2MueG1sUEsBAi0AFAAGAAgAAAAhAGaifjne&#10;AAAACwEAAA8AAAAAAAAAAAAAAAAAnwQAAGRycy9kb3ducmV2LnhtbFBLBQYAAAAABAAEAPMAAACq&#10;BQAAAAA=&#10;" strokecolor="white [3212]" strokeweight="0">
                <v:textbox>
                  <w:txbxContent>
                    <w:p w14:paraId="666AB15B" w14:textId="77777777" w:rsidR="00941A71" w:rsidRPr="00903A70" w:rsidRDefault="00941A71" w:rsidP="00903A70">
                      <w:pPr>
                        <w:rPr>
                          <w:sz w:val="16"/>
                          <w:szCs w:val="16"/>
                          <w:lang w:val="sk-SK"/>
                        </w:rPr>
                      </w:pPr>
                      <w:r w:rsidRPr="00903A70">
                        <w:rPr>
                          <w:sz w:val="16"/>
                          <w:szCs w:val="16"/>
                          <w:lang w:val="sk-SK"/>
                        </w:rPr>
                        <w:t>Udalosť</w:t>
                      </w:r>
                    </w:p>
                  </w:txbxContent>
                </v:textbox>
              </v:shape>
            </w:pict>
          </mc:Fallback>
        </mc:AlternateContent>
      </w:r>
      <w:r w:rsidRPr="002B725D">
        <w:rPr>
          <w:noProof/>
        </w:rPr>
        <mc:AlternateContent>
          <mc:Choice Requires="wps">
            <w:drawing>
              <wp:anchor distT="0" distB="0" distL="114300" distR="114300" simplePos="0" relativeHeight="251668480" behindDoc="0" locked="0" layoutInCell="1" allowOverlap="1" wp14:anchorId="4ACFAE71" wp14:editId="1C64044A">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241D7AE3" w14:textId="77777777" w:rsidR="00941A71" w:rsidRPr="00903A70" w:rsidRDefault="00941A71">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CFAE71" id="Text Box 6" o:spid="_x0000_s1040" type="#_x0000_t202" style="position:absolute;left:0;text-align:left;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v6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Aglpv6RQIAAIwE&#10;AAAOAAAAAAAAAAAAAAAAAC4CAABkcnMvZTJvRG9jLnhtbFBLAQItABQABgAIAAAAIQAFX9yC3AAA&#10;AAgBAAAPAAAAAAAAAAAAAAAAAJ8EAABkcnMvZG93bnJldi54bWxQSwUGAAAAAAQABADzAAAAqAUA&#10;AAAA&#10;" strokecolor="white [3212]" strokeweight="0">
                <v:textbox>
                  <w:txbxContent>
                    <w:p w14:paraId="241D7AE3" w14:textId="77777777" w:rsidR="00941A71" w:rsidRPr="00903A70" w:rsidRDefault="00941A71">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2B725D">
        <w:rPr>
          <w:noProof/>
        </w:rPr>
        <w:drawing>
          <wp:inline distT="0" distB="0" distL="0" distR="0" wp14:anchorId="44053930" wp14:editId="176FCA05">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1336C376" w14:textId="77777777" w:rsidR="00802716" w:rsidRPr="002B725D" w:rsidRDefault="00E83A77" w:rsidP="00E83A77">
      <w:pPr>
        <w:pStyle w:val="Titulek"/>
        <w:rPr>
          <w:szCs w:val="22"/>
          <w:lang w:val="sk-SK"/>
        </w:rPr>
      </w:pPr>
      <w:bookmarkStart w:id="349" w:name="_Ref510354717"/>
      <w:bookmarkStart w:id="350" w:name="_Toc510358886"/>
      <w:r w:rsidRPr="002B725D">
        <w:rPr>
          <w:lang w:val="sk-SK"/>
        </w:rPr>
        <w:t xml:space="preserve">Obrázok </w:t>
      </w:r>
      <w:r w:rsidRPr="002B725D">
        <w:rPr>
          <w:lang w:val="sk-SK"/>
        </w:rPr>
        <w:fldChar w:fldCharType="begin"/>
      </w:r>
      <w:r w:rsidRPr="002B725D">
        <w:rPr>
          <w:lang w:val="sk-SK"/>
        </w:rPr>
        <w:instrText xml:space="preserve"> STYLEREF 1 \s </w:instrText>
      </w:r>
      <w:r w:rsidRPr="002B725D">
        <w:rPr>
          <w:lang w:val="sk-SK"/>
        </w:rPr>
        <w:fldChar w:fldCharType="separate"/>
      </w:r>
      <w:r w:rsidR="00911AF5" w:rsidRPr="002B725D">
        <w:rPr>
          <w:noProof/>
          <w:lang w:val="sk-SK"/>
        </w:rPr>
        <w:t>3</w:t>
      </w:r>
      <w:r w:rsidRPr="002B725D">
        <w:rPr>
          <w:lang w:val="sk-SK"/>
        </w:rPr>
        <w:fldChar w:fldCharType="end"/>
      </w:r>
      <w:r w:rsidRPr="002B725D">
        <w:rPr>
          <w:lang w:val="sk-SK"/>
        </w:rPr>
        <w:t>.</w:t>
      </w:r>
      <w:r w:rsidRPr="002B725D">
        <w:rPr>
          <w:lang w:val="sk-SK"/>
        </w:rPr>
        <w:fldChar w:fldCharType="begin"/>
      </w:r>
      <w:r w:rsidRPr="002B725D">
        <w:rPr>
          <w:lang w:val="sk-SK"/>
        </w:rPr>
        <w:instrText xml:space="preserve"> SEQ Obrázok \* ARABIC \s 1 </w:instrText>
      </w:r>
      <w:r w:rsidRPr="002B725D">
        <w:rPr>
          <w:lang w:val="sk-SK"/>
        </w:rPr>
        <w:fldChar w:fldCharType="separate"/>
      </w:r>
      <w:r w:rsidR="00911AF5" w:rsidRPr="002B725D">
        <w:rPr>
          <w:noProof/>
          <w:lang w:val="sk-SK"/>
        </w:rPr>
        <w:t>13</w:t>
      </w:r>
      <w:r w:rsidRPr="002B725D">
        <w:rPr>
          <w:lang w:val="sk-SK"/>
        </w:rPr>
        <w:fldChar w:fldCharType="end"/>
      </w:r>
      <w:bookmarkEnd w:id="349"/>
      <w:r w:rsidRPr="002B725D">
        <w:rPr>
          <w:lang w:val="sk-SK"/>
        </w:rPr>
        <w:t>:</w:t>
      </w:r>
      <w:r w:rsidR="00887EC3" w:rsidRPr="002B725D">
        <w:rPr>
          <w:szCs w:val="22"/>
          <w:lang w:val="sk-SK"/>
        </w:rPr>
        <w:t xml:space="preserve"> Relatívne zmeny SV subjektu 53 pri záťaži.</w:t>
      </w:r>
      <w:bookmarkEnd w:id="350"/>
    </w:p>
    <w:p w14:paraId="36F53D8A" w14:textId="77777777" w:rsidR="00802716" w:rsidRPr="002B725D" w:rsidRDefault="00C75958" w:rsidP="00F02C10">
      <w:pPr>
        <w:tabs>
          <w:tab w:val="left" w:pos="7140"/>
        </w:tabs>
        <w:jc w:val="center"/>
        <w:rPr>
          <w:lang w:val="sk-SK"/>
        </w:rPr>
      </w:pPr>
      <w:r w:rsidRPr="002B725D">
        <w:rPr>
          <w:noProof/>
        </w:rPr>
        <mc:AlternateContent>
          <mc:Choice Requires="wps">
            <w:drawing>
              <wp:anchor distT="0" distB="0" distL="114300" distR="114300" simplePos="0" relativeHeight="251669504" behindDoc="0" locked="0" layoutInCell="1" allowOverlap="1" wp14:anchorId="36A5E4A7" wp14:editId="1541B569">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10813D98" w14:textId="77777777" w:rsidR="00941A71" w:rsidRPr="00903A70" w:rsidRDefault="00941A71"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A5E4A7" id="Text Box 7" o:spid="_x0000_s1041"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PyfaD5FAgAAjAQA&#10;AA4AAAAAAAAAAAAAAAAALgIAAGRycy9lMm9Eb2MueG1sUEsBAi0AFAAGAAgAAAAhAEocxsjbAAAA&#10;BwEAAA8AAAAAAAAAAAAAAAAAnwQAAGRycy9kb3ducmV2LnhtbFBLBQYAAAAABAAEAPMAAACnBQAA&#10;AAA=&#10;" strokecolor="white [3212]" strokeweight="0">
                <v:textbox>
                  <w:txbxContent>
                    <w:p w14:paraId="10813D98" w14:textId="77777777" w:rsidR="00941A71" w:rsidRPr="00903A70" w:rsidRDefault="00941A71"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14:paraId="7946AF65" w14:textId="77777777" w:rsidR="00C927A8" w:rsidRPr="002B725D" w:rsidRDefault="00C75958" w:rsidP="00F02C10">
      <w:pPr>
        <w:tabs>
          <w:tab w:val="left" w:pos="7140"/>
        </w:tabs>
        <w:jc w:val="center"/>
        <w:rPr>
          <w:lang w:val="sk-SK"/>
        </w:rPr>
      </w:pPr>
      <w:r w:rsidRPr="002B725D">
        <w:rPr>
          <w:noProof/>
        </w:rPr>
        <mc:AlternateContent>
          <mc:Choice Requires="wps">
            <w:drawing>
              <wp:anchor distT="0" distB="0" distL="114300" distR="114300" simplePos="0" relativeHeight="251671552" behindDoc="0" locked="0" layoutInCell="1" allowOverlap="1" wp14:anchorId="14D92F59" wp14:editId="6AFA37A1">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1EBF88CB" w14:textId="77777777" w:rsidR="00941A71" w:rsidRPr="00903A70" w:rsidRDefault="00941A71"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4D92F59" id="Text Box 9" o:spid="_x0000_s1042"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" strokecolor="white [3212]" strokeweight="0">
                <v:textbox>
                  <w:txbxContent>
                    <w:p w14:paraId="1EBF88CB" w14:textId="77777777" w:rsidR="00941A71" w:rsidRPr="00903A70" w:rsidRDefault="00941A71" w:rsidP="00903A70">
                      <w:pPr>
                        <w:rPr>
                          <w:sz w:val="16"/>
                          <w:szCs w:val="16"/>
                          <w:lang w:val="sk-SK"/>
                        </w:rPr>
                      </w:pPr>
                      <w:r w:rsidRPr="00903A70">
                        <w:rPr>
                          <w:sz w:val="16"/>
                          <w:szCs w:val="16"/>
                          <w:lang w:val="sk-SK"/>
                        </w:rPr>
                        <w:t>Udalosť</w:t>
                      </w:r>
                    </w:p>
                  </w:txbxContent>
                </v:textbox>
              </v:shape>
            </w:pict>
          </mc:Fallback>
        </mc:AlternateContent>
      </w:r>
      <w:r w:rsidR="00C927A8" w:rsidRPr="002B725D">
        <w:rPr>
          <w:noProof/>
        </w:rPr>
        <w:drawing>
          <wp:inline distT="0" distB="0" distL="0" distR="0" wp14:anchorId="1C351493" wp14:editId="3B631342">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7C3B4D9" w14:textId="77777777" w:rsidR="00CD5FEA" w:rsidRPr="002B725D" w:rsidRDefault="00E83A77" w:rsidP="00E83A77">
      <w:pPr>
        <w:pStyle w:val="Titulek"/>
        <w:rPr>
          <w:lang w:val="sk-SK"/>
        </w:rPr>
      </w:pPr>
      <w:bookmarkStart w:id="351" w:name="_Ref510354721"/>
      <w:bookmarkStart w:id="352" w:name="_Toc510358887"/>
      <w:r w:rsidRPr="002B725D">
        <w:rPr>
          <w:lang w:val="sk-SK"/>
        </w:rPr>
        <w:t xml:space="preserve">Obrázok </w:t>
      </w:r>
      <w:r w:rsidRPr="002B725D">
        <w:rPr>
          <w:lang w:val="sk-SK"/>
        </w:rPr>
        <w:fldChar w:fldCharType="begin"/>
      </w:r>
      <w:r w:rsidRPr="002B725D">
        <w:rPr>
          <w:lang w:val="sk-SK"/>
        </w:rPr>
        <w:instrText xml:space="preserve"> STYLEREF 1 \s </w:instrText>
      </w:r>
      <w:r w:rsidRPr="002B725D">
        <w:rPr>
          <w:lang w:val="sk-SK"/>
        </w:rPr>
        <w:fldChar w:fldCharType="separate"/>
      </w:r>
      <w:r w:rsidR="00911AF5" w:rsidRPr="002B725D">
        <w:rPr>
          <w:noProof/>
          <w:lang w:val="sk-SK"/>
        </w:rPr>
        <w:t>3</w:t>
      </w:r>
      <w:r w:rsidRPr="002B725D">
        <w:rPr>
          <w:lang w:val="sk-SK"/>
        </w:rPr>
        <w:fldChar w:fldCharType="end"/>
      </w:r>
      <w:r w:rsidRPr="002B725D">
        <w:rPr>
          <w:lang w:val="sk-SK"/>
        </w:rPr>
        <w:t>.</w:t>
      </w:r>
      <w:r w:rsidRPr="002B725D">
        <w:rPr>
          <w:lang w:val="sk-SK"/>
        </w:rPr>
        <w:fldChar w:fldCharType="begin"/>
      </w:r>
      <w:r w:rsidRPr="002B725D">
        <w:rPr>
          <w:lang w:val="sk-SK"/>
        </w:rPr>
        <w:instrText xml:space="preserve"> SEQ Obrázok \* ARABIC \s 1 </w:instrText>
      </w:r>
      <w:r w:rsidRPr="002B725D">
        <w:rPr>
          <w:lang w:val="sk-SK"/>
        </w:rPr>
        <w:fldChar w:fldCharType="separate"/>
      </w:r>
      <w:r w:rsidR="00911AF5" w:rsidRPr="002B725D">
        <w:rPr>
          <w:noProof/>
          <w:lang w:val="sk-SK"/>
        </w:rPr>
        <w:t>14</w:t>
      </w:r>
      <w:r w:rsidRPr="002B725D">
        <w:rPr>
          <w:lang w:val="sk-SK"/>
        </w:rPr>
        <w:fldChar w:fldCharType="end"/>
      </w:r>
      <w:bookmarkEnd w:id="351"/>
      <w:r w:rsidRPr="002B725D">
        <w:rPr>
          <w:lang w:val="sk-SK"/>
        </w:rPr>
        <w:t>:</w:t>
      </w:r>
      <w:r w:rsidR="00887EC3" w:rsidRPr="002B725D">
        <w:rPr>
          <w:szCs w:val="22"/>
          <w:lang w:val="sk-SK"/>
        </w:rPr>
        <w:t xml:space="preserve"> Relatívne zmeny SV subjektu 49 pri záťaži</w:t>
      </w:r>
      <w:r w:rsidR="00887EC3" w:rsidRPr="002B725D">
        <w:rPr>
          <w:lang w:val="sk-SK"/>
        </w:rPr>
        <w:t>.</w:t>
      </w:r>
      <w:bookmarkEnd w:id="352"/>
    </w:p>
    <w:p w14:paraId="19FDA5C0" w14:textId="77777777" w:rsidR="000B11B3" w:rsidRPr="002B725D" w:rsidRDefault="000B11B3">
      <w:pPr>
        <w:overflowPunct/>
        <w:autoSpaceDE/>
        <w:autoSpaceDN/>
        <w:adjustRightInd/>
        <w:textAlignment w:val="auto"/>
        <w:rPr>
          <w:lang w:val="sk-SK"/>
        </w:rPr>
      </w:pPr>
      <w:bookmarkStart w:id="353" w:name="_GoBack"/>
      <w:bookmarkEnd w:id="353"/>
      <w:r w:rsidRPr="002B725D">
        <w:rPr>
          <w:lang w:val="sk-SK"/>
        </w:rPr>
        <w:br w:type="page"/>
      </w:r>
    </w:p>
    <w:tbl>
      <w:tblPr>
        <w:tblW w:w="5665" w:type="dxa"/>
        <w:jc w:val="center"/>
        <w:tblLook w:val="04A0" w:firstRow="1" w:lastRow="0" w:firstColumn="1" w:lastColumn="0" w:noHBand="0" w:noVBand="1"/>
      </w:tblPr>
      <w:tblGrid>
        <w:gridCol w:w="2080"/>
        <w:gridCol w:w="3585"/>
      </w:tblGrid>
      <w:tr w:rsidR="000B11B3" w:rsidRPr="002B725D" w14:paraId="22EB7AB2" w14:textId="77777777"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32CC8414"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14:paraId="6AF3B81F"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udalosť:</w:t>
            </w:r>
          </w:p>
        </w:tc>
      </w:tr>
      <w:tr w:rsidR="000B11B3" w:rsidRPr="002B725D" w14:paraId="5E65E334"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ECEB4D6"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14:paraId="1AFC5C19"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pokoj na lôžku, nohy vodorovne</w:t>
            </w:r>
          </w:p>
        </w:tc>
      </w:tr>
      <w:tr w:rsidR="000B11B3" w:rsidRPr="002B725D" w14:paraId="3462B8F7"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5CA1D9B"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14:paraId="35DE8360"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pokoj na lôžku, nohy </w:t>
            </w:r>
            <w:r w:rsidR="001A2C57" w:rsidRPr="002B725D">
              <w:rPr>
                <w:rFonts w:ascii="Calibri" w:hAnsi="Calibri"/>
                <w:color w:val="000000"/>
                <w:sz w:val="22"/>
                <w:szCs w:val="22"/>
                <w:lang w:val="sk-SK" w:eastAsia="en-US"/>
              </w:rPr>
              <w:t>zdvihnuté</w:t>
            </w:r>
          </w:p>
        </w:tc>
      </w:tr>
      <w:tr w:rsidR="000B11B3" w:rsidRPr="002B725D" w14:paraId="0BEB7DCA"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A5EB352"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14:paraId="2E123798"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- 25W, začiatok </w:t>
            </w:r>
            <w:r w:rsidR="001A2C57" w:rsidRPr="002B725D">
              <w:rPr>
                <w:rFonts w:ascii="Calibri" w:hAnsi="Calibri"/>
                <w:color w:val="000000"/>
                <w:sz w:val="22"/>
                <w:szCs w:val="22"/>
                <w:lang w:val="sk-SK" w:eastAsia="en-US"/>
              </w:rPr>
              <w:t>šliapania</w:t>
            </w:r>
          </w:p>
        </w:tc>
      </w:tr>
      <w:tr w:rsidR="000B11B3" w:rsidRPr="002B725D" w14:paraId="43A16DFA"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445715E"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571B0BD2"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- 25W, 20s po začatí </w:t>
            </w:r>
            <w:r w:rsidR="001A2C57" w:rsidRPr="002B725D">
              <w:rPr>
                <w:rFonts w:ascii="Calibri" w:hAnsi="Calibri"/>
                <w:color w:val="000000"/>
                <w:sz w:val="22"/>
                <w:szCs w:val="22"/>
                <w:lang w:val="sk-SK" w:eastAsia="en-US"/>
              </w:rPr>
              <w:t>šliapania</w:t>
            </w:r>
          </w:p>
        </w:tc>
      </w:tr>
      <w:tr w:rsidR="000B11B3" w:rsidRPr="002B725D" w14:paraId="0FAD3750"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304DEDF"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0CE6DCB1"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- 25W, 40s po začatí </w:t>
            </w:r>
            <w:r w:rsidR="001A2C57" w:rsidRPr="002B725D">
              <w:rPr>
                <w:rFonts w:ascii="Calibri" w:hAnsi="Calibri"/>
                <w:color w:val="000000"/>
                <w:sz w:val="22"/>
                <w:szCs w:val="22"/>
                <w:lang w:val="sk-SK" w:eastAsia="en-US"/>
              </w:rPr>
              <w:t>šliapania</w:t>
            </w:r>
          </w:p>
        </w:tc>
      </w:tr>
      <w:tr w:rsidR="000B11B3" w:rsidRPr="002B725D" w14:paraId="64D8BFEF"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32FB6B5"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5880EB89"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- 25W, 60s po začatí </w:t>
            </w:r>
            <w:r w:rsidR="001A2C57" w:rsidRPr="002B725D">
              <w:rPr>
                <w:rFonts w:ascii="Calibri" w:hAnsi="Calibri"/>
                <w:color w:val="000000"/>
                <w:sz w:val="22"/>
                <w:szCs w:val="22"/>
                <w:lang w:val="sk-SK" w:eastAsia="en-US"/>
              </w:rPr>
              <w:t>šliapania</w:t>
            </w:r>
          </w:p>
        </w:tc>
      </w:tr>
      <w:tr w:rsidR="000B11B3" w:rsidRPr="002B725D" w14:paraId="56390941"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A482A82"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6D93B2A3"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- 25W, 80s po začatí </w:t>
            </w:r>
            <w:r w:rsidR="001A2C57" w:rsidRPr="002B725D">
              <w:rPr>
                <w:rFonts w:ascii="Calibri" w:hAnsi="Calibri"/>
                <w:color w:val="000000"/>
                <w:sz w:val="22"/>
                <w:szCs w:val="22"/>
                <w:lang w:val="sk-SK" w:eastAsia="en-US"/>
              </w:rPr>
              <w:t>šliapania</w:t>
            </w:r>
          </w:p>
        </w:tc>
      </w:tr>
      <w:tr w:rsidR="000B11B3" w:rsidRPr="002B725D" w14:paraId="5DFCE626"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524EE22"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54D0814A"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- 25W, 100s po začatí </w:t>
            </w:r>
            <w:r w:rsidR="001A2C57" w:rsidRPr="002B725D">
              <w:rPr>
                <w:rFonts w:ascii="Calibri" w:hAnsi="Calibri"/>
                <w:color w:val="000000"/>
                <w:sz w:val="22"/>
                <w:szCs w:val="22"/>
                <w:lang w:val="sk-SK" w:eastAsia="en-US"/>
              </w:rPr>
              <w:t>šliapania</w:t>
            </w:r>
          </w:p>
        </w:tc>
      </w:tr>
      <w:tr w:rsidR="000B11B3" w:rsidRPr="002B725D" w14:paraId="1B7EEA51"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A1619B8"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14:paraId="4CE5807C"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- 50W, začiatok </w:t>
            </w:r>
            <w:r w:rsidR="001A2C57" w:rsidRPr="002B725D">
              <w:rPr>
                <w:rFonts w:ascii="Calibri" w:hAnsi="Calibri"/>
                <w:color w:val="000000"/>
                <w:sz w:val="22"/>
                <w:szCs w:val="22"/>
                <w:lang w:val="sk-SK" w:eastAsia="en-US"/>
              </w:rPr>
              <w:t>šliapania</w:t>
            </w:r>
          </w:p>
        </w:tc>
      </w:tr>
      <w:tr w:rsidR="000B11B3" w:rsidRPr="002B725D" w14:paraId="4A3321AA"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EEFF406"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067178C7"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- 50W, 20s po začatí </w:t>
            </w:r>
            <w:r w:rsidR="001A2C57" w:rsidRPr="002B725D">
              <w:rPr>
                <w:rFonts w:ascii="Calibri" w:hAnsi="Calibri"/>
                <w:color w:val="000000"/>
                <w:sz w:val="22"/>
                <w:szCs w:val="22"/>
                <w:lang w:val="sk-SK" w:eastAsia="en-US"/>
              </w:rPr>
              <w:t>šliapania</w:t>
            </w:r>
          </w:p>
        </w:tc>
      </w:tr>
      <w:tr w:rsidR="000B11B3" w:rsidRPr="002B725D" w14:paraId="294E02FE"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69F5984"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4A39DFDD"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- 50W, 40s po začatí </w:t>
            </w:r>
            <w:r w:rsidR="001A2C57" w:rsidRPr="002B725D">
              <w:rPr>
                <w:rFonts w:ascii="Calibri" w:hAnsi="Calibri"/>
                <w:color w:val="000000"/>
                <w:sz w:val="22"/>
                <w:szCs w:val="22"/>
                <w:lang w:val="sk-SK" w:eastAsia="en-US"/>
              </w:rPr>
              <w:t>šliapania</w:t>
            </w:r>
          </w:p>
        </w:tc>
      </w:tr>
      <w:tr w:rsidR="000B11B3" w:rsidRPr="002B725D" w14:paraId="66910883"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0D59EB8"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0E36C786"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- 50W, 60s po začatí </w:t>
            </w:r>
            <w:r w:rsidR="001A2C57" w:rsidRPr="002B725D">
              <w:rPr>
                <w:rFonts w:ascii="Calibri" w:hAnsi="Calibri"/>
                <w:color w:val="000000"/>
                <w:sz w:val="22"/>
                <w:szCs w:val="22"/>
                <w:lang w:val="sk-SK" w:eastAsia="en-US"/>
              </w:rPr>
              <w:t>šliapania</w:t>
            </w:r>
          </w:p>
        </w:tc>
      </w:tr>
      <w:tr w:rsidR="000B11B3" w:rsidRPr="002B725D" w14:paraId="039D5E98"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5008991"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60AA62CE"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- 50W, 80s po začatí </w:t>
            </w:r>
            <w:r w:rsidR="001A2C57" w:rsidRPr="002B725D">
              <w:rPr>
                <w:rFonts w:ascii="Calibri" w:hAnsi="Calibri"/>
                <w:color w:val="000000"/>
                <w:sz w:val="22"/>
                <w:szCs w:val="22"/>
                <w:lang w:val="sk-SK" w:eastAsia="en-US"/>
              </w:rPr>
              <w:t>šliapania</w:t>
            </w:r>
          </w:p>
        </w:tc>
      </w:tr>
      <w:tr w:rsidR="000B11B3" w:rsidRPr="002B725D" w14:paraId="1DD3D139"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74293F5"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6032F452"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- 50W, 100s po začatí </w:t>
            </w:r>
            <w:r w:rsidR="001A2C57" w:rsidRPr="002B725D">
              <w:rPr>
                <w:rFonts w:ascii="Calibri" w:hAnsi="Calibri"/>
                <w:color w:val="000000"/>
                <w:sz w:val="22"/>
                <w:szCs w:val="22"/>
                <w:lang w:val="sk-SK" w:eastAsia="en-US"/>
              </w:rPr>
              <w:t>šliapania</w:t>
            </w:r>
          </w:p>
        </w:tc>
      </w:tr>
      <w:tr w:rsidR="000B11B3" w:rsidRPr="002B725D" w14:paraId="1B2103B4"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20E2C9B"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14:paraId="54D2194A"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koniec </w:t>
            </w:r>
            <w:r w:rsidR="001A2C57" w:rsidRPr="002B725D">
              <w:rPr>
                <w:rFonts w:ascii="Calibri" w:hAnsi="Calibri"/>
                <w:color w:val="000000"/>
                <w:sz w:val="22"/>
                <w:szCs w:val="22"/>
                <w:lang w:val="sk-SK" w:eastAsia="en-US"/>
              </w:rPr>
              <w:t xml:space="preserve">šliapania </w:t>
            </w:r>
            <w:r w:rsidRPr="002B725D">
              <w:rPr>
                <w:rFonts w:ascii="Calibri" w:hAnsi="Calibri"/>
                <w:color w:val="000000"/>
                <w:sz w:val="22"/>
                <w:szCs w:val="22"/>
                <w:lang w:val="sk-SK" w:eastAsia="en-US"/>
              </w:rPr>
              <w:t>na rotopede</w:t>
            </w:r>
          </w:p>
        </w:tc>
      </w:tr>
      <w:tr w:rsidR="000B11B3" w:rsidRPr="002B725D" w14:paraId="34B96ABD"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5C97BF5F"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14:paraId="44957514"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1m po konci </w:t>
            </w:r>
            <w:r w:rsidR="001A2C57" w:rsidRPr="002B725D">
              <w:rPr>
                <w:rFonts w:ascii="Calibri" w:hAnsi="Calibri"/>
                <w:color w:val="000000"/>
                <w:sz w:val="22"/>
                <w:szCs w:val="22"/>
                <w:lang w:val="sk-SK" w:eastAsia="en-US"/>
              </w:rPr>
              <w:t>šliapania</w:t>
            </w:r>
          </w:p>
        </w:tc>
      </w:tr>
      <w:tr w:rsidR="000B11B3" w:rsidRPr="002B725D" w14:paraId="109FA325"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840B2C5"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14:paraId="75170ECC"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2m po konci </w:t>
            </w:r>
            <w:r w:rsidR="001A2C57" w:rsidRPr="002B725D">
              <w:rPr>
                <w:rFonts w:ascii="Calibri" w:hAnsi="Calibri"/>
                <w:color w:val="000000"/>
                <w:sz w:val="22"/>
                <w:szCs w:val="22"/>
                <w:lang w:val="sk-SK" w:eastAsia="en-US"/>
              </w:rPr>
              <w:t>šliapania</w:t>
            </w:r>
          </w:p>
        </w:tc>
      </w:tr>
      <w:tr w:rsidR="000B11B3" w:rsidRPr="002B725D" w14:paraId="57B53AF4"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57427FCE"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14:paraId="2D2DF8F9"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3m po konci </w:t>
            </w:r>
            <w:r w:rsidR="001A2C57" w:rsidRPr="002B725D">
              <w:rPr>
                <w:rFonts w:ascii="Calibri" w:hAnsi="Calibri"/>
                <w:color w:val="000000"/>
                <w:sz w:val="22"/>
                <w:szCs w:val="22"/>
                <w:lang w:val="sk-SK" w:eastAsia="en-US"/>
              </w:rPr>
              <w:t>šliapania</w:t>
            </w:r>
          </w:p>
        </w:tc>
      </w:tr>
      <w:tr w:rsidR="000B11B3" w:rsidRPr="002B725D" w14:paraId="19F03337"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5EA37BF4"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14:paraId="40D72D43"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4m po konci </w:t>
            </w:r>
            <w:r w:rsidR="001A2C57" w:rsidRPr="002B725D">
              <w:rPr>
                <w:rFonts w:ascii="Calibri" w:hAnsi="Calibri"/>
                <w:color w:val="000000"/>
                <w:sz w:val="22"/>
                <w:szCs w:val="22"/>
                <w:lang w:val="sk-SK" w:eastAsia="en-US"/>
              </w:rPr>
              <w:t>šliapania</w:t>
            </w:r>
          </w:p>
        </w:tc>
      </w:tr>
      <w:tr w:rsidR="000B11B3" w:rsidRPr="002B725D" w14:paraId="65EEB287"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EE99096"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14:paraId="515C8888"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5m po konci </w:t>
            </w:r>
            <w:r w:rsidR="001A2C57" w:rsidRPr="002B725D">
              <w:rPr>
                <w:rFonts w:ascii="Calibri" w:hAnsi="Calibri"/>
                <w:color w:val="000000"/>
                <w:sz w:val="22"/>
                <w:szCs w:val="22"/>
                <w:lang w:val="sk-SK" w:eastAsia="en-US"/>
              </w:rPr>
              <w:t>šliapania</w:t>
            </w:r>
          </w:p>
        </w:tc>
      </w:tr>
      <w:tr w:rsidR="000B11B3" w:rsidRPr="002B725D" w14:paraId="651C8D31"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143DF2E"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14:paraId="73D59E08"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6m po konci </w:t>
            </w:r>
            <w:r w:rsidR="001A2C57" w:rsidRPr="002B725D">
              <w:rPr>
                <w:rFonts w:ascii="Calibri" w:hAnsi="Calibri"/>
                <w:color w:val="000000"/>
                <w:sz w:val="22"/>
                <w:szCs w:val="22"/>
                <w:lang w:val="sk-SK" w:eastAsia="en-US"/>
              </w:rPr>
              <w:t>šliapania</w:t>
            </w:r>
          </w:p>
        </w:tc>
      </w:tr>
      <w:tr w:rsidR="000B11B3" w:rsidRPr="002B725D" w14:paraId="1D0848E9" w14:textId="77777777"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13618D69"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14:paraId="207AAB3F"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7m po konci </w:t>
            </w:r>
            <w:r w:rsidR="001A2C57" w:rsidRPr="002B725D">
              <w:rPr>
                <w:rFonts w:ascii="Calibri" w:hAnsi="Calibri"/>
                <w:color w:val="000000"/>
                <w:sz w:val="22"/>
                <w:szCs w:val="22"/>
                <w:lang w:val="sk-SK" w:eastAsia="en-US"/>
              </w:rPr>
              <w:t>šliapania</w:t>
            </w:r>
          </w:p>
        </w:tc>
      </w:tr>
    </w:tbl>
    <w:p w14:paraId="61E1CEE3" w14:textId="77777777" w:rsidR="000B11B3" w:rsidRPr="002B725D" w:rsidRDefault="00E83A77" w:rsidP="00E83A77">
      <w:pPr>
        <w:pStyle w:val="Titulek"/>
        <w:spacing w:before="240"/>
        <w:rPr>
          <w:szCs w:val="22"/>
          <w:lang w:val="sk-SK"/>
        </w:rPr>
      </w:pPr>
      <w:bookmarkStart w:id="354" w:name="_Toc510358902"/>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15</w:t>
      </w:r>
      <w:r w:rsidRPr="002B725D">
        <w:rPr>
          <w:lang w:val="sk-SK"/>
        </w:rPr>
        <w:fldChar w:fldCharType="end"/>
      </w:r>
      <w:r w:rsidRPr="002B725D">
        <w:rPr>
          <w:lang w:val="sk-SK"/>
        </w:rPr>
        <w:t>:</w:t>
      </w:r>
      <w:r w:rsidRPr="002B725D">
        <w:rPr>
          <w:szCs w:val="22"/>
          <w:lang w:val="sk-SK"/>
        </w:rPr>
        <w:t xml:space="preserve"> Legenda pre </w:t>
      </w:r>
      <w:r w:rsidRPr="002B725D">
        <w:rPr>
          <w:szCs w:val="22"/>
          <w:lang w:val="sk-SK"/>
        </w:rPr>
        <w:fldChar w:fldCharType="begin"/>
      </w:r>
      <w:r w:rsidRPr="002B725D">
        <w:rPr>
          <w:szCs w:val="22"/>
          <w:lang w:val="sk-SK"/>
        </w:rPr>
        <w:instrText xml:space="preserve"> REF _Ref510354717 \h </w:instrText>
      </w:r>
      <w:r w:rsidRPr="002B725D">
        <w:rPr>
          <w:szCs w:val="22"/>
          <w:lang w:val="sk-SK"/>
        </w:rPr>
      </w:r>
      <w:r w:rsidRPr="002B725D">
        <w:rPr>
          <w:szCs w:val="22"/>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13</w:t>
      </w:r>
      <w:r w:rsidRPr="002B725D">
        <w:rPr>
          <w:szCs w:val="22"/>
          <w:lang w:val="sk-SK"/>
        </w:rPr>
        <w:fldChar w:fldCharType="end"/>
      </w:r>
      <w:r w:rsidRPr="002B725D">
        <w:rPr>
          <w:szCs w:val="22"/>
          <w:lang w:val="sk-SK"/>
        </w:rPr>
        <w:t xml:space="preserve"> a </w:t>
      </w:r>
      <w:r w:rsidRPr="002B725D">
        <w:rPr>
          <w:szCs w:val="22"/>
          <w:lang w:val="sk-SK"/>
        </w:rPr>
        <w:fldChar w:fldCharType="begin"/>
      </w:r>
      <w:r w:rsidRPr="002B725D">
        <w:rPr>
          <w:szCs w:val="22"/>
          <w:lang w:val="sk-SK"/>
        </w:rPr>
        <w:instrText xml:space="preserve"> REF _Ref510354721 \h </w:instrText>
      </w:r>
      <w:r w:rsidRPr="002B725D">
        <w:rPr>
          <w:szCs w:val="22"/>
          <w:lang w:val="sk-SK"/>
        </w:rPr>
      </w:r>
      <w:r w:rsidRPr="002B725D">
        <w:rPr>
          <w:szCs w:val="22"/>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14</w:t>
      </w:r>
      <w:r w:rsidRPr="002B725D">
        <w:rPr>
          <w:szCs w:val="22"/>
          <w:lang w:val="sk-SK"/>
        </w:rPr>
        <w:fldChar w:fldCharType="end"/>
      </w:r>
      <w:r w:rsidR="000B11B3" w:rsidRPr="002B725D">
        <w:rPr>
          <w:szCs w:val="22"/>
          <w:lang w:val="sk-SK"/>
        </w:rPr>
        <w:t>.</w:t>
      </w:r>
      <w:bookmarkEnd w:id="354"/>
    </w:p>
    <w:p w14:paraId="2ECAB5CE" w14:textId="77777777" w:rsidR="000B11B3" w:rsidRPr="002B725D" w:rsidRDefault="000B11B3" w:rsidP="00C927A8">
      <w:pPr>
        <w:jc w:val="center"/>
        <w:rPr>
          <w:lang w:val="sk-SK"/>
        </w:rPr>
      </w:pPr>
    </w:p>
    <w:p w14:paraId="31AD636C" w14:textId="77777777" w:rsidR="00411F31" w:rsidRPr="002B725D" w:rsidRDefault="00411F31" w:rsidP="00411F31">
      <w:pPr>
        <w:pStyle w:val="Text"/>
        <w:ind w:firstLine="0"/>
        <w:rPr>
          <w:lang w:val="sk-SK"/>
        </w:rPr>
        <w:sectPr w:rsidR="00411F31" w:rsidRPr="002B725D">
          <w:pgSz w:w="11907" w:h="16840" w:code="9"/>
          <w:pgMar w:top="1418" w:right="1418" w:bottom="1418" w:left="1985" w:header="737" w:footer="737" w:gutter="0"/>
          <w:cols w:space="708"/>
          <w:noEndnote/>
          <w:titlePg/>
        </w:sectPr>
      </w:pPr>
    </w:p>
    <w:p w14:paraId="63CBF9ED" w14:textId="77777777" w:rsidR="00CD5FEA" w:rsidRPr="002B725D" w:rsidRDefault="004D0EBE" w:rsidP="004D0EBE">
      <w:pPr>
        <w:pStyle w:val="Nadpis1"/>
        <w:rPr>
          <w:lang w:val="sk-SK"/>
        </w:rPr>
      </w:pPr>
      <w:bookmarkStart w:id="355" w:name="_Toc386404220"/>
      <w:bookmarkStart w:id="356" w:name="_Toc510268163"/>
      <w:bookmarkStart w:id="357" w:name="_Toc510360022"/>
      <w:r w:rsidRPr="002B725D">
        <w:rPr>
          <w:lang w:val="sk-SK"/>
        </w:rPr>
        <w:lastRenderedPageBreak/>
        <w:t>Záver</w:t>
      </w:r>
      <w:bookmarkEnd w:id="355"/>
      <w:bookmarkEnd w:id="356"/>
      <w:bookmarkEnd w:id="357"/>
    </w:p>
    <w:p w14:paraId="233FF52E" w14:textId="77777777" w:rsidR="005B46CA" w:rsidRPr="002B725D" w:rsidRDefault="00D45C1F" w:rsidP="005B46CA">
      <w:pPr>
        <w:tabs>
          <w:tab w:val="left" w:pos="7140"/>
        </w:tabs>
        <w:rPr>
          <w:lang w:val="sk-SK"/>
        </w:rPr>
      </w:pPr>
      <w:r w:rsidRPr="002B725D">
        <w:rPr>
          <w:lang w:val="sk-SK"/>
        </w:rPr>
        <w:t>Predložená práca prezentuje analýzu</w:t>
      </w:r>
      <w:r w:rsidR="000E7D1A" w:rsidRPr="002B725D">
        <w:rPr>
          <w:lang w:val="sk-SK"/>
        </w:rPr>
        <w:t xml:space="preserve"> vzájomných väzieb hemodymických parametrov s dorazom na bioimpedančné parametre používané na výpočet srdečného výdaja. V súčasnosti nie je v literatúre zhoda na fyziologickom pôvode bioimpedančných parametroch. Nedostatok informácií o pôvode bioimpedančných parametrov má za následok používanie nepresných modelov na výpočet SV z bioimpedancie. </w:t>
      </w:r>
      <w:r w:rsidR="007E39DD" w:rsidRPr="002B725D">
        <w:rPr>
          <w:lang w:val="sk-SK"/>
        </w:rPr>
        <w:t xml:space="preserve">V súčasnosti sa na výpočet SV používa model zahrňujúci iba tok </w:t>
      </w:r>
      <w:r w:rsidR="00D84684">
        <w:rPr>
          <w:lang w:val="sk-SK"/>
        </w:rPr>
        <w:t>krvi</w:t>
      </w:r>
      <w:r w:rsidR="007E39DD" w:rsidRPr="002B725D">
        <w:rPr>
          <w:lang w:val="sk-SK"/>
        </w:rPr>
        <w:t xml:space="preserve"> do periférií, čo je len jedna čast z 2-prvkového Windkesselovho modelu </w:t>
      </w:r>
      <w:r w:rsidR="007E39DD" w:rsidRPr="002B725D">
        <w:rPr>
          <w:lang w:val="sk-SK"/>
        </w:rPr>
        <w:fldChar w:fldCharType="begin"/>
      </w:r>
      <w:r w:rsidR="007E39DD" w:rsidRPr="002B725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E39DD" w:rsidRPr="002B725D">
        <w:rPr>
          <w:lang w:val="sk-SK"/>
        </w:rPr>
        <w:fldChar w:fldCharType="separate"/>
      </w:r>
      <w:r w:rsidR="007E39DD" w:rsidRPr="002B725D">
        <w:rPr>
          <w:noProof/>
          <w:lang w:val="sk-SK"/>
        </w:rPr>
        <w:t>[3]</w:t>
      </w:r>
      <w:r w:rsidR="007E39DD" w:rsidRPr="002B725D">
        <w:rPr>
          <w:lang w:val="sk-SK"/>
        </w:rPr>
        <w:fldChar w:fldCharType="end"/>
      </w:r>
      <w:r w:rsidR="007E39DD" w:rsidRPr="002B725D">
        <w:rPr>
          <w:lang w:val="sk-SK"/>
        </w:rPr>
        <w:t>. Kapacitná časť chýba a zložitejšie modely ako 3 a 4-dielne Windkesselove modely pre bioimpedanciu ešte nie sú definované. Pri porovnaní SV počítaných bioimpedančnými mo</w:t>
      </w:r>
      <w:r w:rsidR="003367F8" w:rsidRPr="002B725D">
        <w:rPr>
          <w:lang w:val="sk-SK"/>
        </w:rPr>
        <w:t xml:space="preserve">nitormi sa preto často objavuje slabá zhoda s paralelne meraným SV pomocou echokardiografie alebo MRI a to buď v absolútnych hodnotách </w:t>
      </w:r>
      <w:r w:rsidR="003367F8" w:rsidRPr="002B725D">
        <w:rPr>
          <w:lang w:val="sk-SK"/>
        </w:rPr>
        <w:fldChar w:fldCharType="begin"/>
      </w:r>
      <w:r w:rsidR="003367F8" w:rsidRPr="002B725D">
        <w:rPr>
          <w:lang w:val="sk-SK"/>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fraction&lt;/IDText&gt;&lt;DisplayText&gt;[77]&lt;/DisplayText&gt;&lt;record&gt;&lt;titles&gt;&lt;title&gt;The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003367F8" w:rsidRPr="002B725D">
        <w:rPr>
          <w:lang w:val="sk-SK"/>
        </w:rPr>
        <w:fldChar w:fldCharType="separate"/>
      </w:r>
      <w:r w:rsidR="003367F8" w:rsidRPr="002B725D">
        <w:rPr>
          <w:noProof/>
          <w:lang w:val="sk-SK"/>
        </w:rPr>
        <w:t>[77]</w:t>
      </w:r>
      <w:r w:rsidR="003367F8" w:rsidRPr="002B725D">
        <w:rPr>
          <w:lang w:val="sk-SK"/>
        </w:rPr>
        <w:fldChar w:fldCharType="end"/>
      </w:r>
      <w:r w:rsidR="003367F8" w:rsidRPr="002B725D">
        <w:rPr>
          <w:lang w:val="sk-SK"/>
        </w:rPr>
        <w:t>, alebo aj relatívnych hodnotách</w:t>
      </w:r>
      <w:r w:rsidR="003367F8" w:rsidRPr="002B725D">
        <w:rPr>
          <w:noProof/>
          <w:lang w:val="sk-SK"/>
        </w:rPr>
        <w:t xml:space="preserve"> </w:t>
      </w:r>
      <w:r w:rsidR="003367F8" w:rsidRPr="002B725D">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003367F8" w:rsidRPr="002B725D">
        <w:rPr>
          <w:noProof/>
          <w:lang w:val="sk-SK"/>
        </w:rPr>
        <w:instrText xml:space="preserve"> ADDIN EN.CITE </w:instrText>
      </w:r>
      <w:r w:rsidR="003367F8" w:rsidRPr="002B725D">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003367F8" w:rsidRPr="002B725D">
        <w:rPr>
          <w:noProof/>
          <w:lang w:val="sk-SK"/>
        </w:rPr>
        <w:instrText xml:space="preserve"> ADDIN EN.CITE.DATA </w:instrText>
      </w:r>
      <w:r w:rsidR="003367F8" w:rsidRPr="002B725D">
        <w:rPr>
          <w:noProof/>
          <w:lang w:val="sk-SK"/>
        </w:rPr>
      </w:r>
      <w:r w:rsidR="003367F8" w:rsidRPr="002B725D">
        <w:rPr>
          <w:noProof/>
          <w:lang w:val="sk-SK"/>
        </w:rPr>
        <w:fldChar w:fldCharType="end"/>
      </w:r>
      <w:r w:rsidR="003367F8" w:rsidRPr="002B725D">
        <w:rPr>
          <w:noProof/>
          <w:lang w:val="sk-SK"/>
        </w:rPr>
      </w:r>
      <w:r w:rsidR="003367F8" w:rsidRPr="002B725D">
        <w:rPr>
          <w:noProof/>
          <w:lang w:val="sk-SK"/>
        </w:rPr>
        <w:fldChar w:fldCharType="separate"/>
      </w:r>
      <w:r w:rsidR="003367F8" w:rsidRPr="002B725D">
        <w:rPr>
          <w:noProof/>
          <w:lang w:val="sk-SK"/>
        </w:rPr>
        <w:t>[4]</w:t>
      </w:r>
      <w:r w:rsidR="003367F8" w:rsidRPr="002B725D">
        <w:rPr>
          <w:noProof/>
          <w:lang w:val="sk-SK"/>
        </w:rPr>
        <w:fldChar w:fldCharType="end"/>
      </w:r>
      <w:r w:rsidR="003367F8" w:rsidRPr="002B725D">
        <w:rPr>
          <w:lang w:val="sk-SK"/>
        </w:rPr>
        <w:t xml:space="preserve">. </w:t>
      </w:r>
      <w:r w:rsidR="000E7D1A" w:rsidRPr="002B725D">
        <w:rPr>
          <w:lang w:val="sk-SK"/>
        </w:rPr>
        <w:t>Táto práca poskytuje nové informácie o </w:t>
      </w:r>
      <w:r w:rsidR="007E39DD" w:rsidRPr="002B725D">
        <w:rPr>
          <w:lang w:val="sk-SK"/>
        </w:rPr>
        <w:t>fyziologickom</w:t>
      </w:r>
      <w:r w:rsidR="000E7D1A" w:rsidRPr="002B725D">
        <w:rPr>
          <w:lang w:val="sk-SK"/>
        </w:rPr>
        <w:t xml:space="preserve"> pôvode bioimpedančných parametrov a dáva ich do súvisu s centrálnymi hemodynamickými parametrami. </w:t>
      </w:r>
      <w:r w:rsidR="005B46CA" w:rsidRPr="002B725D">
        <w:rPr>
          <w:lang w:val="sk-SK"/>
        </w:rPr>
        <w:t>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14:paraId="67ADB7C1" w14:textId="77777777" w:rsidR="005B46CA" w:rsidRPr="002B725D" w:rsidRDefault="005B46CA" w:rsidP="00E61D8F">
      <w:pPr>
        <w:tabs>
          <w:tab w:val="left" w:pos="7140"/>
        </w:tabs>
        <w:rPr>
          <w:lang w:val="sk-SK"/>
        </w:rPr>
      </w:pPr>
    </w:p>
    <w:p w14:paraId="0E6F6359" w14:textId="77777777" w:rsidR="00E61D8F" w:rsidRPr="002B725D" w:rsidRDefault="005B46CA" w:rsidP="00E61D8F">
      <w:pPr>
        <w:tabs>
          <w:tab w:val="left" w:pos="7140"/>
        </w:tabs>
        <w:rPr>
          <w:lang w:val="sk-SK"/>
        </w:rPr>
      </w:pPr>
      <w:r w:rsidRPr="002B725D">
        <w:rPr>
          <w:lang w:val="sk-SK"/>
        </w:rPr>
        <w:t xml:space="preserve">Práca </w:t>
      </w:r>
      <w:r w:rsidR="000E7D1A" w:rsidRPr="002B725D">
        <w:rPr>
          <w:lang w:val="sk-SK"/>
        </w:rPr>
        <w:t xml:space="preserve">sa takisto </w:t>
      </w:r>
      <w:r w:rsidRPr="002B725D">
        <w:rPr>
          <w:lang w:val="sk-SK"/>
        </w:rPr>
        <w:t xml:space="preserve">zaoberá </w:t>
      </w:r>
      <w:r w:rsidR="000E7D1A" w:rsidRPr="002B725D">
        <w:rPr>
          <w:lang w:val="sk-SK"/>
        </w:rPr>
        <w:t>ďalším z parametrov používaných v súčasných modeloch na výpočet SV a to detekciou</w:t>
      </w:r>
      <w:r w:rsidR="00E61D8F" w:rsidRPr="002B725D">
        <w:rPr>
          <w:lang w:val="sk-SK"/>
        </w:rPr>
        <w:t xml:space="preserve"> LVET interva</w:t>
      </w:r>
      <w:r w:rsidR="000E7D1A" w:rsidRPr="002B725D">
        <w:rPr>
          <w:lang w:val="sk-SK"/>
        </w:rPr>
        <w:t xml:space="preserve">lu. </w:t>
      </w:r>
      <w:r w:rsidR="00E61D8F" w:rsidRPr="002B725D">
        <w:rPr>
          <w:lang w:val="sk-SK"/>
        </w:rPr>
        <w:t xml:space="preserve">LVET sa detekuje hlavne z HS. V tejto práci bolo zistené frekvenčné rozloženie HS u jednotlivých ľudí. Bolo ukázané, že frekvenčné rozloženie HS je u každého človeka iné. Nové metódy detekcie navrhnuté </w:t>
      </w:r>
      <w:r w:rsidR="00E61D8F" w:rsidRPr="002B725D">
        <w:rPr>
          <w:lang w:val="sk-SK"/>
        </w:rPr>
        <w:lastRenderedPageBreak/>
        <w:t>v tejto práci pozostávajú z filtrácie HS pre každý subjekt individuálne</w:t>
      </w:r>
      <w:r w:rsidR="000E7D1A" w:rsidRPr="002B725D">
        <w:rPr>
          <w:lang w:val="sk-SK"/>
        </w:rPr>
        <w:t xml:space="preserve">. </w:t>
      </w:r>
      <w:r w:rsidR="00E61D8F" w:rsidRPr="002B725D">
        <w:rPr>
          <w:lang w:val="sk-SK"/>
        </w:rPr>
        <w:t>Tieto metódy redukuj</w:t>
      </w:r>
      <w:r w:rsidR="000E7D1A" w:rsidRPr="002B725D">
        <w:rPr>
          <w:lang w:val="sk-SK"/>
        </w:rPr>
        <w:t xml:space="preserve">ú chybu pri stanovení SV a CO. </w:t>
      </w:r>
      <w:r w:rsidR="00E61D8F" w:rsidRPr="002B725D">
        <w:rPr>
          <w:lang w:val="sk-SK"/>
        </w:rPr>
        <w:t>Nové metódy detekcie overujú správnosť detekcie parametrov pre výpočet SV pomocou korelácie s respiráciou. Korelácia s respiráciou sa ukázala byť vhodný</w:t>
      </w:r>
      <w:r w:rsidR="003367F8" w:rsidRPr="002B725D">
        <w:rPr>
          <w:lang w:val="sk-SK"/>
        </w:rPr>
        <w:t>m ukazateľom správnej detekcie. Na základe analýzy bioimpedančných parametrov boli identifikované ďalšie miesto vhodne k meraniu Sv z bioimpedancie a to z bioimpedancie krku. SV merané z krčnej impedancie dosahovalo podobnej zhody (r=0,55) s SV meraným echokardiografiou ako SV merané z hrudníkovej impedancie a echokardiografie (r=0,60). Výhoda novej metódy je v pohodlnosti pri aplikácií meraných elektód.</w:t>
      </w:r>
    </w:p>
    <w:p w14:paraId="624306F3" w14:textId="77777777" w:rsidR="005B46CA" w:rsidRPr="002B725D" w:rsidRDefault="005B46CA" w:rsidP="00E61D8F">
      <w:pPr>
        <w:tabs>
          <w:tab w:val="left" w:pos="7140"/>
        </w:tabs>
        <w:rPr>
          <w:lang w:val="sk-SK"/>
        </w:rPr>
      </w:pPr>
    </w:p>
    <w:p w14:paraId="406E8C44" w14:textId="77777777" w:rsidR="005B46CA" w:rsidRPr="002B725D" w:rsidRDefault="005B46CA" w:rsidP="00E61D8F">
      <w:pPr>
        <w:tabs>
          <w:tab w:val="left" w:pos="7140"/>
        </w:tabs>
        <w:rPr>
          <w:lang w:val="sk-SK"/>
        </w:rPr>
      </w:pPr>
      <w:r w:rsidRPr="002B725D">
        <w:rPr>
          <w:lang w:val="sk-SK"/>
        </w:rPr>
        <w:t>Ďalšia práca na spresnenie výpočtu SV a CO z bioimpedancie bude potrebná hlavne pri definícií pôvodu</w:t>
      </w:r>
      <w:r w:rsidR="00CF5BBC" w:rsidRPr="002B725D">
        <w:rPr>
          <w:lang w:val="sk-SK"/>
        </w:rPr>
        <w:t xml:space="preserve"> bioimpedančej</w:t>
      </w:r>
      <w:r w:rsidRPr="002B725D">
        <w:rPr>
          <w:lang w:val="sk-SK"/>
        </w:rPr>
        <w:t xml:space="preserve"> krivk</w:t>
      </w:r>
      <w:r w:rsidR="00CF5BBC" w:rsidRPr="002B725D">
        <w:rPr>
          <w:lang w:val="sk-SK"/>
        </w:rPr>
        <w:t>y</w:t>
      </w:r>
      <w:r w:rsidRPr="002B725D">
        <w:rPr>
          <w:lang w:val="sk-SK"/>
        </w:rPr>
        <w:t xml:space="preserve">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2B725D">
        <w:rPr>
          <w:lang w:val="sk-SK"/>
        </w:rPr>
        <w:t xml:space="preserve"> a</w:t>
      </w:r>
      <w:r w:rsidR="00CF5BBC" w:rsidRPr="002B725D">
        <w:rPr>
          <w:lang w:val="sk-SK"/>
        </w:rPr>
        <w:t xml:space="preserve"> bioimpedančej krivky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oMath>
      <w:r w:rsidRPr="002B725D">
        <w:rPr>
          <w:lang w:val="sk-SK"/>
        </w:rPr>
        <w:t>.</w:t>
      </w:r>
    </w:p>
    <w:p w14:paraId="6C07ED6F" w14:textId="77777777" w:rsidR="005302A8" w:rsidRPr="002B725D" w:rsidRDefault="00C179C5" w:rsidP="00911AF5">
      <w:pPr>
        <w:pStyle w:val="Nadpis1"/>
        <w:numPr>
          <w:ilvl w:val="0"/>
          <w:numId w:val="0"/>
        </w:numPr>
        <w:ind w:left="1070" w:hanging="360"/>
        <w:rPr>
          <w:lang w:val="sk-SK"/>
        </w:rPr>
      </w:pPr>
      <w:r w:rsidRPr="002B725D">
        <w:rPr>
          <w:lang w:val="sk-SK"/>
        </w:rPr>
        <w:br w:type="page"/>
      </w:r>
      <w:bookmarkStart w:id="358" w:name="_Toc259606667"/>
      <w:bookmarkStart w:id="359" w:name="_Toc386404221"/>
      <w:bookmarkStart w:id="360" w:name="_Toc510268164"/>
      <w:bookmarkStart w:id="361" w:name="_Toc510360023"/>
      <w:r w:rsidR="00962519" w:rsidRPr="002B725D">
        <w:rPr>
          <w:lang w:val="sk-SK"/>
        </w:rPr>
        <w:lastRenderedPageBreak/>
        <w:t>Literatú</w:t>
      </w:r>
      <w:r w:rsidRPr="002B725D">
        <w:rPr>
          <w:lang w:val="sk-SK"/>
        </w:rPr>
        <w:t>ra</w:t>
      </w:r>
      <w:bookmarkEnd w:id="358"/>
      <w:bookmarkEnd w:id="359"/>
      <w:bookmarkEnd w:id="360"/>
      <w:bookmarkEnd w:id="361"/>
    </w:p>
    <w:p w14:paraId="072CA846" w14:textId="77777777" w:rsidR="002B725D" w:rsidRPr="002B725D" w:rsidRDefault="005302A8" w:rsidP="002B725D">
      <w:pPr>
        <w:pStyle w:val="EndNoteBibliography"/>
        <w:ind w:left="720" w:hanging="720"/>
        <w:rPr>
          <w:lang w:val="sk-SK"/>
        </w:rPr>
      </w:pPr>
      <w:r w:rsidRPr="002B725D">
        <w:rPr>
          <w:noProof w:val="0"/>
          <w:color w:val="000000" w:themeColor="text1"/>
          <w:lang w:val="sk-SK"/>
        </w:rPr>
        <w:fldChar w:fldCharType="begin"/>
      </w:r>
      <w:r w:rsidRPr="002B725D">
        <w:rPr>
          <w:noProof w:val="0"/>
          <w:color w:val="000000" w:themeColor="text1"/>
          <w:lang w:val="sk-SK"/>
        </w:rPr>
        <w:instrText xml:space="preserve"> ADDIN EN.REFLIST </w:instrText>
      </w:r>
      <w:r w:rsidRPr="002B725D">
        <w:rPr>
          <w:noProof w:val="0"/>
          <w:color w:val="000000" w:themeColor="text1"/>
          <w:lang w:val="sk-SK"/>
        </w:rPr>
        <w:fldChar w:fldCharType="separate"/>
      </w:r>
      <w:r w:rsidR="002B725D" w:rsidRPr="002B725D">
        <w:rPr>
          <w:lang w:val="sk-SK"/>
        </w:rPr>
        <w:t>1.</w:t>
      </w:r>
      <w:r w:rsidR="002B725D" w:rsidRPr="002B725D">
        <w:rPr>
          <w:lang w:val="sk-SK"/>
        </w:rPr>
        <w:tab/>
        <w:t xml:space="preserve">Organization., W.H. </w:t>
      </w:r>
      <w:r w:rsidR="002B725D" w:rsidRPr="002B725D">
        <w:rPr>
          <w:i/>
          <w:lang w:val="sk-SK"/>
        </w:rPr>
        <w:t>Cardiovascular diseases (CVDs)</w:t>
      </w:r>
      <w:r w:rsidR="002B725D" w:rsidRPr="002B725D">
        <w:rPr>
          <w:lang w:val="sk-SK"/>
        </w:rPr>
        <w:t xml:space="preserve">. 2017. </w:t>
      </w:r>
      <w:r w:rsidR="002B725D" w:rsidRPr="002B725D">
        <w:rPr>
          <w:b/>
          <w:lang w:val="sk-SK"/>
        </w:rPr>
        <w:t>2018</w:t>
      </w:r>
      <w:r w:rsidR="002B725D" w:rsidRPr="002B725D">
        <w:rPr>
          <w:lang w:val="sk-SK"/>
        </w:rPr>
        <w:t>.</w:t>
      </w:r>
    </w:p>
    <w:p w14:paraId="57403D1A" w14:textId="77777777" w:rsidR="002B725D" w:rsidRPr="002B725D" w:rsidRDefault="002B725D" w:rsidP="002B725D">
      <w:pPr>
        <w:pStyle w:val="EndNoteBibliography"/>
        <w:ind w:left="720" w:hanging="720"/>
        <w:rPr>
          <w:lang w:val="sk-SK"/>
        </w:rPr>
      </w:pPr>
      <w:r w:rsidRPr="002B725D">
        <w:rPr>
          <w:lang w:val="sk-SK"/>
        </w:rPr>
        <w:t>2.</w:t>
      </w:r>
      <w:r w:rsidRPr="002B725D">
        <w:rPr>
          <w:lang w:val="sk-SK"/>
        </w:rPr>
        <w:tab/>
        <w:t xml:space="preserve">Baura, G.D., </w:t>
      </w:r>
      <w:r w:rsidRPr="002B725D">
        <w:rPr>
          <w:i/>
          <w:lang w:val="sk-SK"/>
        </w:rPr>
        <w:t>System theory and practical applications of biomedical signals</w:t>
      </w:r>
      <w:r w:rsidRPr="002B725D">
        <w:rPr>
          <w:lang w:val="sk-SK"/>
        </w:rPr>
        <w:t>. 2002, Wiley-Interscience, IEEE Press.</w:t>
      </w:r>
    </w:p>
    <w:p w14:paraId="5674E6B6" w14:textId="77777777" w:rsidR="002B725D" w:rsidRPr="002B725D" w:rsidRDefault="002B725D" w:rsidP="002B725D">
      <w:pPr>
        <w:pStyle w:val="EndNoteBibliography"/>
        <w:ind w:left="720" w:hanging="720"/>
        <w:rPr>
          <w:lang w:val="sk-SK"/>
        </w:rPr>
      </w:pPr>
      <w:r w:rsidRPr="002B725D">
        <w:rPr>
          <w:lang w:val="sk-SK"/>
        </w:rPr>
        <w:t>3.</w:t>
      </w:r>
      <w:r w:rsidRPr="002B725D">
        <w:rPr>
          <w:lang w:val="sk-SK"/>
        </w:rPr>
        <w:tab/>
        <w:t xml:space="preserve">Bernstein, D.P., </w:t>
      </w:r>
      <w:r w:rsidRPr="002B725D">
        <w:rPr>
          <w:i/>
          <w:lang w:val="sk-SK"/>
        </w:rPr>
        <w:t>Impedance cardiography: Pulsatile blood flow and the biophysical and electrodynamic basis for the stroke volume equations.</w:t>
      </w:r>
      <w:r w:rsidRPr="002B725D">
        <w:rPr>
          <w:lang w:val="sk-SK"/>
        </w:rPr>
        <w:t xml:space="preserve"> Journal of Electrical Bioimpedance, 2010. </w:t>
      </w:r>
      <w:r w:rsidRPr="002B725D">
        <w:rPr>
          <w:b/>
          <w:lang w:val="sk-SK"/>
        </w:rPr>
        <w:t>1</w:t>
      </w:r>
      <w:r w:rsidRPr="002B725D">
        <w:rPr>
          <w:lang w:val="sk-SK"/>
        </w:rPr>
        <w:t>.</w:t>
      </w:r>
    </w:p>
    <w:p w14:paraId="5DC3ACE8" w14:textId="77777777" w:rsidR="002B725D" w:rsidRPr="002B725D" w:rsidRDefault="002B725D" w:rsidP="002B725D">
      <w:pPr>
        <w:pStyle w:val="EndNoteBibliography"/>
        <w:ind w:left="720" w:hanging="720"/>
        <w:rPr>
          <w:lang w:val="sk-SK"/>
        </w:rPr>
      </w:pPr>
      <w:r w:rsidRPr="002B725D">
        <w:rPr>
          <w:lang w:val="sk-SK"/>
        </w:rPr>
        <w:t>4.</w:t>
      </w:r>
      <w:r w:rsidRPr="002B725D">
        <w:rPr>
          <w:lang w:val="sk-SK"/>
        </w:rPr>
        <w:tab/>
        <w:t xml:space="preserve">Borzage, M., et al., </w:t>
      </w:r>
      <w:r w:rsidRPr="002B725D">
        <w:rPr>
          <w:i/>
          <w:lang w:val="sk-SK"/>
        </w:rPr>
        <w:t>MEASURING STROKE VOLUME: IMPEDANCE CARDIOGRAPHY VS PHASE-CONTRAST MAGNETIC RESONANCE IMAGING.</w:t>
      </w:r>
      <w:r w:rsidRPr="002B725D">
        <w:rPr>
          <w:lang w:val="sk-SK"/>
        </w:rPr>
        <w:t xml:space="preserve"> American Journal of Critical Care, 2017. </w:t>
      </w:r>
      <w:r w:rsidRPr="002B725D">
        <w:rPr>
          <w:b/>
          <w:lang w:val="sk-SK"/>
        </w:rPr>
        <w:t>26</w:t>
      </w:r>
      <w:r w:rsidRPr="002B725D">
        <w:rPr>
          <w:lang w:val="sk-SK"/>
        </w:rPr>
        <w:t>(5): p. 408-415.</w:t>
      </w:r>
    </w:p>
    <w:p w14:paraId="36CD237D" w14:textId="77777777" w:rsidR="002B725D" w:rsidRPr="002B725D" w:rsidRDefault="002B725D" w:rsidP="002B725D">
      <w:pPr>
        <w:pStyle w:val="EndNoteBibliography"/>
        <w:ind w:left="720" w:hanging="720"/>
        <w:rPr>
          <w:lang w:val="sk-SK"/>
        </w:rPr>
      </w:pPr>
      <w:r w:rsidRPr="002B725D">
        <w:rPr>
          <w:lang w:val="sk-SK"/>
        </w:rPr>
        <w:t>5.</w:t>
      </w:r>
      <w:r w:rsidRPr="002B725D">
        <w:rPr>
          <w:lang w:val="sk-SK"/>
        </w:rPr>
        <w:tab/>
        <w:t xml:space="preserve">Honzikova, N., et al., </w:t>
      </w:r>
      <w:r w:rsidRPr="002B725D">
        <w:rPr>
          <w:i/>
          <w:lang w:val="sk-SK"/>
        </w:rPr>
        <w:t>Influence of age, body mass index, and blood pressure on the carotid intima-media thickness in normotensive and hypertensive patients.</w:t>
      </w:r>
      <w:r w:rsidRPr="002B725D">
        <w:rPr>
          <w:lang w:val="sk-SK"/>
        </w:rPr>
        <w:t xml:space="preserve"> Biomedizinische Technik, 2006. </w:t>
      </w:r>
      <w:r w:rsidRPr="002B725D">
        <w:rPr>
          <w:b/>
          <w:lang w:val="sk-SK"/>
        </w:rPr>
        <w:t>51</w:t>
      </w:r>
      <w:r w:rsidRPr="002B725D">
        <w:rPr>
          <w:lang w:val="sk-SK"/>
        </w:rPr>
        <w:t>(4): p. 159-+.</w:t>
      </w:r>
    </w:p>
    <w:p w14:paraId="76D738C4" w14:textId="77777777" w:rsidR="002B725D" w:rsidRPr="002B725D" w:rsidRDefault="002B725D" w:rsidP="002B725D">
      <w:pPr>
        <w:pStyle w:val="EndNoteBibliography"/>
        <w:ind w:left="720" w:hanging="720"/>
        <w:rPr>
          <w:lang w:val="sk-SK"/>
        </w:rPr>
      </w:pPr>
      <w:r w:rsidRPr="002B725D">
        <w:rPr>
          <w:lang w:val="sk-SK"/>
        </w:rPr>
        <w:t>6.</w:t>
      </w:r>
      <w:r w:rsidRPr="002B725D">
        <w:rPr>
          <w:lang w:val="sk-SK"/>
        </w:rPr>
        <w:tab/>
        <w:t xml:space="preserve">Vondra, V., et al., </w:t>
      </w:r>
      <w:r w:rsidRPr="002B725D">
        <w:rPr>
          <w:i/>
          <w:lang w:val="sk-SK"/>
        </w:rPr>
        <w:t>A multichannel bioimpedance monitor for full-body blood flow monitoring.</w:t>
      </w:r>
      <w:r w:rsidRPr="002B725D">
        <w:rPr>
          <w:lang w:val="sk-SK"/>
        </w:rPr>
        <w:t xml:space="preserve"> Biomedical Engineering-Biomedizinische Technik, 2016. </w:t>
      </w:r>
      <w:r w:rsidRPr="002B725D">
        <w:rPr>
          <w:b/>
          <w:lang w:val="sk-SK"/>
        </w:rPr>
        <w:t>61</w:t>
      </w:r>
      <w:r w:rsidRPr="002B725D">
        <w:rPr>
          <w:lang w:val="sk-SK"/>
        </w:rPr>
        <w:t>(1): p. 107-118.</w:t>
      </w:r>
    </w:p>
    <w:p w14:paraId="39A9A68C" w14:textId="77777777" w:rsidR="002B725D" w:rsidRPr="002B725D" w:rsidRDefault="002B725D" w:rsidP="002B725D">
      <w:pPr>
        <w:pStyle w:val="EndNoteBibliography"/>
        <w:ind w:left="720" w:hanging="720"/>
        <w:rPr>
          <w:lang w:val="sk-SK"/>
        </w:rPr>
      </w:pPr>
      <w:r w:rsidRPr="002B725D">
        <w:rPr>
          <w:lang w:val="sk-SK"/>
        </w:rPr>
        <w:t>7.</w:t>
      </w:r>
      <w:r w:rsidRPr="002B725D">
        <w:rPr>
          <w:lang w:val="sk-SK"/>
        </w:rPr>
        <w:tab/>
        <w:t xml:space="preserve">BINDER, S., </w:t>
      </w:r>
      <w:r w:rsidRPr="002B725D">
        <w:rPr>
          <w:i/>
          <w:lang w:val="sk-SK"/>
        </w:rPr>
        <w:t>Průběh pulsní vlny v závislosti na elasticitě cévního systému na arteria radialis </w:t>
      </w:r>
      <w:r w:rsidRPr="002B725D">
        <w:rPr>
          <w:lang w:val="sk-SK"/>
        </w:rPr>
        <w:t xml:space="preserve">in </w:t>
      </w:r>
      <w:r w:rsidRPr="002B725D">
        <w:rPr>
          <w:i/>
          <w:lang w:val="sk-SK"/>
        </w:rPr>
        <w:t>Lékařská fakulta</w:t>
      </w:r>
      <w:r w:rsidRPr="002B725D">
        <w:rPr>
          <w:lang w:val="sk-SK"/>
        </w:rPr>
        <w:t>. 2009, Univerzita Palackého v Olomouci.</w:t>
      </w:r>
    </w:p>
    <w:p w14:paraId="3C671FB4" w14:textId="77777777" w:rsidR="002B725D" w:rsidRPr="002B725D" w:rsidRDefault="002B725D" w:rsidP="002B725D">
      <w:pPr>
        <w:pStyle w:val="EndNoteBibliography"/>
        <w:ind w:left="720" w:hanging="720"/>
        <w:rPr>
          <w:lang w:val="sk-SK"/>
        </w:rPr>
      </w:pPr>
      <w:r w:rsidRPr="002B725D">
        <w:rPr>
          <w:lang w:val="sk-SK"/>
        </w:rPr>
        <w:t>8.</w:t>
      </w:r>
      <w:r w:rsidRPr="002B725D">
        <w:rPr>
          <w:lang w:val="sk-SK"/>
        </w:rPr>
        <w:tab/>
        <w:t xml:space="preserve">Hrazdira, I.M.V., </w:t>
      </w:r>
      <w:r w:rsidRPr="002B725D">
        <w:rPr>
          <w:i/>
          <w:lang w:val="sk-SK"/>
        </w:rPr>
        <w:t>Lékaøská biofyzika a pøístrojová technika</w:t>
      </w:r>
      <w:r w:rsidRPr="002B725D">
        <w:rPr>
          <w:lang w:val="sk-SK"/>
        </w:rPr>
        <w:t>. 2001, Brno: Neptun.</w:t>
      </w:r>
    </w:p>
    <w:p w14:paraId="5B3803DF" w14:textId="77777777" w:rsidR="002B725D" w:rsidRPr="002B725D" w:rsidRDefault="002B725D" w:rsidP="002B725D">
      <w:pPr>
        <w:pStyle w:val="EndNoteBibliography"/>
        <w:ind w:left="720" w:hanging="720"/>
        <w:rPr>
          <w:lang w:val="sk-SK"/>
        </w:rPr>
      </w:pPr>
      <w:r w:rsidRPr="002B725D">
        <w:rPr>
          <w:lang w:val="sk-SK"/>
        </w:rPr>
        <w:t>9.</w:t>
      </w:r>
      <w:r w:rsidRPr="002B725D">
        <w:rPr>
          <w:lang w:val="sk-SK"/>
        </w:rPr>
        <w:tab/>
        <w:t xml:space="preserve">BOROVANSKÝ, L., </w:t>
      </w:r>
      <w:r w:rsidRPr="002B725D">
        <w:rPr>
          <w:i/>
          <w:lang w:val="sk-SK"/>
        </w:rPr>
        <w:t>Soustavná anatomie člověka .</w:t>
      </w:r>
      <w:r w:rsidRPr="002B725D">
        <w:rPr>
          <w:lang w:val="sk-SK"/>
        </w:rPr>
        <w:t xml:space="preserve"> Vol. Díl 1. . 1955, Praha: Státní zdravotnické nakladatelství.</w:t>
      </w:r>
    </w:p>
    <w:p w14:paraId="0EF966CB" w14:textId="77777777" w:rsidR="002B725D" w:rsidRPr="002B725D" w:rsidRDefault="002B725D" w:rsidP="002B725D">
      <w:pPr>
        <w:pStyle w:val="EndNoteBibliography"/>
        <w:ind w:left="720" w:hanging="720"/>
        <w:rPr>
          <w:lang w:val="sk-SK"/>
        </w:rPr>
      </w:pPr>
      <w:r w:rsidRPr="002B725D">
        <w:rPr>
          <w:lang w:val="sk-SK"/>
        </w:rPr>
        <w:t>10.</w:t>
      </w:r>
      <w:r w:rsidRPr="002B725D">
        <w:rPr>
          <w:lang w:val="sk-SK"/>
        </w:rPr>
        <w:tab/>
        <w:t xml:space="preserve">Coleman, T.G., </w:t>
      </w:r>
      <w:r w:rsidRPr="002B725D">
        <w:rPr>
          <w:i/>
          <w:lang w:val="sk-SK"/>
        </w:rPr>
        <w:t>MATHEMATICAL-ANALYSIS OF CARDIOVASCULAR FUNCTION.</w:t>
      </w:r>
      <w:r w:rsidRPr="002B725D">
        <w:rPr>
          <w:lang w:val="sk-SK"/>
        </w:rPr>
        <w:t xml:space="preserve"> Ieee Transactions on Biomedical Engineering, 1985. </w:t>
      </w:r>
      <w:r w:rsidRPr="002B725D">
        <w:rPr>
          <w:b/>
          <w:lang w:val="sk-SK"/>
        </w:rPr>
        <w:t>32</w:t>
      </w:r>
      <w:r w:rsidRPr="002B725D">
        <w:rPr>
          <w:lang w:val="sk-SK"/>
        </w:rPr>
        <w:t>(4): p. 289-294.</w:t>
      </w:r>
    </w:p>
    <w:p w14:paraId="10E938FD" w14:textId="77777777" w:rsidR="002B725D" w:rsidRPr="002B725D" w:rsidRDefault="002B725D" w:rsidP="002B725D">
      <w:pPr>
        <w:pStyle w:val="EndNoteBibliography"/>
        <w:ind w:left="720" w:hanging="720"/>
        <w:rPr>
          <w:lang w:val="sk-SK"/>
        </w:rPr>
      </w:pPr>
      <w:r w:rsidRPr="002B725D">
        <w:rPr>
          <w:lang w:val="sk-SK"/>
        </w:rPr>
        <w:t>11.</w:t>
      </w:r>
      <w:r w:rsidRPr="002B725D">
        <w:rPr>
          <w:lang w:val="sk-SK"/>
        </w:rPr>
        <w:tab/>
        <w:t xml:space="preserve">Elias Francis, S., </w:t>
      </w:r>
      <w:r w:rsidRPr="002B725D">
        <w:rPr>
          <w:i/>
          <w:lang w:val="sk-SK"/>
        </w:rPr>
        <w:t>Continuous estimation of cardiac output and arterial resistance from arterial blood pressure using a third-order Windkessel model.</w:t>
      </w:r>
      <w:r w:rsidRPr="002B725D">
        <w:rPr>
          <w:lang w:val="sk-SK"/>
        </w:rPr>
        <w:t xml:space="preserve"> 2008.</w:t>
      </w:r>
    </w:p>
    <w:p w14:paraId="5E3C0113" w14:textId="77777777" w:rsidR="002B725D" w:rsidRPr="002B725D" w:rsidRDefault="002B725D" w:rsidP="002B725D">
      <w:pPr>
        <w:pStyle w:val="EndNoteBibliography"/>
        <w:ind w:left="720" w:hanging="720"/>
        <w:rPr>
          <w:lang w:val="sk-SK"/>
        </w:rPr>
      </w:pPr>
      <w:r w:rsidRPr="002B725D">
        <w:rPr>
          <w:lang w:val="sk-SK"/>
        </w:rPr>
        <w:t>12.</w:t>
      </w:r>
      <w:r w:rsidRPr="002B725D">
        <w:rPr>
          <w:lang w:val="sk-SK"/>
        </w:rPr>
        <w:tab/>
        <w:t xml:space="preserve">Papaioannou, T.G., O. Vardoulis, and N. Stergiopulos, </w:t>
      </w:r>
      <w:r w:rsidRPr="002B725D">
        <w:rPr>
          <w:i/>
          <w:lang w:val="sk-SK"/>
        </w:rPr>
        <w:t>The "systolic volume balance" method for the noninvasive estimation of cardiac output based on pressure wave analysis.</w:t>
      </w:r>
      <w:r w:rsidRPr="002B725D">
        <w:rPr>
          <w:lang w:val="sk-SK"/>
        </w:rPr>
        <w:t xml:space="preserve"> American Journal of Physiology-Heart and Circulatory Physiology, 2012. </w:t>
      </w:r>
      <w:r w:rsidRPr="002B725D">
        <w:rPr>
          <w:b/>
          <w:lang w:val="sk-SK"/>
        </w:rPr>
        <w:t>302</w:t>
      </w:r>
      <w:r w:rsidRPr="002B725D">
        <w:rPr>
          <w:lang w:val="sk-SK"/>
        </w:rPr>
        <w:t>(10): p. H2064-H2073.</w:t>
      </w:r>
    </w:p>
    <w:p w14:paraId="3F021476" w14:textId="77777777" w:rsidR="002B725D" w:rsidRPr="002B725D" w:rsidRDefault="002B725D" w:rsidP="002B725D">
      <w:pPr>
        <w:pStyle w:val="EndNoteBibliography"/>
        <w:ind w:left="720" w:hanging="720"/>
        <w:rPr>
          <w:lang w:val="sk-SK"/>
        </w:rPr>
      </w:pPr>
      <w:r w:rsidRPr="002B725D">
        <w:rPr>
          <w:lang w:val="sk-SK"/>
        </w:rPr>
        <w:t>13.</w:t>
      </w:r>
      <w:r w:rsidRPr="002B725D">
        <w:rPr>
          <w:lang w:val="sk-SK"/>
        </w:rPr>
        <w:tab/>
        <w:t xml:space="preserve">Segers, P., et al., </w:t>
      </w:r>
      <w:r w:rsidRPr="002B725D">
        <w:rPr>
          <w:i/>
          <w:lang w:val="sk-SK"/>
        </w:rPr>
        <w:t>A non-invasive pulse pressure method for the estimation of total arterial compliance.</w:t>
      </w:r>
      <w:r w:rsidRPr="002B725D">
        <w:rPr>
          <w:lang w:val="sk-SK"/>
        </w:rPr>
        <w:t xml:space="preserve"> Computers in Cardiology 1997, Vol 24, 1997. </w:t>
      </w:r>
      <w:r w:rsidRPr="002B725D">
        <w:rPr>
          <w:b/>
          <w:lang w:val="sk-SK"/>
        </w:rPr>
        <w:t>24</w:t>
      </w:r>
      <w:r w:rsidRPr="002B725D">
        <w:rPr>
          <w:lang w:val="sk-SK"/>
        </w:rPr>
        <w:t>: p. 171-174.</w:t>
      </w:r>
    </w:p>
    <w:p w14:paraId="4DD7D58C" w14:textId="77777777" w:rsidR="002B725D" w:rsidRPr="002B725D" w:rsidRDefault="002B725D" w:rsidP="002B725D">
      <w:pPr>
        <w:pStyle w:val="EndNoteBibliography"/>
        <w:ind w:left="720" w:hanging="720"/>
        <w:rPr>
          <w:lang w:val="sk-SK"/>
        </w:rPr>
      </w:pPr>
      <w:r w:rsidRPr="002B725D">
        <w:rPr>
          <w:lang w:val="sk-SK"/>
        </w:rPr>
        <w:t>14.</w:t>
      </w:r>
      <w:r w:rsidRPr="002B725D">
        <w:rPr>
          <w:lang w:val="sk-SK"/>
        </w:rPr>
        <w:tab/>
        <w:t xml:space="preserve">Greenwald, S.E., </w:t>
      </w:r>
      <w:r w:rsidRPr="002B725D">
        <w:rPr>
          <w:i/>
          <w:lang w:val="sk-SK"/>
        </w:rPr>
        <w:t>Pulse pressure and arterial elasticity.</w:t>
      </w:r>
      <w:r w:rsidRPr="002B725D">
        <w:rPr>
          <w:lang w:val="sk-SK"/>
        </w:rPr>
        <w:t xml:space="preserve"> Qjm-an International Journal of Medicine, 2002. </w:t>
      </w:r>
      <w:r w:rsidRPr="002B725D">
        <w:rPr>
          <w:b/>
          <w:lang w:val="sk-SK"/>
        </w:rPr>
        <w:t>95</w:t>
      </w:r>
      <w:r w:rsidRPr="002B725D">
        <w:rPr>
          <w:lang w:val="sk-SK"/>
        </w:rPr>
        <w:t>(2): p. 107-112.</w:t>
      </w:r>
    </w:p>
    <w:p w14:paraId="6C283E2A" w14:textId="77777777" w:rsidR="002B725D" w:rsidRPr="002B725D" w:rsidRDefault="002B725D" w:rsidP="002B725D">
      <w:pPr>
        <w:pStyle w:val="EndNoteBibliography"/>
        <w:ind w:left="720" w:hanging="720"/>
        <w:rPr>
          <w:lang w:val="sk-SK"/>
        </w:rPr>
      </w:pPr>
      <w:r w:rsidRPr="002B725D">
        <w:rPr>
          <w:lang w:val="sk-SK"/>
        </w:rPr>
        <w:t>15.</w:t>
      </w:r>
      <w:r w:rsidRPr="002B725D">
        <w:rPr>
          <w:lang w:val="sk-SK"/>
        </w:rPr>
        <w:tab/>
        <w:t xml:space="preserve">Goldwyn, R.M. and T.B. Watt, </w:t>
      </w:r>
      <w:r w:rsidRPr="002B725D">
        <w:rPr>
          <w:i/>
          <w:lang w:val="sk-SK"/>
        </w:rPr>
        <w:t>ARTERIAL PRESSURE PULSE CONTOUR ANALYSIS VIA A MATHEMATICAL MODEL FOR CLINICAL QUANTIFICATION OF HUMAN VASCULAR PROPERTIES.</w:t>
      </w:r>
      <w:r w:rsidRPr="002B725D">
        <w:rPr>
          <w:lang w:val="sk-SK"/>
        </w:rPr>
        <w:t xml:space="preserve"> Ieee Transactions on Biomedical Engineering, 1967. </w:t>
      </w:r>
      <w:r w:rsidRPr="002B725D">
        <w:rPr>
          <w:b/>
          <w:lang w:val="sk-SK"/>
        </w:rPr>
        <w:t>BM14</w:t>
      </w:r>
      <w:r w:rsidRPr="002B725D">
        <w:rPr>
          <w:lang w:val="sk-SK"/>
        </w:rPr>
        <w:t>(1): p. 11-&amp;.</w:t>
      </w:r>
    </w:p>
    <w:p w14:paraId="5EE5B715" w14:textId="77777777" w:rsidR="002B725D" w:rsidRPr="002B725D" w:rsidRDefault="002B725D" w:rsidP="002B725D">
      <w:pPr>
        <w:pStyle w:val="EndNoteBibliography"/>
        <w:ind w:left="720" w:hanging="720"/>
        <w:rPr>
          <w:lang w:val="sk-SK"/>
        </w:rPr>
      </w:pPr>
      <w:r w:rsidRPr="002B725D">
        <w:rPr>
          <w:lang w:val="sk-SK"/>
        </w:rPr>
        <w:t>16.</w:t>
      </w:r>
      <w:r w:rsidRPr="002B725D">
        <w:rPr>
          <w:lang w:val="sk-SK"/>
        </w:rPr>
        <w:tab/>
        <w:t xml:space="preserve">Brandao, A.A., et al., </w:t>
      </w:r>
      <w:r w:rsidRPr="002B725D">
        <w:rPr>
          <w:i/>
          <w:lang w:val="sk-SK"/>
        </w:rPr>
        <w:t>I Luso-Brazilian Positioning on Central Arterial Pressure.</w:t>
      </w:r>
      <w:r w:rsidRPr="002B725D">
        <w:rPr>
          <w:lang w:val="sk-SK"/>
        </w:rPr>
        <w:t xml:space="preserve"> Arquivos Brasileiros De Cardiologia, 2017. </w:t>
      </w:r>
      <w:r w:rsidRPr="002B725D">
        <w:rPr>
          <w:b/>
          <w:lang w:val="sk-SK"/>
        </w:rPr>
        <w:t>108</w:t>
      </w:r>
      <w:r w:rsidRPr="002B725D">
        <w:rPr>
          <w:lang w:val="sk-SK"/>
        </w:rPr>
        <w:t>(2): p. 100-108.</w:t>
      </w:r>
    </w:p>
    <w:p w14:paraId="2DAD9B23" w14:textId="77777777" w:rsidR="002B725D" w:rsidRPr="002B725D" w:rsidRDefault="002B725D" w:rsidP="002B725D">
      <w:pPr>
        <w:pStyle w:val="EndNoteBibliography"/>
        <w:ind w:left="720" w:hanging="720"/>
        <w:rPr>
          <w:lang w:val="sk-SK"/>
        </w:rPr>
      </w:pPr>
      <w:r w:rsidRPr="002B725D">
        <w:rPr>
          <w:lang w:val="sk-SK"/>
        </w:rPr>
        <w:t>17.</w:t>
      </w:r>
      <w:r w:rsidRPr="002B725D">
        <w:rPr>
          <w:lang w:val="sk-SK"/>
        </w:rPr>
        <w:tab/>
        <w:t xml:space="preserve">Westerhof, N., J.W. Lankhaar, and B.E. Westerhof, </w:t>
      </w:r>
      <w:r w:rsidRPr="002B725D">
        <w:rPr>
          <w:i/>
          <w:lang w:val="sk-SK"/>
        </w:rPr>
        <w:t>The arterial Windkessel.</w:t>
      </w:r>
      <w:r w:rsidRPr="002B725D">
        <w:rPr>
          <w:lang w:val="sk-SK"/>
        </w:rPr>
        <w:t xml:space="preserve"> Medical &amp; Biological Engineering &amp; Computing, 2009. </w:t>
      </w:r>
      <w:r w:rsidRPr="002B725D">
        <w:rPr>
          <w:b/>
          <w:lang w:val="sk-SK"/>
        </w:rPr>
        <w:t>47</w:t>
      </w:r>
      <w:r w:rsidRPr="002B725D">
        <w:rPr>
          <w:lang w:val="sk-SK"/>
        </w:rPr>
        <w:t>(2): p. 131-141.</w:t>
      </w:r>
    </w:p>
    <w:p w14:paraId="782566E0" w14:textId="77777777" w:rsidR="002B725D" w:rsidRPr="002B725D" w:rsidRDefault="002B725D" w:rsidP="002B725D">
      <w:pPr>
        <w:pStyle w:val="EndNoteBibliography"/>
        <w:ind w:left="720" w:hanging="720"/>
        <w:rPr>
          <w:lang w:val="sk-SK"/>
        </w:rPr>
      </w:pPr>
      <w:r w:rsidRPr="002B725D">
        <w:rPr>
          <w:lang w:val="sk-SK"/>
        </w:rPr>
        <w:t>18.</w:t>
      </w:r>
      <w:r w:rsidRPr="002B725D">
        <w:rPr>
          <w:lang w:val="sk-SK"/>
        </w:rPr>
        <w:tab/>
        <w:t xml:space="preserve">Stergiopulos, N., J.J. Meister, and N. Westerhof, </w:t>
      </w:r>
      <w:r w:rsidRPr="002B725D">
        <w:rPr>
          <w:i/>
          <w:lang w:val="sk-SK"/>
        </w:rPr>
        <w:t>SIMPLE AND ACCURATE WAY FOR ESTIMATING TOTAL AND SEGMENTAL ARTERIAL COMPLIANCE - THE PULSE PRESSURE METHOD.</w:t>
      </w:r>
      <w:r w:rsidRPr="002B725D">
        <w:rPr>
          <w:lang w:val="sk-SK"/>
        </w:rPr>
        <w:t xml:space="preserve"> Annals of Biomedical Engineering, 1994. </w:t>
      </w:r>
      <w:r w:rsidRPr="002B725D">
        <w:rPr>
          <w:b/>
          <w:lang w:val="sk-SK"/>
        </w:rPr>
        <w:t>22</w:t>
      </w:r>
      <w:r w:rsidRPr="002B725D">
        <w:rPr>
          <w:lang w:val="sk-SK"/>
        </w:rPr>
        <w:t>(4): p. 392-397.</w:t>
      </w:r>
    </w:p>
    <w:p w14:paraId="4DE8A56C" w14:textId="77777777" w:rsidR="002B725D" w:rsidRPr="002B725D" w:rsidRDefault="002B725D" w:rsidP="002B725D">
      <w:pPr>
        <w:pStyle w:val="EndNoteBibliography"/>
        <w:ind w:left="720" w:hanging="720"/>
        <w:rPr>
          <w:lang w:val="sk-SK"/>
        </w:rPr>
      </w:pPr>
      <w:r w:rsidRPr="002B725D">
        <w:rPr>
          <w:lang w:val="sk-SK"/>
        </w:rPr>
        <w:t>19.</w:t>
      </w:r>
      <w:r w:rsidRPr="002B725D">
        <w:rPr>
          <w:lang w:val="sk-SK"/>
        </w:rPr>
        <w:tab/>
        <w:t xml:space="preserve">Westerhof, N., G. Elzinga, and P. Sipkema, </w:t>
      </w:r>
      <w:r w:rsidRPr="002B725D">
        <w:rPr>
          <w:i/>
          <w:lang w:val="sk-SK"/>
        </w:rPr>
        <w:t>ARTIFICIAL ARTERIAL SYSTEM FOR PUMPING HEARTS.</w:t>
      </w:r>
      <w:r w:rsidRPr="002B725D">
        <w:rPr>
          <w:lang w:val="sk-SK"/>
        </w:rPr>
        <w:t xml:space="preserve"> Journal of Applied Physiology, 1971. </w:t>
      </w:r>
      <w:r w:rsidRPr="002B725D">
        <w:rPr>
          <w:b/>
          <w:lang w:val="sk-SK"/>
        </w:rPr>
        <w:t>31</w:t>
      </w:r>
      <w:r w:rsidRPr="002B725D">
        <w:rPr>
          <w:lang w:val="sk-SK"/>
        </w:rPr>
        <w:t>(5): p. 776-+.</w:t>
      </w:r>
    </w:p>
    <w:p w14:paraId="711EF86C" w14:textId="77777777" w:rsidR="002B725D" w:rsidRPr="002B725D" w:rsidRDefault="002B725D" w:rsidP="002B725D">
      <w:pPr>
        <w:pStyle w:val="EndNoteBibliography"/>
        <w:ind w:left="720" w:hanging="720"/>
        <w:rPr>
          <w:lang w:val="sk-SK"/>
        </w:rPr>
      </w:pPr>
      <w:r w:rsidRPr="002B725D">
        <w:rPr>
          <w:lang w:val="sk-SK"/>
        </w:rPr>
        <w:t>20.</w:t>
      </w:r>
      <w:r w:rsidRPr="002B725D">
        <w:rPr>
          <w:lang w:val="sk-SK"/>
        </w:rPr>
        <w:tab/>
        <w:t xml:space="preserve">Stergiopulos, N., B.E. Westerhof, and N. Westerhof, </w:t>
      </w:r>
      <w:r w:rsidRPr="002B725D">
        <w:rPr>
          <w:i/>
          <w:lang w:val="sk-SK"/>
        </w:rPr>
        <w:t>Total arterial inertance as the fourth element of the windkessel model.</w:t>
      </w:r>
      <w:r w:rsidRPr="002B725D">
        <w:rPr>
          <w:lang w:val="sk-SK"/>
        </w:rPr>
        <w:t xml:space="preserve"> American Journal of Physiology-Heart and Circulatory Physiology, 1999. </w:t>
      </w:r>
      <w:r w:rsidRPr="002B725D">
        <w:rPr>
          <w:b/>
          <w:lang w:val="sk-SK"/>
        </w:rPr>
        <w:t>276</w:t>
      </w:r>
      <w:r w:rsidRPr="002B725D">
        <w:rPr>
          <w:lang w:val="sk-SK"/>
        </w:rPr>
        <w:t>(1): p. H81-H88.</w:t>
      </w:r>
    </w:p>
    <w:p w14:paraId="4C2D3F6B" w14:textId="77777777" w:rsidR="002B725D" w:rsidRPr="002B725D" w:rsidRDefault="002B725D" w:rsidP="002B725D">
      <w:pPr>
        <w:pStyle w:val="EndNoteBibliography"/>
        <w:ind w:left="720" w:hanging="720"/>
        <w:rPr>
          <w:lang w:val="sk-SK"/>
        </w:rPr>
      </w:pPr>
      <w:r w:rsidRPr="002B725D">
        <w:rPr>
          <w:lang w:val="sk-SK"/>
        </w:rPr>
        <w:t>21.</w:t>
      </w:r>
      <w:r w:rsidRPr="002B725D">
        <w:rPr>
          <w:lang w:val="sk-SK"/>
        </w:rPr>
        <w:tab/>
        <w:t xml:space="preserve">Rooney, W., </w:t>
      </w:r>
      <w:r w:rsidRPr="002B725D">
        <w:rPr>
          <w:i/>
          <w:lang w:val="sk-SK"/>
        </w:rPr>
        <w:t>MRI: From picture to proton.</w:t>
      </w:r>
      <w:r w:rsidRPr="002B725D">
        <w:rPr>
          <w:lang w:val="sk-SK"/>
        </w:rPr>
        <w:t xml:space="preserve"> Health Physics, 2003. </w:t>
      </w:r>
      <w:r w:rsidRPr="002B725D">
        <w:rPr>
          <w:b/>
          <w:lang w:val="sk-SK"/>
        </w:rPr>
        <w:t>85</w:t>
      </w:r>
      <w:r w:rsidRPr="002B725D">
        <w:rPr>
          <w:lang w:val="sk-SK"/>
        </w:rPr>
        <w:t>(4): p. 504-505.</w:t>
      </w:r>
    </w:p>
    <w:p w14:paraId="7EE6D332" w14:textId="77777777" w:rsidR="002B725D" w:rsidRPr="002B725D" w:rsidRDefault="002B725D" w:rsidP="002B725D">
      <w:pPr>
        <w:pStyle w:val="EndNoteBibliography"/>
        <w:ind w:left="720" w:hanging="720"/>
        <w:rPr>
          <w:lang w:val="sk-SK"/>
        </w:rPr>
      </w:pPr>
      <w:r w:rsidRPr="002B725D">
        <w:rPr>
          <w:lang w:val="sk-SK"/>
        </w:rPr>
        <w:t>22.</w:t>
      </w:r>
      <w:r w:rsidRPr="002B725D">
        <w:rPr>
          <w:lang w:val="sk-SK"/>
        </w:rPr>
        <w:tab/>
        <w:t xml:space="preserve">Leenders, K.L., </w:t>
      </w:r>
      <w:r w:rsidRPr="002B725D">
        <w:rPr>
          <w:i/>
          <w:lang w:val="sk-SK"/>
        </w:rPr>
        <w:t>PET - BLOOD-FLOW AND OXYGEN-CONSUMPTION IN BRAIN-TUMORS.</w:t>
      </w:r>
      <w:r w:rsidRPr="002B725D">
        <w:rPr>
          <w:lang w:val="sk-SK"/>
        </w:rPr>
        <w:t xml:space="preserve"> Journal of Neuro-Oncology, 1994. </w:t>
      </w:r>
      <w:r w:rsidRPr="002B725D">
        <w:rPr>
          <w:b/>
          <w:lang w:val="sk-SK"/>
        </w:rPr>
        <w:t>22</w:t>
      </w:r>
      <w:r w:rsidRPr="002B725D">
        <w:rPr>
          <w:lang w:val="sk-SK"/>
        </w:rPr>
        <w:t>(3): p. 269-273.</w:t>
      </w:r>
    </w:p>
    <w:p w14:paraId="78411182" w14:textId="77777777" w:rsidR="002B725D" w:rsidRPr="002B725D" w:rsidRDefault="002B725D" w:rsidP="002B725D">
      <w:pPr>
        <w:pStyle w:val="EndNoteBibliography"/>
        <w:ind w:left="720" w:hanging="720"/>
        <w:rPr>
          <w:lang w:val="sk-SK"/>
        </w:rPr>
      </w:pPr>
      <w:r w:rsidRPr="002B725D">
        <w:rPr>
          <w:lang w:val="sk-SK"/>
        </w:rPr>
        <w:t>23.</w:t>
      </w:r>
      <w:r w:rsidRPr="002B725D">
        <w:rPr>
          <w:lang w:val="sk-SK"/>
        </w:rPr>
        <w:tab/>
        <w:t xml:space="preserve">Mayet, J. and A. Hughes, </w:t>
      </w:r>
      <w:r w:rsidRPr="002B725D">
        <w:rPr>
          <w:i/>
          <w:lang w:val="sk-SK"/>
        </w:rPr>
        <w:t>Cardiac and vascular pathophysiology in hypertension.</w:t>
      </w:r>
      <w:r w:rsidRPr="002B725D">
        <w:rPr>
          <w:lang w:val="sk-SK"/>
        </w:rPr>
        <w:t xml:space="preserve"> Heart, 2003. </w:t>
      </w:r>
      <w:r w:rsidRPr="002B725D">
        <w:rPr>
          <w:b/>
          <w:lang w:val="sk-SK"/>
        </w:rPr>
        <w:t>89</w:t>
      </w:r>
      <w:r w:rsidRPr="002B725D">
        <w:rPr>
          <w:lang w:val="sk-SK"/>
        </w:rPr>
        <w:t>(9): p. 1104-1109.</w:t>
      </w:r>
    </w:p>
    <w:p w14:paraId="73499B3D" w14:textId="77777777" w:rsidR="002B725D" w:rsidRPr="002B725D" w:rsidRDefault="002B725D" w:rsidP="002B725D">
      <w:pPr>
        <w:pStyle w:val="EndNoteBibliography"/>
        <w:ind w:left="720" w:hanging="720"/>
        <w:rPr>
          <w:lang w:val="sk-SK"/>
        </w:rPr>
      </w:pPr>
      <w:r w:rsidRPr="002B725D">
        <w:rPr>
          <w:lang w:val="sk-SK"/>
        </w:rPr>
        <w:t>24.</w:t>
      </w:r>
      <w:r w:rsidRPr="002B725D">
        <w:rPr>
          <w:lang w:val="sk-SK"/>
        </w:rPr>
        <w:tab/>
        <w:t xml:space="preserve">Parlikar, T.A., et al., </w:t>
      </w:r>
      <w:r w:rsidRPr="002B725D">
        <w:rPr>
          <w:i/>
          <w:lang w:val="sk-SK"/>
        </w:rPr>
        <w:t>Model-Based Estimation of Cardiac Output and Total Peripheral Resistance.</w:t>
      </w:r>
      <w:r w:rsidRPr="002B725D">
        <w:rPr>
          <w:lang w:val="sk-SK"/>
        </w:rPr>
        <w:t xml:space="preserve"> Computers in Cardiology 2007, Vol 34, 2007. </w:t>
      </w:r>
      <w:r w:rsidRPr="002B725D">
        <w:rPr>
          <w:b/>
          <w:lang w:val="sk-SK"/>
        </w:rPr>
        <w:t>34</w:t>
      </w:r>
      <w:r w:rsidRPr="002B725D">
        <w:rPr>
          <w:lang w:val="sk-SK"/>
        </w:rPr>
        <w:t>: p. 379-382.</w:t>
      </w:r>
    </w:p>
    <w:p w14:paraId="69D56C78" w14:textId="77777777" w:rsidR="002B725D" w:rsidRPr="002B725D" w:rsidRDefault="002B725D" w:rsidP="002B725D">
      <w:pPr>
        <w:pStyle w:val="EndNoteBibliography"/>
        <w:ind w:left="720" w:hanging="720"/>
        <w:rPr>
          <w:lang w:val="sk-SK"/>
        </w:rPr>
      </w:pPr>
      <w:r w:rsidRPr="002B725D">
        <w:rPr>
          <w:lang w:val="sk-SK"/>
        </w:rPr>
        <w:t>25.</w:t>
      </w:r>
      <w:r w:rsidRPr="002B725D">
        <w:rPr>
          <w:lang w:val="sk-SK"/>
        </w:rPr>
        <w:tab/>
        <w:t xml:space="preserve">Caillard, A., et al., </w:t>
      </w:r>
      <w:r w:rsidRPr="002B725D">
        <w:rPr>
          <w:i/>
          <w:lang w:val="sk-SK"/>
        </w:rPr>
        <w:t>Comparison of cardiac output measured by oesophageal Doppler ultrasonography or pulse pressure contour wave analysis.</w:t>
      </w:r>
      <w:r w:rsidRPr="002B725D">
        <w:rPr>
          <w:lang w:val="sk-SK"/>
        </w:rPr>
        <w:t xml:space="preserve"> British Journal of Anaesthesia, 2015. </w:t>
      </w:r>
      <w:r w:rsidRPr="002B725D">
        <w:rPr>
          <w:b/>
          <w:lang w:val="sk-SK"/>
        </w:rPr>
        <w:t>114</w:t>
      </w:r>
      <w:r w:rsidRPr="002B725D">
        <w:rPr>
          <w:lang w:val="sk-SK"/>
        </w:rPr>
        <w:t>(6): p. 893-900.</w:t>
      </w:r>
    </w:p>
    <w:p w14:paraId="3BAF146E" w14:textId="77777777" w:rsidR="002B725D" w:rsidRPr="002B725D" w:rsidRDefault="002B725D" w:rsidP="002B725D">
      <w:pPr>
        <w:pStyle w:val="EndNoteBibliography"/>
        <w:ind w:left="720" w:hanging="720"/>
        <w:rPr>
          <w:lang w:val="sk-SK"/>
        </w:rPr>
      </w:pPr>
      <w:r w:rsidRPr="002B725D">
        <w:rPr>
          <w:lang w:val="sk-SK"/>
        </w:rPr>
        <w:lastRenderedPageBreak/>
        <w:t>26.</w:t>
      </w:r>
      <w:r w:rsidRPr="002B725D">
        <w:rPr>
          <w:lang w:val="sk-SK"/>
        </w:rPr>
        <w:tab/>
        <w:t xml:space="preserve">Jansen, J.R.C., et al., </w:t>
      </w:r>
      <w:r w:rsidRPr="002B725D">
        <w:rPr>
          <w:i/>
          <w:lang w:val="sk-SK"/>
        </w:rPr>
        <w:t>A comparison of cardiac output derived from the arterial pressure wave against thermodilution in cardiac surgery patients.</w:t>
      </w:r>
      <w:r w:rsidRPr="002B725D">
        <w:rPr>
          <w:lang w:val="sk-SK"/>
        </w:rPr>
        <w:t xml:space="preserve"> British Journal of Anaesthesia, 2001. </w:t>
      </w:r>
      <w:r w:rsidRPr="002B725D">
        <w:rPr>
          <w:b/>
          <w:lang w:val="sk-SK"/>
        </w:rPr>
        <w:t>87</w:t>
      </w:r>
      <w:r w:rsidRPr="002B725D">
        <w:rPr>
          <w:lang w:val="sk-SK"/>
        </w:rPr>
        <w:t>(2): p. 212-222.</w:t>
      </w:r>
    </w:p>
    <w:p w14:paraId="46AF9BD3" w14:textId="77777777" w:rsidR="002B725D" w:rsidRPr="002B725D" w:rsidRDefault="002B725D" w:rsidP="002B725D">
      <w:pPr>
        <w:pStyle w:val="EndNoteBibliography"/>
        <w:ind w:left="720" w:hanging="720"/>
        <w:rPr>
          <w:lang w:val="sk-SK"/>
        </w:rPr>
      </w:pPr>
      <w:r w:rsidRPr="002B725D">
        <w:rPr>
          <w:lang w:val="sk-SK"/>
        </w:rPr>
        <w:t>27.</w:t>
      </w:r>
      <w:r w:rsidRPr="002B725D">
        <w:rPr>
          <w:lang w:val="sk-SK"/>
        </w:rPr>
        <w:tab/>
        <w:t xml:space="preserve">Sollers, J.J., et al., </w:t>
      </w:r>
      <w:r w:rsidRPr="002B725D">
        <w:rPr>
          <w:i/>
          <w:lang w:val="sk-SK"/>
        </w:rPr>
        <w:t>Comparison of arterial compliance indices derived via Beat-toBeat blood pressure waveforms: Aging and ethnicity.</w:t>
      </w:r>
      <w:r w:rsidRPr="002B725D">
        <w:rPr>
          <w:lang w:val="sk-SK"/>
        </w:rPr>
        <w:t xml:space="preserve"> Biomedical Sciences Instrumentation, Vol 42, 2006. </w:t>
      </w:r>
      <w:r w:rsidRPr="002B725D">
        <w:rPr>
          <w:b/>
          <w:lang w:val="sk-SK"/>
        </w:rPr>
        <w:t>42</w:t>
      </w:r>
      <w:r w:rsidRPr="002B725D">
        <w:rPr>
          <w:lang w:val="sk-SK"/>
        </w:rPr>
        <w:t>: p. 518-523.</w:t>
      </w:r>
    </w:p>
    <w:p w14:paraId="59F9BBA7" w14:textId="77777777" w:rsidR="002B725D" w:rsidRPr="002B725D" w:rsidRDefault="002B725D" w:rsidP="002B725D">
      <w:pPr>
        <w:pStyle w:val="EndNoteBibliography"/>
        <w:ind w:left="720" w:hanging="720"/>
        <w:rPr>
          <w:lang w:val="sk-SK"/>
        </w:rPr>
      </w:pPr>
      <w:r w:rsidRPr="002B725D">
        <w:rPr>
          <w:lang w:val="sk-SK"/>
        </w:rPr>
        <w:t>28.</w:t>
      </w:r>
      <w:r w:rsidRPr="002B725D">
        <w:rPr>
          <w:lang w:val="sk-SK"/>
        </w:rPr>
        <w:tab/>
        <w:t xml:space="preserve">Monnet, X., et al., </w:t>
      </w:r>
      <w:r w:rsidRPr="002B725D">
        <w:rPr>
          <w:i/>
          <w:lang w:val="sk-SK"/>
        </w:rPr>
        <w:t>Arterial pressure allows monitoring the changes in cardiac output induced by volume expansion but not by norepinephrine.</w:t>
      </w:r>
      <w:r w:rsidRPr="002B725D">
        <w:rPr>
          <w:lang w:val="sk-SK"/>
        </w:rPr>
        <w:t xml:space="preserve"> Critical Care Medicine, 2011. </w:t>
      </w:r>
      <w:r w:rsidRPr="002B725D">
        <w:rPr>
          <w:b/>
          <w:lang w:val="sk-SK"/>
        </w:rPr>
        <w:t>39</w:t>
      </w:r>
      <w:r w:rsidRPr="002B725D">
        <w:rPr>
          <w:lang w:val="sk-SK"/>
        </w:rPr>
        <w:t>(6): p. 1394-1399.</w:t>
      </w:r>
    </w:p>
    <w:p w14:paraId="5CA0D2E1" w14:textId="77777777" w:rsidR="002B725D" w:rsidRPr="002B725D" w:rsidRDefault="002B725D" w:rsidP="002B725D">
      <w:pPr>
        <w:pStyle w:val="EndNoteBibliography"/>
        <w:ind w:left="720" w:hanging="720"/>
        <w:rPr>
          <w:lang w:val="sk-SK"/>
        </w:rPr>
      </w:pPr>
      <w:r w:rsidRPr="002B725D">
        <w:rPr>
          <w:lang w:val="sk-SK"/>
        </w:rPr>
        <w:t>29.</w:t>
      </w:r>
      <w:r w:rsidRPr="002B725D">
        <w:rPr>
          <w:lang w:val="sk-SK"/>
        </w:rPr>
        <w:tab/>
        <w:t xml:space="preserve">Pouwels, S., et al., </w:t>
      </w:r>
      <w:r w:rsidRPr="002B725D">
        <w:rPr>
          <w:i/>
          <w:lang w:val="sk-SK"/>
        </w:rPr>
        <w:t>Validation of the Nexfin (R) non-invasive continuous blood pressure monitoring validated against Riva-Rocci/Korotkoff in a bariatric patient population.</w:t>
      </w:r>
      <w:r w:rsidRPr="002B725D">
        <w:rPr>
          <w:lang w:val="sk-SK"/>
        </w:rPr>
        <w:t xml:space="preserve"> Journal of Clinical Anesthesia, 2017. </w:t>
      </w:r>
      <w:r w:rsidRPr="002B725D">
        <w:rPr>
          <w:b/>
          <w:lang w:val="sk-SK"/>
        </w:rPr>
        <w:t>39</w:t>
      </w:r>
      <w:r w:rsidRPr="002B725D">
        <w:rPr>
          <w:lang w:val="sk-SK"/>
        </w:rPr>
        <w:t>: p. 89-95.</w:t>
      </w:r>
    </w:p>
    <w:p w14:paraId="20C6DA15" w14:textId="77777777" w:rsidR="002B725D" w:rsidRPr="002B725D" w:rsidRDefault="002B725D" w:rsidP="002B725D">
      <w:pPr>
        <w:pStyle w:val="EndNoteBibliography"/>
        <w:ind w:left="720" w:hanging="720"/>
        <w:rPr>
          <w:lang w:val="sk-SK"/>
        </w:rPr>
      </w:pPr>
      <w:r w:rsidRPr="002B725D">
        <w:rPr>
          <w:lang w:val="sk-SK"/>
        </w:rPr>
        <w:t>30.</w:t>
      </w:r>
      <w:r w:rsidRPr="002B725D">
        <w:rPr>
          <w:lang w:val="sk-SK"/>
        </w:rPr>
        <w:tab/>
        <w:t xml:space="preserve">Nyboer, J., </w:t>
      </w:r>
      <w:r w:rsidRPr="002B725D">
        <w:rPr>
          <w:i/>
          <w:lang w:val="sk-SK"/>
        </w:rPr>
        <w:t>ELECTRICAL IMPEDANCE PLETHYSMOGRAPHY - A PHYSICAL AND PHYSIOLOGIC APPROACH TO PERIPHERAL VASCULAR STUDY.</w:t>
      </w:r>
      <w:r w:rsidRPr="002B725D">
        <w:rPr>
          <w:lang w:val="sk-SK"/>
        </w:rPr>
        <w:t xml:space="preserve"> Circulation, 1950. </w:t>
      </w:r>
      <w:r w:rsidRPr="002B725D">
        <w:rPr>
          <w:b/>
          <w:lang w:val="sk-SK"/>
        </w:rPr>
        <w:t>2</w:t>
      </w:r>
      <w:r w:rsidRPr="002B725D">
        <w:rPr>
          <w:lang w:val="sk-SK"/>
        </w:rPr>
        <w:t>(6): p. 811-821.</w:t>
      </w:r>
    </w:p>
    <w:p w14:paraId="07A91107" w14:textId="77777777" w:rsidR="002B725D" w:rsidRPr="002B725D" w:rsidRDefault="002B725D" w:rsidP="002B725D">
      <w:pPr>
        <w:pStyle w:val="EndNoteBibliography"/>
        <w:ind w:left="720" w:hanging="720"/>
        <w:rPr>
          <w:lang w:val="sk-SK"/>
        </w:rPr>
      </w:pPr>
      <w:r w:rsidRPr="002B725D">
        <w:rPr>
          <w:lang w:val="sk-SK"/>
        </w:rPr>
        <w:t>31.</w:t>
      </w:r>
      <w:r w:rsidRPr="002B725D">
        <w:rPr>
          <w:lang w:val="sk-SK"/>
        </w:rPr>
        <w:tab/>
        <w:t xml:space="preserve">Kubicek, W.G., et al., </w:t>
      </w:r>
      <w:r w:rsidRPr="002B725D">
        <w:rPr>
          <w:i/>
          <w:lang w:val="sk-SK"/>
        </w:rPr>
        <w:t>DEVELOPMENT AND EVALUATION OF AN IMPEDANCE CARDIAC OUTPUT SYSTEM.</w:t>
      </w:r>
      <w:r w:rsidRPr="002B725D">
        <w:rPr>
          <w:lang w:val="sk-SK"/>
        </w:rPr>
        <w:t xml:space="preserve"> Aerospace Medicine, 1966. </w:t>
      </w:r>
      <w:r w:rsidRPr="002B725D">
        <w:rPr>
          <w:b/>
          <w:lang w:val="sk-SK"/>
        </w:rPr>
        <w:t>37</w:t>
      </w:r>
      <w:r w:rsidRPr="002B725D">
        <w:rPr>
          <w:lang w:val="sk-SK"/>
        </w:rPr>
        <w:t>(12): p. 1208-&amp;.</w:t>
      </w:r>
    </w:p>
    <w:p w14:paraId="7BFEF243" w14:textId="77777777" w:rsidR="002B725D" w:rsidRPr="002B725D" w:rsidRDefault="002B725D" w:rsidP="002B725D">
      <w:pPr>
        <w:pStyle w:val="EndNoteBibliography"/>
        <w:ind w:left="720" w:hanging="720"/>
        <w:rPr>
          <w:lang w:val="sk-SK"/>
        </w:rPr>
      </w:pPr>
      <w:r w:rsidRPr="002B725D">
        <w:rPr>
          <w:lang w:val="sk-SK"/>
        </w:rPr>
        <w:t>32.</w:t>
      </w:r>
      <w:r w:rsidRPr="002B725D">
        <w:rPr>
          <w:lang w:val="sk-SK"/>
        </w:rPr>
        <w:tab/>
        <w:t xml:space="preserve">Bernstein, D.P., </w:t>
      </w:r>
      <w:r w:rsidRPr="002B725D">
        <w:rPr>
          <w:i/>
          <w:lang w:val="sk-SK"/>
        </w:rPr>
        <w:t>A NEW STROKE VOLUME EQUATION FOR THORACIC ELECTRICAL BIOIMPEDANCE - THEORY AND RATIONALE.</w:t>
      </w:r>
      <w:r w:rsidRPr="002B725D">
        <w:rPr>
          <w:lang w:val="sk-SK"/>
        </w:rPr>
        <w:t xml:space="preserve"> Critical Care Medicine, 1986. </w:t>
      </w:r>
      <w:r w:rsidRPr="002B725D">
        <w:rPr>
          <w:b/>
          <w:lang w:val="sk-SK"/>
        </w:rPr>
        <w:t>14</w:t>
      </w:r>
      <w:r w:rsidRPr="002B725D">
        <w:rPr>
          <w:lang w:val="sk-SK"/>
        </w:rPr>
        <w:t>(10): p. 904-909.</w:t>
      </w:r>
    </w:p>
    <w:p w14:paraId="7EA0E16F" w14:textId="77777777" w:rsidR="002B725D" w:rsidRPr="002B725D" w:rsidRDefault="002B725D" w:rsidP="002B725D">
      <w:pPr>
        <w:pStyle w:val="EndNoteBibliography"/>
        <w:ind w:left="720" w:hanging="720"/>
        <w:rPr>
          <w:lang w:val="sk-SK"/>
        </w:rPr>
      </w:pPr>
      <w:r w:rsidRPr="002B725D">
        <w:rPr>
          <w:lang w:val="sk-SK"/>
        </w:rPr>
        <w:t>33.</w:t>
      </w:r>
      <w:r w:rsidRPr="002B725D">
        <w:rPr>
          <w:lang w:val="sk-SK"/>
        </w:rPr>
        <w:tab/>
        <w:t xml:space="preserve">Keren, H., D. Burkhoff, and P. Squara, </w:t>
      </w:r>
      <w:r w:rsidRPr="002B725D">
        <w:rPr>
          <w:i/>
          <w:lang w:val="sk-SK"/>
        </w:rPr>
        <w:t>Evaluation of a noninvasive continuous cardiac output monitoring system based on thoracic bioreactance.</w:t>
      </w:r>
      <w:r w:rsidRPr="002B725D">
        <w:rPr>
          <w:lang w:val="sk-SK"/>
        </w:rPr>
        <w:t xml:space="preserve"> American Journal of Physiology-Heart and Circulatory Physiology, 2007. </w:t>
      </w:r>
      <w:r w:rsidRPr="002B725D">
        <w:rPr>
          <w:b/>
          <w:lang w:val="sk-SK"/>
        </w:rPr>
        <w:t>293</w:t>
      </w:r>
      <w:r w:rsidRPr="002B725D">
        <w:rPr>
          <w:lang w:val="sk-SK"/>
        </w:rPr>
        <w:t>(1): p. H583-H589.</w:t>
      </w:r>
    </w:p>
    <w:p w14:paraId="7CF54B25" w14:textId="77777777" w:rsidR="002B725D" w:rsidRPr="002B725D" w:rsidRDefault="002B725D" w:rsidP="002B725D">
      <w:pPr>
        <w:pStyle w:val="EndNoteBibliography"/>
        <w:ind w:left="720" w:hanging="720"/>
        <w:rPr>
          <w:lang w:val="sk-SK"/>
        </w:rPr>
      </w:pPr>
      <w:r w:rsidRPr="002B725D">
        <w:rPr>
          <w:lang w:val="sk-SK"/>
        </w:rPr>
        <w:t>34.</w:t>
      </w:r>
      <w:r w:rsidRPr="002B725D">
        <w:rPr>
          <w:lang w:val="sk-SK"/>
        </w:rPr>
        <w:tab/>
        <w:t xml:space="preserve">Gaw, R.L., B.H. Cornish, and B.J. Thomas, </w:t>
      </w:r>
      <w:r w:rsidRPr="002B725D">
        <w:rPr>
          <w:i/>
          <w:lang w:val="sk-SK"/>
        </w:rPr>
        <w:t>The electrical impedance of pulsatile blood flowing through rigid tubes: A theoretical investigation.</w:t>
      </w:r>
      <w:r w:rsidRPr="002B725D">
        <w:rPr>
          <w:lang w:val="sk-SK"/>
        </w:rPr>
        <w:t xml:space="preserve"> Ieee Transactions on Biomedical Engineering, 2008. </w:t>
      </w:r>
      <w:r w:rsidRPr="002B725D">
        <w:rPr>
          <w:b/>
          <w:lang w:val="sk-SK"/>
        </w:rPr>
        <w:t>55</w:t>
      </w:r>
      <w:r w:rsidRPr="002B725D">
        <w:rPr>
          <w:lang w:val="sk-SK"/>
        </w:rPr>
        <w:t>(2): p. 721-727.</w:t>
      </w:r>
    </w:p>
    <w:p w14:paraId="6950B2F7" w14:textId="77777777" w:rsidR="002B725D" w:rsidRPr="002B725D" w:rsidRDefault="002B725D" w:rsidP="002B725D">
      <w:pPr>
        <w:pStyle w:val="EndNoteBibliography"/>
        <w:ind w:left="720" w:hanging="720"/>
        <w:rPr>
          <w:lang w:val="sk-SK"/>
        </w:rPr>
      </w:pPr>
      <w:r w:rsidRPr="002B725D">
        <w:rPr>
          <w:lang w:val="sk-SK"/>
        </w:rPr>
        <w:t>35.</w:t>
      </w:r>
      <w:r w:rsidRPr="002B725D">
        <w:rPr>
          <w:lang w:val="sk-SK"/>
        </w:rPr>
        <w:tab/>
        <w:t xml:space="preserve">Quail, A.W., et al., </w:t>
      </w:r>
      <w:r w:rsidRPr="002B725D">
        <w:rPr>
          <w:i/>
          <w:lang w:val="sk-SK"/>
        </w:rPr>
        <w:t>THORACIC RESISTIVITY FOR STROKE VOLUME CALCULATION IN IMPEDANCE CARDIOGRAPHY.</w:t>
      </w:r>
      <w:r w:rsidRPr="002B725D">
        <w:rPr>
          <w:lang w:val="sk-SK"/>
        </w:rPr>
        <w:t xml:space="preserve"> Journal of Applied Physiology, 1981. </w:t>
      </w:r>
      <w:r w:rsidRPr="002B725D">
        <w:rPr>
          <w:b/>
          <w:lang w:val="sk-SK"/>
        </w:rPr>
        <w:t>50</w:t>
      </w:r>
      <w:r w:rsidRPr="002B725D">
        <w:rPr>
          <w:lang w:val="sk-SK"/>
        </w:rPr>
        <w:t>(1): p. 191-195.</w:t>
      </w:r>
    </w:p>
    <w:p w14:paraId="57EE968E" w14:textId="77777777" w:rsidR="002B725D" w:rsidRPr="002B725D" w:rsidRDefault="002B725D" w:rsidP="002B725D">
      <w:pPr>
        <w:pStyle w:val="EndNoteBibliography"/>
        <w:ind w:left="720" w:hanging="720"/>
        <w:rPr>
          <w:lang w:val="sk-SK"/>
        </w:rPr>
      </w:pPr>
      <w:r w:rsidRPr="002B725D">
        <w:rPr>
          <w:lang w:val="sk-SK"/>
        </w:rPr>
        <w:t>36.</w:t>
      </w:r>
      <w:r w:rsidRPr="002B725D">
        <w:rPr>
          <w:lang w:val="sk-SK"/>
        </w:rPr>
        <w:tab/>
        <w:t xml:space="preserve">Hicks, D.A., et al., </w:t>
      </w:r>
      <w:r w:rsidRPr="002B725D">
        <w:rPr>
          <w:i/>
          <w:lang w:val="sk-SK"/>
        </w:rPr>
        <w:t>THE ESTIMATION AND PREDICTION OF NORMAL BLOOD VOLUME.</w:t>
      </w:r>
      <w:r w:rsidRPr="002B725D">
        <w:rPr>
          <w:lang w:val="sk-SK"/>
        </w:rPr>
        <w:t xml:space="preserve"> Clinical Science, 1956. </w:t>
      </w:r>
      <w:r w:rsidRPr="002B725D">
        <w:rPr>
          <w:b/>
          <w:lang w:val="sk-SK"/>
        </w:rPr>
        <w:t>15</w:t>
      </w:r>
      <w:r w:rsidRPr="002B725D">
        <w:rPr>
          <w:lang w:val="sk-SK"/>
        </w:rPr>
        <w:t>(4): p. 557-565.</w:t>
      </w:r>
    </w:p>
    <w:p w14:paraId="7712A3D8" w14:textId="77777777" w:rsidR="002B725D" w:rsidRPr="002B725D" w:rsidRDefault="002B725D" w:rsidP="002B725D">
      <w:pPr>
        <w:pStyle w:val="EndNoteBibliography"/>
        <w:ind w:left="720" w:hanging="720"/>
        <w:rPr>
          <w:lang w:val="sk-SK"/>
        </w:rPr>
      </w:pPr>
      <w:r w:rsidRPr="002B725D">
        <w:rPr>
          <w:lang w:val="sk-SK"/>
        </w:rPr>
        <w:t>37.</w:t>
      </w:r>
      <w:r w:rsidRPr="002B725D">
        <w:rPr>
          <w:lang w:val="sk-SK"/>
        </w:rPr>
        <w:tab/>
        <w:t xml:space="preserve">Gardin, J.M., et al., </w:t>
      </w:r>
      <w:r w:rsidRPr="002B725D">
        <w:rPr>
          <w:i/>
          <w:lang w:val="sk-SK"/>
        </w:rPr>
        <w:t>EVALUATION OF BLOOD-FLOW VELOCITY IN THE ASCENDING AORTA AND MAIN PULMONARY-ARTERY OF NORMAL SUBJECTS BY DOPPLER ECHOCARDIOGRAPHY.</w:t>
      </w:r>
      <w:r w:rsidRPr="002B725D">
        <w:rPr>
          <w:lang w:val="sk-SK"/>
        </w:rPr>
        <w:t xml:space="preserve"> American Heart Journal, 1984. </w:t>
      </w:r>
      <w:r w:rsidRPr="002B725D">
        <w:rPr>
          <w:b/>
          <w:lang w:val="sk-SK"/>
        </w:rPr>
        <w:t>107</w:t>
      </w:r>
      <w:r w:rsidRPr="002B725D">
        <w:rPr>
          <w:lang w:val="sk-SK"/>
        </w:rPr>
        <w:t>(2): p. 310-319.</w:t>
      </w:r>
    </w:p>
    <w:p w14:paraId="212482A4" w14:textId="77777777" w:rsidR="002B725D" w:rsidRPr="002B725D" w:rsidRDefault="002B725D" w:rsidP="002B725D">
      <w:pPr>
        <w:pStyle w:val="EndNoteBibliography"/>
        <w:ind w:left="720" w:hanging="720"/>
        <w:rPr>
          <w:lang w:val="sk-SK"/>
        </w:rPr>
      </w:pPr>
      <w:r w:rsidRPr="002B725D">
        <w:rPr>
          <w:lang w:val="sk-SK"/>
        </w:rPr>
        <w:t>38.</w:t>
      </w:r>
      <w:r w:rsidRPr="002B725D">
        <w:rPr>
          <w:lang w:val="sk-SK"/>
        </w:rPr>
        <w:tab/>
        <w:t xml:space="preserve">Matsuda, Y., et al., </w:t>
      </w:r>
      <w:r w:rsidRPr="002B725D">
        <w:rPr>
          <w:i/>
          <w:lang w:val="sk-SK"/>
        </w:rPr>
        <w:t>ASSESSMENT OF LEFT-VENTRICULAR PERFORMANCE IN MAN WITH IMPEDANCE CARDIOGRAPHY.</w:t>
      </w:r>
      <w:r w:rsidRPr="002B725D">
        <w:rPr>
          <w:lang w:val="sk-SK"/>
        </w:rPr>
        <w:t xml:space="preserve"> Japanese Circulation Journal-English Edition, 1978. </w:t>
      </w:r>
      <w:r w:rsidRPr="002B725D">
        <w:rPr>
          <w:b/>
          <w:lang w:val="sk-SK"/>
        </w:rPr>
        <w:t>42</w:t>
      </w:r>
      <w:r w:rsidRPr="002B725D">
        <w:rPr>
          <w:lang w:val="sk-SK"/>
        </w:rPr>
        <w:t>(8): p. 945-954.</w:t>
      </w:r>
    </w:p>
    <w:p w14:paraId="10B49A15" w14:textId="77777777" w:rsidR="002B725D" w:rsidRPr="002B725D" w:rsidRDefault="002B725D" w:rsidP="002B725D">
      <w:pPr>
        <w:pStyle w:val="EndNoteBibliography"/>
        <w:ind w:left="720" w:hanging="720"/>
        <w:rPr>
          <w:lang w:val="sk-SK"/>
        </w:rPr>
      </w:pPr>
      <w:r w:rsidRPr="002B725D">
        <w:rPr>
          <w:lang w:val="sk-SK"/>
        </w:rPr>
        <w:t>39.</w:t>
      </w:r>
      <w:r w:rsidRPr="002B725D">
        <w:rPr>
          <w:lang w:val="sk-SK"/>
        </w:rPr>
        <w:tab/>
        <w:t xml:space="preserve">Lozano, D.L., et al., </w:t>
      </w:r>
      <w:r w:rsidRPr="002B725D">
        <w:rPr>
          <w:i/>
          <w:lang w:val="sk-SK"/>
        </w:rPr>
        <w:t>Where to B in dZ/dt.</w:t>
      </w:r>
      <w:r w:rsidRPr="002B725D">
        <w:rPr>
          <w:lang w:val="sk-SK"/>
        </w:rPr>
        <w:t xml:space="preserve"> Psychophysiology, 2007. </w:t>
      </w:r>
      <w:r w:rsidRPr="002B725D">
        <w:rPr>
          <w:b/>
          <w:lang w:val="sk-SK"/>
        </w:rPr>
        <w:t>44</w:t>
      </w:r>
      <w:r w:rsidRPr="002B725D">
        <w:rPr>
          <w:lang w:val="sk-SK"/>
        </w:rPr>
        <w:t>(1): p. 113-119.</w:t>
      </w:r>
    </w:p>
    <w:p w14:paraId="7B87DC8F" w14:textId="77777777" w:rsidR="002B725D" w:rsidRPr="002B725D" w:rsidRDefault="002B725D" w:rsidP="002B725D">
      <w:pPr>
        <w:pStyle w:val="EndNoteBibliography"/>
        <w:ind w:left="720" w:hanging="720"/>
        <w:rPr>
          <w:lang w:val="sk-SK"/>
        </w:rPr>
      </w:pPr>
      <w:r w:rsidRPr="002B725D">
        <w:rPr>
          <w:lang w:val="sk-SK"/>
        </w:rPr>
        <w:t>40.</w:t>
      </w:r>
      <w:r w:rsidRPr="002B725D">
        <w:rPr>
          <w:lang w:val="sk-SK"/>
        </w:rPr>
        <w:tab/>
        <w:t xml:space="preserve">Kolettis, M., B.S. Jenkins, and M.M. Webbpeploe, </w:t>
      </w:r>
      <w:r w:rsidRPr="002B725D">
        <w:rPr>
          <w:i/>
          <w:lang w:val="sk-SK"/>
        </w:rPr>
        <w:t>ASSESSMENT OF LEFT-VENTRICULAR FUNCTION BY INDEXES DERIVED FROM AORTIC FLOW VELOCITY.</w:t>
      </w:r>
      <w:r w:rsidRPr="002B725D">
        <w:rPr>
          <w:lang w:val="sk-SK"/>
        </w:rPr>
        <w:t xml:space="preserve"> British Heart Journal, 1976. </w:t>
      </w:r>
      <w:r w:rsidRPr="002B725D">
        <w:rPr>
          <w:b/>
          <w:lang w:val="sk-SK"/>
        </w:rPr>
        <w:t>38</w:t>
      </w:r>
      <w:r w:rsidRPr="002B725D">
        <w:rPr>
          <w:lang w:val="sk-SK"/>
        </w:rPr>
        <w:t>(1): p. 18-31.</w:t>
      </w:r>
    </w:p>
    <w:p w14:paraId="26255E59" w14:textId="77777777" w:rsidR="002B725D" w:rsidRPr="002B725D" w:rsidRDefault="002B725D" w:rsidP="002B725D">
      <w:pPr>
        <w:pStyle w:val="EndNoteBibliography"/>
        <w:ind w:left="720" w:hanging="720"/>
        <w:rPr>
          <w:lang w:val="sk-SK"/>
        </w:rPr>
      </w:pPr>
      <w:r w:rsidRPr="002B725D">
        <w:rPr>
          <w:lang w:val="sk-SK"/>
        </w:rPr>
        <w:t>41.</w:t>
      </w:r>
      <w:r w:rsidRPr="002B725D">
        <w:rPr>
          <w:lang w:val="sk-SK"/>
        </w:rPr>
        <w:tab/>
        <w:t xml:space="preserve">Sohn, S. and H.S. Kim, </w:t>
      </w:r>
      <w:r w:rsidRPr="002B725D">
        <w:rPr>
          <w:i/>
          <w:lang w:val="sk-SK"/>
        </w:rPr>
        <w:t>Doppler aortic flow velocity measurement in healthy children.</w:t>
      </w:r>
      <w:r w:rsidRPr="002B725D">
        <w:rPr>
          <w:lang w:val="sk-SK"/>
        </w:rPr>
        <w:t xml:space="preserve"> Journal of Korean Medical Science, 2001. </w:t>
      </w:r>
      <w:r w:rsidRPr="002B725D">
        <w:rPr>
          <w:b/>
          <w:lang w:val="sk-SK"/>
        </w:rPr>
        <w:t>16</w:t>
      </w:r>
      <w:r w:rsidRPr="002B725D">
        <w:rPr>
          <w:lang w:val="sk-SK"/>
        </w:rPr>
        <w:t>(2): p. 140-144.</w:t>
      </w:r>
    </w:p>
    <w:p w14:paraId="02A154AD" w14:textId="77777777" w:rsidR="002B725D" w:rsidRPr="002B725D" w:rsidRDefault="002B725D" w:rsidP="002B725D">
      <w:pPr>
        <w:pStyle w:val="EndNoteBibliography"/>
        <w:ind w:left="720" w:hanging="720"/>
        <w:rPr>
          <w:lang w:val="sk-SK"/>
        </w:rPr>
      </w:pPr>
      <w:r w:rsidRPr="002B725D">
        <w:rPr>
          <w:lang w:val="sk-SK"/>
        </w:rPr>
        <w:t>42.</w:t>
      </w:r>
      <w:r w:rsidRPr="002B725D">
        <w:rPr>
          <w:lang w:val="sk-SK"/>
        </w:rPr>
        <w:tab/>
        <w:t xml:space="preserve">Wallmeyer, K., et al., </w:t>
      </w:r>
      <w:r w:rsidRPr="002B725D">
        <w:rPr>
          <w:i/>
          <w:lang w:val="sk-SK"/>
        </w:rPr>
        <w:t>THE INFLUENCE OF PRELOAD AND HEART-RATE ON DOPPLER ECHOCARDIOGRAPHIC INDEXES OF LEFT-VENTRICULAR PERFORMANCE - COMPARISON WITH INVASIVE INDEXES IN AN EXPERIMENTAL PREPARATION.</w:t>
      </w:r>
      <w:r w:rsidRPr="002B725D">
        <w:rPr>
          <w:lang w:val="sk-SK"/>
        </w:rPr>
        <w:t xml:space="preserve"> Circulation, 1986. </w:t>
      </w:r>
      <w:r w:rsidRPr="002B725D">
        <w:rPr>
          <w:b/>
          <w:lang w:val="sk-SK"/>
        </w:rPr>
        <w:t>74</w:t>
      </w:r>
      <w:r w:rsidRPr="002B725D">
        <w:rPr>
          <w:lang w:val="sk-SK"/>
        </w:rPr>
        <w:t>(1): p. 181-186.</w:t>
      </w:r>
    </w:p>
    <w:p w14:paraId="023A2A3F" w14:textId="77777777" w:rsidR="002B725D" w:rsidRPr="002B725D" w:rsidRDefault="002B725D" w:rsidP="002B725D">
      <w:pPr>
        <w:pStyle w:val="EndNoteBibliography"/>
        <w:ind w:left="720" w:hanging="720"/>
        <w:rPr>
          <w:lang w:val="sk-SK"/>
        </w:rPr>
      </w:pPr>
      <w:r w:rsidRPr="002B725D">
        <w:rPr>
          <w:lang w:val="sk-SK"/>
        </w:rPr>
        <w:t>43.</w:t>
      </w:r>
      <w:r w:rsidRPr="002B725D">
        <w:rPr>
          <w:lang w:val="sk-SK"/>
        </w:rPr>
        <w:tab/>
        <w:t xml:space="preserve">Collis, T., et al., </w:t>
      </w:r>
      <w:r w:rsidRPr="002B725D">
        <w:rPr>
          <w:i/>
          <w:lang w:val="sk-SK"/>
        </w:rPr>
        <w:t>Relations of stroke volume and cardiac output to body composition - The strong heart study.</w:t>
      </w:r>
      <w:r w:rsidRPr="002B725D">
        <w:rPr>
          <w:lang w:val="sk-SK"/>
        </w:rPr>
        <w:t xml:space="preserve"> Circulation, 2001. </w:t>
      </w:r>
      <w:r w:rsidRPr="002B725D">
        <w:rPr>
          <w:b/>
          <w:lang w:val="sk-SK"/>
        </w:rPr>
        <w:t>103</w:t>
      </w:r>
      <w:r w:rsidRPr="002B725D">
        <w:rPr>
          <w:lang w:val="sk-SK"/>
        </w:rPr>
        <w:t>(6): p. 820-825.</w:t>
      </w:r>
    </w:p>
    <w:p w14:paraId="0C736B9D" w14:textId="77777777" w:rsidR="002B725D" w:rsidRPr="002B725D" w:rsidRDefault="002B725D" w:rsidP="002B725D">
      <w:pPr>
        <w:pStyle w:val="EndNoteBibliography"/>
        <w:ind w:left="720" w:hanging="720"/>
        <w:rPr>
          <w:lang w:val="sk-SK"/>
        </w:rPr>
      </w:pPr>
      <w:r w:rsidRPr="002B725D">
        <w:rPr>
          <w:lang w:val="sk-SK"/>
        </w:rPr>
        <w:t>44.</w:t>
      </w:r>
      <w:r w:rsidRPr="002B725D">
        <w:rPr>
          <w:lang w:val="sk-SK"/>
        </w:rPr>
        <w:tab/>
        <w:t xml:space="preserve">Sageman, W.S., </w:t>
      </w:r>
      <w:r w:rsidRPr="002B725D">
        <w:rPr>
          <w:i/>
          <w:lang w:val="sk-SK"/>
        </w:rPr>
        <w:t>Reliability and precision of a new thoracic electrical bioimpedance monitor in a lower body negative pressure model.</w:t>
      </w:r>
      <w:r w:rsidRPr="002B725D">
        <w:rPr>
          <w:lang w:val="sk-SK"/>
        </w:rPr>
        <w:t xml:space="preserve"> Critical Care Medicine, 1999. </w:t>
      </w:r>
      <w:r w:rsidRPr="002B725D">
        <w:rPr>
          <w:b/>
          <w:lang w:val="sk-SK"/>
        </w:rPr>
        <w:t>27</w:t>
      </w:r>
      <w:r w:rsidRPr="002B725D">
        <w:rPr>
          <w:lang w:val="sk-SK"/>
        </w:rPr>
        <w:t>(9): p. 1986-1990.</w:t>
      </w:r>
    </w:p>
    <w:p w14:paraId="42F41D67" w14:textId="77777777" w:rsidR="002B725D" w:rsidRPr="002B725D" w:rsidRDefault="002B725D" w:rsidP="002B725D">
      <w:pPr>
        <w:pStyle w:val="EndNoteBibliography"/>
        <w:ind w:left="720" w:hanging="720"/>
        <w:rPr>
          <w:lang w:val="sk-SK"/>
        </w:rPr>
      </w:pPr>
      <w:r w:rsidRPr="002B725D">
        <w:rPr>
          <w:lang w:val="sk-SK"/>
        </w:rPr>
        <w:t>45.</w:t>
      </w:r>
      <w:r w:rsidRPr="002B725D">
        <w:rPr>
          <w:lang w:val="sk-SK"/>
        </w:rPr>
        <w:tab/>
        <w:t xml:space="preserve">Cotter, G., et al., </w:t>
      </w:r>
      <w:r w:rsidRPr="002B725D">
        <w:rPr>
          <w:i/>
          <w:lang w:val="sk-SK"/>
        </w:rPr>
        <w:t>Impedance cardiography revisited.</w:t>
      </w:r>
      <w:r w:rsidRPr="002B725D">
        <w:rPr>
          <w:lang w:val="sk-SK"/>
        </w:rPr>
        <w:t xml:space="preserve"> Physiological Measurement, 2006. </w:t>
      </w:r>
      <w:r w:rsidRPr="002B725D">
        <w:rPr>
          <w:b/>
          <w:lang w:val="sk-SK"/>
        </w:rPr>
        <w:t>27</w:t>
      </w:r>
      <w:r w:rsidRPr="002B725D">
        <w:rPr>
          <w:lang w:val="sk-SK"/>
        </w:rPr>
        <w:t>(9): p. 817-827.</w:t>
      </w:r>
    </w:p>
    <w:p w14:paraId="2A18D38D" w14:textId="77777777" w:rsidR="002B725D" w:rsidRPr="002B725D" w:rsidRDefault="002B725D" w:rsidP="002B725D">
      <w:pPr>
        <w:pStyle w:val="EndNoteBibliography"/>
        <w:ind w:left="720" w:hanging="720"/>
        <w:rPr>
          <w:lang w:val="sk-SK"/>
        </w:rPr>
      </w:pPr>
      <w:r w:rsidRPr="002B725D">
        <w:rPr>
          <w:lang w:val="sk-SK"/>
        </w:rPr>
        <w:t>46.</w:t>
      </w:r>
      <w:r w:rsidRPr="002B725D">
        <w:rPr>
          <w:lang w:val="sk-SK"/>
        </w:rPr>
        <w:tab/>
        <w:t xml:space="preserve">Koobi, T., et al., </w:t>
      </w:r>
      <w:r w:rsidRPr="002B725D">
        <w:rPr>
          <w:i/>
          <w:lang w:val="sk-SK"/>
        </w:rPr>
        <w:t>Non-invasive measurement of cardiac output: whole-body impedance cardiography in simultaneous comparison with thermodilution and direct oxygen Fick methods.</w:t>
      </w:r>
      <w:r w:rsidRPr="002B725D">
        <w:rPr>
          <w:lang w:val="sk-SK"/>
        </w:rPr>
        <w:t xml:space="preserve"> Intensive Care Medicine, 1997. </w:t>
      </w:r>
      <w:r w:rsidRPr="002B725D">
        <w:rPr>
          <w:b/>
          <w:lang w:val="sk-SK"/>
        </w:rPr>
        <w:t>23</w:t>
      </w:r>
      <w:r w:rsidRPr="002B725D">
        <w:rPr>
          <w:lang w:val="sk-SK"/>
        </w:rPr>
        <w:t>(11): p. 1132-1137.</w:t>
      </w:r>
    </w:p>
    <w:p w14:paraId="15789567" w14:textId="77777777" w:rsidR="002B725D" w:rsidRPr="002B725D" w:rsidRDefault="002B725D" w:rsidP="002B725D">
      <w:pPr>
        <w:pStyle w:val="EndNoteBibliography"/>
        <w:ind w:left="720" w:hanging="720"/>
        <w:rPr>
          <w:lang w:val="sk-SK"/>
        </w:rPr>
      </w:pPr>
      <w:r w:rsidRPr="002B725D">
        <w:rPr>
          <w:lang w:val="sk-SK"/>
        </w:rPr>
        <w:t>47.</w:t>
      </w:r>
      <w:r w:rsidRPr="002B725D">
        <w:rPr>
          <w:lang w:val="sk-SK"/>
        </w:rPr>
        <w:tab/>
        <w:t xml:space="preserve">Henry, I.C., et al. </w:t>
      </w:r>
      <w:r w:rsidRPr="002B725D">
        <w:rPr>
          <w:i/>
          <w:lang w:val="sk-SK"/>
        </w:rPr>
        <w:t>Stroke Volume Obtained from the Brachial Artery Using Transbrachial Electrical Bioimpedance Velocimetry</w:t>
      </w:r>
      <w:r w:rsidRPr="002B725D">
        <w:rPr>
          <w:lang w:val="sk-SK"/>
        </w:rPr>
        <w:t xml:space="preserve">. in </w:t>
      </w:r>
      <w:r w:rsidRPr="002B725D">
        <w:rPr>
          <w:i/>
          <w:lang w:val="sk-SK"/>
        </w:rPr>
        <w:t>34th Annual International Conference of the IEEE Engineering-in-Medicine-and-Biology-Society (EMBS)</w:t>
      </w:r>
      <w:r w:rsidRPr="002B725D">
        <w:rPr>
          <w:lang w:val="sk-SK"/>
        </w:rPr>
        <w:t>. 2012. San Diego, CA: Ieee.</w:t>
      </w:r>
    </w:p>
    <w:p w14:paraId="4E084757" w14:textId="77777777" w:rsidR="002B725D" w:rsidRPr="002B725D" w:rsidRDefault="002B725D" w:rsidP="002B725D">
      <w:pPr>
        <w:pStyle w:val="EndNoteBibliography"/>
        <w:ind w:left="720" w:hanging="720"/>
        <w:rPr>
          <w:lang w:val="sk-SK"/>
        </w:rPr>
      </w:pPr>
      <w:r w:rsidRPr="002B725D">
        <w:rPr>
          <w:lang w:val="sk-SK"/>
        </w:rPr>
        <w:lastRenderedPageBreak/>
        <w:t>48.</w:t>
      </w:r>
      <w:r w:rsidRPr="002B725D">
        <w:rPr>
          <w:lang w:val="sk-SK"/>
        </w:rPr>
        <w:tab/>
        <w:t xml:space="preserve">Chemla, D., et al., </w:t>
      </w:r>
      <w:r w:rsidRPr="002B725D">
        <w:rPr>
          <w:i/>
          <w:lang w:val="sk-SK"/>
        </w:rPr>
        <w:t>Blood flow acceleration in the carotid and brachial arteries of healthy volunteers: Respective contributions of cardiac performance and local resistance.</w:t>
      </w:r>
      <w:r w:rsidRPr="002B725D">
        <w:rPr>
          <w:lang w:val="sk-SK"/>
        </w:rPr>
        <w:t xml:space="preserve"> Fundamental &amp; Clinical Pharmacology, 1996. </w:t>
      </w:r>
      <w:r w:rsidRPr="002B725D">
        <w:rPr>
          <w:b/>
          <w:lang w:val="sk-SK"/>
        </w:rPr>
        <w:t>10</w:t>
      </w:r>
      <w:r w:rsidRPr="002B725D">
        <w:rPr>
          <w:lang w:val="sk-SK"/>
        </w:rPr>
        <w:t>(4): p. 393-399.</w:t>
      </w:r>
    </w:p>
    <w:p w14:paraId="2EA5B3EA" w14:textId="77777777" w:rsidR="002B725D" w:rsidRPr="002B725D" w:rsidRDefault="002B725D" w:rsidP="002B725D">
      <w:pPr>
        <w:pStyle w:val="EndNoteBibliography"/>
        <w:ind w:left="720" w:hanging="720"/>
        <w:rPr>
          <w:lang w:val="sk-SK"/>
        </w:rPr>
      </w:pPr>
      <w:r w:rsidRPr="002B725D">
        <w:rPr>
          <w:lang w:val="sk-SK"/>
        </w:rPr>
        <w:t>49.</w:t>
      </w:r>
      <w:r w:rsidRPr="002B725D">
        <w:rPr>
          <w:lang w:val="sk-SK"/>
        </w:rPr>
        <w:tab/>
        <w:t xml:space="preserve">Chemla, D., et al., </w:t>
      </w:r>
      <w:r w:rsidRPr="002B725D">
        <w:rPr>
          <w:i/>
          <w:lang w:val="sk-SK"/>
        </w:rPr>
        <w:t>EFFECT OF BETA-ADRENOCEPTORS AND THYROID-HORMONES ON VELOCITY AND ACCELERATION OF PERIPHERAL ARTERIAL FLOW IN HYPERTHYROIDISM.</w:t>
      </w:r>
      <w:r w:rsidRPr="002B725D">
        <w:rPr>
          <w:lang w:val="sk-SK"/>
        </w:rPr>
        <w:t xml:space="preserve"> American Journal of Cardiology, 1990. </w:t>
      </w:r>
      <w:r w:rsidRPr="002B725D">
        <w:rPr>
          <w:b/>
          <w:lang w:val="sk-SK"/>
        </w:rPr>
        <w:t>65</w:t>
      </w:r>
      <w:r w:rsidRPr="002B725D">
        <w:rPr>
          <w:lang w:val="sk-SK"/>
        </w:rPr>
        <w:t>(7): p. 494-500.</w:t>
      </w:r>
    </w:p>
    <w:p w14:paraId="25F3F3A6" w14:textId="77777777" w:rsidR="002B725D" w:rsidRPr="002B725D" w:rsidRDefault="002B725D" w:rsidP="002B725D">
      <w:pPr>
        <w:pStyle w:val="EndNoteBibliography"/>
        <w:ind w:left="720" w:hanging="720"/>
        <w:rPr>
          <w:lang w:val="sk-SK"/>
        </w:rPr>
      </w:pPr>
      <w:r w:rsidRPr="002B725D">
        <w:rPr>
          <w:lang w:val="sk-SK"/>
        </w:rPr>
        <w:t>50.</w:t>
      </w:r>
      <w:r w:rsidRPr="002B725D">
        <w:rPr>
          <w:lang w:val="sk-SK"/>
        </w:rPr>
        <w:tab/>
        <w:t xml:space="preserve">Bernstein, D.P., et al., </w:t>
      </w:r>
      <w:r w:rsidRPr="002B725D">
        <w:rPr>
          <w:i/>
          <w:lang w:val="sk-SK"/>
        </w:rPr>
        <w:t>Validation of stroke volume and cardiac output by electrical interrogation of the brachial artery in normals: assessment of strengths, limitations, and sources of error.</w:t>
      </w:r>
      <w:r w:rsidRPr="002B725D">
        <w:rPr>
          <w:lang w:val="sk-SK"/>
        </w:rPr>
        <w:t xml:space="preserve"> Journal of Clinical Monitoring and Computing, 2015. </w:t>
      </w:r>
      <w:r w:rsidRPr="002B725D">
        <w:rPr>
          <w:b/>
          <w:lang w:val="sk-SK"/>
        </w:rPr>
        <w:t>29</w:t>
      </w:r>
      <w:r w:rsidRPr="002B725D">
        <w:rPr>
          <w:lang w:val="sk-SK"/>
        </w:rPr>
        <w:t>(6): p. 789-800.</w:t>
      </w:r>
    </w:p>
    <w:p w14:paraId="1AD6E067" w14:textId="77777777" w:rsidR="002B725D" w:rsidRPr="002B725D" w:rsidRDefault="002B725D" w:rsidP="002B725D">
      <w:pPr>
        <w:pStyle w:val="EndNoteBibliography"/>
        <w:ind w:left="720" w:hanging="720"/>
        <w:rPr>
          <w:lang w:val="sk-SK"/>
        </w:rPr>
      </w:pPr>
      <w:r w:rsidRPr="002B725D">
        <w:rPr>
          <w:lang w:val="sk-SK"/>
        </w:rPr>
        <w:t>51.</w:t>
      </w:r>
      <w:r w:rsidRPr="002B725D">
        <w:rPr>
          <w:lang w:val="sk-SK"/>
        </w:rPr>
        <w:tab/>
        <w:t xml:space="preserve">Lim, P.S., et al., </w:t>
      </w:r>
      <w:r w:rsidRPr="002B725D">
        <w:rPr>
          <w:i/>
          <w:lang w:val="sk-SK"/>
        </w:rPr>
        <w:t>Validating Body Fat Assessment by Bioelectric Impedance Spectroscopy in Taiwanese Hemodialysis Patients.</w:t>
      </w:r>
      <w:r w:rsidRPr="002B725D">
        <w:rPr>
          <w:lang w:val="sk-SK"/>
        </w:rPr>
        <w:t xml:space="preserve"> Journal of Renal Nutrition, 2017. </w:t>
      </w:r>
      <w:r w:rsidRPr="002B725D">
        <w:rPr>
          <w:b/>
          <w:lang w:val="sk-SK"/>
        </w:rPr>
        <w:t>27</w:t>
      </w:r>
      <w:r w:rsidRPr="002B725D">
        <w:rPr>
          <w:lang w:val="sk-SK"/>
        </w:rPr>
        <w:t>(1): p. 37-44.</w:t>
      </w:r>
    </w:p>
    <w:p w14:paraId="406B92A1" w14:textId="77777777" w:rsidR="002B725D" w:rsidRPr="002B725D" w:rsidRDefault="002B725D" w:rsidP="002B725D">
      <w:pPr>
        <w:pStyle w:val="EndNoteBibliography"/>
        <w:ind w:left="720" w:hanging="720"/>
        <w:rPr>
          <w:lang w:val="sk-SK"/>
        </w:rPr>
      </w:pPr>
      <w:r w:rsidRPr="002B725D">
        <w:rPr>
          <w:lang w:val="sk-SK"/>
        </w:rPr>
        <w:t>52.</w:t>
      </w:r>
      <w:r w:rsidRPr="002B725D">
        <w:rPr>
          <w:lang w:val="sk-SK"/>
        </w:rPr>
        <w:tab/>
        <w:t xml:space="preserve">Leonhardt, S., et al., </w:t>
      </w:r>
      <w:r w:rsidRPr="002B725D">
        <w:rPr>
          <w:i/>
          <w:lang w:val="sk-SK"/>
        </w:rPr>
        <w:t>Electric impedance tomography for monitoring volume and size of the urinary bladder.</w:t>
      </w:r>
      <w:r w:rsidRPr="002B725D">
        <w:rPr>
          <w:lang w:val="sk-SK"/>
        </w:rPr>
        <w:t xml:space="preserve"> Biomedizinische Technik, 2011. </w:t>
      </w:r>
      <w:r w:rsidRPr="002B725D">
        <w:rPr>
          <w:b/>
          <w:lang w:val="sk-SK"/>
        </w:rPr>
        <w:t>56</w:t>
      </w:r>
      <w:r w:rsidRPr="002B725D">
        <w:rPr>
          <w:lang w:val="sk-SK"/>
        </w:rPr>
        <w:t>(6): p. 301-307.</w:t>
      </w:r>
    </w:p>
    <w:p w14:paraId="79E501B4" w14:textId="77777777" w:rsidR="002B725D" w:rsidRPr="002B725D" w:rsidRDefault="002B725D" w:rsidP="002B725D">
      <w:pPr>
        <w:pStyle w:val="EndNoteBibliography"/>
        <w:ind w:left="720" w:hanging="720"/>
        <w:rPr>
          <w:lang w:val="sk-SK"/>
        </w:rPr>
      </w:pPr>
      <w:r w:rsidRPr="002B725D">
        <w:rPr>
          <w:lang w:val="sk-SK"/>
        </w:rPr>
        <w:t>53.</w:t>
      </w:r>
      <w:r w:rsidRPr="002B725D">
        <w:rPr>
          <w:lang w:val="sk-SK"/>
        </w:rPr>
        <w:tab/>
        <w:t xml:space="preserve">Zhao, Z.Q., et al., </w:t>
      </w:r>
      <w:r w:rsidRPr="002B725D">
        <w:rPr>
          <w:i/>
          <w:lang w:val="sk-SK"/>
        </w:rPr>
        <w:t>Customized evaluation software for clinical trials: an example on pulmonary function test with electrical impedance tomography.</w:t>
      </w:r>
      <w:r w:rsidRPr="002B725D">
        <w:rPr>
          <w:lang w:val="sk-SK"/>
        </w:rPr>
        <w:t xml:space="preserve"> 2013 Icme International Conference on Complex Medical Engineering (Cme), 2013: p. 128-133.</w:t>
      </w:r>
    </w:p>
    <w:p w14:paraId="617F40B6" w14:textId="77777777" w:rsidR="002B725D" w:rsidRPr="002B725D" w:rsidRDefault="002B725D" w:rsidP="002B725D">
      <w:pPr>
        <w:pStyle w:val="EndNoteBibliography"/>
        <w:ind w:left="720" w:hanging="720"/>
        <w:rPr>
          <w:lang w:val="sk-SK"/>
        </w:rPr>
      </w:pPr>
      <w:r w:rsidRPr="002B725D">
        <w:rPr>
          <w:lang w:val="sk-SK"/>
        </w:rPr>
        <w:t>54.</w:t>
      </w:r>
      <w:r w:rsidRPr="002B725D">
        <w:rPr>
          <w:lang w:val="sk-SK"/>
        </w:rPr>
        <w:tab/>
        <w:t xml:space="preserve">Sherwood, A., et al., </w:t>
      </w:r>
      <w:r w:rsidRPr="002B725D">
        <w:rPr>
          <w:i/>
          <w:lang w:val="sk-SK"/>
        </w:rPr>
        <w:t>METHODOLOGICAL GUIDELINES FOR IMPEDANCE CARDIOGRAPHY.</w:t>
      </w:r>
      <w:r w:rsidRPr="002B725D">
        <w:rPr>
          <w:lang w:val="sk-SK"/>
        </w:rPr>
        <w:t xml:space="preserve"> Psychophysiology, 1990. </w:t>
      </w:r>
      <w:r w:rsidRPr="002B725D">
        <w:rPr>
          <w:b/>
          <w:lang w:val="sk-SK"/>
        </w:rPr>
        <w:t>27</w:t>
      </w:r>
      <w:r w:rsidRPr="002B725D">
        <w:rPr>
          <w:lang w:val="sk-SK"/>
        </w:rPr>
        <w:t>(1): p. 1-23.</w:t>
      </w:r>
    </w:p>
    <w:p w14:paraId="69E27CBA" w14:textId="77777777" w:rsidR="002B725D" w:rsidRPr="002B725D" w:rsidRDefault="002B725D" w:rsidP="002B725D">
      <w:pPr>
        <w:pStyle w:val="EndNoteBibliography"/>
        <w:ind w:left="720" w:hanging="720"/>
        <w:rPr>
          <w:lang w:val="sk-SK"/>
        </w:rPr>
      </w:pPr>
      <w:r w:rsidRPr="002B725D">
        <w:rPr>
          <w:lang w:val="sk-SK"/>
        </w:rPr>
        <w:t>55.</w:t>
      </w:r>
      <w:r w:rsidRPr="002B725D">
        <w:rPr>
          <w:lang w:val="sk-SK"/>
        </w:rPr>
        <w:tab/>
        <w:t xml:space="preserve">Fox, G.N., </w:t>
      </w:r>
      <w:r w:rsidRPr="002B725D">
        <w:rPr>
          <w:i/>
          <w:lang w:val="sk-SK"/>
        </w:rPr>
        <w:t>The physiologic origins of heart sounds and murmurs.</w:t>
      </w:r>
      <w:r w:rsidRPr="002B725D">
        <w:rPr>
          <w:lang w:val="sk-SK"/>
        </w:rPr>
        <w:t xml:space="preserve"> Journal of Family Practice, 1999. </w:t>
      </w:r>
      <w:r w:rsidRPr="002B725D">
        <w:rPr>
          <w:b/>
          <w:lang w:val="sk-SK"/>
        </w:rPr>
        <w:t>48</w:t>
      </w:r>
      <w:r w:rsidRPr="002B725D">
        <w:rPr>
          <w:lang w:val="sk-SK"/>
        </w:rPr>
        <w:t>(4): p. 308-309.</w:t>
      </w:r>
    </w:p>
    <w:p w14:paraId="30D7DA04" w14:textId="77777777" w:rsidR="002B725D" w:rsidRPr="002B725D" w:rsidRDefault="002B725D" w:rsidP="002B725D">
      <w:pPr>
        <w:pStyle w:val="EndNoteBibliography"/>
        <w:ind w:left="720" w:hanging="720"/>
        <w:rPr>
          <w:lang w:val="sk-SK"/>
        </w:rPr>
      </w:pPr>
      <w:r w:rsidRPr="002B725D">
        <w:rPr>
          <w:lang w:val="sk-SK"/>
        </w:rPr>
        <w:t>56.</w:t>
      </w:r>
      <w:r w:rsidRPr="002B725D">
        <w:rPr>
          <w:lang w:val="sk-SK"/>
        </w:rPr>
        <w:tab/>
        <w:t xml:space="preserve">Debbal, S.M. and F. Bereksi-Reguig, </w:t>
      </w:r>
      <w:r w:rsidRPr="002B725D">
        <w:rPr>
          <w:i/>
          <w:lang w:val="sk-SK"/>
        </w:rPr>
        <w:t>Time-frequency analysis of the first and the second heartbeat sounds.</w:t>
      </w:r>
      <w:r w:rsidRPr="002B725D">
        <w:rPr>
          <w:lang w:val="sk-SK"/>
        </w:rPr>
        <w:t xml:space="preserve"> Applied Mathematics and Computation, 2007. </w:t>
      </w:r>
      <w:r w:rsidRPr="002B725D">
        <w:rPr>
          <w:b/>
          <w:lang w:val="sk-SK"/>
        </w:rPr>
        <w:t>184</w:t>
      </w:r>
      <w:r w:rsidRPr="002B725D">
        <w:rPr>
          <w:lang w:val="sk-SK"/>
        </w:rPr>
        <w:t>(2): p. 1041-1052.</w:t>
      </w:r>
    </w:p>
    <w:p w14:paraId="63D39B40" w14:textId="77777777" w:rsidR="002B725D" w:rsidRPr="002B725D" w:rsidRDefault="002B725D" w:rsidP="002B725D">
      <w:pPr>
        <w:pStyle w:val="EndNoteBibliography"/>
        <w:ind w:left="720" w:hanging="720"/>
        <w:rPr>
          <w:lang w:val="sk-SK"/>
        </w:rPr>
      </w:pPr>
      <w:r w:rsidRPr="002B725D">
        <w:rPr>
          <w:lang w:val="sk-SK"/>
        </w:rPr>
        <w:t>57.</w:t>
      </w:r>
      <w:r w:rsidRPr="002B725D">
        <w:rPr>
          <w:lang w:val="sk-SK"/>
        </w:rPr>
        <w:tab/>
        <w:t xml:space="preserve">Yuenyong, S., et al., </w:t>
      </w:r>
      <w:r w:rsidRPr="002B725D">
        <w:rPr>
          <w:i/>
          <w:lang w:val="sk-SK"/>
        </w:rPr>
        <w:t>A framework for automatic heart sound analysis without segmentation.</w:t>
      </w:r>
      <w:r w:rsidRPr="002B725D">
        <w:rPr>
          <w:lang w:val="sk-SK"/>
        </w:rPr>
        <w:t xml:space="preserve"> Biomedical Engineering Online, 2011. </w:t>
      </w:r>
      <w:r w:rsidRPr="002B725D">
        <w:rPr>
          <w:b/>
          <w:lang w:val="sk-SK"/>
        </w:rPr>
        <w:t>10</w:t>
      </w:r>
      <w:r w:rsidRPr="002B725D">
        <w:rPr>
          <w:lang w:val="sk-SK"/>
        </w:rPr>
        <w:t>: p. 23.</w:t>
      </w:r>
    </w:p>
    <w:p w14:paraId="47F7D13F" w14:textId="77777777" w:rsidR="002B725D" w:rsidRPr="002B725D" w:rsidRDefault="002B725D" w:rsidP="002B725D">
      <w:pPr>
        <w:pStyle w:val="EndNoteBibliography"/>
        <w:ind w:left="720" w:hanging="720"/>
        <w:rPr>
          <w:lang w:val="sk-SK"/>
        </w:rPr>
      </w:pPr>
      <w:r w:rsidRPr="002B725D">
        <w:rPr>
          <w:lang w:val="sk-SK"/>
        </w:rPr>
        <w:t>58.</w:t>
      </w:r>
      <w:r w:rsidRPr="002B725D">
        <w:rPr>
          <w:lang w:val="sk-SK"/>
        </w:rPr>
        <w:tab/>
        <w:t xml:space="preserve">Ahlstrom, C., </w:t>
      </w:r>
      <w:r w:rsidRPr="002B725D">
        <w:rPr>
          <w:i/>
          <w:lang w:val="sk-SK"/>
        </w:rPr>
        <w:t>NonLinear Phonocardiographic Signal Processing</w:t>
      </w:r>
      <w:r w:rsidRPr="002B725D">
        <w:rPr>
          <w:lang w:val="sk-SK"/>
        </w:rPr>
        <w:t>. 2008, Linkoping University,   Sweden.</w:t>
      </w:r>
    </w:p>
    <w:p w14:paraId="0923466A" w14:textId="77777777" w:rsidR="002B725D" w:rsidRPr="002B725D" w:rsidRDefault="002B725D" w:rsidP="002B725D">
      <w:pPr>
        <w:pStyle w:val="EndNoteBibliography"/>
        <w:ind w:left="720" w:hanging="720"/>
        <w:rPr>
          <w:lang w:val="sk-SK"/>
        </w:rPr>
      </w:pPr>
      <w:r w:rsidRPr="002B725D">
        <w:rPr>
          <w:lang w:val="sk-SK"/>
        </w:rPr>
        <w:t>59.</w:t>
      </w:r>
      <w:r w:rsidRPr="002B725D">
        <w:rPr>
          <w:lang w:val="sk-SK"/>
        </w:rPr>
        <w:tab/>
        <w:t xml:space="preserve">Wang, X.P. and Y.Y. Lie. </w:t>
      </w:r>
      <w:r w:rsidRPr="002B725D">
        <w:rPr>
          <w:i/>
          <w:lang w:val="sk-SK"/>
        </w:rPr>
        <w:t>Improving Classification Accuracy of Heart Sound Recordings by Wavelet Filter and Multiple Features</w:t>
      </w:r>
      <w:r w:rsidRPr="002B725D">
        <w:rPr>
          <w:lang w:val="sk-SK"/>
        </w:rPr>
        <w:t xml:space="preserve">. in </w:t>
      </w:r>
      <w:r w:rsidRPr="002B725D">
        <w:rPr>
          <w:i/>
          <w:lang w:val="sk-SK"/>
        </w:rPr>
        <w:t>43rd Computing in Cardiology Conference (CinC)</w:t>
      </w:r>
      <w:r w:rsidRPr="002B725D">
        <w:rPr>
          <w:lang w:val="sk-SK"/>
        </w:rPr>
        <w:t>. 2016. Vancouver, CANADA: Ieee.</w:t>
      </w:r>
    </w:p>
    <w:p w14:paraId="295112E5" w14:textId="77777777" w:rsidR="002B725D" w:rsidRPr="002B725D" w:rsidRDefault="002B725D" w:rsidP="002B725D">
      <w:pPr>
        <w:pStyle w:val="EndNoteBibliography"/>
        <w:ind w:left="720" w:hanging="720"/>
        <w:rPr>
          <w:lang w:val="sk-SK"/>
        </w:rPr>
      </w:pPr>
      <w:r w:rsidRPr="002B725D">
        <w:rPr>
          <w:lang w:val="sk-SK"/>
        </w:rPr>
        <w:t>60.</w:t>
      </w:r>
      <w:r w:rsidRPr="002B725D">
        <w:rPr>
          <w:lang w:val="sk-SK"/>
        </w:rPr>
        <w:tab/>
        <w:t xml:space="preserve">Fortin, J., et al., </w:t>
      </w:r>
      <w:r w:rsidRPr="002B725D">
        <w:rPr>
          <w:i/>
          <w:lang w:val="sk-SK"/>
        </w:rPr>
        <w:t>Non-invasive beat-to-beat cardiac output monitoring by an improved method of transthoracic bioimpedance measurement.</w:t>
      </w:r>
      <w:r w:rsidRPr="002B725D">
        <w:rPr>
          <w:lang w:val="sk-SK"/>
        </w:rPr>
        <w:t xml:space="preserve"> Computers in Biology and Medicine, 2006. </w:t>
      </w:r>
      <w:r w:rsidRPr="002B725D">
        <w:rPr>
          <w:b/>
          <w:lang w:val="sk-SK"/>
        </w:rPr>
        <w:t>36</w:t>
      </w:r>
      <w:r w:rsidRPr="002B725D">
        <w:rPr>
          <w:lang w:val="sk-SK"/>
        </w:rPr>
        <w:t>(11): p. 1185-1203.</w:t>
      </w:r>
    </w:p>
    <w:p w14:paraId="264EB27C" w14:textId="77777777" w:rsidR="002B725D" w:rsidRPr="002B725D" w:rsidRDefault="002B725D" w:rsidP="002B725D">
      <w:pPr>
        <w:pStyle w:val="EndNoteBibliography"/>
        <w:ind w:left="720" w:hanging="720"/>
        <w:rPr>
          <w:lang w:val="sk-SK"/>
        </w:rPr>
      </w:pPr>
      <w:r w:rsidRPr="002B725D">
        <w:rPr>
          <w:lang w:val="sk-SK"/>
        </w:rPr>
        <w:t>61.</w:t>
      </w:r>
      <w:r w:rsidRPr="002B725D">
        <w:rPr>
          <w:lang w:val="sk-SK"/>
        </w:rPr>
        <w:tab/>
        <w:t xml:space="preserve">Jia, R.Z., et al., </w:t>
      </w:r>
      <w:r w:rsidRPr="002B725D">
        <w:rPr>
          <w:i/>
          <w:lang w:val="sk-SK"/>
        </w:rPr>
        <w:t>Relationship between cardiovascular function and fetal growth restriction in women with pre-eclampsia.</w:t>
      </w:r>
      <w:r w:rsidRPr="002B725D">
        <w:rPr>
          <w:lang w:val="sk-SK"/>
        </w:rPr>
        <w:t xml:space="preserve"> International Journal of Gynecology &amp; Obstetrics, 2010. </w:t>
      </w:r>
      <w:r w:rsidRPr="002B725D">
        <w:rPr>
          <w:b/>
          <w:lang w:val="sk-SK"/>
        </w:rPr>
        <w:t>110</w:t>
      </w:r>
      <w:r w:rsidRPr="002B725D">
        <w:rPr>
          <w:lang w:val="sk-SK"/>
        </w:rPr>
        <w:t>(1): p. 61-63.</w:t>
      </w:r>
    </w:p>
    <w:p w14:paraId="342209FA" w14:textId="77777777" w:rsidR="002B725D" w:rsidRPr="002B725D" w:rsidRDefault="002B725D" w:rsidP="002B725D">
      <w:pPr>
        <w:pStyle w:val="EndNoteBibliography"/>
        <w:ind w:left="720" w:hanging="720"/>
        <w:rPr>
          <w:lang w:val="sk-SK"/>
        </w:rPr>
      </w:pPr>
      <w:r w:rsidRPr="002B725D">
        <w:rPr>
          <w:lang w:val="sk-SK"/>
        </w:rPr>
        <w:t>62.</w:t>
      </w:r>
      <w:r w:rsidRPr="002B725D">
        <w:rPr>
          <w:lang w:val="sk-SK"/>
        </w:rPr>
        <w:tab/>
        <w:t xml:space="preserve">Djebbari, A., F.B. Reguig, and Ieee, </w:t>
      </w:r>
      <w:r w:rsidRPr="002B725D">
        <w:rPr>
          <w:i/>
          <w:lang w:val="sk-SK"/>
        </w:rPr>
        <w:t>Short-time Fourier transform analysis of the phonocardiogram signal.</w:t>
      </w:r>
      <w:r w:rsidRPr="002B725D">
        <w:rPr>
          <w:lang w:val="sk-SK"/>
        </w:rPr>
        <w:t xml:space="preserve"> Icecs 2000: 7th Ieee International Conference on Electronics, Circuits &amp; Systems, Vols I and Ii, 2000: p. 844-847.</w:t>
      </w:r>
    </w:p>
    <w:p w14:paraId="18E587E0" w14:textId="77777777" w:rsidR="002B725D" w:rsidRPr="002B725D" w:rsidRDefault="002B725D" w:rsidP="006E6328">
      <w:pPr>
        <w:pStyle w:val="EndNoteBibliography"/>
        <w:ind w:left="720" w:hanging="720"/>
        <w:rPr>
          <w:lang w:val="sk-SK"/>
        </w:rPr>
      </w:pPr>
      <w:r w:rsidRPr="002B725D">
        <w:rPr>
          <w:lang w:val="sk-SK"/>
        </w:rPr>
        <w:t>63.</w:t>
      </w:r>
      <w:r w:rsidRPr="002B725D">
        <w:rPr>
          <w:lang w:val="sk-SK"/>
        </w:rPr>
        <w:tab/>
        <w:t xml:space="preserve">J. Zhong, F.S., </w:t>
      </w:r>
      <w:r w:rsidRPr="002B725D">
        <w:rPr>
          <w:i/>
          <w:lang w:val="sk-SK"/>
        </w:rPr>
        <w:t>Automatic heart sound signal analysis with reused multi-scale wavelet transform</w:t>
      </w:r>
      <w:r w:rsidRPr="002B725D">
        <w:rPr>
          <w:lang w:val="sk-SK"/>
        </w:rPr>
        <w:t>. 2013, InternationalJournal Of Engineering And Science p. 50-57.</w:t>
      </w:r>
    </w:p>
    <w:p w14:paraId="389A5DDD" w14:textId="77777777" w:rsidR="002B725D" w:rsidRPr="002B725D" w:rsidRDefault="002B725D" w:rsidP="002B725D">
      <w:pPr>
        <w:pStyle w:val="EndNoteBibliography"/>
        <w:ind w:left="720" w:hanging="720"/>
        <w:rPr>
          <w:lang w:val="sk-SK"/>
        </w:rPr>
      </w:pPr>
      <w:r w:rsidRPr="002B725D">
        <w:rPr>
          <w:lang w:val="sk-SK"/>
        </w:rPr>
        <w:t>64.</w:t>
      </w:r>
      <w:r w:rsidRPr="002B725D">
        <w:rPr>
          <w:lang w:val="sk-SK"/>
        </w:rPr>
        <w:tab/>
        <w:t xml:space="preserve">El-Segaier, M., et al., </w:t>
      </w:r>
      <w:r w:rsidRPr="002B725D">
        <w:rPr>
          <w:i/>
          <w:lang w:val="sk-SK"/>
        </w:rPr>
        <w:t>Computer-based detection and analysis of heart sound and murmur.</w:t>
      </w:r>
      <w:r w:rsidRPr="002B725D">
        <w:rPr>
          <w:lang w:val="sk-SK"/>
        </w:rPr>
        <w:t xml:space="preserve"> Annals of Biomedical Engineering, 2005. </w:t>
      </w:r>
      <w:r w:rsidRPr="002B725D">
        <w:rPr>
          <w:b/>
          <w:lang w:val="sk-SK"/>
        </w:rPr>
        <w:t>33</w:t>
      </w:r>
      <w:r w:rsidRPr="002B725D">
        <w:rPr>
          <w:lang w:val="sk-SK"/>
        </w:rPr>
        <w:t>(7): p. 937-942.</w:t>
      </w:r>
    </w:p>
    <w:p w14:paraId="150FB7B0" w14:textId="77777777" w:rsidR="002B725D" w:rsidRPr="002B725D" w:rsidRDefault="002B725D" w:rsidP="002B725D">
      <w:pPr>
        <w:pStyle w:val="EndNoteBibliography"/>
        <w:ind w:left="720" w:hanging="720"/>
        <w:rPr>
          <w:lang w:val="sk-SK"/>
        </w:rPr>
      </w:pPr>
      <w:r w:rsidRPr="002B725D">
        <w:rPr>
          <w:lang w:val="sk-SK"/>
        </w:rPr>
        <w:t>65.</w:t>
      </w:r>
      <w:r w:rsidRPr="002B725D">
        <w:rPr>
          <w:lang w:val="sk-SK"/>
        </w:rPr>
        <w:tab/>
        <w:t xml:space="preserve">Wang, X.P., et al. </w:t>
      </w:r>
      <w:r w:rsidRPr="002B725D">
        <w:rPr>
          <w:i/>
          <w:lang w:val="sk-SK"/>
        </w:rPr>
        <w:t>Detection of the First and Second Heart Sound Using Heart Sound Energy</w:t>
      </w:r>
      <w:r w:rsidRPr="002B725D">
        <w:rPr>
          <w:lang w:val="sk-SK"/>
        </w:rPr>
        <w:t xml:space="preserve">. in </w:t>
      </w:r>
      <w:r w:rsidRPr="002B725D">
        <w:rPr>
          <w:i/>
          <w:lang w:val="sk-SK"/>
        </w:rPr>
        <w:t>2nd International Conference on Biomedical Engineering and Informatics (BMEI)</w:t>
      </w:r>
      <w:r w:rsidRPr="002B725D">
        <w:rPr>
          <w:lang w:val="sk-SK"/>
        </w:rPr>
        <w:t>. 2009. Tianjin Univ Technol, Tianjin, PEOPLES R CHINA: Ieee.</w:t>
      </w:r>
    </w:p>
    <w:p w14:paraId="17068A98" w14:textId="77777777" w:rsidR="002B725D" w:rsidRPr="002B725D" w:rsidRDefault="002B725D" w:rsidP="002B725D">
      <w:pPr>
        <w:pStyle w:val="EndNoteBibliography"/>
        <w:ind w:left="720" w:hanging="720"/>
        <w:rPr>
          <w:lang w:val="sk-SK"/>
        </w:rPr>
      </w:pPr>
      <w:r w:rsidRPr="002B725D">
        <w:rPr>
          <w:lang w:val="sk-SK"/>
        </w:rPr>
        <w:t>66.</w:t>
      </w:r>
      <w:r w:rsidRPr="002B725D">
        <w:rPr>
          <w:lang w:val="sk-SK"/>
        </w:rPr>
        <w:tab/>
        <w:t xml:space="preserve">Messer, S.R., J. Agzarian, and D. Abbott, </w:t>
      </w:r>
      <w:r w:rsidRPr="002B725D">
        <w:rPr>
          <w:i/>
          <w:lang w:val="sk-SK"/>
        </w:rPr>
        <w:t>Optimal wavelet denoising for phonocardiograms.</w:t>
      </w:r>
      <w:r w:rsidRPr="002B725D">
        <w:rPr>
          <w:lang w:val="sk-SK"/>
        </w:rPr>
        <w:t xml:space="preserve"> Microelectronics Journal, 2001. </w:t>
      </w:r>
      <w:r w:rsidRPr="002B725D">
        <w:rPr>
          <w:b/>
          <w:lang w:val="sk-SK"/>
        </w:rPr>
        <w:t>32</w:t>
      </w:r>
      <w:r w:rsidRPr="002B725D">
        <w:rPr>
          <w:lang w:val="sk-SK"/>
        </w:rPr>
        <w:t>(12): p. 931-941.</w:t>
      </w:r>
    </w:p>
    <w:p w14:paraId="70FFB0C6" w14:textId="77777777" w:rsidR="002B725D" w:rsidRPr="002B725D" w:rsidRDefault="002B725D" w:rsidP="002B725D">
      <w:pPr>
        <w:pStyle w:val="EndNoteBibliography"/>
        <w:ind w:left="720" w:hanging="720"/>
        <w:rPr>
          <w:lang w:val="sk-SK"/>
        </w:rPr>
      </w:pPr>
      <w:r w:rsidRPr="002B725D">
        <w:rPr>
          <w:lang w:val="sk-SK"/>
        </w:rPr>
        <w:t>67.</w:t>
      </w:r>
      <w:r w:rsidRPr="002B725D">
        <w:rPr>
          <w:lang w:val="sk-SK"/>
        </w:rPr>
        <w:tab/>
        <w:t xml:space="preserve">Chen, T.E., et al., </w:t>
      </w:r>
      <w:r w:rsidRPr="002B725D">
        <w:rPr>
          <w:i/>
          <w:lang w:val="sk-SK"/>
        </w:rPr>
        <w:t>S1 and S2 Heart Sound Recognition Using Deep Neural Networks.</w:t>
      </w:r>
      <w:r w:rsidRPr="002B725D">
        <w:rPr>
          <w:lang w:val="sk-SK"/>
        </w:rPr>
        <w:t xml:space="preserve"> Ieee Transactions on Biomedical Engineering, 2017. </w:t>
      </w:r>
      <w:r w:rsidRPr="002B725D">
        <w:rPr>
          <w:b/>
          <w:lang w:val="sk-SK"/>
        </w:rPr>
        <w:t>64</w:t>
      </w:r>
      <w:r w:rsidRPr="002B725D">
        <w:rPr>
          <w:lang w:val="sk-SK"/>
        </w:rPr>
        <w:t>(2): p. 372-380.</w:t>
      </w:r>
    </w:p>
    <w:p w14:paraId="1C2D87AE" w14:textId="77777777" w:rsidR="002B725D" w:rsidRPr="002B725D" w:rsidRDefault="002B725D" w:rsidP="002B725D">
      <w:pPr>
        <w:pStyle w:val="EndNoteBibliography"/>
        <w:ind w:left="720" w:hanging="720"/>
        <w:rPr>
          <w:lang w:val="sk-SK"/>
        </w:rPr>
      </w:pPr>
      <w:r w:rsidRPr="002B725D">
        <w:rPr>
          <w:lang w:val="sk-SK"/>
        </w:rPr>
        <w:t>68.</w:t>
      </w:r>
      <w:r w:rsidRPr="002B725D">
        <w:rPr>
          <w:lang w:val="sk-SK"/>
        </w:rPr>
        <w:tab/>
        <w:t xml:space="preserve">Shen, H., Y. Zhu, and K.R. Qin, </w:t>
      </w:r>
      <w:r w:rsidRPr="002B725D">
        <w:rPr>
          <w:i/>
          <w:lang w:val="sk-SK"/>
        </w:rPr>
        <w:t>A theoretical computerized study for the electrical conductivity of arterial pulsatile blood flow by an elastic tube model.</w:t>
      </w:r>
      <w:r w:rsidRPr="002B725D">
        <w:rPr>
          <w:lang w:val="sk-SK"/>
        </w:rPr>
        <w:t xml:space="preserve"> Medical Engineering &amp; Physics, 2016. </w:t>
      </w:r>
      <w:r w:rsidRPr="002B725D">
        <w:rPr>
          <w:b/>
          <w:lang w:val="sk-SK"/>
        </w:rPr>
        <w:t>38</w:t>
      </w:r>
      <w:r w:rsidRPr="002B725D">
        <w:rPr>
          <w:lang w:val="sk-SK"/>
        </w:rPr>
        <w:t>(12): p. 1439-1448.</w:t>
      </w:r>
    </w:p>
    <w:p w14:paraId="19BAD97B" w14:textId="77777777" w:rsidR="002B725D" w:rsidRPr="002B725D" w:rsidRDefault="002B725D" w:rsidP="002B725D">
      <w:pPr>
        <w:pStyle w:val="EndNoteBibliography"/>
        <w:ind w:left="720" w:hanging="720"/>
        <w:rPr>
          <w:lang w:val="sk-SK"/>
        </w:rPr>
      </w:pPr>
      <w:r w:rsidRPr="002B725D">
        <w:rPr>
          <w:lang w:val="sk-SK"/>
        </w:rPr>
        <w:t>69.</w:t>
      </w:r>
      <w:r w:rsidRPr="002B725D">
        <w:rPr>
          <w:lang w:val="sk-SK"/>
        </w:rPr>
        <w:tab/>
        <w:t xml:space="preserve">Seppä, V.-P., </w:t>
      </w:r>
      <w:r w:rsidRPr="002B725D">
        <w:rPr>
          <w:i/>
          <w:lang w:val="sk-SK"/>
        </w:rPr>
        <w:t>Development and clinical application of impedance pneumography technique</w:t>
      </w:r>
      <w:r w:rsidRPr="002B725D">
        <w:rPr>
          <w:lang w:val="sk-SK"/>
        </w:rPr>
        <w:t>. Tampere University of Techology. Publication. 2014, Tampere: Tampere University of Technology.</w:t>
      </w:r>
    </w:p>
    <w:p w14:paraId="30361129" w14:textId="77777777" w:rsidR="002B725D" w:rsidRPr="002B725D" w:rsidRDefault="002B725D" w:rsidP="002B725D">
      <w:pPr>
        <w:pStyle w:val="EndNoteBibliography"/>
        <w:ind w:left="720" w:hanging="720"/>
        <w:rPr>
          <w:lang w:val="sk-SK"/>
        </w:rPr>
      </w:pPr>
      <w:r w:rsidRPr="002B725D">
        <w:rPr>
          <w:lang w:val="sk-SK"/>
        </w:rPr>
        <w:t>70.</w:t>
      </w:r>
      <w:r w:rsidRPr="002B725D">
        <w:rPr>
          <w:lang w:val="sk-SK"/>
        </w:rPr>
        <w:tab/>
        <w:t xml:space="preserve">Jeyhani, V., et al., </w:t>
      </w:r>
      <w:r w:rsidRPr="002B725D">
        <w:rPr>
          <w:i/>
          <w:lang w:val="sk-SK"/>
        </w:rPr>
        <w:t>Comparison of simple algorithms for estimating respiration rate from electrical impedance pneumography signals in wearable devices.</w:t>
      </w:r>
      <w:r w:rsidRPr="002B725D">
        <w:rPr>
          <w:lang w:val="sk-SK"/>
        </w:rPr>
        <w:t xml:space="preserve"> Health and Technology, 2017. </w:t>
      </w:r>
      <w:r w:rsidRPr="002B725D">
        <w:rPr>
          <w:b/>
          <w:lang w:val="sk-SK"/>
        </w:rPr>
        <w:t>7</w:t>
      </w:r>
      <w:r w:rsidRPr="002B725D">
        <w:rPr>
          <w:lang w:val="sk-SK"/>
        </w:rPr>
        <w:t>(1): p. 21-31.</w:t>
      </w:r>
    </w:p>
    <w:p w14:paraId="253D24B1" w14:textId="77777777" w:rsidR="002B725D" w:rsidRPr="002B725D" w:rsidRDefault="002B725D" w:rsidP="002B725D">
      <w:pPr>
        <w:pStyle w:val="EndNoteBibliography"/>
        <w:ind w:left="720" w:hanging="720"/>
        <w:rPr>
          <w:lang w:val="sk-SK"/>
        </w:rPr>
      </w:pPr>
      <w:r w:rsidRPr="002B725D">
        <w:rPr>
          <w:lang w:val="sk-SK"/>
        </w:rPr>
        <w:lastRenderedPageBreak/>
        <w:t>71.</w:t>
      </w:r>
      <w:r w:rsidRPr="002B725D">
        <w:rPr>
          <w:lang w:val="sk-SK"/>
        </w:rPr>
        <w:tab/>
        <w:t xml:space="preserve">Barrett, K.E. and W.F. Ganong, </w:t>
      </w:r>
      <w:r w:rsidRPr="002B725D">
        <w:rPr>
          <w:i/>
          <w:lang w:val="sk-SK"/>
        </w:rPr>
        <w:t>Ganong's review of medical physiology</w:t>
      </w:r>
      <w:r w:rsidRPr="002B725D">
        <w:rPr>
          <w:lang w:val="sk-SK"/>
        </w:rPr>
        <w:t>. 2012, New York; London: McGraw-Hill Medical ; McGraw-Hill [distributor].</w:t>
      </w:r>
    </w:p>
    <w:p w14:paraId="35B56920" w14:textId="77777777" w:rsidR="002B725D" w:rsidRPr="002B725D" w:rsidRDefault="002B725D" w:rsidP="002B725D">
      <w:pPr>
        <w:pStyle w:val="EndNoteBibliography"/>
        <w:ind w:left="720" w:hanging="720"/>
        <w:rPr>
          <w:lang w:val="sk-SK"/>
        </w:rPr>
      </w:pPr>
      <w:r w:rsidRPr="002B725D">
        <w:rPr>
          <w:lang w:val="sk-SK"/>
        </w:rPr>
        <w:t>72.</w:t>
      </w:r>
      <w:r w:rsidRPr="002B725D">
        <w:rPr>
          <w:lang w:val="sk-SK"/>
        </w:rPr>
        <w:tab/>
        <w:t xml:space="preserve">Hall, J.E. and A.C. Guyton, </w:t>
      </w:r>
      <w:r w:rsidRPr="002B725D">
        <w:rPr>
          <w:i/>
          <w:lang w:val="sk-SK"/>
        </w:rPr>
        <w:t>Guyton and Hall textbook of medical physiology</w:t>
      </w:r>
      <w:r w:rsidRPr="002B725D">
        <w:rPr>
          <w:lang w:val="sk-SK"/>
        </w:rPr>
        <w:t>. 2011.</w:t>
      </w:r>
    </w:p>
    <w:p w14:paraId="0B8ECDC4" w14:textId="77777777" w:rsidR="002B725D" w:rsidRPr="002B725D" w:rsidRDefault="002B725D" w:rsidP="002B725D">
      <w:pPr>
        <w:pStyle w:val="EndNoteBibliography"/>
        <w:ind w:left="720" w:hanging="720"/>
        <w:rPr>
          <w:lang w:val="sk-SK"/>
        </w:rPr>
      </w:pPr>
      <w:r w:rsidRPr="002B725D">
        <w:rPr>
          <w:lang w:val="sk-SK"/>
        </w:rPr>
        <w:t>73.</w:t>
      </w:r>
      <w:r w:rsidRPr="002B725D">
        <w:rPr>
          <w:lang w:val="sk-SK"/>
        </w:rPr>
        <w:tab/>
        <w:t xml:space="preserve">Halamek, J., et al., </w:t>
      </w:r>
      <w:r w:rsidRPr="002B725D">
        <w:rPr>
          <w:i/>
          <w:lang w:val="sk-SK"/>
        </w:rPr>
        <w:t>Variability of phase shift between blood pressure and heart rate fluctuations - A marker of short-term circulation control.</w:t>
      </w:r>
      <w:r w:rsidRPr="002B725D">
        <w:rPr>
          <w:lang w:val="sk-SK"/>
        </w:rPr>
        <w:t xml:space="preserve"> Circulation, 2003. </w:t>
      </w:r>
      <w:r w:rsidRPr="002B725D">
        <w:rPr>
          <w:b/>
          <w:lang w:val="sk-SK"/>
        </w:rPr>
        <w:t>108</w:t>
      </w:r>
      <w:r w:rsidRPr="002B725D">
        <w:rPr>
          <w:lang w:val="sk-SK"/>
        </w:rPr>
        <w:t>(3): p. 292-297.</w:t>
      </w:r>
    </w:p>
    <w:p w14:paraId="00788337" w14:textId="77777777" w:rsidR="002B725D" w:rsidRPr="002B725D" w:rsidRDefault="002B725D" w:rsidP="002B725D">
      <w:pPr>
        <w:pStyle w:val="EndNoteBibliography"/>
        <w:ind w:left="720" w:hanging="720"/>
        <w:rPr>
          <w:lang w:val="sk-SK"/>
        </w:rPr>
      </w:pPr>
      <w:r w:rsidRPr="002B725D">
        <w:rPr>
          <w:lang w:val="sk-SK"/>
        </w:rPr>
        <w:t>74.</w:t>
      </w:r>
      <w:r w:rsidRPr="002B725D">
        <w:rPr>
          <w:lang w:val="sk-SK"/>
        </w:rPr>
        <w:tab/>
        <w:t xml:space="preserve">Udovicic, M., et al., </w:t>
      </w:r>
      <w:r w:rsidRPr="002B725D">
        <w:rPr>
          <w:i/>
          <w:lang w:val="sk-SK"/>
        </w:rPr>
        <w:t>What we need to know when calculating the coefficient of correlation?</w:t>
      </w:r>
      <w:r w:rsidRPr="002B725D">
        <w:rPr>
          <w:lang w:val="sk-SK"/>
        </w:rPr>
        <w:t xml:space="preserve"> Biochemia Medica, 2007. </w:t>
      </w:r>
      <w:r w:rsidRPr="002B725D">
        <w:rPr>
          <w:b/>
          <w:lang w:val="sk-SK"/>
        </w:rPr>
        <w:t>17</w:t>
      </w:r>
      <w:r w:rsidRPr="002B725D">
        <w:rPr>
          <w:lang w:val="sk-SK"/>
        </w:rPr>
        <w:t>(1): p. 10-15.</w:t>
      </w:r>
    </w:p>
    <w:p w14:paraId="2A4E9280" w14:textId="77777777" w:rsidR="002B725D" w:rsidRPr="002B725D" w:rsidRDefault="002B725D" w:rsidP="002B725D">
      <w:pPr>
        <w:pStyle w:val="EndNoteBibliography"/>
        <w:ind w:left="720" w:hanging="720"/>
        <w:rPr>
          <w:lang w:val="sk-SK"/>
        </w:rPr>
      </w:pPr>
      <w:r w:rsidRPr="002B725D">
        <w:rPr>
          <w:lang w:val="sk-SK"/>
        </w:rPr>
        <w:t>75.</w:t>
      </w:r>
      <w:r w:rsidRPr="002B725D">
        <w:rPr>
          <w:lang w:val="sk-SK"/>
        </w:rPr>
        <w:tab/>
        <w:t xml:space="preserve">Giavarina, D., </w:t>
      </w:r>
      <w:r w:rsidRPr="002B725D">
        <w:rPr>
          <w:i/>
          <w:lang w:val="sk-SK"/>
        </w:rPr>
        <w:t>Understanding Bland Altman analysis.</w:t>
      </w:r>
      <w:r w:rsidRPr="002B725D">
        <w:rPr>
          <w:lang w:val="sk-SK"/>
        </w:rPr>
        <w:t xml:space="preserve"> Biochemia Medica, 2015. </w:t>
      </w:r>
      <w:r w:rsidRPr="002B725D">
        <w:rPr>
          <w:b/>
          <w:lang w:val="sk-SK"/>
        </w:rPr>
        <w:t>25</w:t>
      </w:r>
      <w:r w:rsidRPr="002B725D">
        <w:rPr>
          <w:lang w:val="sk-SK"/>
        </w:rPr>
        <w:t>(2): p. 141-151.</w:t>
      </w:r>
    </w:p>
    <w:p w14:paraId="2356F0D9" w14:textId="77777777" w:rsidR="002B725D" w:rsidRPr="002B725D" w:rsidRDefault="002B725D" w:rsidP="006E6328">
      <w:pPr>
        <w:pStyle w:val="EndNoteBibliography"/>
        <w:ind w:left="720" w:hanging="720"/>
        <w:rPr>
          <w:lang w:val="sk-SK"/>
        </w:rPr>
      </w:pPr>
      <w:r w:rsidRPr="002B725D">
        <w:rPr>
          <w:lang w:val="sk-SK"/>
        </w:rPr>
        <w:t>76.</w:t>
      </w:r>
      <w:r w:rsidRPr="002B725D">
        <w:rPr>
          <w:lang w:val="sk-SK"/>
        </w:rPr>
        <w:tab/>
        <w:t xml:space="preserve">Meluzín, et al., </w:t>
      </w:r>
      <w:r w:rsidRPr="002B725D">
        <w:rPr>
          <w:i/>
          <w:lang w:val="sk-SK"/>
        </w:rPr>
        <w:t>The magnitude and course of exercise-induced stroke volume changesdetermine the exercise tolerance in heart transplant recipients with heartfailure and normal ejection fraction</w:t>
      </w:r>
      <w:r w:rsidRPr="002B725D">
        <w:rPr>
          <w:lang w:val="sk-SK"/>
        </w:rPr>
        <w:t>. 2014, Experimental and Clinical Cardiology p. 674-687.</w:t>
      </w:r>
    </w:p>
    <w:p w14:paraId="59628A96" w14:textId="77777777" w:rsidR="002B725D" w:rsidRPr="002B725D" w:rsidRDefault="002B725D" w:rsidP="002B725D">
      <w:pPr>
        <w:pStyle w:val="EndNoteBibliography"/>
        <w:ind w:left="720" w:hanging="720"/>
        <w:rPr>
          <w:lang w:val="sk-SK"/>
        </w:rPr>
      </w:pPr>
      <w:r w:rsidRPr="002B725D">
        <w:rPr>
          <w:lang w:val="sk-SK"/>
        </w:rPr>
        <w:t>77.</w:t>
      </w:r>
      <w:r w:rsidRPr="002B725D">
        <w:rPr>
          <w:lang w:val="sk-SK"/>
        </w:rPr>
        <w:tab/>
        <w:t xml:space="preserve">Meluzín, et al., </w:t>
      </w:r>
      <w:r w:rsidRPr="002B725D">
        <w:rPr>
          <w:i/>
          <w:lang w:val="sk-SK"/>
        </w:rPr>
        <w:t>The magnitude and course of exercise-induced stroke volume changes determine the exercise tolerance in heart transplant recipients with heart failure and normal ejection fraction</w:t>
      </w:r>
      <w:r w:rsidRPr="002B725D">
        <w:rPr>
          <w:lang w:val="sk-SK"/>
        </w:rPr>
        <w:t>. 2014, Experimental and Clinical Cardiology p. 674-687.</w:t>
      </w:r>
    </w:p>
    <w:p w14:paraId="346B8535" w14:textId="77777777" w:rsidR="00C47D84" w:rsidRPr="002B725D" w:rsidRDefault="005302A8" w:rsidP="00D3290D">
      <w:pPr>
        <w:pStyle w:val="literatura"/>
        <w:rPr>
          <w:color w:val="000000" w:themeColor="text1"/>
          <w:lang w:val="sk-SK"/>
        </w:rPr>
      </w:pPr>
      <w:r w:rsidRPr="002B725D">
        <w:rPr>
          <w:color w:val="000000" w:themeColor="text1"/>
          <w:lang w:val="sk-SK"/>
        </w:rPr>
        <w:fldChar w:fldCharType="end"/>
      </w:r>
    </w:p>
    <w:p w14:paraId="1BE202D8" w14:textId="77777777" w:rsidR="003A04CE" w:rsidRPr="002B725D" w:rsidRDefault="003A04CE">
      <w:pPr>
        <w:overflowPunct/>
        <w:autoSpaceDE/>
        <w:autoSpaceDN/>
        <w:adjustRightInd/>
        <w:spacing w:line="240" w:lineRule="auto"/>
        <w:textAlignment w:val="auto"/>
        <w:rPr>
          <w:color w:val="000000" w:themeColor="text1"/>
          <w:sz w:val="20"/>
          <w:lang w:val="sk-SK"/>
        </w:rPr>
      </w:pPr>
      <w:r w:rsidRPr="002B725D">
        <w:rPr>
          <w:color w:val="000000" w:themeColor="text1"/>
          <w:lang w:val="sk-SK"/>
        </w:rPr>
        <w:br w:type="page"/>
      </w:r>
    </w:p>
    <w:p w14:paraId="4893E1F9" w14:textId="77777777" w:rsidR="003A04CE" w:rsidRPr="002B725D" w:rsidRDefault="003A04CE" w:rsidP="003A04CE">
      <w:pPr>
        <w:pStyle w:val="Nadpis1"/>
        <w:numPr>
          <w:ilvl w:val="0"/>
          <w:numId w:val="0"/>
        </w:numPr>
        <w:ind w:left="432" w:hanging="432"/>
        <w:rPr>
          <w:lang w:val="sk-SK"/>
        </w:rPr>
      </w:pPr>
      <w:bookmarkStart w:id="362" w:name="_Toc510268165"/>
      <w:bookmarkStart w:id="363" w:name="_Toc510360024"/>
      <w:r w:rsidRPr="002B725D">
        <w:rPr>
          <w:lang w:val="sk-SK"/>
        </w:rPr>
        <w:lastRenderedPageBreak/>
        <w:t>ZOZNAM SYMBOLOV, VELIČÍN A</w:t>
      </w:r>
      <w:r w:rsidR="00EE1A76" w:rsidRPr="002B725D">
        <w:rPr>
          <w:lang w:val="sk-SK"/>
        </w:rPr>
        <w:t> </w:t>
      </w:r>
      <w:r w:rsidRPr="002B725D">
        <w:rPr>
          <w:lang w:val="sk-SK"/>
        </w:rPr>
        <w:t>SKRATIEK</w:t>
      </w:r>
      <w:bookmarkEnd w:id="362"/>
      <w:bookmarkEnd w:id="363"/>
    </w:p>
    <w:p w14:paraId="6C50EE90" w14:textId="77777777" w:rsidR="00EE1A76" w:rsidRPr="002B725D" w:rsidRDefault="00EE1A76" w:rsidP="00EE1A76">
      <w:pPr>
        <w:rPr>
          <w:lang w:val="sk-SK"/>
        </w:rPr>
      </w:pPr>
      <w:r w:rsidRPr="002B725D">
        <w:rPr>
          <w:lang w:val="sk-SK"/>
        </w:rPr>
        <w:t xml:space="preserve">CO </w:t>
      </w:r>
      <w:r w:rsidRPr="002B725D">
        <w:rPr>
          <w:lang w:val="sk-SK"/>
        </w:rPr>
        <w:tab/>
      </w:r>
      <w:r w:rsidRPr="002B725D">
        <w:rPr>
          <w:lang w:val="sk-SK"/>
        </w:rPr>
        <w:tab/>
      </w:r>
      <w:r w:rsidRPr="002B725D">
        <w:rPr>
          <w:lang w:val="sk-SK"/>
        </w:rPr>
        <w:tab/>
      </w:r>
      <w:r w:rsidRPr="002B725D">
        <w:rPr>
          <w:lang w:val="sk-SK"/>
        </w:rPr>
        <w:tab/>
        <w:t>minútový objem</w:t>
      </w:r>
    </w:p>
    <w:p w14:paraId="77DCF3BC" w14:textId="77777777" w:rsidR="00EE1A76" w:rsidRPr="002B725D" w:rsidRDefault="00EE1A76" w:rsidP="00EE1A76">
      <w:pPr>
        <w:rPr>
          <w:lang w:val="sk-SK"/>
        </w:rPr>
      </w:pPr>
      <w:r w:rsidRPr="002B725D">
        <w:rPr>
          <w:lang w:val="sk-SK"/>
        </w:rPr>
        <w:t>SV</w:t>
      </w:r>
      <w:r w:rsidRPr="002B725D">
        <w:rPr>
          <w:lang w:val="sk-SK"/>
        </w:rPr>
        <w:tab/>
      </w:r>
      <w:r w:rsidRPr="002B725D">
        <w:rPr>
          <w:lang w:val="sk-SK"/>
        </w:rPr>
        <w:tab/>
      </w:r>
      <w:r w:rsidRPr="002B725D">
        <w:rPr>
          <w:lang w:val="sk-SK"/>
        </w:rPr>
        <w:tab/>
      </w:r>
      <w:r w:rsidRPr="002B725D">
        <w:rPr>
          <w:lang w:val="sk-SK"/>
        </w:rPr>
        <w:tab/>
      </w:r>
      <w:r w:rsidRPr="002B725D">
        <w:rPr>
          <w:lang w:val="sk-SK"/>
        </w:rPr>
        <w:tab/>
        <w:t>tepový objem</w:t>
      </w:r>
    </w:p>
    <w:p w14:paraId="727F6303" w14:textId="77777777" w:rsidR="00EE1A76" w:rsidRPr="002B725D" w:rsidRDefault="00EE1A76" w:rsidP="00EE1A76">
      <w:pPr>
        <w:rPr>
          <w:lang w:val="sk-SK"/>
        </w:rPr>
      </w:pPr>
      <w:r w:rsidRPr="002B725D">
        <w:rPr>
          <w:lang w:val="sk-SK"/>
        </w:rPr>
        <w:t>LVET</w:t>
      </w:r>
      <w:r w:rsidRPr="002B725D">
        <w:rPr>
          <w:lang w:val="sk-SK"/>
        </w:rPr>
        <w:tab/>
      </w:r>
      <w:r w:rsidRPr="002B725D">
        <w:rPr>
          <w:lang w:val="sk-SK"/>
        </w:rPr>
        <w:tab/>
      </w:r>
      <w:r w:rsidRPr="002B725D">
        <w:rPr>
          <w:lang w:val="sk-SK"/>
        </w:rPr>
        <w:tab/>
      </w:r>
      <w:r w:rsidRPr="002B725D">
        <w:rPr>
          <w:lang w:val="sk-SK"/>
        </w:rPr>
        <w:tab/>
        <w:t>doba výdaja ľavej komory</w:t>
      </w:r>
    </w:p>
    <w:p w14:paraId="1C0663B3" w14:textId="77777777" w:rsidR="00EE1A76" w:rsidRPr="002B725D" w:rsidRDefault="00EE1A76" w:rsidP="00EE1A76">
      <w:pPr>
        <w:rPr>
          <w:lang w:val="sk-SK"/>
        </w:rPr>
      </w:pPr>
      <w:r w:rsidRPr="002B725D">
        <w:rPr>
          <w:lang w:val="sk-SK"/>
        </w:rPr>
        <w:t>HR</w:t>
      </w:r>
      <w:r w:rsidRPr="002B725D">
        <w:rPr>
          <w:lang w:val="sk-SK"/>
        </w:rPr>
        <w:tab/>
      </w:r>
      <w:r w:rsidRPr="002B725D">
        <w:rPr>
          <w:lang w:val="sk-SK"/>
        </w:rPr>
        <w:tab/>
      </w:r>
      <w:r w:rsidRPr="002B725D">
        <w:rPr>
          <w:lang w:val="sk-SK"/>
        </w:rPr>
        <w:tab/>
      </w:r>
      <w:r w:rsidRPr="002B725D">
        <w:rPr>
          <w:lang w:val="sk-SK"/>
        </w:rPr>
        <w:tab/>
        <w:t>srdečná frekvencia</w:t>
      </w:r>
    </w:p>
    <w:p w14:paraId="3C2B9C60" w14:textId="77777777" w:rsidR="00EE1A76" w:rsidRPr="002B725D" w:rsidRDefault="00EE1A76" w:rsidP="00EE1A76">
      <w:pPr>
        <w:rPr>
          <w:lang w:val="sk-SK"/>
        </w:rPr>
      </w:pPr>
      <w:r w:rsidRPr="002B725D">
        <w:rPr>
          <w:lang w:val="sk-SK"/>
        </w:rPr>
        <w:t>EKG</w:t>
      </w:r>
      <w:r w:rsidRPr="002B725D">
        <w:rPr>
          <w:lang w:val="sk-SK"/>
        </w:rPr>
        <w:tab/>
      </w:r>
      <w:r w:rsidRPr="002B725D">
        <w:rPr>
          <w:lang w:val="sk-SK"/>
        </w:rPr>
        <w:tab/>
      </w:r>
      <w:r w:rsidRPr="002B725D">
        <w:rPr>
          <w:lang w:val="sk-SK"/>
        </w:rPr>
        <w:tab/>
      </w:r>
      <w:r w:rsidRPr="002B725D">
        <w:rPr>
          <w:lang w:val="sk-SK"/>
        </w:rPr>
        <w:tab/>
        <w:t>elektrokardiogra</w:t>
      </w:r>
    </w:p>
    <w:p w14:paraId="701ADA40" w14:textId="77777777" w:rsidR="00D34FC3" w:rsidRPr="002B725D" w:rsidRDefault="00D34FC3" w:rsidP="00EE1A76">
      <w:pPr>
        <w:rPr>
          <w:lang w:val="sk-SK"/>
        </w:rPr>
      </w:pPr>
      <w:r w:rsidRPr="002B725D">
        <w:rPr>
          <w:lang w:val="sk-SK"/>
        </w:rPr>
        <w:t>BP</w:t>
      </w:r>
      <w:r w:rsidRPr="002B725D">
        <w:rPr>
          <w:lang w:val="sk-SK"/>
        </w:rPr>
        <w:tab/>
      </w:r>
      <w:r w:rsidRPr="002B725D">
        <w:rPr>
          <w:lang w:val="sk-SK"/>
        </w:rPr>
        <w:tab/>
      </w:r>
      <w:r w:rsidRPr="002B725D">
        <w:rPr>
          <w:lang w:val="sk-SK"/>
        </w:rPr>
        <w:tab/>
      </w:r>
      <w:r w:rsidRPr="002B725D">
        <w:rPr>
          <w:lang w:val="sk-SK"/>
        </w:rPr>
        <w:tab/>
      </w:r>
      <w:r w:rsidRPr="002B725D">
        <w:rPr>
          <w:lang w:val="sk-SK"/>
        </w:rPr>
        <w:tab/>
        <w:t>arteriálny krvný tlak</w:t>
      </w:r>
    </w:p>
    <w:p w14:paraId="5133BF1D" w14:textId="77777777" w:rsidR="00D34FC3" w:rsidRPr="002B725D" w:rsidRDefault="00D34FC3" w:rsidP="00EE1A76">
      <w:pPr>
        <w:rPr>
          <w:lang w:val="sk-SK"/>
        </w:rPr>
      </w:pPr>
      <w:r w:rsidRPr="002B725D">
        <w:rPr>
          <w:lang w:val="sk-SK"/>
        </w:rPr>
        <w:t>PP</w:t>
      </w:r>
      <w:r w:rsidRPr="002B725D">
        <w:rPr>
          <w:lang w:val="sk-SK"/>
        </w:rPr>
        <w:tab/>
      </w:r>
      <w:r w:rsidRPr="002B725D">
        <w:rPr>
          <w:lang w:val="sk-SK"/>
        </w:rPr>
        <w:tab/>
      </w:r>
      <w:r w:rsidRPr="002B725D">
        <w:rPr>
          <w:lang w:val="sk-SK"/>
        </w:rPr>
        <w:tab/>
      </w:r>
      <w:r w:rsidRPr="002B725D">
        <w:rPr>
          <w:lang w:val="sk-SK"/>
        </w:rPr>
        <w:tab/>
      </w:r>
      <w:r w:rsidRPr="002B725D">
        <w:rPr>
          <w:lang w:val="sk-SK"/>
        </w:rPr>
        <w:tab/>
        <w:t>arteriálny pulzný tlak</w:t>
      </w:r>
    </w:p>
    <w:p w14:paraId="49378ABC" w14:textId="77777777" w:rsidR="00D34FC3" w:rsidRPr="002B725D" w:rsidRDefault="00D34FC3" w:rsidP="00EE1A76">
      <w:pPr>
        <w:rPr>
          <w:lang w:val="sk-SK"/>
        </w:rPr>
      </w:pPr>
      <w:r w:rsidRPr="002B725D">
        <w:rPr>
          <w:lang w:val="sk-SK"/>
        </w:rPr>
        <w:t>MBP</w:t>
      </w:r>
      <w:r w:rsidRPr="002B725D">
        <w:rPr>
          <w:lang w:val="sk-SK"/>
        </w:rPr>
        <w:tab/>
      </w:r>
      <w:r w:rsidRPr="002B725D">
        <w:rPr>
          <w:lang w:val="sk-SK"/>
        </w:rPr>
        <w:tab/>
      </w:r>
      <w:r w:rsidRPr="002B725D">
        <w:rPr>
          <w:lang w:val="sk-SK"/>
        </w:rPr>
        <w:tab/>
      </w:r>
      <w:r w:rsidRPr="002B725D">
        <w:rPr>
          <w:lang w:val="sk-SK"/>
        </w:rPr>
        <w:tab/>
        <w:t>stredný arteriálny krvný tlak</w:t>
      </w:r>
    </w:p>
    <w:p w14:paraId="72D227E9" w14:textId="77777777" w:rsidR="00D34FC3" w:rsidRPr="002B725D" w:rsidRDefault="00D34FC3" w:rsidP="00EE1A76">
      <w:pPr>
        <w:rPr>
          <w:lang w:val="sk-SK"/>
        </w:rPr>
      </w:pPr>
      <w:r w:rsidRPr="002B725D">
        <w:rPr>
          <w:lang w:val="sk-SK"/>
        </w:rPr>
        <w:t>SBP</w:t>
      </w:r>
      <w:r w:rsidRPr="002B725D">
        <w:rPr>
          <w:lang w:val="sk-SK"/>
        </w:rPr>
        <w:tab/>
      </w:r>
      <w:r w:rsidRPr="002B725D">
        <w:rPr>
          <w:lang w:val="sk-SK"/>
        </w:rPr>
        <w:tab/>
      </w:r>
      <w:r w:rsidRPr="002B725D">
        <w:rPr>
          <w:lang w:val="sk-SK"/>
        </w:rPr>
        <w:tab/>
      </w:r>
      <w:r w:rsidRPr="002B725D">
        <w:rPr>
          <w:lang w:val="sk-SK"/>
        </w:rPr>
        <w:tab/>
        <w:t>systolický arteriálny krvný tlak</w:t>
      </w:r>
    </w:p>
    <w:p w14:paraId="0351F8C7" w14:textId="77777777" w:rsidR="00D34FC3" w:rsidRPr="002B725D" w:rsidRDefault="00D34FC3" w:rsidP="00EE1A76">
      <w:pPr>
        <w:rPr>
          <w:lang w:val="sk-SK"/>
        </w:rPr>
      </w:pPr>
      <w:r w:rsidRPr="002B725D">
        <w:rPr>
          <w:lang w:val="sk-SK"/>
        </w:rPr>
        <w:t>DBP</w:t>
      </w:r>
      <w:r w:rsidRPr="002B725D">
        <w:rPr>
          <w:lang w:val="sk-SK"/>
        </w:rPr>
        <w:tab/>
      </w:r>
      <w:r w:rsidRPr="002B725D">
        <w:rPr>
          <w:lang w:val="sk-SK"/>
        </w:rPr>
        <w:tab/>
      </w:r>
      <w:r w:rsidRPr="002B725D">
        <w:rPr>
          <w:lang w:val="sk-SK"/>
        </w:rPr>
        <w:tab/>
      </w:r>
      <w:r w:rsidRPr="002B725D">
        <w:rPr>
          <w:lang w:val="sk-SK"/>
        </w:rPr>
        <w:tab/>
        <w:t>diastolický arteriálny krvný tlak</w:t>
      </w:r>
    </w:p>
    <w:p w14:paraId="7AC1A9C1" w14:textId="77777777" w:rsidR="00EE1A76" w:rsidRPr="002B725D" w:rsidRDefault="00EE1A76" w:rsidP="00D34FC3">
      <w:pPr>
        <w:rPr>
          <w:lang w:val="sk-SK"/>
        </w:rPr>
      </w:pPr>
      <w:r w:rsidRPr="002B725D">
        <w:rPr>
          <w:lang w:val="sk-SK"/>
        </w:rPr>
        <w:t>Z</w:t>
      </w:r>
      <w:r w:rsidRPr="002B725D">
        <w:rPr>
          <w:lang w:val="sk-SK"/>
        </w:rPr>
        <w:tab/>
      </w:r>
      <w:r w:rsidRPr="002B725D">
        <w:rPr>
          <w:lang w:val="sk-SK"/>
        </w:rPr>
        <w:tab/>
      </w:r>
      <w:r w:rsidRPr="002B725D">
        <w:rPr>
          <w:lang w:val="sk-SK"/>
        </w:rPr>
        <w:tab/>
      </w:r>
      <w:r w:rsidRPr="002B725D">
        <w:rPr>
          <w:lang w:val="sk-SK"/>
        </w:rPr>
        <w:tab/>
      </w:r>
      <w:r w:rsidRPr="002B725D">
        <w:rPr>
          <w:lang w:val="sk-SK"/>
        </w:rPr>
        <w:tab/>
        <w:t>impedancia</w:t>
      </w:r>
    </w:p>
    <w:p w14:paraId="729A4B8C" w14:textId="77777777" w:rsidR="00EE1A76" w:rsidRPr="002B725D" w:rsidRDefault="00D34FC3" w:rsidP="00EE1A76">
      <w:pPr>
        <w:rPr>
          <w:color w:val="000000" w:themeColor="text1"/>
          <w:lang w:val="sk-SK"/>
        </w:rPr>
      </w:pPr>
      <w:r w:rsidRPr="002B725D">
        <w:rPr>
          <w:color w:val="000000" w:themeColor="text1"/>
          <w:lang w:val="sk-SK"/>
        </w:rPr>
        <w:t xml:space="preserve">-dZ/dt    </w:t>
      </w:r>
      <w:r w:rsidRPr="002B725D">
        <w:rPr>
          <w:color w:val="000000" w:themeColor="text1"/>
          <w:lang w:val="sk-SK"/>
        </w:rPr>
        <w:tab/>
      </w:r>
      <w:r w:rsidRPr="002B725D">
        <w:rPr>
          <w:color w:val="000000" w:themeColor="text1"/>
          <w:lang w:val="sk-SK"/>
        </w:rPr>
        <w:tab/>
        <w:t>derivovaná hrudníková impedancia násobená konštantou -1</w:t>
      </w:r>
    </w:p>
    <w:p w14:paraId="24512323" w14:textId="77777777" w:rsidR="00D34FC3" w:rsidRPr="002B725D" w:rsidRDefault="00D34FC3" w:rsidP="00D34FC3">
      <w:pPr>
        <w:rPr>
          <w:color w:val="000000" w:themeColor="text1"/>
          <w:lang w:val="sk-SK"/>
        </w:rPr>
      </w:pPr>
      <w:r w:rsidRPr="002B725D">
        <w:rPr>
          <w:color w:val="000000" w:themeColor="text1"/>
          <w:lang w:val="sk-SK"/>
        </w:rPr>
        <w:t xml:space="preserve">-dZ/dt max  </w:t>
      </w:r>
      <w:r w:rsidRPr="002B725D">
        <w:rPr>
          <w:color w:val="000000" w:themeColor="text1"/>
          <w:lang w:val="sk-SK"/>
        </w:rPr>
        <w:tab/>
        <w:t>maximum zápornej derivovanej hrudníkovej impedancie</w:t>
      </w:r>
    </w:p>
    <w:p w14:paraId="57BDB122" w14:textId="77777777" w:rsidR="00D34FC3" w:rsidRPr="002B725D" w:rsidRDefault="00D34FC3" w:rsidP="00D34FC3">
      <w:pPr>
        <w:rPr>
          <w:lang w:val="sk-SK"/>
        </w:rPr>
      </w:pPr>
      <w:r w:rsidRPr="002B725D">
        <w:rPr>
          <w:lang w:val="sk-SK"/>
        </w:rPr>
        <w:t>S1</w:t>
      </w:r>
      <w:r w:rsidRPr="002B725D">
        <w:rPr>
          <w:lang w:val="sk-SK"/>
        </w:rPr>
        <w:tab/>
      </w:r>
      <w:r w:rsidRPr="002B725D">
        <w:rPr>
          <w:lang w:val="sk-SK"/>
        </w:rPr>
        <w:tab/>
      </w:r>
      <w:r w:rsidRPr="002B725D">
        <w:rPr>
          <w:lang w:val="sk-SK"/>
        </w:rPr>
        <w:tab/>
      </w:r>
      <w:r w:rsidRPr="002B725D">
        <w:rPr>
          <w:lang w:val="sk-SK"/>
        </w:rPr>
        <w:tab/>
      </w:r>
      <w:r w:rsidRPr="002B725D">
        <w:rPr>
          <w:lang w:val="sk-SK"/>
        </w:rPr>
        <w:tab/>
        <w:t>1. srdečný zvuk</w:t>
      </w:r>
    </w:p>
    <w:p w14:paraId="234140C4" w14:textId="77777777" w:rsidR="00D34FC3" w:rsidRPr="002B725D" w:rsidRDefault="00D34FC3" w:rsidP="00D34FC3">
      <w:pPr>
        <w:rPr>
          <w:lang w:val="sk-SK"/>
        </w:rPr>
      </w:pPr>
      <w:r w:rsidRPr="002B725D">
        <w:rPr>
          <w:lang w:val="sk-SK"/>
        </w:rPr>
        <w:t>S2</w:t>
      </w:r>
      <w:r w:rsidRPr="002B725D">
        <w:rPr>
          <w:lang w:val="sk-SK"/>
        </w:rPr>
        <w:tab/>
      </w:r>
      <w:r w:rsidRPr="002B725D">
        <w:rPr>
          <w:lang w:val="sk-SK"/>
        </w:rPr>
        <w:tab/>
      </w:r>
      <w:r w:rsidRPr="002B725D">
        <w:rPr>
          <w:lang w:val="sk-SK"/>
        </w:rPr>
        <w:tab/>
      </w:r>
      <w:r w:rsidRPr="002B725D">
        <w:rPr>
          <w:lang w:val="sk-SK"/>
        </w:rPr>
        <w:tab/>
      </w:r>
      <w:r w:rsidRPr="002B725D">
        <w:rPr>
          <w:lang w:val="sk-SK"/>
        </w:rPr>
        <w:tab/>
        <w:t>2. srdečný zvuk</w:t>
      </w:r>
    </w:p>
    <w:p w14:paraId="195E69C2" w14:textId="77777777" w:rsidR="00D73743" w:rsidRPr="002B725D" w:rsidRDefault="00D34FC3" w:rsidP="00D34FC3">
      <w:pPr>
        <w:rPr>
          <w:lang w:val="sk-SK"/>
        </w:rPr>
      </w:pPr>
      <w:r w:rsidRPr="002B725D">
        <w:rPr>
          <w:lang w:val="sk-SK"/>
        </w:rPr>
        <w:t>r</w:t>
      </w:r>
      <w:r w:rsidRPr="002B725D">
        <w:rPr>
          <w:lang w:val="sk-SK"/>
        </w:rPr>
        <w:tab/>
      </w:r>
      <w:r w:rsidRPr="002B725D">
        <w:rPr>
          <w:lang w:val="sk-SK"/>
        </w:rPr>
        <w:tab/>
      </w:r>
      <w:r w:rsidRPr="002B725D">
        <w:rPr>
          <w:lang w:val="sk-SK"/>
        </w:rPr>
        <w:tab/>
      </w:r>
      <w:r w:rsidRPr="002B725D">
        <w:rPr>
          <w:lang w:val="sk-SK"/>
        </w:rPr>
        <w:tab/>
      </w:r>
      <w:r w:rsidRPr="002B725D">
        <w:rPr>
          <w:lang w:val="sk-SK"/>
        </w:rPr>
        <w:tab/>
        <w:t>Pearsonov korelačný koeficient</w:t>
      </w:r>
    </w:p>
    <w:p w14:paraId="560C070D" w14:textId="77777777" w:rsidR="00D73743" w:rsidRPr="002B725D" w:rsidRDefault="00D73743" w:rsidP="00D34FC3">
      <w:pPr>
        <w:rPr>
          <w:lang w:val="sk-SK"/>
        </w:rPr>
      </w:pPr>
      <w:r w:rsidRPr="002B725D">
        <w:rPr>
          <w:lang w:val="sk-SK"/>
        </w:rPr>
        <w:t>Ω</w:t>
      </w:r>
      <w:r w:rsidRPr="002B725D">
        <w:rPr>
          <w:lang w:val="sk-SK"/>
        </w:rPr>
        <w:tab/>
      </w:r>
      <w:r w:rsidRPr="002B725D">
        <w:rPr>
          <w:lang w:val="sk-SK"/>
        </w:rPr>
        <w:tab/>
      </w:r>
      <w:r w:rsidRPr="002B725D">
        <w:rPr>
          <w:lang w:val="sk-SK"/>
        </w:rPr>
        <w:tab/>
      </w:r>
      <w:r w:rsidRPr="002B725D">
        <w:rPr>
          <w:lang w:val="sk-SK"/>
        </w:rPr>
        <w:tab/>
      </w:r>
      <w:r w:rsidRPr="002B725D">
        <w:rPr>
          <w:lang w:val="sk-SK"/>
        </w:rPr>
        <w:tab/>
        <w:t>ohm</w:t>
      </w:r>
    </w:p>
    <w:p w14:paraId="267753D1" w14:textId="77777777" w:rsidR="00D73743" w:rsidRPr="002B725D" w:rsidRDefault="00D73743" w:rsidP="00D34FC3">
      <w:pPr>
        <w:rPr>
          <w:lang w:val="sk-SK"/>
        </w:rPr>
      </w:pPr>
      <w:r w:rsidRPr="002B725D">
        <w:rPr>
          <w:lang w:val="sk-SK"/>
        </w:rPr>
        <w:t>s</w:t>
      </w:r>
      <w:r w:rsidRPr="002B725D">
        <w:rPr>
          <w:lang w:val="sk-SK"/>
        </w:rPr>
        <w:tab/>
      </w:r>
      <w:r w:rsidRPr="002B725D">
        <w:rPr>
          <w:lang w:val="sk-SK"/>
        </w:rPr>
        <w:tab/>
      </w:r>
      <w:r w:rsidRPr="002B725D">
        <w:rPr>
          <w:lang w:val="sk-SK"/>
        </w:rPr>
        <w:tab/>
      </w:r>
      <w:r w:rsidRPr="002B725D">
        <w:rPr>
          <w:lang w:val="sk-SK"/>
        </w:rPr>
        <w:tab/>
      </w:r>
      <w:r w:rsidRPr="002B725D">
        <w:rPr>
          <w:lang w:val="sk-SK"/>
        </w:rPr>
        <w:tab/>
        <w:t>sekunda</w:t>
      </w:r>
    </w:p>
    <w:p w14:paraId="4AD74773" w14:textId="77777777" w:rsidR="00D34FC3" w:rsidRPr="002B725D" w:rsidRDefault="00911AF5" w:rsidP="001D0B5A">
      <w:pPr>
        <w:rPr>
          <w:lang w:val="sk-SK"/>
        </w:rPr>
      </w:pPr>
      <w:r w:rsidRPr="002B725D">
        <w:rPr>
          <w:lang w:val="sk-SK"/>
        </w:rPr>
        <w:t>RR</w:t>
      </w:r>
      <w:r w:rsidRPr="002B725D">
        <w:rPr>
          <w:lang w:val="sk-SK"/>
        </w:rPr>
        <w:tab/>
      </w:r>
      <w:r w:rsidRPr="002B725D">
        <w:rPr>
          <w:lang w:val="sk-SK"/>
        </w:rPr>
        <w:tab/>
      </w:r>
      <w:r w:rsidRPr="002B725D">
        <w:rPr>
          <w:lang w:val="sk-SK"/>
        </w:rPr>
        <w:tab/>
      </w:r>
      <w:r w:rsidRPr="002B725D">
        <w:rPr>
          <w:lang w:val="sk-SK"/>
        </w:rPr>
        <w:tab/>
        <w:t>R-R interval, dĺžka intervalu medzi dvoma R vlnami</w:t>
      </w:r>
    </w:p>
    <w:p w14:paraId="3FDCEE67" w14:textId="77777777" w:rsidR="00D34FC3" w:rsidRPr="002B725D" w:rsidRDefault="00D34FC3" w:rsidP="00EE1A76">
      <w:pPr>
        <w:rPr>
          <w:lang w:val="sk-SK"/>
        </w:rPr>
      </w:pPr>
    </w:p>
    <w:sectPr w:rsidR="00D34FC3" w:rsidRPr="002B725D" w:rsidSect="00D42C09">
      <w:headerReference w:type="default" r:id="rId59"/>
      <w:footerReference w:type="default" r:id="rId60"/>
      <w:headerReference w:type="first" r:id="rId61"/>
      <w:footerReference w:type="first" r:id="rId62"/>
      <w:pgSz w:w="11907" w:h="16840" w:code="9"/>
      <w:pgMar w:top="1418" w:right="1418" w:bottom="1418" w:left="1985" w:header="737" w:footer="737" w:gutter="0"/>
      <w:cols w:space="708"/>
      <w:noEndnote/>
      <w:titlePg/>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7" w:author="Pavel Jurak" w:date="2018-04-16T09:33:00Z" w:initials="PJ">
    <w:p w14:paraId="76C43525" w14:textId="77777777" w:rsidR="00941A71" w:rsidRDefault="00941A71">
      <w:pPr>
        <w:pStyle w:val="Textkomente"/>
      </w:pPr>
      <w:r>
        <w:rPr>
          <w:rStyle w:val="Odkaznakoment"/>
        </w:rPr>
        <w:annotationRef/>
      </w:r>
      <w:r>
        <w:t>Přestože je IC známá metodika (od roku XXXX), její využití v klinické praxi je omezené, především proto, že  ….</w:t>
      </w:r>
    </w:p>
  </w:comment>
  <w:comment w:id="23" w:author="Pavel Jurak" w:date="2018-04-16T09:47:00Z" w:initials="PJ">
    <w:p w14:paraId="72CB189D" w14:textId="52A32AD8" w:rsidR="00941A71" w:rsidRDefault="00941A71">
      <w:pPr>
        <w:pStyle w:val="Textkomente"/>
      </w:pPr>
      <w:r>
        <w:rPr>
          <w:rStyle w:val="Odkaznakoment"/>
        </w:rPr>
        <w:annotationRef/>
      </w:r>
      <w:r>
        <w:t>setrvačnost proudu krve ?</w:t>
      </w:r>
    </w:p>
  </w:comment>
  <w:comment w:id="59" w:author="Pavel Jurak [2]" w:date="2018-04-21T21:17:00Z" w:initials="PJ">
    <w:p w14:paraId="12563FC0" w14:textId="01E6A8F8" w:rsidR="00941A71" w:rsidRDefault="00941A71">
      <w:pPr>
        <w:pStyle w:val="Textkomente"/>
      </w:pPr>
      <w:r>
        <w:rPr>
          <w:rStyle w:val="Odkaznakoment"/>
        </w:rPr>
        <w:annotationRef/>
      </w:r>
      <w:r>
        <w:t>stejně jako v rovnici</w:t>
      </w:r>
    </w:p>
  </w:comment>
  <w:comment w:id="71" w:author="Pavel Jurak [2]" w:date="2018-04-21T21:54:00Z" w:initials="PJ">
    <w:p w14:paraId="48843F17" w14:textId="134D4A5F" w:rsidR="00941A71" w:rsidRDefault="00941A71">
      <w:pPr>
        <w:pStyle w:val="Textkomente"/>
      </w:pPr>
      <w:r>
        <w:rPr>
          <w:rStyle w:val="Odkaznakoment"/>
        </w:rPr>
        <w:annotationRef/>
      </w:r>
      <w:r>
        <w:t>pokud je obrázek převzatý - citace</w:t>
      </w:r>
    </w:p>
  </w:comment>
  <w:comment w:id="74" w:author="Pavel Jurak [2]" w:date="2018-04-21T21:59:00Z" w:initials="PJ">
    <w:p w14:paraId="2F64117B" w14:textId="5AE879EB" w:rsidR="00941A71" w:rsidRDefault="00941A71">
      <w:pPr>
        <w:pStyle w:val="Textkomente"/>
      </w:pPr>
      <w:r>
        <w:rPr>
          <w:rStyle w:val="Odkaznakoment"/>
        </w:rPr>
        <w:annotationRef/>
      </w:r>
      <w:r>
        <w:t>už bylo zmíněno dříve</w:t>
      </w:r>
    </w:p>
  </w:comment>
  <w:comment w:id="93" w:author="Pavel Jurak [2]" w:date="2018-04-22T18:56:00Z" w:initials="PJ">
    <w:p w14:paraId="3DA84A40" w14:textId="2390B8BD" w:rsidR="00941A71" w:rsidRDefault="00941A71">
      <w:pPr>
        <w:pStyle w:val="Textkomente"/>
      </w:pPr>
      <w:r>
        <w:rPr>
          <w:rStyle w:val="Odkaznakoment"/>
        </w:rPr>
        <w:annotationRef/>
      </w:r>
      <w:r>
        <w:t>minulý čas</w:t>
      </w:r>
    </w:p>
  </w:comment>
  <w:comment w:id="104" w:author="Pavel Jurak [2]" w:date="2018-04-22T19:18:00Z" w:initials="PJ">
    <w:p w14:paraId="3AA4AA3C" w14:textId="3CF507E4" w:rsidR="00941A71" w:rsidRPr="00AE429E" w:rsidRDefault="00941A71">
      <w:pPr>
        <w:pStyle w:val="Textkomente"/>
      </w:pPr>
      <w:r>
        <w:rPr>
          <w:rStyle w:val="Odkaznakoment"/>
        </w:rPr>
        <w:annotationRef/>
      </w:r>
      <w:r>
        <w:t>dZ</w:t>
      </w:r>
      <w:r>
        <w:rPr>
          <w:lang w:val="en-US"/>
        </w:rPr>
        <w:t>/dtmax</w:t>
      </w:r>
      <w:r>
        <w:t xml:space="preserve"> je maximální hodnota derivace podel času, to není maximální objem, maximální objem je časově později, to si snad ani  Kubíček  Šrámek nemysleli ?</w:t>
      </w:r>
    </w:p>
  </w:comment>
  <w:comment w:id="108" w:author="Pavel Jurak [2]" w:date="2018-04-22T19:33:00Z" w:initials="PJ">
    <w:p w14:paraId="18471CB8" w14:textId="75D0507B" w:rsidR="00941A71" w:rsidRDefault="00941A71">
      <w:pPr>
        <w:pStyle w:val="Textkomente"/>
      </w:pPr>
      <w:r>
        <w:rPr>
          <w:rStyle w:val="Odkaznakoment"/>
        </w:rPr>
        <w:annotationRef/>
      </w:r>
      <w:r>
        <w:t>nezávisí náhodou Z0 na množství tuky ?</w:t>
      </w:r>
    </w:p>
  </w:comment>
  <w:comment w:id="112" w:author="Pavel Jurak [2]" w:date="2018-04-22T19:42:00Z" w:initials="PJ">
    <w:p w14:paraId="4AF589A5" w14:textId="64CCF41A" w:rsidR="00941A71" w:rsidRDefault="00941A71">
      <w:pPr>
        <w:pStyle w:val="Textkomente"/>
      </w:pPr>
      <w:r>
        <w:rPr>
          <w:rStyle w:val="Odkaznakoment"/>
        </w:rPr>
        <w:annotationRef/>
      </w:r>
      <w:r>
        <w:t>čas mezi uzavření mitrální chlopně a otevřením aortální je delší</w:t>
      </w:r>
    </w:p>
  </w:comment>
  <w:comment w:id="120" w:author="Pavel Jurak [2]" w:date="2018-04-22T21:07:00Z" w:initials="PJ">
    <w:p w14:paraId="0F0D0ACC" w14:textId="03D277C1" w:rsidR="00941A71" w:rsidRDefault="00941A71">
      <w:pPr>
        <w:pStyle w:val="Textkomente"/>
      </w:pPr>
      <w:r>
        <w:rPr>
          <w:rStyle w:val="Odkaznakoment"/>
        </w:rPr>
        <w:annotationRef/>
      </w:r>
      <w:r>
        <w:t>v názvu odstavce rozepsat</w:t>
      </w:r>
    </w:p>
  </w:comment>
  <w:comment w:id="147" w:author="Pavel Jurak [2]" w:date="2018-04-22T21:20:00Z" w:initials="PJ">
    <w:p w14:paraId="357A1AA1" w14:textId="79284D0D" w:rsidR="00941A71" w:rsidRDefault="00941A71">
      <w:pPr>
        <w:pStyle w:val="Textkomente"/>
      </w:pPr>
      <w:r>
        <w:rPr>
          <w:rStyle w:val="Odkaznakoment"/>
        </w:rPr>
        <w:annotationRef/>
      </w:r>
      <w:r>
        <w:t>Není třeba MBM popisovat tak podrobně, trochu zredukovat a spíše odkázat na citaci</w:t>
      </w:r>
    </w:p>
  </w:comment>
  <w:comment w:id="155" w:author="Pavel Jurak [2]" w:date="2018-04-22T21:36:00Z" w:initials="PJ">
    <w:p w14:paraId="418F387A" w14:textId="66861401" w:rsidR="00941A71" w:rsidRDefault="00941A71">
      <w:pPr>
        <w:pStyle w:val="Textkomente"/>
      </w:pPr>
      <w:r>
        <w:rPr>
          <w:rStyle w:val="Odkaznakoment"/>
        </w:rPr>
        <w:annotationRef/>
      </w:r>
      <w:r>
        <w:t>Dát až do popisu metodiky</w:t>
      </w:r>
    </w:p>
  </w:comment>
  <w:comment w:id="162" w:author="Pavel Jurak [2]" w:date="2018-04-22T21:40:00Z" w:initials="PJ">
    <w:p w14:paraId="40BA5FC7" w14:textId="1872B578" w:rsidR="00941A71" w:rsidRDefault="00941A71">
      <w:pPr>
        <w:pStyle w:val="Textkomente"/>
      </w:pPr>
      <w:r>
        <w:rPr>
          <w:rStyle w:val="Odkaznakoment"/>
        </w:rPr>
        <w:annotationRef/>
      </w:r>
      <w:r>
        <w:t>rozepsat</w:t>
      </w:r>
    </w:p>
  </w:comment>
  <w:comment w:id="163" w:author="Pavel Jurak [2]" w:date="2018-04-22T21:41:00Z" w:initials="PJ">
    <w:p w14:paraId="03A87B3D" w14:textId="78D2251D" w:rsidR="00941A71" w:rsidRDefault="00941A71">
      <w:pPr>
        <w:pStyle w:val="Textkomente"/>
      </w:pPr>
      <w:r>
        <w:rPr>
          <w:rStyle w:val="Odkaznakoment"/>
        </w:rPr>
        <w:annotationRef/>
      </w:r>
      <w:r>
        <w:t>experiment testuje a stanovuje</w:t>
      </w:r>
    </w:p>
  </w:comment>
  <w:comment w:id="164" w:author="Pavel Jurak [2]" w:date="2018-04-22T21:43:00Z" w:initials="PJ">
    <w:p w14:paraId="30E6B283" w14:textId="49BB2108" w:rsidR="00941A71" w:rsidRDefault="00941A71">
      <w:pPr>
        <w:pStyle w:val="Textkomente"/>
      </w:pPr>
      <w:r>
        <w:rPr>
          <w:rStyle w:val="Odkaznakoment"/>
        </w:rPr>
        <w:annotationRef/>
      </w:r>
      <w:r>
        <w:t>rozepsat v bodech</w:t>
      </w:r>
    </w:p>
  </w:comment>
  <w:comment w:id="170" w:author="Pavel Jurak [2]" w:date="2018-04-22T21:47:00Z" w:initials="PJ">
    <w:p w14:paraId="427F953C" w14:textId="40CF8689" w:rsidR="00941A71" w:rsidRDefault="00941A71">
      <w:pPr>
        <w:pStyle w:val="Textkomente"/>
      </w:pPr>
      <w:r>
        <w:rPr>
          <w:rStyle w:val="Odkaznakoment"/>
        </w:rPr>
        <w:annotationRef/>
      </w:r>
      <w:r>
        <w:t>opakuje se</w:t>
      </w:r>
    </w:p>
  </w:comment>
  <w:comment w:id="182" w:author="Pavel Jurak [2]" w:date="2018-04-22T21:51:00Z" w:initials="PJ">
    <w:p w14:paraId="74690F15" w14:textId="7A4F1532" w:rsidR="00941A71" w:rsidRDefault="00941A71">
      <w:pPr>
        <w:pStyle w:val="Textkomente"/>
      </w:pPr>
      <w:r>
        <w:rPr>
          <w:rStyle w:val="Odkaznakoment"/>
        </w:rPr>
        <w:annotationRef/>
      </w:r>
      <w:r>
        <w:t>přeformulovat</w:t>
      </w:r>
    </w:p>
  </w:comment>
  <w:comment w:id="188" w:author="Pavel Jurak [2]" w:date="2018-04-22T21:55:00Z" w:initials="PJ">
    <w:p w14:paraId="46ED182C" w14:textId="6D729EDC" w:rsidR="00941A71" w:rsidRDefault="00941A71">
      <w:pPr>
        <w:pStyle w:val="Textkomente"/>
      </w:pPr>
      <w:r>
        <w:rPr>
          <w:rStyle w:val="Odkaznakoment"/>
        </w:rPr>
        <w:annotationRef/>
      </w:r>
      <w:r>
        <w:t>Maximální korelace ?</w:t>
      </w:r>
    </w:p>
  </w:comment>
  <w:comment w:id="202" w:author="Pavel Jurak [2]" w:date="2018-04-22T22:02:00Z" w:initials="PJ">
    <w:p w14:paraId="3514F4F5" w14:textId="092BD3E3" w:rsidR="00941A71" w:rsidRDefault="00941A71">
      <w:pPr>
        <w:pStyle w:val="Textkomente"/>
      </w:pPr>
      <w:r>
        <w:rPr>
          <w:rStyle w:val="Odkaznakoment"/>
        </w:rPr>
        <w:annotationRef/>
      </w:r>
      <w:r>
        <w:t>přeformulovat</w:t>
      </w:r>
    </w:p>
  </w:comment>
  <w:comment w:id="203" w:author="Pavel Jurak [2]" w:date="2018-04-22T22:04:00Z" w:initials="PJ">
    <w:p w14:paraId="716C563F" w14:textId="7AF5EA43" w:rsidR="00941A71" w:rsidRDefault="00941A71">
      <w:pPr>
        <w:pStyle w:val="Textkomente"/>
      </w:pPr>
      <w:r>
        <w:rPr>
          <w:rStyle w:val="Odkaznakoment"/>
        </w:rPr>
        <w:annotationRef/>
      </w:r>
      <w:r>
        <w:t>původ je znám, ale je součtem mnoha faktorů, které se dohromady dají těžko modelovat.</w:t>
      </w:r>
    </w:p>
  </w:comment>
  <w:comment w:id="206" w:author="Pavel Jurak [2]" w:date="2018-04-22T22:09:00Z" w:initials="PJ">
    <w:p w14:paraId="61F3448C" w14:textId="66EB98AE" w:rsidR="00941A71" w:rsidRDefault="00941A71">
      <w:pPr>
        <w:pStyle w:val="Textkomente"/>
      </w:pPr>
      <w:r>
        <w:rPr>
          <w:rStyle w:val="Odkaznakoment"/>
        </w:rPr>
        <w:annotationRef/>
      </w:r>
      <w:r>
        <w:t>Popis skupiny dobrovolníků bych dal před srdeční zvuky, stejně tak měřící protokol</w:t>
      </w:r>
    </w:p>
    <w:p w14:paraId="2FBFF973" w14:textId="77777777" w:rsidR="00941A71" w:rsidRDefault="00941A71">
      <w:pPr>
        <w:pStyle w:val="Textkomente"/>
      </w:pPr>
    </w:p>
  </w:comment>
  <w:comment w:id="219" w:author="Pavel Jurak [2]" w:date="2018-04-22T22:07:00Z" w:initials="PJ">
    <w:p w14:paraId="3ED1161E" w14:textId="1C436E82" w:rsidR="00941A71" w:rsidRDefault="00941A71">
      <w:pPr>
        <w:pStyle w:val="Textkomente"/>
      </w:pPr>
      <w:r>
        <w:rPr>
          <w:rStyle w:val="Odkaznakoment"/>
        </w:rPr>
        <w:annotationRef/>
      </w:r>
      <w:r>
        <w:t>Bylo by vhodné napsat, kolik jich bylo</w:t>
      </w:r>
    </w:p>
  </w:comment>
  <w:comment w:id="222" w:author="Pavel Jurak [2]" w:date="2018-04-22T22:11:00Z" w:initials="PJ">
    <w:p w14:paraId="774D2BF1" w14:textId="7CC24B2B" w:rsidR="00941A71" w:rsidRDefault="00941A71">
      <w:pPr>
        <w:pStyle w:val="Textkomente"/>
      </w:pPr>
      <w:r>
        <w:rPr>
          <w:rStyle w:val="Odkaznakoment"/>
        </w:rPr>
        <w:annotationRef/>
      </w:r>
      <w:r>
        <w:t>Zde by měl být popis měřených signálů</w:t>
      </w:r>
    </w:p>
  </w:comment>
  <w:comment w:id="233" w:author="Pavel Jurak [2]" w:date="2018-04-22T22:14:00Z" w:initials="PJ">
    <w:p w14:paraId="2EB20331" w14:textId="7B47E94F" w:rsidR="00941A71" w:rsidRDefault="00941A71">
      <w:pPr>
        <w:pStyle w:val="Textkomente"/>
      </w:pPr>
      <w:r>
        <w:rPr>
          <w:rStyle w:val="Odkaznakoment"/>
        </w:rPr>
        <w:annotationRef/>
      </w:r>
      <w:r>
        <w:t>Jak upravený ?</w:t>
      </w:r>
    </w:p>
  </w:comment>
  <w:comment w:id="244" w:author="Pavel Jurak" w:date="2018-04-23T10:46:00Z" w:initials="PJ">
    <w:p w14:paraId="14D4B3DA" w14:textId="54072BE8" w:rsidR="00941A71" w:rsidRDefault="00941A71">
      <w:pPr>
        <w:pStyle w:val="Textkomente"/>
      </w:pPr>
      <w:r>
        <w:rPr>
          <w:rStyle w:val="Odkaznakoment"/>
        </w:rPr>
        <w:annotationRef/>
      </w:r>
      <w:r>
        <w:t>Tomu nerozumím</w:t>
      </w:r>
    </w:p>
  </w:comment>
  <w:comment w:id="245" w:author="Pavel Jurak" w:date="2018-04-23T10:54:00Z" w:initials="PJ">
    <w:p w14:paraId="6E884E97" w14:textId="004B0CFF" w:rsidR="00941A71" w:rsidRDefault="00941A71">
      <w:pPr>
        <w:pStyle w:val="Textkomente"/>
      </w:pPr>
      <w:r>
        <w:rPr>
          <w:rStyle w:val="Odkaznakoment"/>
        </w:rPr>
        <w:annotationRef/>
      </w:r>
      <w:r>
        <w:t>Doplnit obrázek</w:t>
      </w:r>
    </w:p>
  </w:comment>
  <w:comment w:id="246" w:author="Pavel Jurak" w:date="2018-04-23T10:45:00Z" w:initials="PJ">
    <w:p w14:paraId="3073218C" w14:textId="5BAE671B" w:rsidR="00941A71" w:rsidRDefault="00941A71">
      <w:pPr>
        <w:pStyle w:val="Textkomente"/>
      </w:pPr>
      <w:r>
        <w:rPr>
          <w:rStyle w:val="Odkaznakoment"/>
        </w:rPr>
        <w:annotationRef/>
      </w:r>
      <w:r>
        <w:t>Doplnit tabulku</w:t>
      </w:r>
    </w:p>
  </w:comment>
  <w:comment w:id="264" w:author="Pavel Jurak" w:date="2018-04-23T13:07:00Z" w:initials="PJ">
    <w:p w14:paraId="1E148C8A" w14:textId="4D898713" w:rsidR="00941A71" w:rsidRDefault="00941A71">
      <w:pPr>
        <w:pStyle w:val="Textkomente"/>
      </w:pPr>
      <w:r>
        <w:rPr>
          <w:rStyle w:val="Odkaznakoment"/>
        </w:rPr>
        <w:annotationRef/>
      </w:r>
      <w:r>
        <w:t>Udělat obrázek, ukázat jednotlivé parametry, jak se počítá změna, detrend ?</w:t>
      </w:r>
    </w:p>
  </w:comment>
  <w:comment w:id="265" w:author="Pavel Jurak" w:date="2018-04-23T10:58:00Z" w:initials="PJ">
    <w:p w14:paraId="339486F0" w14:textId="77777777" w:rsidR="00941A71" w:rsidRDefault="00941A71">
      <w:pPr>
        <w:pStyle w:val="Textkomente"/>
      </w:pPr>
      <w:r>
        <w:rPr>
          <w:rStyle w:val="Odkaznakoment"/>
        </w:rPr>
        <w:annotationRef/>
      </w:r>
      <w:r>
        <w:t>Jak to, že v hrudníku je procentuálně nižší variabilita než v karotidě ?</w:t>
      </w:r>
    </w:p>
    <w:p w14:paraId="1F3099B5" w14:textId="4D222FE7" w:rsidR="00941A71" w:rsidRDefault="00941A71">
      <w:pPr>
        <w:pStyle w:val="Textkomente"/>
      </w:pPr>
    </w:p>
  </w:comment>
  <w:comment w:id="275" w:author="Pavel Jurak" w:date="2018-04-23T13:16:00Z" w:initials="PJ">
    <w:p w14:paraId="68919690" w14:textId="7C83D3AD" w:rsidR="00941A71" w:rsidRDefault="00941A71">
      <w:pPr>
        <w:pStyle w:val="Textkomente"/>
      </w:pPr>
      <w:r>
        <w:rPr>
          <w:rStyle w:val="Odkaznakoment"/>
        </w:rPr>
        <w:annotationRef/>
      </w:r>
      <w:r>
        <w:t>Ovlivňuje hluboké dýchání také průměrnou hodnotu parametrů – nikoli změnu ?</w:t>
      </w:r>
    </w:p>
  </w:comment>
  <w:comment w:id="286" w:author="Pavel Jurak" w:date="2018-04-23T13:23:00Z" w:initials="PJ">
    <w:p w14:paraId="06149DF2" w14:textId="099E651B" w:rsidR="00941A71" w:rsidRDefault="00941A71">
      <w:pPr>
        <w:pStyle w:val="Textkomente"/>
      </w:pPr>
      <w:r>
        <w:rPr>
          <w:rStyle w:val="Odkaznakoment"/>
        </w:rPr>
        <w:annotationRef/>
      </w:r>
      <w:r>
        <w:t>Ukázat v obrázku</w:t>
      </w:r>
    </w:p>
  </w:comment>
  <w:comment w:id="291" w:author="Pavel Jurak" w:date="2018-04-23T13:22:00Z" w:initials="PJ">
    <w:p w14:paraId="18A58572" w14:textId="2BF2D8AE" w:rsidR="00941A71" w:rsidRDefault="00941A71">
      <w:pPr>
        <w:pStyle w:val="Textkomente"/>
      </w:pPr>
      <w:r>
        <w:rPr>
          <w:rStyle w:val="Odkaznakoment"/>
        </w:rPr>
        <w:annotationRef/>
      </w:r>
      <w:r>
        <w:t>Ukázat také obrázek interpolace jiných parametrů a jejich časovou souvislost</w:t>
      </w:r>
    </w:p>
  </w:comment>
  <w:comment w:id="296" w:author="Pavel Jurak" w:date="2018-04-23T13:24:00Z" w:initials="PJ">
    <w:p w14:paraId="6DB4D863" w14:textId="0D6E2CDE" w:rsidR="00941A71" w:rsidRDefault="00941A71">
      <w:pPr>
        <w:pStyle w:val="Textkomente"/>
      </w:pPr>
      <w:r>
        <w:rPr>
          <w:rStyle w:val="Odkaznakoment"/>
        </w:rPr>
        <w:annotationRef/>
      </w:r>
      <w:r>
        <w:t>rozepsat</w:t>
      </w:r>
    </w:p>
  </w:comment>
  <w:comment w:id="304" w:author="Pavel Jurak" w:date="2018-04-23T13:29:00Z" w:initials="PJ">
    <w:p w14:paraId="1428DDB2" w14:textId="0F0874FA" w:rsidR="00941A71" w:rsidRDefault="00941A71">
      <w:pPr>
        <w:pStyle w:val="Textkomente"/>
      </w:pPr>
      <w:r>
        <w:rPr>
          <w:rStyle w:val="Odkaznakoment"/>
        </w:rPr>
        <w:annotationRef/>
      </w:r>
      <w:r>
        <w:t>výseče dát dvě a dvě pod sebou – větší obrázek</w:t>
      </w:r>
    </w:p>
  </w:comment>
  <w:comment w:id="309" w:author="Pavel Jurak [2]" w:date="2018-04-23T20:34:00Z" w:initials="PJ">
    <w:p w14:paraId="75A814D8" w14:textId="39801D1C" w:rsidR="00941A71" w:rsidRDefault="00941A71">
      <w:pPr>
        <w:pStyle w:val="Textkomente"/>
      </w:pPr>
      <w:r>
        <w:rPr>
          <w:rStyle w:val="Odkaznakoment"/>
        </w:rPr>
        <w:annotationRef/>
      </w:r>
      <w:r>
        <w:t>zkratka je použitá poprvé a není vysvětlena</w:t>
      </w:r>
    </w:p>
  </w:comment>
  <w:comment w:id="314" w:author="Pavel Jurak [2]" w:date="2018-04-23T20:37:00Z" w:initials="PJ">
    <w:p w14:paraId="236C06C2" w14:textId="3C162D0C" w:rsidR="00941A71" w:rsidRDefault="00941A71">
      <w:pPr>
        <w:pStyle w:val="Textkomente"/>
      </w:pPr>
      <w:r>
        <w:rPr>
          <w:rStyle w:val="Odkaznakoment"/>
        </w:rPr>
        <w:annotationRef/>
      </w:r>
      <w:r>
        <w:t>Podrobněji popsat význam jednotlivých sloupců</w:t>
      </w:r>
    </w:p>
  </w:comment>
  <w:comment w:id="315" w:author="Pavel Jurak [2]" w:date="2018-04-23T20:38:00Z" w:initials="PJ">
    <w:p w14:paraId="39CAFC81" w14:textId="1DE168BE" w:rsidR="00941A71" w:rsidRDefault="00941A71">
      <w:pPr>
        <w:pStyle w:val="Textkomente"/>
      </w:pPr>
      <w:r>
        <w:rPr>
          <w:rStyle w:val="Odkaznakoment"/>
        </w:rPr>
        <w:annotationRef/>
      </w:r>
      <w:r>
        <w:t>Doplnit citace jiných článku a diskutovat</w:t>
      </w:r>
    </w:p>
  </w:comment>
  <w:comment w:id="318" w:author="Pavel Jurak [2]" w:date="2018-04-23T20:39:00Z" w:initials="PJ">
    <w:p w14:paraId="6B7C04D5" w14:textId="3CC0491C" w:rsidR="00941A71" w:rsidRDefault="00941A71">
      <w:pPr>
        <w:pStyle w:val="Textkomente"/>
      </w:pPr>
      <w:r>
        <w:rPr>
          <w:rStyle w:val="Odkaznakoment"/>
        </w:rPr>
        <w:annotationRef/>
      </w:r>
      <w:r>
        <w:t xml:space="preserve">Doplnit další citace ohledne respirační sinusové aritmii, </w:t>
      </w:r>
    </w:p>
  </w:comment>
  <w:comment w:id="321" w:author="Pavel Jurak [2]" w:date="2018-04-23T20:40:00Z" w:initials="PJ">
    <w:p w14:paraId="37C18A6B" w14:textId="383D811A" w:rsidR="00941A71" w:rsidRDefault="00941A71">
      <w:pPr>
        <w:pStyle w:val="Textkomente"/>
      </w:pPr>
      <w:r>
        <w:rPr>
          <w:rStyle w:val="Odkaznakoment"/>
        </w:rPr>
        <w:annotationRef/>
      </w:r>
      <w:r>
        <w:t>Tato kapitola nenavazuje na předešlé odstavce. Oddělit – uzavřít výsledky z článku rozborem a diskusí</w:t>
      </w:r>
    </w:p>
  </w:comment>
  <w:comment w:id="322" w:author="Pavel Jurak [2]" w:date="2018-04-23T20:45:00Z" w:initials="PJ">
    <w:p w14:paraId="3CCF0587" w14:textId="1AA3DE4F" w:rsidR="00941A71" w:rsidRDefault="00941A71">
      <w:pPr>
        <w:pStyle w:val="Textkomente"/>
      </w:pPr>
      <w:r>
        <w:rPr>
          <w:rStyle w:val="Odkaznakoment"/>
        </w:rPr>
        <w:annotationRef/>
      </w:r>
      <w:r>
        <w:t>Udělat novou kapitolu 3.3 která ze zabývá daty z Meluzínova článku, oddělit to od dřívějšího textu</w:t>
      </w:r>
    </w:p>
  </w:comment>
  <w:comment w:id="329" w:author="Pavel Jurak [2]" w:date="2018-04-23T20:48:00Z" w:initials="PJ">
    <w:p w14:paraId="0D338F4B" w14:textId="0871DEFA" w:rsidR="00941A71" w:rsidRDefault="00941A71">
      <w:pPr>
        <w:pStyle w:val="Textkomente"/>
      </w:pPr>
      <w:r>
        <w:rPr>
          <w:rStyle w:val="Odkaznakoment"/>
        </w:rPr>
        <w:annotationRef/>
      </w:r>
      <w:r>
        <w:t>Bylo tam i měření se 50, 75W, …</w:t>
      </w:r>
    </w:p>
  </w:comment>
  <w:comment w:id="335" w:author="Pavel Jurak [2]" w:date="2018-04-23T20:51:00Z" w:initials="PJ">
    <w:p w14:paraId="29ABBDD8" w14:textId="61DD8E08" w:rsidR="00941A71" w:rsidRDefault="00941A71">
      <w:pPr>
        <w:pStyle w:val="Textkomente"/>
      </w:pPr>
      <w:r>
        <w:rPr>
          <w:rStyle w:val="Odkaznakoment"/>
        </w:rPr>
        <w:annotationRef/>
      </w:r>
      <w:r>
        <w:t>A co porovnání SV z hrudníku ?</w:t>
      </w:r>
    </w:p>
  </w:comment>
  <w:comment w:id="344" w:author="Pavel Jurak [2]" w:date="2018-04-23T20:57:00Z" w:initials="PJ">
    <w:p w14:paraId="216E8C42" w14:textId="3542C091" w:rsidR="00941A71" w:rsidRDefault="00941A71">
      <w:pPr>
        <w:pStyle w:val="Textkomente"/>
      </w:pPr>
      <w:r>
        <w:rPr>
          <w:rStyle w:val="Odkaznakoment"/>
        </w:rPr>
        <w:annotationRef/>
      </w:r>
      <w:r>
        <w:t>Sem zahrnout i předcházející kapitoly zabývají se stejnými pacienty</w:t>
      </w:r>
    </w:p>
  </w:comment>
  <w:comment w:id="345" w:author="Pavel Jurak [2]" w:date="2018-04-23T20:59:00Z" w:initials="PJ">
    <w:p w14:paraId="5CE23950" w14:textId="3B58B179" w:rsidR="00941A71" w:rsidRDefault="00941A71">
      <w:pPr>
        <w:pStyle w:val="Textkomente"/>
      </w:pPr>
      <w:r>
        <w:rPr>
          <w:rStyle w:val="Odkaznakoment"/>
        </w:rPr>
        <w:annotationRef/>
      </w:r>
      <w:r>
        <w:t>Zdůraznit, že se jedná o relativní změny, diskutovat návaznost na předešlé kapitoly</w:t>
      </w:r>
    </w:p>
  </w:comment>
  <w:comment w:id="346" w:author="Pavel Jurak [2]" w:date="2018-04-23T21:01:00Z" w:initials="PJ">
    <w:p w14:paraId="549D53E2" w14:textId="2150EE28" w:rsidR="00941A71" w:rsidRDefault="00941A71">
      <w:pPr>
        <w:pStyle w:val="Textkomente"/>
      </w:pPr>
      <w:r>
        <w:rPr>
          <w:rStyle w:val="Odkaznakoment"/>
        </w:rPr>
        <w:annotationRef/>
      </w:r>
      <w:r>
        <w:t>Podrobně rozepsat, jak se v tomto případě počítá SV</w:t>
      </w:r>
    </w:p>
  </w:comment>
  <w:comment w:id="348" w:author="Pavel Jurak [2]" w:date="2018-04-23T21:03:00Z" w:initials="PJ">
    <w:p w14:paraId="38CD459B" w14:textId="20B2777F" w:rsidR="00941A71" w:rsidRDefault="00941A71">
      <w:pPr>
        <w:pStyle w:val="Textkomente"/>
      </w:pPr>
      <w:r>
        <w:rPr>
          <w:rStyle w:val="Odkaznakoment"/>
        </w:rPr>
        <w:annotationRef/>
      </w:r>
      <w:r>
        <w:t>Tuto kapitolu podstaně rozšířit a doplnit. Je to výrazný výsledek, kdy bylo možné jen díky impedanci měřit SV kontinuálně při zátěži. To by jinou metodou nešlo, Uvést také výsledky RR intervalů a tlaků a diskutovat různé chování pacientů.</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C43525" w15:done="0"/>
  <w15:commentEx w15:paraId="72CB189D" w15:done="0"/>
  <w15:commentEx w15:paraId="12563FC0" w15:done="0"/>
  <w15:commentEx w15:paraId="48843F17" w15:done="0"/>
  <w15:commentEx w15:paraId="2F64117B" w15:done="0"/>
  <w15:commentEx w15:paraId="3DA84A40" w15:done="0"/>
  <w15:commentEx w15:paraId="3AA4AA3C" w15:done="0"/>
  <w15:commentEx w15:paraId="18471CB8" w15:done="0"/>
  <w15:commentEx w15:paraId="4AF589A5" w15:done="0"/>
  <w15:commentEx w15:paraId="0F0D0ACC" w15:done="0"/>
  <w15:commentEx w15:paraId="357A1AA1" w15:done="0"/>
  <w15:commentEx w15:paraId="418F387A" w15:done="0"/>
  <w15:commentEx w15:paraId="40BA5FC7" w15:done="0"/>
  <w15:commentEx w15:paraId="03A87B3D" w15:done="0"/>
  <w15:commentEx w15:paraId="30E6B283" w15:done="0"/>
  <w15:commentEx w15:paraId="427F953C" w15:done="0"/>
  <w15:commentEx w15:paraId="74690F15" w15:done="0"/>
  <w15:commentEx w15:paraId="46ED182C" w15:done="0"/>
  <w15:commentEx w15:paraId="3514F4F5" w15:done="0"/>
  <w15:commentEx w15:paraId="716C563F" w15:done="0"/>
  <w15:commentEx w15:paraId="2FBFF973" w15:done="0"/>
  <w15:commentEx w15:paraId="3ED1161E" w15:done="0"/>
  <w15:commentEx w15:paraId="774D2BF1" w15:done="0"/>
  <w15:commentEx w15:paraId="2EB20331" w15:done="0"/>
  <w15:commentEx w15:paraId="14D4B3DA" w15:done="0"/>
  <w15:commentEx w15:paraId="6E884E97" w15:done="0"/>
  <w15:commentEx w15:paraId="3073218C" w15:done="0"/>
  <w15:commentEx w15:paraId="1E148C8A" w15:done="0"/>
  <w15:commentEx w15:paraId="1F3099B5" w15:done="0"/>
  <w15:commentEx w15:paraId="68919690" w15:done="0"/>
  <w15:commentEx w15:paraId="06149DF2" w15:done="0"/>
  <w15:commentEx w15:paraId="18A58572" w15:done="0"/>
  <w15:commentEx w15:paraId="6DB4D863" w15:done="0"/>
  <w15:commentEx w15:paraId="1428DDB2" w15:done="0"/>
  <w15:commentEx w15:paraId="75A814D8" w15:done="0"/>
  <w15:commentEx w15:paraId="236C06C2" w15:done="0"/>
  <w15:commentEx w15:paraId="39CAFC81" w15:done="0"/>
  <w15:commentEx w15:paraId="6B7C04D5" w15:done="0"/>
  <w15:commentEx w15:paraId="37C18A6B" w15:done="0"/>
  <w15:commentEx w15:paraId="3CCF0587" w15:done="0"/>
  <w15:commentEx w15:paraId="0D338F4B" w15:done="0"/>
  <w15:commentEx w15:paraId="29ABBDD8" w15:done="0"/>
  <w15:commentEx w15:paraId="216E8C42" w15:done="0"/>
  <w15:commentEx w15:paraId="5CE23950" w15:done="0"/>
  <w15:commentEx w15:paraId="549D53E2" w15:done="0"/>
  <w15:commentEx w15:paraId="38CD459B"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7A031B" w14:textId="77777777" w:rsidR="00C5578E" w:rsidRDefault="00C5578E">
      <w:r>
        <w:separator/>
      </w:r>
    </w:p>
  </w:endnote>
  <w:endnote w:type="continuationSeparator" w:id="0">
    <w:p w14:paraId="613F6C88" w14:textId="77777777" w:rsidR="00C5578E" w:rsidRDefault="00C557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40250219"/>
      <w:docPartObj>
        <w:docPartGallery w:val="Page Numbers (Bottom of Page)"/>
        <w:docPartUnique/>
      </w:docPartObj>
    </w:sdtPr>
    <w:sdtContent>
      <w:p w14:paraId="754E8B73" w14:textId="77777777" w:rsidR="00941A71" w:rsidRDefault="00941A71" w:rsidP="00E072E3">
        <w:pPr>
          <w:spacing w:before="360"/>
          <w:jc w:val="center"/>
        </w:pPr>
        <w:r>
          <w:fldChar w:fldCharType="begin"/>
        </w:r>
        <w:r>
          <w:instrText xml:space="preserve"> PAGE   \* MERGEFORMAT </w:instrText>
        </w:r>
        <w:r>
          <w:fldChar w:fldCharType="separate"/>
        </w:r>
        <w:r>
          <w:rPr>
            <w:noProof/>
          </w:rPr>
          <w:t>2</w:t>
        </w:r>
        <w:r>
          <w:rPr>
            <w:noProof/>
          </w:rPr>
          <w:fldChar w:fldCharType="end"/>
        </w:r>
        <w:sdt>
          <w:sdtPr>
            <w:id w:val="725191197"/>
            <w:docPartObj>
              <w:docPartGallery w:val="Page Numbers (Bottom of Page)"/>
              <w:docPartUnique/>
            </w:docPartObj>
          </w:sdtPr>
          <w:sdtContent>
            <w:r>
              <w:rPr>
                <w:noProof/>
              </w:rPr>
              <mc:AlternateContent>
                <mc:Choice Requires="wps">
                  <w:drawing>
                    <wp:anchor distT="4294967293" distB="4294967293" distL="114300" distR="114300" simplePos="0" relativeHeight="251687936" behindDoc="0" locked="0" layoutInCell="1" allowOverlap="1" wp14:anchorId="4CA672B1" wp14:editId="288AD561">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3BEFC8" id="Line 25" o:spid="_x0000_s1026" style="position:absolute;z-index:2516879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5876792"/>
      <w:docPartObj>
        <w:docPartGallery w:val="Page Numbers (Bottom of Page)"/>
        <w:docPartUnique/>
      </w:docPartObj>
    </w:sdtPr>
    <w:sdtContent>
      <w:p w14:paraId="05E32DA5" w14:textId="77777777" w:rsidR="00941A71" w:rsidRDefault="00941A71"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3" distB="4294967293" distL="114300" distR="114300" simplePos="0" relativeHeight="251688960" behindDoc="0" locked="0" layoutInCell="1" allowOverlap="1" wp14:anchorId="49324CCB" wp14:editId="29B8E34F">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EECB4" id="Line 25" o:spid="_x0000_s1026" style="position:absolute;z-index:2516889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6896230"/>
      <w:docPartObj>
        <w:docPartGallery w:val="Page Numbers (Bottom of Page)"/>
        <w:docPartUnique/>
      </w:docPartObj>
    </w:sdtPr>
    <w:sdtContent>
      <w:p w14:paraId="29B88A2C" w14:textId="5DFF3F6D" w:rsidR="00941A71" w:rsidRDefault="00941A71" w:rsidP="00E072E3">
        <w:pPr>
          <w:spacing w:before="360"/>
          <w:jc w:val="center"/>
        </w:pPr>
        <w:r>
          <w:fldChar w:fldCharType="begin"/>
        </w:r>
        <w:r>
          <w:instrText xml:space="preserve"> PAGE   \* MERGEFORMAT </w:instrText>
        </w:r>
        <w:r>
          <w:fldChar w:fldCharType="separate"/>
        </w:r>
        <w:r w:rsidR="00F3640B">
          <w:rPr>
            <w:noProof/>
          </w:rPr>
          <w:t>IX</w:t>
        </w:r>
        <w:r>
          <w:rPr>
            <w:noProof/>
          </w:rPr>
          <w:fldChar w:fldCharType="end"/>
        </w:r>
        <w:sdt>
          <w:sdtPr>
            <w:id w:val="-142125651"/>
            <w:docPartObj>
              <w:docPartGallery w:val="Page Numbers (Bottom of Page)"/>
              <w:docPartUnique/>
            </w:docPartObj>
          </w:sdtPr>
          <w:sdtContent>
            <w:r>
              <w:rPr>
                <w:noProof/>
              </w:rPr>
              <mc:AlternateContent>
                <mc:Choice Requires="wps">
                  <w:drawing>
                    <wp:anchor distT="4294967293" distB="4294967293" distL="114300" distR="114300" simplePos="0" relativeHeight="251692032" behindDoc="0" locked="0" layoutInCell="1" allowOverlap="1" wp14:anchorId="59840831" wp14:editId="393B2DA5">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791716" id="Line 25" o:spid="_x0000_s1026" style="position:absolute;z-index:25169203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8821339"/>
      <w:docPartObj>
        <w:docPartGallery w:val="Page Numbers (Bottom of Page)"/>
        <w:docPartUnique/>
      </w:docPartObj>
    </w:sdtPr>
    <w:sdtContent>
      <w:p w14:paraId="23A1E578" w14:textId="2AABB3CC" w:rsidR="00941A71" w:rsidRDefault="00941A71" w:rsidP="00652EF2">
        <w:pPr>
          <w:spacing w:before="360"/>
          <w:jc w:val="center"/>
        </w:pPr>
        <w:r>
          <w:fldChar w:fldCharType="begin"/>
        </w:r>
        <w:r>
          <w:instrText xml:space="preserve"> PAGE   \* MERGEFORMAT </w:instrText>
        </w:r>
        <w:r>
          <w:fldChar w:fldCharType="separate"/>
        </w:r>
        <w:r w:rsidR="00F3640B">
          <w:rPr>
            <w:noProof/>
          </w:rPr>
          <w:t>I</w:t>
        </w:r>
        <w:r>
          <w:rPr>
            <w:noProof/>
          </w:rPr>
          <w:fldChar w:fldCharType="end"/>
        </w:r>
        <w:sdt>
          <w:sdtPr>
            <w:id w:val="1626504123"/>
            <w:docPartObj>
              <w:docPartGallery w:val="Page Numbers (Bottom of Page)"/>
              <w:docPartUnique/>
            </w:docPartObj>
          </w:sdtPr>
          <w:sdtContent>
            <w:r>
              <w:rPr>
                <w:noProof/>
              </w:rPr>
              <mc:AlternateContent>
                <mc:Choice Requires="wps">
                  <w:drawing>
                    <wp:anchor distT="4294967293" distB="4294967293" distL="114300" distR="114300" simplePos="0" relativeHeight="251693056" behindDoc="0" locked="0" layoutInCell="1" allowOverlap="1" wp14:anchorId="632081F1" wp14:editId="7125D91C">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0FAAA9" id="Line 25" o:spid="_x0000_s1026" style="position:absolute;z-index:2516930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89864788"/>
      <w:docPartObj>
        <w:docPartGallery w:val="Page Numbers (Bottom of Page)"/>
        <w:docPartUnique/>
      </w:docPartObj>
    </w:sdtPr>
    <w:sdtContent>
      <w:p w14:paraId="4B55B1F7" w14:textId="34786A8D" w:rsidR="00941A71" w:rsidRDefault="00941A71" w:rsidP="00E072E3">
        <w:pPr>
          <w:spacing w:before="360"/>
          <w:jc w:val="center"/>
        </w:pPr>
        <w:r>
          <w:fldChar w:fldCharType="begin"/>
        </w:r>
        <w:r>
          <w:instrText xml:space="preserve"> PAGE   \* MERGEFORMAT </w:instrText>
        </w:r>
        <w:r>
          <w:fldChar w:fldCharType="separate"/>
        </w:r>
        <w:r w:rsidR="00D34997">
          <w:rPr>
            <w:noProof/>
          </w:rPr>
          <w:t>79</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280F1E33" wp14:editId="67065A79">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0367696"/>
      <w:docPartObj>
        <w:docPartGallery w:val="Page Numbers (Bottom of Page)"/>
        <w:docPartUnique/>
      </w:docPartObj>
    </w:sdtPr>
    <w:sdtContent>
      <w:p w14:paraId="3406A980" w14:textId="5390BF35" w:rsidR="00941A71" w:rsidRDefault="00941A71" w:rsidP="00652EF2">
        <w:pPr>
          <w:spacing w:before="360"/>
          <w:jc w:val="center"/>
        </w:pPr>
        <w:r>
          <w:fldChar w:fldCharType="begin"/>
        </w:r>
        <w:r>
          <w:instrText xml:space="preserve"> PAGE   \* MERGEFORMAT </w:instrText>
        </w:r>
        <w:r>
          <w:fldChar w:fldCharType="separate"/>
        </w:r>
        <w:r w:rsidR="00F3640B">
          <w:rPr>
            <w:noProof/>
          </w:rPr>
          <w:t>39</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45D746BF" wp14:editId="6EC1E49A">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1360848"/>
      <w:docPartObj>
        <w:docPartGallery w:val="Page Numbers (Bottom of Page)"/>
        <w:docPartUnique/>
      </w:docPartObj>
    </w:sdtPr>
    <w:sdtContent>
      <w:p w14:paraId="45249324" w14:textId="05BB181C" w:rsidR="00941A71" w:rsidRDefault="00941A71"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14:anchorId="55FDF881" wp14:editId="0B336307">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D34997">
          <w:rPr>
            <w:noProof/>
          </w:rPr>
          <w:t>86</w:t>
        </w:r>
        <w:r>
          <w:rPr>
            <w:noProof/>
          </w:rPr>
          <w:fldChar w:fldCharType="end"/>
        </w:r>
      </w:p>
    </w:sdtContent>
  </w:sdt>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6F78C3" w14:textId="52302EAD" w:rsidR="00941A71" w:rsidRDefault="00941A71">
    <w:pPr>
      <w:spacing w:before="360"/>
      <w:jc w:val="center"/>
    </w:pPr>
    <w:r>
      <w:rPr>
        <w:noProof/>
      </w:rPr>
      <mc:AlternateContent>
        <mc:Choice Requires="wps">
          <w:drawing>
            <wp:anchor distT="4294967294" distB="4294967294" distL="114300" distR="114300" simplePos="0" relativeHeight="251659264" behindDoc="0" locked="0" layoutInCell="1" allowOverlap="1" wp14:anchorId="3274A9C3" wp14:editId="40A17522">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D34997">
      <w:rPr>
        <w:noProof/>
      </w:rPr>
      <w:t>80</w:t>
    </w:r>
    <w:r>
      <w:rPr>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484032" w14:textId="77777777" w:rsidR="00C5578E" w:rsidRDefault="00C5578E">
      <w:r>
        <w:separator/>
      </w:r>
    </w:p>
  </w:footnote>
  <w:footnote w:type="continuationSeparator" w:id="0">
    <w:p w14:paraId="2A78FE35" w14:textId="77777777" w:rsidR="00C5578E" w:rsidRDefault="00C5578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65BD45" w14:textId="77777777" w:rsidR="00941A71" w:rsidRPr="00887EC3" w:rsidRDefault="00941A71" w:rsidP="00411F31">
    <w:pPr>
      <w:rPr>
        <w:rFonts w:ascii="Arial" w:hAnsi="Arial" w:cs="Arial"/>
        <w:b/>
        <w:bCs/>
      </w:rPr>
    </w:pPr>
    <w:r>
      <w:rPr>
        <w:noProof/>
      </w:rPr>
      <mc:AlternateContent>
        <mc:Choice Requires="wps">
          <w:drawing>
            <wp:anchor distT="4294967293" distB="4294967293" distL="114300" distR="114300" simplePos="0" relativeHeight="251685888" behindDoc="0" locked="0" layoutInCell="1" allowOverlap="1" wp14:anchorId="05E7D5A8" wp14:editId="29FC3C6A">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C34A79" id="Line 22" o:spid="_x0000_s1026" style="position:absolute;z-index:2516858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0D1AD8EF" w14:textId="77777777" w:rsidR="00941A71" w:rsidRDefault="00941A71" w:rsidP="00411F31">
    <w:pPr>
      <w:pStyle w:val="Zhlav"/>
      <w:ind w:firstLine="284"/>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C19D62" w14:textId="77777777" w:rsidR="00941A71" w:rsidRPr="00887EC3" w:rsidRDefault="00941A71" w:rsidP="00411F31">
    <w:pPr>
      <w:rPr>
        <w:rFonts w:ascii="Arial" w:hAnsi="Arial" w:cs="Arial"/>
        <w:b/>
        <w:bCs/>
      </w:rPr>
    </w:pPr>
    <w:r>
      <w:rPr>
        <w:noProof/>
      </w:rPr>
      <mc:AlternateContent>
        <mc:Choice Requires="wps">
          <w:drawing>
            <wp:anchor distT="4294967293" distB="4294967293" distL="114300" distR="114300" simplePos="0" relativeHeight="251686912" behindDoc="0" locked="0" layoutInCell="1" allowOverlap="1" wp14:anchorId="7128C559" wp14:editId="4427E2BD">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FDEFEA" id="Line 23" o:spid="_x0000_s1026" style="position:absolute;z-index:2516869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0DBF8AE0" w14:textId="77777777" w:rsidR="00941A71" w:rsidRDefault="00941A71" w:rsidP="00411F31">
    <w:pPr>
      <w:pStyle w:val="Zhlav"/>
      <w:ind w:firstLine="284"/>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D15BAE" w14:textId="77777777" w:rsidR="00941A71" w:rsidRPr="00887EC3" w:rsidRDefault="00941A71" w:rsidP="00411F31">
    <w:pPr>
      <w:rPr>
        <w:rFonts w:ascii="Arial" w:hAnsi="Arial" w:cs="Arial"/>
        <w:b/>
        <w:bCs/>
      </w:rPr>
    </w:pPr>
    <w:r>
      <w:rPr>
        <w:noProof/>
      </w:rPr>
      <mc:AlternateContent>
        <mc:Choice Requires="wps">
          <w:drawing>
            <wp:anchor distT="4294967293" distB="4294967293" distL="114300" distR="114300" simplePos="0" relativeHeight="251689984" behindDoc="0" locked="0" layoutInCell="1" allowOverlap="1" wp14:anchorId="34F52631" wp14:editId="3BC6ED22">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E218FE" id="Line 22" o:spid="_x0000_s1026" style="position:absolute;z-index:2516899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70B71E37" w14:textId="77777777" w:rsidR="00941A71" w:rsidRDefault="00941A71" w:rsidP="00411F31">
    <w:pPr>
      <w:pStyle w:val="Zhlav"/>
      <w:ind w:firstLine="284"/>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53AAAB" w14:textId="77777777" w:rsidR="00941A71" w:rsidRPr="00887EC3" w:rsidRDefault="00941A71" w:rsidP="00411F31">
    <w:pPr>
      <w:rPr>
        <w:rFonts w:ascii="Arial" w:hAnsi="Arial" w:cs="Arial"/>
        <w:b/>
        <w:bCs/>
      </w:rPr>
    </w:pPr>
    <w:r>
      <w:rPr>
        <w:noProof/>
      </w:rPr>
      <mc:AlternateContent>
        <mc:Choice Requires="wps">
          <w:drawing>
            <wp:anchor distT="4294967293" distB="4294967293" distL="114300" distR="114300" simplePos="0" relativeHeight="251691008" behindDoc="0" locked="0" layoutInCell="1" allowOverlap="1" wp14:anchorId="2E52F7B9" wp14:editId="3FF63372">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5AD81F" id="Line 23" o:spid="_x0000_s1026" style="position:absolute;z-index:2516910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Stanovení parametrů pro výpočet srdečního výdeje z dat celotělové bioimpedance</w:t>
    </w:r>
  </w:p>
  <w:p w14:paraId="35C72DF3" w14:textId="77777777" w:rsidR="00941A71" w:rsidRDefault="00941A71" w:rsidP="00411F31">
    <w:pPr>
      <w:pStyle w:val="Zhlav"/>
      <w:ind w:firstLine="284"/>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5EEA88" w14:textId="77777777" w:rsidR="00941A71" w:rsidRPr="00887EC3" w:rsidRDefault="00941A71"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5406E9DA" wp14:editId="28463294">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4B58403E" w14:textId="77777777" w:rsidR="00941A71" w:rsidRDefault="00941A71" w:rsidP="00411F31">
    <w:pPr>
      <w:pStyle w:val="Zhlav"/>
      <w:ind w:firstLine="284"/>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844EE4" w14:textId="77777777" w:rsidR="00941A71" w:rsidRPr="00887EC3" w:rsidRDefault="00941A71"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79C9CCE3" wp14:editId="4DC6271C">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5AD36096" w14:textId="77777777" w:rsidR="00941A71" w:rsidRDefault="00941A71" w:rsidP="00411F31">
    <w:pPr>
      <w:pStyle w:val="Zhlav"/>
      <w:ind w:firstLine="284"/>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DE9775" w14:textId="77777777" w:rsidR="00941A71" w:rsidRPr="00887EC3" w:rsidRDefault="00941A71"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14:anchorId="1F6BD245" wp14:editId="066E7152">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C651F13" w14:textId="77777777" w:rsidR="00941A71" w:rsidRDefault="00941A71" w:rsidP="00411F31">
    <w:pPr>
      <w:pStyle w:val="Zhlav"/>
      <w:ind w:firstLine="284"/>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D5EA78" w14:textId="77777777" w:rsidR="00941A71" w:rsidRDefault="00941A71"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14:anchorId="4D6AC82D" wp14:editId="148E4EE0">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7890C945" w14:textId="77777777" w:rsidR="00941A71" w:rsidRDefault="00941A71">
    <w:pPr>
      <w:pStyle w:val="Zhlav"/>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15:restartNumberingAfterBreak="0">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2" w15:restartNumberingAfterBreak="0">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B23700E"/>
    <w:multiLevelType w:val="hybridMultilevel"/>
    <w:tmpl w:val="42E497C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66661626"/>
    <w:multiLevelType w:val="multilevel"/>
    <w:tmpl w:val="0A2A57C8"/>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1" w15:restartNumberingAfterBreak="0">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5" w15:restartNumberingAfterBreak="0">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4"/>
  </w:num>
  <w:num w:numId="2">
    <w:abstractNumId w:val="1"/>
  </w:num>
  <w:num w:numId="3">
    <w:abstractNumId w:val="8"/>
  </w:num>
  <w:num w:numId="4">
    <w:abstractNumId w:val="23"/>
  </w:num>
  <w:num w:numId="5">
    <w:abstractNumId w:val="9"/>
  </w:num>
  <w:num w:numId="6">
    <w:abstractNumId w:val="0"/>
  </w:num>
  <w:num w:numId="7">
    <w:abstractNumId w:val="6"/>
  </w:num>
  <w:num w:numId="8">
    <w:abstractNumId w:val="25"/>
  </w:num>
  <w:num w:numId="9">
    <w:abstractNumId w:val="5"/>
  </w:num>
  <w:num w:numId="10">
    <w:abstractNumId w:val="20"/>
  </w:num>
  <w:num w:numId="11">
    <w:abstractNumId w:val="3"/>
  </w:num>
  <w:num w:numId="12">
    <w:abstractNumId w:val="17"/>
  </w:num>
  <w:num w:numId="13">
    <w:abstractNumId w:val="19"/>
  </w:num>
  <w:num w:numId="14">
    <w:abstractNumId w:val="26"/>
  </w:num>
  <w:num w:numId="15">
    <w:abstractNumId w:val="16"/>
  </w:num>
  <w:num w:numId="16">
    <w:abstractNumId w:val="7"/>
  </w:num>
  <w:num w:numId="17">
    <w:abstractNumId w:val="11"/>
  </w:num>
  <w:num w:numId="18">
    <w:abstractNumId w:val="22"/>
  </w:num>
  <w:num w:numId="19">
    <w:abstractNumId w:val="2"/>
  </w:num>
  <w:num w:numId="20">
    <w:abstractNumId w:val="10"/>
  </w:num>
  <w:num w:numId="21">
    <w:abstractNumId w:val="13"/>
  </w:num>
  <w:num w:numId="22">
    <w:abstractNumId w:val="20"/>
  </w:num>
  <w:num w:numId="23">
    <w:abstractNumId w:val="20"/>
  </w:num>
  <w:num w:numId="24">
    <w:abstractNumId w:val="20"/>
  </w:num>
  <w:num w:numId="25">
    <w:abstractNumId w:val="20"/>
  </w:num>
  <w:num w:numId="26">
    <w:abstractNumId w:val="20"/>
  </w:num>
  <w:num w:numId="27">
    <w:abstractNumId w:val="20"/>
  </w:num>
  <w:num w:numId="28">
    <w:abstractNumId w:val="20"/>
  </w:num>
  <w:num w:numId="29">
    <w:abstractNumId w:val="12"/>
  </w:num>
  <w:num w:numId="30">
    <w:abstractNumId w:val="20"/>
  </w:num>
  <w:num w:numId="31">
    <w:abstractNumId w:val="20"/>
  </w:num>
  <w:num w:numId="32">
    <w:abstractNumId w:val="20"/>
  </w:num>
  <w:num w:numId="33">
    <w:abstractNumId w:val="20"/>
  </w:num>
  <w:num w:numId="34">
    <w:abstractNumId w:val="15"/>
  </w:num>
  <w:num w:numId="35">
    <w:abstractNumId w:val="20"/>
  </w:num>
  <w:num w:numId="36">
    <w:abstractNumId w:val="18"/>
  </w:num>
  <w:num w:numId="37">
    <w:abstractNumId w:val="4"/>
  </w:num>
  <w:num w:numId="3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1"/>
  </w:num>
  <w:num w:numId="40">
    <w:abstractNumId w:val="14"/>
  </w:num>
  <w:num w:numId="4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0"/>
  </w:num>
  <w:numIdMacAtCleanup w:val="8"/>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avel Jurak">
    <w15:presenceInfo w15:providerId="None" w15:userId="Pavel Jurak"/>
  </w15:person>
  <w15:person w15:author="Pavel Jurak [2]">
    <w15:presenceInfo w15:providerId="Windows Live" w15:userId="81d75a40568559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hideGrammaticalErrors/>
  <w:trackRevisions/>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4152F4"/>
    <w:rsid w:val="0000013F"/>
    <w:rsid w:val="00001F05"/>
    <w:rsid w:val="00004FEA"/>
    <w:rsid w:val="0000728C"/>
    <w:rsid w:val="000105A3"/>
    <w:rsid w:val="00010706"/>
    <w:rsid w:val="00013E67"/>
    <w:rsid w:val="000153AE"/>
    <w:rsid w:val="0001554C"/>
    <w:rsid w:val="00016924"/>
    <w:rsid w:val="00022AD4"/>
    <w:rsid w:val="000231CB"/>
    <w:rsid w:val="00024FCE"/>
    <w:rsid w:val="00025416"/>
    <w:rsid w:val="000256B5"/>
    <w:rsid w:val="0002782C"/>
    <w:rsid w:val="0002787B"/>
    <w:rsid w:val="00027B0D"/>
    <w:rsid w:val="00030366"/>
    <w:rsid w:val="00035317"/>
    <w:rsid w:val="0004044E"/>
    <w:rsid w:val="00041821"/>
    <w:rsid w:val="000442D9"/>
    <w:rsid w:val="00044C63"/>
    <w:rsid w:val="00046719"/>
    <w:rsid w:val="00047695"/>
    <w:rsid w:val="0004785D"/>
    <w:rsid w:val="00051AB8"/>
    <w:rsid w:val="00055149"/>
    <w:rsid w:val="0005694A"/>
    <w:rsid w:val="00056A32"/>
    <w:rsid w:val="00060A60"/>
    <w:rsid w:val="00061C33"/>
    <w:rsid w:val="00063995"/>
    <w:rsid w:val="00063A8B"/>
    <w:rsid w:val="00063FBB"/>
    <w:rsid w:val="0006442E"/>
    <w:rsid w:val="000714A9"/>
    <w:rsid w:val="0007176C"/>
    <w:rsid w:val="00071A6D"/>
    <w:rsid w:val="00075681"/>
    <w:rsid w:val="000763D1"/>
    <w:rsid w:val="000766A1"/>
    <w:rsid w:val="000773BE"/>
    <w:rsid w:val="00081F11"/>
    <w:rsid w:val="000820AA"/>
    <w:rsid w:val="00083569"/>
    <w:rsid w:val="00085C29"/>
    <w:rsid w:val="00086012"/>
    <w:rsid w:val="00087D0C"/>
    <w:rsid w:val="00093D38"/>
    <w:rsid w:val="00093F6E"/>
    <w:rsid w:val="0009708C"/>
    <w:rsid w:val="000A11E9"/>
    <w:rsid w:val="000A1E14"/>
    <w:rsid w:val="000A2769"/>
    <w:rsid w:val="000A470F"/>
    <w:rsid w:val="000A578F"/>
    <w:rsid w:val="000A6807"/>
    <w:rsid w:val="000B11B3"/>
    <w:rsid w:val="000B1971"/>
    <w:rsid w:val="000B2C69"/>
    <w:rsid w:val="000B497F"/>
    <w:rsid w:val="000B6DA4"/>
    <w:rsid w:val="000B7C6B"/>
    <w:rsid w:val="000B7FA4"/>
    <w:rsid w:val="000C14DE"/>
    <w:rsid w:val="000C3B18"/>
    <w:rsid w:val="000C47E3"/>
    <w:rsid w:val="000C4E57"/>
    <w:rsid w:val="000C5137"/>
    <w:rsid w:val="000C5497"/>
    <w:rsid w:val="000C5B9C"/>
    <w:rsid w:val="000C6239"/>
    <w:rsid w:val="000C66A3"/>
    <w:rsid w:val="000C6BAD"/>
    <w:rsid w:val="000D018D"/>
    <w:rsid w:val="000D4FC2"/>
    <w:rsid w:val="000E05D8"/>
    <w:rsid w:val="000E0EF1"/>
    <w:rsid w:val="000E10DA"/>
    <w:rsid w:val="000E23B5"/>
    <w:rsid w:val="000E26C2"/>
    <w:rsid w:val="000E3849"/>
    <w:rsid w:val="000E45CE"/>
    <w:rsid w:val="000E4C72"/>
    <w:rsid w:val="000E663F"/>
    <w:rsid w:val="000E6904"/>
    <w:rsid w:val="000E77E4"/>
    <w:rsid w:val="000E7D14"/>
    <w:rsid w:val="000E7D1A"/>
    <w:rsid w:val="000E7E2D"/>
    <w:rsid w:val="000F0AC6"/>
    <w:rsid w:val="000F1ACD"/>
    <w:rsid w:val="000F3646"/>
    <w:rsid w:val="000F3A3D"/>
    <w:rsid w:val="000F48AA"/>
    <w:rsid w:val="000F773A"/>
    <w:rsid w:val="000F7CC7"/>
    <w:rsid w:val="00100A65"/>
    <w:rsid w:val="00102E49"/>
    <w:rsid w:val="00103A5A"/>
    <w:rsid w:val="00105121"/>
    <w:rsid w:val="00111200"/>
    <w:rsid w:val="00111757"/>
    <w:rsid w:val="00114CE1"/>
    <w:rsid w:val="00116039"/>
    <w:rsid w:val="001164CD"/>
    <w:rsid w:val="00116CFD"/>
    <w:rsid w:val="00116D39"/>
    <w:rsid w:val="0011733A"/>
    <w:rsid w:val="001201D6"/>
    <w:rsid w:val="00124C3A"/>
    <w:rsid w:val="00125A46"/>
    <w:rsid w:val="001263BE"/>
    <w:rsid w:val="001302E7"/>
    <w:rsid w:val="001313BC"/>
    <w:rsid w:val="0013582D"/>
    <w:rsid w:val="00135B6F"/>
    <w:rsid w:val="00140D72"/>
    <w:rsid w:val="00142851"/>
    <w:rsid w:val="00144806"/>
    <w:rsid w:val="001459AB"/>
    <w:rsid w:val="001524FB"/>
    <w:rsid w:val="00152FE4"/>
    <w:rsid w:val="00153B70"/>
    <w:rsid w:val="001567B9"/>
    <w:rsid w:val="00156A48"/>
    <w:rsid w:val="00160ADB"/>
    <w:rsid w:val="00163CDB"/>
    <w:rsid w:val="00163F36"/>
    <w:rsid w:val="00164A9A"/>
    <w:rsid w:val="001674E9"/>
    <w:rsid w:val="001677AE"/>
    <w:rsid w:val="00167FD9"/>
    <w:rsid w:val="0017091F"/>
    <w:rsid w:val="00172507"/>
    <w:rsid w:val="00172935"/>
    <w:rsid w:val="0017358E"/>
    <w:rsid w:val="00175EE5"/>
    <w:rsid w:val="001778AB"/>
    <w:rsid w:val="001824DE"/>
    <w:rsid w:val="00182917"/>
    <w:rsid w:val="00187ED8"/>
    <w:rsid w:val="00196123"/>
    <w:rsid w:val="001A0423"/>
    <w:rsid w:val="001A253A"/>
    <w:rsid w:val="001A2C57"/>
    <w:rsid w:val="001A3A51"/>
    <w:rsid w:val="001A422F"/>
    <w:rsid w:val="001A6E64"/>
    <w:rsid w:val="001B1E62"/>
    <w:rsid w:val="001B43D9"/>
    <w:rsid w:val="001B450C"/>
    <w:rsid w:val="001B5D7B"/>
    <w:rsid w:val="001B7A03"/>
    <w:rsid w:val="001C2109"/>
    <w:rsid w:val="001C3208"/>
    <w:rsid w:val="001C3587"/>
    <w:rsid w:val="001C435D"/>
    <w:rsid w:val="001C5C06"/>
    <w:rsid w:val="001D0B5A"/>
    <w:rsid w:val="001E05CD"/>
    <w:rsid w:val="001E3233"/>
    <w:rsid w:val="001E374A"/>
    <w:rsid w:val="001F041E"/>
    <w:rsid w:val="001F12E8"/>
    <w:rsid w:val="00201B5D"/>
    <w:rsid w:val="0020452A"/>
    <w:rsid w:val="00207FDF"/>
    <w:rsid w:val="0021070E"/>
    <w:rsid w:val="002121A6"/>
    <w:rsid w:val="002144CA"/>
    <w:rsid w:val="00214A0E"/>
    <w:rsid w:val="002150FD"/>
    <w:rsid w:val="00215F9E"/>
    <w:rsid w:val="002176A6"/>
    <w:rsid w:val="00220703"/>
    <w:rsid w:val="0022546D"/>
    <w:rsid w:val="0022547B"/>
    <w:rsid w:val="00227773"/>
    <w:rsid w:val="00231F9E"/>
    <w:rsid w:val="00234A4F"/>
    <w:rsid w:val="0023657D"/>
    <w:rsid w:val="00236E22"/>
    <w:rsid w:val="00240E6E"/>
    <w:rsid w:val="002414DC"/>
    <w:rsid w:val="002415D5"/>
    <w:rsid w:val="002449D5"/>
    <w:rsid w:val="002462A6"/>
    <w:rsid w:val="002509FB"/>
    <w:rsid w:val="002540B3"/>
    <w:rsid w:val="00256BBC"/>
    <w:rsid w:val="00256CB3"/>
    <w:rsid w:val="00261A63"/>
    <w:rsid w:val="00262AE6"/>
    <w:rsid w:val="00265868"/>
    <w:rsid w:val="00265AAA"/>
    <w:rsid w:val="002676B9"/>
    <w:rsid w:val="00271B5E"/>
    <w:rsid w:val="00276431"/>
    <w:rsid w:val="00276DA8"/>
    <w:rsid w:val="00277C23"/>
    <w:rsid w:val="00283887"/>
    <w:rsid w:val="0028453C"/>
    <w:rsid w:val="002929DD"/>
    <w:rsid w:val="00294F75"/>
    <w:rsid w:val="00294FD7"/>
    <w:rsid w:val="00295D26"/>
    <w:rsid w:val="002966BD"/>
    <w:rsid w:val="002A0F73"/>
    <w:rsid w:val="002A3DA4"/>
    <w:rsid w:val="002A507A"/>
    <w:rsid w:val="002A590A"/>
    <w:rsid w:val="002A7E12"/>
    <w:rsid w:val="002A7F55"/>
    <w:rsid w:val="002B4040"/>
    <w:rsid w:val="002B69C0"/>
    <w:rsid w:val="002B712C"/>
    <w:rsid w:val="002B725D"/>
    <w:rsid w:val="002B7420"/>
    <w:rsid w:val="002C217D"/>
    <w:rsid w:val="002C24B3"/>
    <w:rsid w:val="002C2595"/>
    <w:rsid w:val="002C4F38"/>
    <w:rsid w:val="002C7510"/>
    <w:rsid w:val="002C79CE"/>
    <w:rsid w:val="002D029A"/>
    <w:rsid w:val="002D4B68"/>
    <w:rsid w:val="002D6622"/>
    <w:rsid w:val="002D6897"/>
    <w:rsid w:val="002E0311"/>
    <w:rsid w:val="002F0260"/>
    <w:rsid w:val="002F1D45"/>
    <w:rsid w:val="002F1F03"/>
    <w:rsid w:val="002F2986"/>
    <w:rsid w:val="002F4A40"/>
    <w:rsid w:val="002F4EAD"/>
    <w:rsid w:val="002F50E5"/>
    <w:rsid w:val="002F5D30"/>
    <w:rsid w:val="002F6D2B"/>
    <w:rsid w:val="002F7157"/>
    <w:rsid w:val="002F785C"/>
    <w:rsid w:val="0030062E"/>
    <w:rsid w:val="00302F44"/>
    <w:rsid w:val="00306082"/>
    <w:rsid w:val="0031055C"/>
    <w:rsid w:val="0031785F"/>
    <w:rsid w:val="00320AE5"/>
    <w:rsid w:val="00321B66"/>
    <w:rsid w:val="00322A9A"/>
    <w:rsid w:val="00322B09"/>
    <w:rsid w:val="00327393"/>
    <w:rsid w:val="00327E72"/>
    <w:rsid w:val="00330E4A"/>
    <w:rsid w:val="0033423E"/>
    <w:rsid w:val="00336719"/>
    <w:rsid w:val="003367F8"/>
    <w:rsid w:val="00336E92"/>
    <w:rsid w:val="00343401"/>
    <w:rsid w:val="00345552"/>
    <w:rsid w:val="00346CCA"/>
    <w:rsid w:val="00354665"/>
    <w:rsid w:val="0036037C"/>
    <w:rsid w:val="00363A9C"/>
    <w:rsid w:val="00364C54"/>
    <w:rsid w:val="00365EFA"/>
    <w:rsid w:val="003670FE"/>
    <w:rsid w:val="00367EC0"/>
    <w:rsid w:val="00370ED9"/>
    <w:rsid w:val="003713A1"/>
    <w:rsid w:val="00377FE8"/>
    <w:rsid w:val="0038071A"/>
    <w:rsid w:val="00381309"/>
    <w:rsid w:val="0038272E"/>
    <w:rsid w:val="00384077"/>
    <w:rsid w:val="00384620"/>
    <w:rsid w:val="00384A4C"/>
    <w:rsid w:val="00384FF5"/>
    <w:rsid w:val="00386414"/>
    <w:rsid w:val="0039026C"/>
    <w:rsid w:val="0039037C"/>
    <w:rsid w:val="00391934"/>
    <w:rsid w:val="003920B7"/>
    <w:rsid w:val="003925DB"/>
    <w:rsid w:val="003977F1"/>
    <w:rsid w:val="003A04CE"/>
    <w:rsid w:val="003A3030"/>
    <w:rsid w:val="003A3284"/>
    <w:rsid w:val="003A34F0"/>
    <w:rsid w:val="003A4059"/>
    <w:rsid w:val="003B0113"/>
    <w:rsid w:val="003B0D24"/>
    <w:rsid w:val="003B0FEA"/>
    <w:rsid w:val="003B18FA"/>
    <w:rsid w:val="003B2676"/>
    <w:rsid w:val="003B2AA9"/>
    <w:rsid w:val="003B2E8B"/>
    <w:rsid w:val="003B3ED5"/>
    <w:rsid w:val="003B5FDD"/>
    <w:rsid w:val="003B699D"/>
    <w:rsid w:val="003C07FF"/>
    <w:rsid w:val="003C6D66"/>
    <w:rsid w:val="003C7251"/>
    <w:rsid w:val="003D20F8"/>
    <w:rsid w:val="003D43FF"/>
    <w:rsid w:val="003D6CA0"/>
    <w:rsid w:val="003D7D6F"/>
    <w:rsid w:val="003E1297"/>
    <w:rsid w:val="003F0C25"/>
    <w:rsid w:val="003F2E90"/>
    <w:rsid w:val="003F4F2A"/>
    <w:rsid w:val="003F567F"/>
    <w:rsid w:val="00400C11"/>
    <w:rsid w:val="00401016"/>
    <w:rsid w:val="004018D3"/>
    <w:rsid w:val="00401A1F"/>
    <w:rsid w:val="00403061"/>
    <w:rsid w:val="004034BF"/>
    <w:rsid w:val="00404396"/>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1806"/>
    <w:rsid w:val="0043284C"/>
    <w:rsid w:val="004339F3"/>
    <w:rsid w:val="00437E74"/>
    <w:rsid w:val="00440399"/>
    <w:rsid w:val="00440CE8"/>
    <w:rsid w:val="00441C44"/>
    <w:rsid w:val="0044240F"/>
    <w:rsid w:val="00442996"/>
    <w:rsid w:val="00443E7F"/>
    <w:rsid w:val="00446DE1"/>
    <w:rsid w:val="00451BB2"/>
    <w:rsid w:val="00453BB5"/>
    <w:rsid w:val="00455D2F"/>
    <w:rsid w:val="004575C3"/>
    <w:rsid w:val="00457966"/>
    <w:rsid w:val="00461B6A"/>
    <w:rsid w:val="004643BB"/>
    <w:rsid w:val="00470163"/>
    <w:rsid w:val="0047179F"/>
    <w:rsid w:val="00471C89"/>
    <w:rsid w:val="00472311"/>
    <w:rsid w:val="00472BCD"/>
    <w:rsid w:val="004764EF"/>
    <w:rsid w:val="004775B8"/>
    <w:rsid w:val="00477D86"/>
    <w:rsid w:val="00480D42"/>
    <w:rsid w:val="0048332E"/>
    <w:rsid w:val="00486C0C"/>
    <w:rsid w:val="00486EDC"/>
    <w:rsid w:val="00490190"/>
    <w:rsid w:val="004929ED"/>
    <w:rsid w:val="004954E7"/>
    <w:rsid w:val="004A07B0"/>
    <w:rsid w:val="004A0AD9"/>
    <w:rsid w:val="004A1C6D"/>
    <w:rsid w:val="004A4219"/>
    <w:rsid w:val="004A4C84"/>
    <w:rsid w:val="004A543A"/>
    <w:rsid w:val="004A55C4"/>
    <w:rsid w:val="004B13ED"/>
    <w:rsid w:val="004B17F2"/>
    <w:rsid w:val="004B2144"/>
    <w:rsid w:val="004B34A0"/>
    <w:rsid w:val="004C0D77"/>
    <w:rsid w:val="004C7994"/>
    <w:rsid w:val="004D0EBE"/>
    <w:rsid w:val="004D242D"/>
    <w:rsid w:val="004D798B"/>
    <w:rsid w:val="004E02C4"/>
    <w:rsid w:val="004E23CC"/>
    <w:rsid w:val="004E3E51"/>
    <w:rsid w:val="004F32A2"/>
    <w:rsid w:val="004F4637"/>
    <w:rsid w:val="004F4B72"/>
    <w:rsid w:val="004F5118"/>
    <w:rsid w:val="004F5544"/>
    <w:rsid w:val="0050084D"/>
    <w:rsid w:val="00501D95"/>
    <w:rsid w:val="005039BB"/>
    <w:rsid w:val="00507C2D"/>
    <w:rsid w:val="00510414"/>
    <w:rsid w:val="0051214F"/>
    <w:rsid w:val="00512785"/>
    <w:rsid w:val="005131D3"/>
    <w:rsid w:val="00513580"/>
    <w:rsid w:val="00515713"/>
    <w:rsid w:val="005159C7"/>
    <w:rsid w:val="0051631C"/>
    <w:rsid w:val="0051768C"/>
    <w:rsid w:val="005214AA"/>
    <w:rsid w:val="00522254"/>
    <w:rsid w:val="00523182"/>
    <w:rsid w:val="005244E0"/>
    <w:rsid w:val="00526C73"/>
    <w:rsid w:val="00527175"/>
    <w:rsid w:val="005302A8"/>
    <w:rsid w:val="00530BEA"/>
    <w:rsid w:val="00530FA6"/>
    <w:rsid w:val="00531C54"/>
    <w:rsid w:val="00533024"/>
    <w:rsid w:val="00533422"/>
    <w:rsid w:val="00535598"/>
    <w:rsid w:val="00537761"/>
    <w:rsid w:val="0053790D"/>
    <w:rsid w:val="005504BD"/>
    <w:rsid w:val="0055112F"/>
    <w:rsid w:val="005522EB"/>
    <w:rsid w:val="0055600A"/>
    <w:rsid w:val="00557192"/>
    <w:rsid w:val="00557C05"/>
    <w:rsid w:val="00560A58"/>
    <w:rsid w:val="005631F5"/>
    <w:rsid w:val="00563DDF"/>
    <w:rsid w:val="0056497D"/>
    <w:rsid w:val="00565C6E"/>
    <w:rsid w:val="00565EF2"/>
    <w:rsid w:val="00570678"/>
    <w:rsid w:val="00571BE8"/>
    <w:rsid w:val="00572F70"/>
    <w:rsid w:val="0057538C"/>
    <w:rsid w:val="00580D2F"/>
    <w:rsid w:val="00582292"/>
    <w:rsid w:val="00583F24"/>
    <w:rsid w:val="00584226"/>
    <w:rsid w:val="005844F5"/>
    <w:rsid w:val="00587B9F"/>
    <w:rsid w:val="005902DE"/>
    <w:rsid w:val="00591307"/>
    <w:rsid w:val="0059218A"/>
    <w:rsid w:val="005933B2"/>
    <w:rsid w:val="00593DDE"/>
    <w:rsid w:val="005945E1"/>
    <w:rsid w:val="00596686"/>
    <w:rsid w:val="005A2B96"/>
    <w:rsid w:val="005A4E61"/>
    <w:rsid w:val="005A55D5"/>
    <w:rsid w:val="005A77B3"/>
    <w:rsid w:val="005B3F4D"/>
    <w:rsid w:val="005B46CA"/>
    <w:rsid w:val="005B577D"/>
    <w:rsid w:val="005C1A27"/>
    <w:rsid w:val="005C29A9"/>
    <w:rsid w:val="005C2C65"/>
    <w:rsid w:val="005C49C7"/>
    <w:rsid w:val="005C637D"/>
    <w:rsid w:val="005D035F"/>
    <w:rsid w:val="005D03AF"/>
    <w:rsid w:val="005E1AB8"/>
    <w:rsid w:val="005E1B81"/>
    <w:rsid w:val="005E5DFF"/>
    <w:rsid w:val="005E626D"/>
    <w:rsid w:val="005E73C6"/>
    <w:rsid w:val="005F12B0"/>
    <w:rsid w:val="005F625C"/>
    <w:rsid w:val="005F69B6"/>
    <w:rsid w:val="00600402"/>
    <w:rsid w:val="00605D15"/>
    <w:rsid w:val="00606599"/>
    <w:rsid w:val="006079A9"/>
    <w:rsid w:val="00607A91"/>
    <w:rsid w:val="00607DEA"/>
    <w:rsid w:val="00607F9F"/>
    <w:rsid w:val="006137C3"/>
    <w:rsid w:val="006153DC"/>
    <w:rsid w:val="0061669A"/>
    <w:rsid w:val="0062450D"/>
    <w:rsid w:val="0062667D"/>
    <w:rsid w:val="00626DCC"/>
    <w:rsid w:val="00627A8A"/>
    <w:rsid w:val="006332AA"/>
    <w:rsid w:val="006337D4"/>
    <w:rsid w:val="00633ED4"/>
    <w:rsid w:val="006355D1"/>
    <w:rsid w:val="00637212"/>
    <w:rsid w:val="00640624"/>
    <w:rsid w:val="0064782A"/>
    <w:rsid w:val="0065227C"/>
    <w:rsid w:val="00652EF2"/>
    <w:rsid w:val="006547A4"/>
    <w:rsid w:val="00654BA7"/>
    <w:rsid w:val="00654F00"/>
    <w:rsid w:val="00655989"/>
    <w:rsid w:val="00655E14"/>
    <w:rsid w:val="00657C4F"/>
    <w:rsid w:val="006634E5"/>
    <w:rsid w:val="00666BF9"/>
    <w:rsid w:val="00666D7B"/>
    <w:rsid w:val="00670DA6"/>
    <w:rsid w:val="00672531"/>
    <w:rsid w:val="00673EB7"/>
    <w:rsid w:val="00674AF3"/>
    <w:rsid w:val="00685414"/>
    <w:rsid w:val="006875B7"/>
    <w:rsid w:val="00693E97"/>
    <w:rsid w:val="0069650B"/>
    <w:rsid w:val="00696F8E"/>
    <w:rsid w:val="006A1B1E"/>
    <w:rsid w:val="006A7BF5"/>
    <w:rsid w:val="006B2917"/>
    <w:rsid w:val="006B35ED"/>
    <w:rsid w:val="006B47F5"/>
    <w:rsid w:val="006B5E11"/>
    <w:rsid w:val="006B7354"/>
    <w:rsid w:val="006C0867"/>
    <w:rsid w:val="006C3BDF"/>
    <w:rsid w:val="006C50C8"/>
    <w:rsid w:val="006C6847"/>
    <w:rsid w:val="006D0723"/>
    <w:rsid w:val="006D45C2"/>
    <w:rsid w:val="006D5D98"/>
    <w:rsid w:val="006D66CA"/>
    <w:rsid w:val="006E2343"/>
    <w:rsid w:val="006E419B"/>
    <w:rsid w:val="006E41DC"/>
    <w:rsid w:val="006E4CDC"/>
    <w:rsid w:val="006E5141"/>
    <w:rsid w:val="006E520D"/>
    <w:rsid w:val="006E5B0E"/>
    <w:rsid w:val="006E6328"/>
    <w:rsid w:val="006F1D75"/>
    <w:rsid w:val="006F3225"/>
    <w:rsid w:val="006F652C"/>
    <w:rsid w:val="00703B59"/>
    <w:rsid w:val="007041C2"/>
    <w:rsid w:val="007054F9"/>
    <w:rsid w:val="00705ADD"/>
    <w:rsid w:val="00707BC5"/>
    <w:rsid w:val="00710BE3"/>
    <w:rsid w:val="00712923"/>
    <w:rsid w:val="00713DFB"/>
    <w:rsid w:val="00720F5A"/>
    <w:rsid w:val="00721098"/>
    <w:rsid w:val="00721E2D"/>
    <w:rsid w:val="00726986"/>
    <w:rsid w:val="00727A64"/>
    <w:rsid w:val="00727BA9"/>
    <w:rsid w:val="00730A77"/>
    <w:rsid w:val="007312C8"/>
    <w:rsid w:val="00732C3F"/>
    <w:rsid w:val="007332D9"/>
    <w:rsid w:val="00733BE5"/>
    <w:rsid w:val="00734182"/>
    <w:rsid w:val="0073597D"/>
    <w:rsid w:val="00736361"/>
    <w:rsid w:val="00736461"/>
    <w:rsid w:val="00736DF8"/>
    <w:rsid w:val="00742418"/>
    <w:rsid w:val="00746332"/>
    <w:rsid w:val="00746659"/>
    <w:rsid w:val="007547AB"/>
    <w:rsid w:val="00756828"/>
    <w:rsid w:val="00756E6B"/>
    <w:rsid w:val="007610A7"/>
    <w:rsid w:val="007617B6"/>
    <w:rsid w:val="00765C90"/>
    <w:rsid w:val="00772475"/>
    <w:rsid w:val="00772A41"/>
    <w:rsid w:val="00773110"/>
    <w:rsid w:val="0077329C"/>
    <w:rsid w:val="00774B71"/>
    <w:rsid w:val="00776F7F"/>
    <w:rsid w:val="00777A38"/>
    <w:rsid w:val="00777CA3"/>
    <w:rsid w:val="00780D18"/>
    <w:rsid w:val="00780D8C"/>
    <w:rsid w:val="007815E5"/>
    <w:rsid w:val="00781F18"/>
    <w:rsid w:val="007826FD"/>
    <w:rsid w:val="00782C3F"/>
    <w:rsid w:val="00783057"/>
    <w:rsid w:val="00785495"/>
    <w:rsid w:val="00785627"/>
    <w:rsid w:val="007858D1"/>
    <w:rsid w:val="00785D01"/>
    <w:rsid w:val="007878E0"/>
    <w:rsid w:val="00791191"/>
    <w:rsid w:val="00791D4B"/>
    <w:rsid w:val="0079348B"/>
    <w:rsid w:val="00794BAD"/>
    <w:rsid w:val="00795327"/>
    <w:rsid w:val="00796658"/>
    <w:rsid w:val="007969F7"/>
    <w:rsid w:val="007A0939"/>
    <w:rsid w:val="007A2A0E"/>
    <w:rsid w:val="007A39BA"/>
    <w:rsid w:val="007A44D2"/>
    <w:rsid w:val="007A7236"/>
    <w:rsid w:val="007B0539"/>
    <w:rsid w:val="007B2F09"/>
    <w:rsid w:val="007B318B"/>
    <w:rsid w:val="007B359B"/>
    <w:rsid w:val="007B44BE"/>
    <w:rsid w:val="007B6607"/>
    <w:rsid w:val="007B752C"/>
    <w:rsid w:val="007C0773"/>
    <w:rsid w:val="007C25E3"/>
    <w:rsid w:val="007C53A0"/>
    <w:rsid w:val="007C629B"/>
    <w:rsid w:val="007C6709"/>
    <w:rsid w:val="007C7A69"/>
    <w:rsid w:val="007D05D3"/>
    <w:rsid w:val="007D3EE0"/>
    <w:rsid w:val="007D6503"/>
    <w:rsid w:val="007D7E22"/>
    <w:rsid w:val="007E06D4"/>
    <w:rsid w:val="007E2420"/>
    <w:rsid w:val="007E39DD"/>
    <w:rsid w:val="007E61C1"/>
    <w:rsid w:val="007E71C2"/>
    <w:rsid w:val="007E762B"/>
    <w:rsid w:val="007E7D10"/>
    <w:rsid w:val="007F3359"/>
    <w:rsid w:val="007F4093"/>
    <w:rsid w:val="007F58E6"/>
    <w:rsid w:val="007F5BC4"/>
    <w:rsid w:val="007F64B7"/>
    <w:rsid w:val="007F7475"/>
    <w:rsid w:val="00800F9D"/>
    <w:rsid w:val="00802716"/>
    <w:rsid w:val="0080281B"/>
    <w:rsid w:val="008044D4"/>
    <w:rsid w:val="008047B1"/>
    <w:rsid w:val="00804A22"/>
    <w:rsid w:val="008053F4"/>
    <w:rsid w:val="0081101E"/>
    <w:rsid w:val="00812613"/>
    <w:rsid w:val="0081279D"/>
    <w:rsid w:val="00817120"/>
    <w:rsid w:val="0082142B"/>
    <w:rsid w:val="008216E2"/>
    <w:rsid w:val="00822AFB"/>
    <w:rsid w:val="00824629"/>
    <w:rsid w:val="008250D9"/>
    <w:rsid w:val="008258E3"/>
    <w:rsid w:val="00825E5A"/>
    <w:rsid w:val="0083373E"/>
    <w:rsid w:val="00837ACB"/>
    <w:rsid w:val="00837ED7"/>
    <w:rsid w:val="0084111B"/>
    <w:rsid w:val="00843457"/>
    <w:rsid w:val="008569BE"/>
    <w:rsid w:val="00863F1A"/>
    <w:rsid w:val="0086412A"/>
    <w:rsid w:val="00865F35"/>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2170"/>
    <w:rsid w:val="00894D2F"/>
    <w:rsid w:val="00895213"/>
    <w:rsid w:val="00897696"/>
    <w:rsid w:val="008A0C5F"/>
    <w:rsid w:val="008A4D9E"/>
    <w:rsid w:val="008A5461"/>
    <w:rsid w:val="008A5A20"/>
    <w:rsid w:val="008A5B7B"/>
    <w:rsid w:val="008B0454"/>
    <w:rsid w:val="008B27D0"/>
    <w:rsid w:val="008B32F9"/>
    <w:rsid w:val="008B440E"/>
    <w:rsid w:val="008B76B5"/>
    <w:rsid w:val="008B7742"/>
    <w:rsid w:val="008C187E"/>
    <w:rsid w:val="008C3732"/>
    <w:rsid w:val="008C68B6"/>
    <w:rsid w:val="008D1D2D"/>
    <w:rsid w:val="008D469A"/>
    <w:rsid w:val="008D5D26"/>
    <w:rsid w:val="008D64B3"/>
    <w:rsid w:val="008D6762"/>
    <w:rsid w:val="008D73F1"/>
    <w:rsid w:val="008D7ED6"/>
    <w:rsid w:val="008E0D04"/>
    <w:rsid w:val="008F4E36"/>
    <w:rsid w:val="009011DA"/>
    <w:rsid w:val="0090393E"/>
    <w:rsid w:val="00903A70"/>
    <w:rsid w:val="00903D07"/>
    <w:rsid w:val="00910F0D"/>
    <w:rsid w:val="009114D6"/>
    <w:rsid w:val="00911AF5"/>
    <w:rsid w:val="00913A7B"/>
    <w:rsid w:val="009141D5"/>
    <w:rsid w:val="009143B3"/>
    <w:rsid w:val="00917F5B"/>
    <w:rsid w:val="009209C8"/>
    <w:rsid w:val="00920CF3"/>
    <w:rsid w:val="00923266"/>
    <w:rsid w:val="00925B2B"/>
    <w:rsid w:val="00927C80"/>
    <w:rsid w:val="00931184"/>
    <w:rsid w:val="00941A71"/>
    <w:rsid w:val="00941EDB"/>
    <w:rsid w:val="0094383D"/>
    <w:rsid w:val="00944F8E"/>
    <w:rsid w:val="00946C92"/>
    <w:rsid w:val="00947C0D"/>
    <w:rsid w:val="00947EBB"/>
    <w:rsid w:val="00951DB3"/>
    <w:rsid w:val="0095307B"/>
    <w:rsid w:val="00953746"/>
    <w:rsid w:val="00955589"/>
    <w:rsid w:val="00955A5C"/>
    <w:rsid w:val="00956391"/>
    <w:rsid w:val="00957C80"/>
    <w:rsid w:val="00960685"/>
    <w:rsid w:val="00961C7C"/>
    <w:rsid w:val="00962519"/>
    <w:rsid w:val="00962BEB"/>
    <w:rsid w:val="009636A3"/>
    <w:rsid w:val="0096721B"/>
    <w:rsid w:val="009676E7"/>
    <w:rsid w:val="00967B58"/>
    <w:rsid w:val="009709D1"/>
    <w:rsid w:val="00971E1C"/>
    <w:rsid w:val="00977FB1"/>
    <w:rsid w:val="009818C9"/>
    <w:rsid w:val="009827A2"/>
    <w:rsid w:val="009827D1"/>
    <w:rsid w:val="009836D2"/>
    <w:rsid w:val="00983838"/>
    <w:rsid w:val="00983ADF"/>
    <w:rsid w:val="00986BFF"/>
    <w:rsid w:val="00987FC3"/>
    <w:rsid w:val="00997E65"/>
    <w:rsid w:val="009A0DE9"/>
    <w:rsid w:val="009A1790"/>
    <w:rsid w:val="009A1792"/>
    <w:rsid w:val="009A23F2"/>
    <w:rsid w:val="009A27EC"/>
    <w:rsid w:val="009A338B"/>
    <w:rsid w:val="009A4B37"/>
    <w:rsid w:val="009A7C1C"/>
    <w:rsid w:val="009B02D4"/>
    <w:rsid w:val="009B1342"/>
    <w:rsid w:val="009B25A4"/>
    <w:rsid w:val="009B498A"/>
    <w:rsid w:val="009B5333"/>
    <w:rsid w:val="009B691B"/>
    <w:rsid w:val="009B6BA2"/>
    <w:rsid w:val="009B6C39"/>
    <w:rsid w:val="009B7E6F"/>
    <w:rsid w:val="009C00E8"/>
    <w:rsid w:val="009C22EE"/>
    <w:rsid w:val="009C29F4"/>
    <w:rsid w:val="009C3877"/>
    <w:rsid w:val="009C38A1"/>
    <w:rsid w:val="009C531E"/>
    <w:rsid w:val="009C611E"/>
    <w:rsid w:val="009D28ED"/>
    <w:rsid w:val="009D3E6D"/>
    <w:rsid w:val="009D5123"/>
    <w:rsid w:val="009D582F"/>
    <w:rsid w:val="009D7CC7"/>
    <w:rsid w:val="009E3B6A"/>
    <w:rsid w:val="009F125F"/>
    <w:rsid w:val="009F20C9"/>
    <w:rsid w:val="009F31F4"/>
    <w:rsid w:val="009F3A58"/>
    <w:rsid w:val="009F48AC"/>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1900"/>
    <w:rsid w:val="00A3208C"/>
    <w:rsid w:val="00A33723"/>
    <w:rsid w:val="00A34AF9"/>
    <w:rsid w:val="00A3768C"/>
    <w:rsid w:val="00A37E5A"/>
    <w:rsid w:val="00A42D4E"/>
    <w:rsid w:val="00A44862"/>
    <w:rsid w:val="00A47792"/>
    <w:rsid w:val="00A53D9F"/>
    <w:rsid w:val="00A55D80"/>
    <w:rsid w:val="00A60987"/>
    <w:rsid w:val="00A60DC9"/>
    <w:rsid w:val="00A615B1"/>
    <w:rsid w:val="00A6333E"/>
    <w:rsid w:val="00A653C0"/>
    <w:rsid w:val="00A65C1F"/>
    <w:rsid w:val="00A6607B"/>
    <w:rsid w:val="00A71450"/>
    <w:rsid w:val="00A734DC"/>
    <w:rsid w:val="00A75327"/>
    <w:rsid w:val="00A77948"/>
    <w:rsid w:val="00A80144"/>
    <w:rsid w:val="00A840B9"/>
    <w:rsid w:val="00A84312"/>
    <w:rsid w:val="00A844C7"/>
    <w:rsid w:val="00A854DE"/>
    <w:rsid w:val="00A876EC"/>
    <w:rsid w:val="00A93E71"/>
    <w:rsid w:val="00AA1135"/>
    <w:rsid w:val="00AA21AE"/>
    <w:rsid w:val="00AA3B3C"/>
    <w:rsid w:val="00AA4630"/>
    <w:rsid w:val="00AA52EB"/>
    <w:rsid w:val="00AA5AD7"/>
    <w:rsid w:val="00AB07D8"/>
    <w:rsid w:val="00AB1C63"/>
    <w:rsid w:val="00AB1D5A"/>
    <w:rsid w:val="00AB215E"/>
    <w:rsid w:val="00AB4091"/>
    <w:rsid w:val="00AC0318"/>
    <w:rsid w:val="00AC0B88"/>
    <w:rsid w:val="00AC2214"/>
    <w:rsid w:val="00AC63AB"/>
    <w:rsid w:val="00AD3154"/>
    <w:rsid w:val="00AD4442"/>
    <w:rsid w:val="00AD479C"/>
    <w:rsid w:val="00AD585F"/>
    <w:rsid w:val="00AE23B1"/>
    <w:rsid w:val="00AE2571"/>
    <w:rsid w:val="00AE28CF"/>
    <w:rsid w:val="00AE3B9C"/>
    <w:rsid w:val="00AE429E"/>
    <w:rsid w:val="00AE47CF"/>
    <w:rsid w:val="00AE615F"/>
    <w:rsid w:val="00AE6AA5"/>
    <w:rsid w:val="00AF5C46"/>
    <w:rsid w:val="00B00F0A"/>
    <w:rsid w:val="00B030B5"/>
    <w:rsid w:val="00B040C9"/>
    <w:rsid w:val="00B04112"/>
    <w:rsid w:val="00B055FF"/>
    <w:rsid w:val="00B07A9F"/>
    <w:rsid w:val="00B10A14"/>
    <w:rsid w:val="00B126C8"/>
    <w:rsid w:val="00B1453F"/>
    <w:rsid w:val="00B16382"/>
    <w:rsid w:val="00B2223C"/>
    <w:rsid w:val="00B22FCE"/>
    <w:rsid w:val="00B32EC0"/>
    <w:rsid w:val="00B34130"/>
    <w:rsid w:val="00B35502"/>
    <w:rsid w:val="00B405AF"/>
    <w:rsid w:val="00B410C4"/>
    <w:rsid w:val="00B4179F"/>
    <w:rsid w:val="00B42283"/>
    <w:rsid w:val="00B44D88"/>
    <w:rsid w:val="00B453C7"/>
    <w:rsid w:val="00B45908"/>
    <w:rsid w:val="00B47FCC"/>
    <w:rsid w:val="00B55CA0"/>
    <w:rsid w:val="00B56BC2"/>
    <w:rsid w:val="00B57135"/>
    <w:rsid w:val="00B57AC3"/>
    <w:rsid w:val="00B606B8"/>
    <w:rsid w:val="00B60EB9"/>
    <w:rsid w:val="00B70C20"/>
    <w:rsid w:val="00B727F3"/>
    <w:rsid w:val="00B747F7"/>
    <w:rsid w:val="00B74A56"/>
    <w:rsid w:val="00B7585D"/>
    <w:rsid w:val="00B76C92"/>
    <w:rsid w:val="00B81142"/>
    <w:rsid w:val="00B8196F"/>
    <w:rsid w:val="00B83818"/>
    <w:rsid w:val="00B846DD"/>
    <w:rsid w:val="00B90569"/>
    <w:rsid w:val="00B90918"/>
    <w:rsid w:val="00B90F58"/>
    <w:rsid w:val="00B92213"/>
    <w:rsid w:val="00B941B8"/>
    <w:rsid w:val="00BA0056"/>
    <w:rsid w:val="00BA05FA"/>
    <w:rsid w:val="00BA0A59"/>
    <w:rsid w:val="00BA10BA"/>
    <w:rsid w:val="00BA3054"/>
    <w:rsid w:val="00BA329F"/>
    <w:rsid w:val="00BA7410"/>
    <w:rsid w:val="00BB2050"/>
    <w:rsid w:val="00BB21F2"/>
    <w:rsid w:val="00BB40EA"/>
    <w:rsid w:val="00BB4A05"/>
    <w:rsid w:val="00BB5635"/>
    <w:rsid w:val="00BB5BBE"/>
    <w:rsid w:val="00BB6343"/>
    <w:rsid w:val="00BB73BA"/>
    <w:rsid w:val="00BC109C"/>
    <w:rsid w:val="00BC3A22"/>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3EF8"/>
    <w:rsid w:val="00BE4353"/>
    <w:rsid w:val="00BE68F7"/>
    <w:rsid w:val="00BF03C8"/>
    <w:rsid w:val="00BF0D23"/>
    <w:rsid w:val="00BF0D80"/>
    <w:rsid w:val="00BF123E"/>
    <w:rsid w:val="00BF51D2"/>
    <w:rsid w:val="00BF6D84"/>
    <w:rsid w:val="00BF7138"/>
    <w:rsid w:val="00C03830"/>
    <w:rsid w:val="00C04651"/>
    <w:rsid w:val="00C0498D"/>
    <w:rsid w:val="00C04B5C"/>
    <w:rsid w:val="00C04F2D"/>
    <w:rsid w:val="00C11229"/>
    <w:rsid w:val="00C1600A"/>
    <w:rsid w:val="00C16940"/>
    <w:rsid w:val="00C179C5"/>
    <w:rsid w:val="00C2100F"/>
    <w:rsid w:val="00C22599"/>
    <w:rsid w:val="00C24F32"/>
    <w:rsid w:val="00C25BB9"/>
    <w:rsid w:val="00C30799"/>
    <w:rsid w:val="00C30C7E"/>
    <w:rsid w:val="00C32BA6"/>
    <w:rsid w:val="00C33B1A"/>
    <w:rsid w:val="00C33C62"/>
    <w:rsid w:val="00C346AE"/>
    <w:rsid w:val="00C363BE"/>
    <w:rsid w:val="00C37987"/>
    <w:rsid w:val="00C41632"/>
    <w:rsid w:val="00C41722"/>
    <w:rsid w:val="00C44961"/>
    <w:rsid w:val="00C47D84"/>
    <w:rsid w:val="00C522DA"/>
    <w:rsid w:val="00C525AA"/>
    <w:rsid w:val="00C53899"/>
    <w:rsid w:val="00C5578E"/>
    <w:rsid w:val="00C570DD"/>
    <w:rsid w:val="00C573AF"/>
    <w:rsid w:val="00C60CAE"/>
    <w:rsid w:val="00C63F6D"/>
    <w:rsid w:val="00C643A9"/>
    <w:rsid w:val="00C6478F"/>
    <w:rsid w:val="00C66280"/>
    <w:rsid w:val="00C67637"/>
    <w:rsid w:val="00C70A47"/>
    <w:rsid w:val="00C70FFB"/>
    <w:rsid w:val="00C71AFA"/>
    <w:rsid w:val="00C7254C"/>
    <w:rsid w:val="00C7448A"/>
    <w:rsid w:val="00C75958"/>
    <w:rsid w:val="00C809E4"/>
    <w:rsid w:val="00C80B31"/>
    <w:rsid w:val="00C81D3F"/>
    <w:rsid w:val="00C832B1"/>
    <w:rsid w:val="00C83BA7"/>
    <w:rsid w:val="00C85512"/>
    <w:rsid w:val="00C8595A"/>
    <w:rsid w:val="00C86A10"/>
    <w:rsid w:val="00C870F9"/>
    <w:rsid w:val="00C927A8"/>
    <w:rsid w:val="00C92927"/>
    <w:rsid w:val="00C92BE7"/>
    <w:rsid w:val="00C93C82"/>
    <w:rsid w:val="00C9544C"/>
    <w:rsid w:val="00C9580A"/>
    <w:rsid w:val="00C95C2E"/>
    <w:rsid w:val="00C96967"/>
    <w:rsid w:val="00CA020A"/>
    <w:rsid w:val="00CA2965"/>
    <w:rsid w:val="00CA317C"/>
    <w:rsid w:val="00CA3804"/>
    <w:rsid w:val="00CA39ED"/>
    <w:rsid w:val="00CA3BD8"/>
    <w:rsid w:val="00CA5E07"/>
    <w:rsid w:val="00CA71D3"/>
    <w:rsid w:val="00CA7743"/>
    <w:rsid w:val="00CB25A3"/>
    <w:rsid w:val="00CB3950"/>
    <w:rsid w:val="00CB48C4"/>
    <w:rsid w:val="00CB5C37"/>
    <w:rsid w:val="00CC1454"/>
    <w:rsid w:val="00CC199E"/>
    <w:rsid w:val="00CC26D1"/>
    <w:rsid w:val="00CC33EA"/>
    <w:rsid w:val="00CC48FF"/>
    <w:rsid w:val="00CD075B"/>
    <w:rsid w:val="00CD3083"/>
    <w:rsid w:val="00CD384C"/>
    <w:rsid w:val="00CD5196"/>
    <w:rsid w:val="00CD5FEA"/>
    <w:rsid w:val="00CE1174"/>
    <w:rsid w:val="00CE381D"/>
    <w:rsid w:val="00CE3EE1"/>
    <w:rsid w:val="00CE4A39"/>
    <w:rsid w:val="00CE5015"/>
    <w:rsid w:val="00CF0203"/>
    <w:rsid w:val="00CF201E"/>
    <w:rsid w:val="00CF2C42"/>
    <w:rsid w:val="00CF3E43"/>
    <w:rsid w:val="00CF5BBC"/>
    <w:rsid w:val="00CF6674"/>
    <w:rsid w:val="00CF7FA2"/>
    <w:rsid w:val="00D0264F"/>
    <w:rsid w:val="00D055C4"/>
    <w:rsid w:val="00D07885"/>
    <w:rsid w:val="00D11017"/>
    <w:rsid w:val="00D1129B"/>
    <w:rsid w:val="00D12430"/>
    <w:rsid w:val="00D14455"/>
    <w:rsid w:val="00D15B8F"/>
    <w:rsid w:val="00D170DF"/>
    <w:rsid w:val="00D20C0B"/>
    <w:rsid w:val="00D20D45"/>
    <w:rsid w:val="00D2354E"/>
    <w:rsid w:val="00D30AE5"/>
    <w:rsid w:val="00D32872"/>
    <w:rsid w:val="00D3290D"/>
    <w:rsid w:val="00D34997"/>
    <w:rsid w:val="00D34FC3"/>
    <w:rsid w:val="00D3653A"/>
    <w:rsid w:val="00D37607"/>
    <w:rsid w:val="00D40A44"/>
    <w:rsid w:val="00D40F3B"/>
    <w:rsid w:val="00D42C09"/>
    <w:rsid w:val="00D45C1F"/>
    <w:rsid w:val="00D46970"/>
    <w:rsid w:val="00D519B8"/>
    <w:rsid w:val="00D52FBB"/>
    <w:rsid w:val="00D573D3"/>
    <w:rsid w:val="00D6169B"/>
    <w:rsid w:val="00D61AB7"/>
    <w:rsid w:val="00D65052"/>
    <w:rsid w:val="00D65B8B"/>
    <w:rsid w:val="00D70407"/>
    <w:rsid w:val="00D705C8"/>
    <w:rsid w:val="00D72810"/>
    <w:rsid w:val="00D73743"/>
    <w:rsid w:val="00D73A1D"/>
    <w:rsid w:val="00D74BFF"/>
    <w:rsid w:val="00D76A7F"/>
    <w:rsid w:val="00D777B5"/>
    <w:rsid w:val="00D77E8B"/>
    <w:rsid w:val="00D80751"/>
    <w:rsid w:val="00D81D5A"/>
    <w:rsid w:val="00D835A9"/>
    <w:rsid w:val="00D84684"/>
    <w:rsid w:val="00D85F15"/>
    <w:rsid w:val="00D908E2"/>
    <w:rsid w:val="00D91218"/>
    <w:rsid w:val="00D9259F"/>
    <w:rsid w:val="00D925C0"/>
    <w:rsid w:val="00D93CE9"/>
    <w:rsid w:val="00D93D33"/>
    <w:rsid w:val="00D94883"/>
    <w:rsid w:val="00D95553"/>
    <w:rsid w:val="00D96560"/>
    <w:rsid w:val="00D96B0E"/>
    <w:rsid w:val="00DA198F"/>
    <w:rsid w:val="00DA40BA"/>
    <w:rsid w:val="00DB2000"/>
    <w:rsid w:val="00DB3A1E"/>
    <w:rsid w:val="00DB4EE8"/>
    <w:rsid w:val="00DB7793"/>
    <w:rsid w:val="00DB7BF9"/>
    <w:rsid w:val="00DC1B3D"/>
    <w:rsid w:val="00DC4F46"/>
    <w:rsid w:val="00DC6BEC"/>
    <w:rsid w:val="00DD0E53"/>
    <w:rsid w:val="00DD1DD6"/>
    <w:rsid w:val="00DD2725"/>
    <w:rsid w:val="00DD32B9"/>
    <w:rsid w:val="00DD49C2"/>
    <w:rsid w:val="00DD5A96"/>
    <w:rsid w:val="00DD79BD"/>
    <w:rsid w:val="00DE2811"/>
    <w:rsid w:val="00DE3E26"/>
    <w:rsid w:val="00DF2077"/>
    <w:rsid w:val="00DF3584"/>
    <w:rsid w:val="00DF3786"/>
    <w:rsid w:val="00DF3A2D"/>
    <w:rsid w:val="00DF477E"/>
    <w:rsid w:val="00DF67D0"/>
    <w:rsid w:val="00E010B9"/>
    <w:rsid w:val="00E0116B"/>
    <w:rsid w:val="00E02909"/>
    <w:rsid w:val="00E03847"/>
    <w:rsid w:val="00E03B0C"/>
    <w:rsid w:val="00E072E3"/>
    <w:rsid w:val="00E07B10"/>
    <w:rsid w:val="00E11203"/>
    <w:rsid w:val="00E125BB"/>
    <w:rsid w:val="00E14255"/>
    <w:rsid w:val="00E15262"/>
    <w:rsid w:val="00E21A9B"/>
    <w:rsid w:val="00E22006"/>
    <w:rsid w:val="00E2589F"/>
    <w:rsid w:val="00E26B99"/>
    <w:rsid w:val="00E2709D"/>
    <w:rsid w:val="00E33891"/>
    <w:rsid w:val="00E33D34"/>
    <w:rsid w:val="00E341E2"/>
    <w:rsid w:val="00E35E1E"/>
    <w:rsid w:val="00E36E17"/>
    <w:rsid w:val="00E374D7"/>
    <w:rsid w:val="00E42EEB"/>
    <w:rsid w:val="00E4690A"/>
    <w:rsid w:val="00E5049B"/>
    <w:rsid w:val="00E51FC0"/>
    <w:rsid w:val="00E52770"/>
    <w:rsid w:val="00E548A2"/>
    <w:rsid w:val="00E551AE"/>
    <w:rsid w:val="00E606E8"/>
    <w:rsid w:val="00E61D8F"/>
    <w:rsid w:val="00E652D0"/>
    <w:rsid w:val="00E76A02"/>
    <w:rsid w:val="00E76EB1"/>
    <w:rsid w:val="00E7728A"/>
    <w:rsid w:val="00E839BE"/>
    <w:rsid w:val="00E83A77"/>
    <w:rsid w:val="00E91311"/>
    <w:rsid w:val="00E91F50"/>
    <w:rsid w:val="00E926A5"/>
    <w:rsid w:val="00E9400C"/>
    <w:rsid w:val="00E95433"/>
    <w:rsid w:val="00E9546D"/>
    <w:rsid w:val="00E96AB8"/>
    <w:rsid w:val="00EA0BE7"/>
    <w:rsid w:val="00EA13FB"/>
    <w:rsid w:val="00EA1931"/>
    <w:rsid w:val="00EA1BD7"/>
    <w:rsid w:val="00EA439A"/>
    <w:rsid w:val="00EA49E7"/>
    <w:rsid w:val="00EB01A9"/>
    <w:rsid w:val="00EB0470"/>
    <w:rsid w:val="00EB0960"/>
    <w:rsid w:val="00EB1855"/>
    <w:rsid w:val="00EB1EBE"/>
    <w:rsid w:val="00EB4A3B"/>
    <w:rsid w:val="00EB5516"/>
    <w:rsid w:val="00EB5529"/>
    <w:rsid w:val="00EC029A"/>
    <w:rsid w:val="00EC0C9A"/>
    <w:rsid w:val="00EC119B"/>
    <w:rsid w:val="00EC34BC"/>
    <w:rsid w:val="00EC4B64"/>
    <w:rsid w:val="00EC60E2"/>
    <w:rsid w:val="00EC692B"/>
    <w:rsid w:val="00ED0ADA"/>
    <w:rsid w:val="00ED6D1D"/>
    <w:rsid w:val="00EE1A76"/>
    <w:rsid w:val="00EE33E4"/>
    <w:rsid w:val="00EE3877"/>
    <w:rsid w:val="00EE6144"/>
    <w:rsid w:val="00EE6E99"/>
    <w:rsid w:val="00EF21DA"/>
    <w:rsid w:val="00EF2975"/>
    <w:rsid w:val="00EF6AC0"/>
    <w:rsid w:val="00EF70CB"/>
    <w:rsid w:val="00EF7902"/>
    <w:rsid w:val="00F00934"/>
    <w:rsid w:val="00F0288D"/>
    <w:rsid w:val="00F02C10"/>
    <w:rsid w:val="00F0471B"/>
    <w:rsid w:val="00F04A18"/>
    <w:rsid w:val="00F05F7C"/>
    <w:rsid w:val="00F060BE"/>
    <w:rsid w:val="00F11961"/>
    <w:rsid w:val="00F1250E"/>
    <w:rsid w:val="00F1452A"/>
    <w:rsid w:val="00F163AE"/>
    <w:rsid w:val="00F16994"/>
    <w:rsid w:val="00F24779"/>
    <w:rsid w:val="00F25FBA"/>
    <w:rsid w:val="00F2755D"/>
    <w:rsid w:val="00F27AD1"/>
    <w:rsid w:val="00F31DE5"/>
    <w:rsid w:val="00F342EB"/>
    <w:rsid w:val="00F35F8F"/>
    <w:rsid w:val="00F3640B"/>
    <w:rsid w:val="00F3662C"/>
    <w:rsid w:val="00F37E3B"/>
    <w:rsid w:val="00F45A20"/>
    <w:rsid w:val="00F462A3"/>
    <w:rsid w:val="00F51223"/>
    <w:rsid w:val="00F51A30"/>
    <w:rsid w:val="00F531EA"/>
    <w:rsid w:val="00F55DA9"/>
    <w:rsid w:val="00F60216"/>
    <w:rsid w:val="00F6063D"/>
    <w:rsid w:val="00F615CD"/>
    <w:rsid w:val="00F62F6A"/>
    <w:rsid w:val="00F65128"/>
    <w:rsid w:val="00F65A73"/>
    <w:rsid w:val="00F65C2B"/>
    <w:rsid w:val="00F747D7"/>
    <w:rsid w:val="00F74E63"/>
    <w:rsid w:val="00F77445"/>
    <w:rsid w:val="00F843A6"/>
    <w:rsid w:val="00F86F38"/>
    <w:rsid w:val="00F9072B"/>
    <w:rsid w:val="00F908D6"/>
    <w:rsid w:val="00F911AF"/>
    <w:rsid w:val="00F9477B"/>
    <w:rsid w:val="00FA0A1A"/>
    <w:rsid w:val="00FA3E3D"/>
    <w:rsid w:val="00FA439C"/>
    <w:rsid w:val="00FA560D"/>
    <w:rsid w:val="00FA66A9"/>
    <w:rsid w:val="00FA799E"/>
    <w:rsid w:val="00FB339A"/>
    <w:rsid w:val="00FB365D"/>
    <w:rsid w:val="00FB3FCB"/>
    <w:rsid w:val="00FB74E8"/>
    <w:rsid w:val="00FB7D39"/>
    <w:rsid w:val="00FC077A"/>
    <w:rsid w:val="00FC0A47"/>
    <w:rsid w:val="00FC303D"/>
    <w:rsid w:val="00FC461B"/>
    <w:rsid w:val="00FC5243"/>
    <w:rsid w:val="00FC6AF8"/>
    <w:rsid w:val="00FC7380"/>
    <w:rsid w:val="00FC7CC7"/>
    <w:rsid w:val="00FD4C06"/>
    <w:rsid w:val="00FE040A"/>
    <w:rsid w:val="00FE42D4"/>
    <w:rsid w:val="00FE49B6"/>
    <w:rsid w:val="00FE5B6C"/>
    <w:rsid w:val="00FE5C74"/>
    <w:rsid w:val="00FE7357"/>
    <w:rsid w:val="00FF070B"/>
    <w:rsid w:val="00FF0981"/>
    <w:rsid w:val="00FF09B2"/>
    <w:rsid w:val="00FF15BB"/>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A26CB5"/>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
    <w:name w:val="Normal"/>
    <w:qFormat/>
    <w:rsid w:val="00FB3FCB"/>
    <w:pPr>
      <w:overflowPunct w:val="0"/>
      <w:autoSpaceDE w:val="0"/>
      <w:autoSpaceDN w:val="0"/>
      <w:adjustRightInd w:val="0"/>
      <w:spacing w:line="360" w:lineRule="auto"/>
      <w:jc w:val="both"/>
      <w:textAlignment w:val="baseline"/>
    </w:pPr>
    <w:rPr>
      <w:rFonts w:asciiTheme="majorHAnsi" w:hAnsiTheme="majorHAnsi"/>
      <w:sz w:val="24"/>
    </w:rPr>
  </w:style>
  <w:style w:type="paragraph" w:styleId="Nadpis1">
    <w:name w:val="heading 1"/>
    <w:basedOn w:val="Normln"/>
    <w:next w:val="Normln"/>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
    <w:next w:val="Normln"/>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
    <w:next w:val="Normln"/>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
    <w:next w:val="Normln"/>
    <w:link w:val="Nadpis4Char"/>
    <w:uiPriority w:val="9"/>
    <w:qFormat/>
    <w:rsid w:val="00D42C09"/>
    <w:pPr>
      <w:keepNext/>
      <w:numPr>
        <w:ilvl w:val="3"/>
        <w:numId w:val="10"/>
      </w:numPr>
      <w:spacing w:before="120"/>
      <w:outlineLvl w:val="3"/>
    </w:pPr>
    <w:rPr>
      <w:b/>
      <w:bCs/>
      <w:sz w:val="22"/>
      <w:szCs w:val="22"/>
    </w:rPr>
  </w:style>
  <w:style w:type="paragraph" w:styleId="Nadpis5">
    <w:name w:val="heading 5"/>
    <w:basedOn w:val="Normln"/>
    <w:next w:val="Normln"/>
    <w:link w:val="Nadpis5Char"/>
    <w:uiPriority w:val="9"/>
    <w:qFormat/>
    <w:rsid w:val="00D42C09"/>
    <w:pPr>
      <w:keepNext/>
      <w:numPr>
        <w:ilvl w:val="4"/>
        <w:numId w:val="10"/>
      </w:numPr>
      <w:outlineLvl w:val="4"/>
    </w:pPr>
    <w:rPr>
      <w:szCs w:val="24"/>
    </w:rPr>
  </w:style>
  <w:style w:type="paragraph" w:styleId="Nadpis6">
    <w:name w:val="heading 6"/>
    <w:basedOn w:val="Normln"/>
    <w:next w:val="Normln"/>
    <w:link w:val="Nadpis6Char"/>
    <w:uiPriority w:val="9"/>
    <w:qFormat/>
    <w:rsid w:val="00D42C09"/>
    <w:pPr>
      <w:keepNext/>
      <w:numPr>
        <w:ilvl w:val="5"/>
        <w:numId w:val="10"/>
      </w:numPr>
      <w:outlineLvl w:val="5"/>
    </w:pPr>
    <w:rPr>
      <w:b/>
      <w:bCs/>
      <w:szCs w:val="24"/>
    </w:rPr>
  </w:style>
  <w:style w:type="paragraph" w:styleId="Nadpis7">
    <w:name w:val="heading 7"/>
    <w:basedOn w:val="Normln"/>
    <w:next w:val="Normln"/>
    <w:link w:val="Nadpis7Char"/>
    <w:uiPriority w:val="9"/>
    <w:qFormat/>
    <w:rsid w:val="00D42C09"/>
    <w:pPr>
      <w:keepNext/>
      <w:numPr>
        <w:ilvl w:val="6"/>
        <w:numId w:val="10"/>
      </w:numPr>
      <w:jc w:val="center"/>
      <w:outlineLvl w:val="6"/>
    </w:pPr>
    <w:rPr>
      <w:szCs w:val="24"/>
    </w:rPr>
  </w:style>
  <w:style w:type="paragraph" w:styleId="Nadpis8">
    <w:name w:val="heading 8"/>
    <w:basedOn w:val="Normln"/>
    <w:next w:val="Normln"/>
    <w:link w:val="Nadpis8Char"/>
    <w:uiPriority w:val="9"/>
    <w:qFormat/>
    <w:rsid w:val="00D42C09"/>
    <w:pPr>
      <w:keepNext/>
      <w:numPr>
        <w:ilvl w:val="7"/>
        <w:numId w:val="10"/>
      </w:numPr>
      <w:jc w:val="center"/>
      <w:outlineLvl w:val="7"/>
    </w:pPr>
    <w:rPr>
      <w:b/>
      <w:bCs/>
      <w:szCs w:val="24"/>
    </w:rPr>
  </w:style>
  <w:style w:type="paragraph" w:styleId="Nadpis9">
    <w:name w:val="heading 9"/>
    <w:basedOn w:val="Normln"/>
    <w:next w:val="Normln"/>
    <w:link w:val="Nadpis9Char"/>
    <w:uiPriority w:val="9"/>
    <w:qFormat/>
    <w:rsid w:val="00D42C09"/>
    <w:pPr>
      <w:keepNext/>
      <w:numPr>
        <w:ilvl w:val="8"/>
        <w:numId w:val="10"/>
      </w:numPr>
      <w:jc w:val="right"/>
      <w:outlineLvl w:val="8"/>
    </w:pPr>
    <w:rPr>
      <w:b/>
      <w:bCs/>
      <w:sz w:val="28"/>
      <w:szCs w:val="2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locked/>
    <w:rsid w:val="00822AFB"/>
    <w:rPr>
      <w:rFonts w:ascii="Arial" w:hAnsi="Arial" w:cs="Arial"/>
      <w:b/>
      <w:bCs/>
      <w:sz w:val="36"/>
      <w:szCs w:val="32"/>
    </w:rPr>
  </w:style>
  <w:style w:type="character" w:customStyle="1" w:styleId="Nadpis2Char">
    <w:name w:val="Nadpis 2 Char"/>
    <w:basedOn w:val="Standardnpsmoodstavce"/>
    <w:link w:val="Nadpis2"/>
    <w:uiPriority w:val="9"/>
    <w:locked/>
    <w:rsid w:val="00DD49C2"/>
    <w:rPr>
      <w:rFonts w:ascii="Arial" w:hAnsi="Arial" w:cs="Arial Narrow"/>
      <w:b/>
      <w:bCs/>
      <w:sz w:val="28"/>
      <w:szCs w:val="40"/>
    </w:rPr>
  </w:style>
  <w:style w:type="character" w:customStyle="1" w:styleId="Nadpis3Char">
    <w:name w:val="Nadpis 3 Char"/>
    <w:basedOn w:val="Standardnpsmoodstavce"/>
    <w:link w:val="Nadpis3"/>
    <w:uiPriority w:val="9"/>
    <w:locked/>
    <w:rsid w:val="00772A41"/>
    <w:rPr>
      <w:rFonts w:ascii="Times New Roman" w:hAnsi="Times New Roman"/>
      <w:b/>
      <w:bCs/>
      <w:sz w:val="24"/>
      <w:szCs w:val="32"/>
    </w:rPr>
  </w:style>
  <w:style w:type="character" w:customStyle="1" w:styleId="Nadpis4Char">
    <w:name w:val="Nadpis 4 Char"/>
    <w:basedOn w:val="Standardnpsmoodstavce"/>
    <w:link w:val="Nadpis4"/>
    <w:uiPriority w:val="9"/>
    <w:locked/>
    <w:rsid w:val="00D42C09"/>
    <w:rPr>
      <w:rFonts w:ascii="Times New Roman" w:hAnsi="Times New Roman"/>
      <w:b/>
      <w:bCs/>
      <w:sz w:val="22"/>
      <w:szCs w:val="22"/>
    </w:rPr>
  </w:style>
  <w:style w:type="character" w:customStyle="1" w:styleId="Nadpis5Char">
    <w:name w:val="Nadpis 5 Char"/>
    <w:basedOn w:val="Standardnpsmoodstavce"/>
    <w:link w:val="Nadpis5"/>
    <w:uiPriority w:val="9"/>
    <w:locked/>
    <w:rsid w:val="00D42C09"/>
    <w:rPr>
      <w:rFonts w:ascii="Times New Roman" w:hAnsi="Times New Roman"/>
      <w:sz w:val="24"/>
      <w:szCs w:val="24"/>
    </w:rPr>
  </w:style>
  <w:style w:type="character" w:customStyle="1" w:styleId="Nadpis6Char">
    <w:name w:val="Nadpis 6 Char"/>
    <w:basedOn w:val="Standardnpsmoodstavce"/>
    <w:link w:val="Nadpis6"/>
    <w:uiPriority w:val="9"/>
    <w:locked/>
    <w:rsid w:val="00D42C09"/>
    <w:rPr>
      <w:rFonts w:ascii="Times New Roman" w:hAnsi="Times New Roman"/>
      <w:b/>
      <w:bCs/>
      <w:sz w:val="24"/>
      <w:szCs w:val="24"/>
    </w:rPr>
  </w:style>
  <w:style w:type="character" w:customStyle="1" w:styleId="Nadpis7Char">
    <w:name w:val="Nadpis 7 Char"/>
    <w:basedOn w:val="Standardnpsmoodstavce"/>
    <w:link w:val="Nadpis7"/>
    <w:uiPriority w:val="9"/>
    <w:locked/>
    <w:rsid w:val="00D42C09"/>
    <w:rPr>
      <w:rFonts w:ascii="Times New Roman" w:hAnsi="Times New Roman"/>
      <w:sz w:val="24"/>
      <w:szCs w:val="24"/>
    </w:rPr>
  </w:style>
  <w:style w:type="character" w:customStyle="1" w:styleId="Nadpis8Char">
    <w:name w:val="Nadpis 8 Char"/>
    <w:basedOn w:val="Standardnpsmoodstavce"/>
    <w:link w:val="Nadpis8"/>
    <w:uiPriority w:val="9"/>
    <w:locked/>
    <w:rsid w:val="00D42C09"/>
    <w:rPr>
      <w:rFonts w:ascii="Times New Roman" w:hAnsi="Times New Roman"/>
      <w:b/>
      <w:bCs/>
      <w:sz w:val="24"/>
      <w:szCs w:val="24"/>
    </w:rPr>
  </w:style>
  <w:style w:type="character" w:customStyle="1" w:styleId="Nadpis9Char">
    <w:name w:val="Nadpis 9 Char"/>
    <w:basedOn w:val="Standardnpsmoodstavce"/>
    <w:link w:val="Nadpis9"/>
    <w:uiPriority w:val="9"/>
    <w:locked/>
    <w:rsid w:val="00D42C09"/>
    <w:rPr>
      <w:rFonts w:ascii="Times New Roman" w:hAnsi="Times New Roman"/>
      <w:b/>
      <w:bCs/>
      <w:sz w:val="28"/>
      <w:szCs w:val="28"/>
    </w:rPr>
  </w:style>
  <w:style w:type="paragraph" w:styleId="Zpat">
    <w:name w:val="footer"/>
    <w:basedOn w:val="Normln"/>
    <w:link w:val="ZpatChar"/>
    <w:uiPriority w:val="99"/>
    <w:rsid w:val="00D42C09"/>
    <w:pPr>
      <w:tabs>
        <w:tab w:val="center" w:pos="4536"/>
        <w:tab w:val="right" w:pos="9072"/>
      </w:tabs>
    </w:pPr>
  </w:style>
  <w:style w:type="character" w:customStyle="1" w:styleId="ZpatChar">
    <w:name w:val="Zápatí Char"/>
    <w:basedOn w:val="Standardnpsmoodstavce"/>
    <w:link w:val="Zpat"/>
    <w:uiPriority w:val="99"/>
    <w:locked/>
    <w:rsid w:val="00D42C09"/>
    <w:rPr>
      <w:rFonts w:ascii="Times New Roman" w:hAnsi="Times New Roman" w:cs="Times New Roman"/>
      <w:sz w:val="20"/>
      <w:szCs w:val="20"/>
    </w:rPr>
  </w:style>
  <w:style w:type="paragraph" w:customStyle="1" w:styleId="Title-main">
    <w:name w:val="Title - main"/>
    <w:basedOn w:val="Normln"/>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
    <w:uiPriority w:val="99"/>
    <w:rsid w:val="00672531"/>
    <w:pPr>
      <w:spacing w:after="360"/>
    </w:pPr>
    <w:rPr>
      <w:rFonts w:ascii="Arial" w:hAnsi="Arial" w:cs="Arial"/>
      <w:b/>
      <w:bCs/>
      <w:color w:val="333399"/>
      <w:sz w:val="30"/>
      <w:szCs w:val="30"/>
    </w:rPr>
  </w:style>
  <w:style w:type="paragraph" w:customStyle="1" w:styleId="Title-pojed">
    <w:name w:val="Title - pojed"/>
    <w:basedOn w:val="Normln"/>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
    <w:uiPriority w:val="99"/>
    <w:rsid w:val="00D42C09"/>
    <w:pPr>
      <w:spacing w:before="1200" w:after="120"/>
      <w:ind w:left="567"/>
    </w:pPr>
    <w:rPr>
      <w:rFonts w:ascii="Arial" w:hAnsi="Arial" w:cs="Arial"/>
      <w:b/>
      <w:bCs/>
      <w:sz w:val="32"/>
      <w:szCs w:val="32"/>
    </w:rPr>
  </w:style>
  <w:style w:type="paragraph" w:customStyle="1" w:styleId="Text">
    <w:name w:val="Text"/>
    <w:basedOn w:val="Normln"/>
    <w:link w:val="TextChar"/>
    <w:uiPriority w:val="99"/>
    <w:rsid w:val="00D42C09"/>
    <w:pPr>
      <w:spacing w:before="120"/>
      <w:ind w:firstLine="567"/>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Zhlav">
    <w:name w:val="header"/>
    <w:basedOn w:val="Normln"/>
    <w:link w:val="ZhlavChar"/>
    <w:uiPriority w:val="99"/>
    <w:rsid w:val="00D42C09"/>
    <w:pPr>
      <w:tabs>
        <w:tab w:val="center" w:pos="4536"/>
        <w:tab w:val="right" w:pos="9072"/>
      </w:tabs>
    </w:pPr>
  </w:style>
  <w:style w:type="character" w:customStyle="1" w:styleId="ZhlavChar">
    <w:name w:val="Záhlaví Char"/>
    <w:basedOn w:val="Standardnpsmoodstavce"/>
    <w:link w:val="Zhlav"/>
    <w:uiPriority w:val="99"/>
    <w:locked/>
    <w:rsid w:val="00D42C09"/>
    <w:rPr>
      <w:rFonts w:ascii="Times New Roman" w:hAnsi="Times New Roman" w:cs="Times New Roman"/>
      <w:sz w:val="20"/>
      <w:szCs w:val="20"/>
    </w:rPr>
  </w:style>
  <w:style w:type="character" w:styleId="slostrnky">
    <w:name w:val="page number"/>
    <w:basedOn w:val="Standardnpsmoodstavce"/>
    <w:uiPriority w:val="99"/>
    <w:rsid w:val="00D42C09"/>
    <w:rPr>
      <w:rFonts w:cs="Times New Roman"/>
    </w:rPr>
  </w:style>
  <w:style w:type="paragraph" w:styleId="Obsah1">
    <w:name w:val="toc 1"/>
    <w:basedOn w:val="Normln"/>
    <w:next w:val="Normln"/>
    <w:autoRedefine/>
    <w:uiPriority w:val="39"/>
    <w:rsid w:val="00C95C2E"/>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
    <w:uiPriority w:val="99"/>
    <w:rsid w:val="00D42C09"/>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
    <w:next w:val="Normln"/>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
    <w:rsid w:val="000A578F"/>
    <w:pPr>
      <w:overflowPunct/>
      <w:autoSpaceDE/>
      <w:autoSpaceDN/>
      <w:adjustRightInd/>
      <w:ind w:firstLine="340"/>
      <w:textAlignment w:val="auto"/>
    </w:pPr>
    <w:rPr>
      <w:szCs w:val="24"/>
    </w:rPr>
  </w:style>
  <w:style w:type="character" w:styleId="Zdraznn">
    <w:name w:val="Emphasis"/>
    <w:basedOn w:val="Standardnpsmoodstavce"/>
    <w:uiPriority w:val="20"/>
    <w:qFormat/>
    <w:rsid w:val="00ED6D1D"/>
    <w:rPr>
      <w:rFonts w:cs="Times New Roman"/>
      <w:i/>
      <w:iCs/>
    </w:rPr>
  </w:style>
  <w:style w:type="paragraph" w:styleId="Odstavecseseznamem">
    <w:name w:val="List Paragraph"/>
    <w:basedOn w:val="Normln"/>
    <w:uiPriority w:val="34"/>
    <w:qFormat/>
    <w:rsid w:val="00A75327"/>
    <w:pPr>
      <w:ind w:left="708"/>
    </w:pPr>
  </w:style>
  <w:style w:type="character" w:customStyle="1" w:styleId="apple-style-span">
    <w:name w:val="apple-style-span"/>
    <w:basedOn w:val="Standardnpsmoodstavce"/>
    <w:rsid w:val="009B498A"/>
    <w:rPr>
      <w:rFonts w:cs="Times New Roman"/>
    </w:rPr>
  </w:style>
  <w:style w:type="character" w:customStyle="1" w:styleId="apple-converted-space">
    <w:name w:val="apple-converted-space"/>
    <w:basedOn w:val="Standardnpsmoodstavce"/>
    <w:rsid w:val="009B498A"/>
    <w:rPr>
      <w:rFonts w:cs="Times New Roman"/>
    </w:rPr>
  </w:style>
  <w:style w:type="character" w:styleId="Hypertextovodkaz">
    <w:name w:val="Hyperlink"/>
    <w:basedOn w:val="Standardnpsmoodstavce"/>
    <w:uiPriority w:val="99"/>
    <w:unhideWhenUsed/>
    <w:rsid w:val="00F908D6"/>
    <w:rPr>
      <w:rFonts w:cs="Times New Roman"/>
      <w:color w:val="0000FF"/>
      <w:u w:val="single"/>
    </w:rPr>
  </w:style>
  <w:style w:type="paragraph" w:styleId="Textbubliny">
    <w:name w:val="Balloon Text"/>
    <w:basedOn w:val="Normln"/>
    <w:link w:val="TextbublinyChar"/>
    <w:uiPriority w:val="99"/>
    <w:semiHidden/>
    <w:unhideWhenUsed/>
    <w:rsid w:val="00D72810"/>
    <w:rPr>
      <w:rFonts w:ascii="Tahoma" w:hAnsi="Tahoma" w:cs="Tahoma"/>
      <w:sz w:val="16"/>
      <w:szCs w:val="16"/>
    </w:rPr>
  </w:style>
  <w:style w:type="character" w:customStyle="1" w:styleId="TextbublinyChar">
    <w:name w:val="Text bubliny Char"/>
    <w:basedOn w:val="Standardnpsmoodstavce"/>
    <w:link w:val="Textbubliny"/>
    <w:uiPriority w:val="99"/>
    <w:semiHidden/>
    <w:rsid w:val="00D72810"/>
    <w:rPr>
      <w:rFonts w:ascii="Tahoma" w:hAnsi="Tahoma" w:cs="Tahoma"/>
      <w:sz w:val="16"/>
      <w:szCs w:val="16"/>
    </w:rPr>
  </w:style>
  <w:style w:type="paragraph" w:styleId="Obsah2">
    <w:name w:val="toc 2"/>
    <w:basedOn w:val="Normln"/>
    <w:next w:val="Normln"/>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
    <w:rsid w:val="00EB5529"/>
    <w:pPr>
      <w:widowControl w:val="0"/>
      <w:overflowPunct/>
      <w:autoSpaceDE/>
      <w:autoSpaceDN/>
      <w:adjustRightInd/>
      <w:ind w:left="567" w:hanging="567"/>
      <w:textAlignment w:val="auto"/>
    </w:pPr>
    <w:rPr>
      <w:lang w:val="en-US" w:eastAsia="en-US"/>
    </w:rPr>
  </w:style>
  <w:style w:type="paragraph" w:styleId="Nzev">
    <w:name w:val="Title"/>
    <w:basedOn w:val="Normln"/>
    <w:next w:val="Normln"/>
    <w:link w:val="Nze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eastAsiaTheme="majorEastAsia" w:cstheme="majorBidi"/>
      <w:caps/>
      <w:color w:val="632423" w:themeColor="accent2" w:themeShade="80"/>
      <w:spacing w:val="50"/>
      <w:sz w:val="44"/>
      <w:szCs w:val="44"/>
      <w:lang w:val="en-US" w:eastAsia="en-US" w:bidi="en-US"/>
    </w:rPr>
  </w:style>
  <w:style w:type="character" w:customStyle="1" w:styleId="NzevChar">
    <w:name w:val="Název Char"/>
    <w:basedOn w:val="Standardnpsmoodstavce"/>
    <w:link w:val="Nze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Standardnpsmoodstavce"/>
    <w:rsid w:val="00802716"/>
  </w:style>
  <w:style w:type="character" w:styleId="Zstupntext">
    <w:name w:val="Placeholder Text"/>
    <w:basedOn w:val="Standardnpsmoodstavce"/>
    <w:uiPriority w:val="99"/>
    <w:semiHidden/>
    <w:rsid w:val="00802716"/>
    <w:rPr>
      <w:color w:val="808080"/>
    </w:rPr>
  </w:style>
  <w:style w:type="paragraph" w:styleId="Titulek">
    <w:name w:val="caption"/>
    <w:basedOn w:val="Normln"/>
    <w:next w:val="Normln"/>
    <w:uiPriority w:val="35"/>
    <w:unhideWhenUsed/>
    <w:qFormat/>
    <w:rsid w:val="00F04A18"/>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nadpis">
    <w:name w:val="Subtitle"/>
    <w:basedOn w:val="Normln"/>
    <w:next w:val="Normln"/>
    <w:link w:val="PodnadpisChar"/>
    <w:uiPriority w:val="11"/>
    <w:qFormat/>
    <w:rsid w:val="00802716"/>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nadpisChar">
    <w:name w:val="Podnadpis Char"/>
    <w:basedOn w:val="Standardnpsmoodstavce"/>
    <w:link w:val="Podnadpis"/>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mezer">
    <w:name w:val="No Spacing"/>
    <w:basedOn w:val="Normln"/>
    <w:link w:val="BezmezerChar"/>
    <w:uiPriority w:val="1"/>
    <w:qFormat/>
    <w:rsid w:val="00802716"/>
    <w:pPr>
      <w:overflowPunct/>
      <w:autoSpaceDE/>
      <w:autoSpaceDN/>
      <w:adjustRightInd/>
      <w:textAlignment w:val="auto"/>
    </w:pPr>
    <w:rPr>
      <w:rFonts w:eastAsiaTheme="majorEastAsia" w:cstheme="majorBidi"/>
      <w:sz w:val="22"/>
      <w:szCs w:val="22"/>
      <w:lang w:val="en-US" w:eastAsia="en-US" w:bidi="en-US"/>
    </w:rPr>
  </w:style>
  <w:style w:type="character" w:customStyle="1" w:styleId="BezmezerChar">
    <w:name w:val="Bez mezer Char"/>
    <w:basedOn w:val="Standardnpsmoodstavce"/>
    <w:link w:val="Bezmezer"/>
    <w:uiPriority w:val="1"/>
    <w:rsid w:val="00802716"/>
    <w:rPr>
      <w:rFonts w:asciiTheme="majorHAnsi" w:eastAsiaTheme="majorEastAsia" w:hAnsiTheme="majorHAnsi" w:cstheme="majorBidi"/>
      <w:sz w:val="22"/>
      <w:szCs w:val="22"/>
      <w:lang w:val="en-US" w:eastAsia="en-US" w:bidi="en-US"/>
    </w:rPr>
  </w:style>
  <w:style w:type="paragraph" w:styleId="Citt">
    <w:name w:val="Quote"/>
    <w:basedOn w:val="Normln"/>
    <w:next w:val="Normln"/>
    <w:link w:val="CittChar"/>
    <w:uiPriority w:val="29"/>
    <w:qFormat/>
    <w:rsid w:val="00802716"/>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tChar">
    <w:name w:val="Citát Char"/>
    <w:basedOn w:val="Standardnpsmoodstavce"/>
    <w:link w:val="Citt"/>
    <w:uiPriority w:val="29"/>
    <w:rsid w:val="00802716"/>
    <w:rPr>
      <w:rFonts w:asciiTheme="majorHAnsi" w:eastAsiaTheme="majorEastAsia" w:hAnsiTheme="majorHAnsi" w:cstheme="majorBidi"/>
      <w:i/>
      <w:iCs/>
      <w:sz w:val="22"/>
      <w:szCs w:val="22"/>
      <w:lang w:val="en-US" w:eastAsia="en-US" w:bidi="en-US"/>
    </w:rPr>
  </w:style>
  <w:style w:type="paragraph" w:styleId="Vrazncitt">
    <w:name w:val="Intense Quote"/>
    <w:basedOn w:val="Normln"/>
    <w:next w:val="Normln"/>
    <w:link w:val="Vrazncitt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622423" w:themeColor="accent2" w:themeShade="7F"/>
      <w:spacing w:val="5"/>
      <w:lang w:val="en-US" w:eastAsia="en-US" w:bidi="en-US"/>
    </w:rPr>
  </w:style>
  <w:style w:type="character" w:customStyle="1" w:styleId="VrazncittChar">
    <w:name w:val="Výrazný citát Char"/>
    <w:basedOn w:val="Standardnpsmoodstavce"/>
    <w:link w:val="Vrazncitt"/>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Zdraznnjemn">
    <w:name w:val="Subtle Emphasis"/>
    <w:uiPriority w:val="19"/>
    <w:qFormat/>
    <w:rsid w:val="00802716"/>
    <w:rPr>
      <w:i/>
      <w:iCs/>
    </w:rPr>
  </w:style>
  <w:style w:type="character" w:styleId="Zdraznnintenzivn">
    <w:name w:val="Intense Emphasis"/>
    <w:uiPriority w:val="21"/>
    <w:qFormat/>
    <w:rsid w:val="00802716"/>
    <w:rPr>
      <w:i/>
      <w:iCs/>
      <w:caps/>
      <w:spacing w:val="10"/>
      <w:sz w:val="20"/>
      <w:szCs w:val="20"/>
    </w:rPr>
  </w:style>
  <w:style w:type="character" w:styleId="Odkazjemn">
    <w:name w:val="Subtle Reference"/>
    <w:basedOn w:val="Standardnpsmoodstavce"/>
    <w:uiPriority w:val="31"/>
    <w:qFormat/>
    <w:rsid w:val="00802716"/>
    <w:rPr>
      <w:rFonts w:asciiTheme="minorHAnsi" w:eastAsiaTheme="minorEastAsia" w:hAnsiTheme="minorHAnsi" w:cstheme="minorBidi"/>
      <w:i/>
      <w:iCs/>
      <w:color w:val="622423" w:themeColor="accent2" w:themeShade="7F"/>
    </w:rPr>
  </w:style>
  <w:style w:type="character" w:styleId="Odkazintenzivn">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evknihy">
    <w:name w:val="Book Title"/>
    <w:uiPriority w:val="33"/>
    <w:qFormat/>
    <w:rsid w:val="00802716"/>
    <w:rPr>
      <w:caps/>
      <w:color w:val="622423" w:themeColor="accent2" w:themeShade="7F"/>
      <w:spacing w:val="5"/>
      <w:u w:color="622423" w:themeColor="accent2" w:themeShade="7F"/>
    </w:rPr>
  </w:style>
  <w:style w:type="paragraph" w:styleId="Nadpisobsahu">
    <w:name w:val="TOC Heading"/>
    <w:basedOn w:val="Nadpis1"/>
    <w:next w:val="Normln"/>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
    <w:next w:val="Normln"/>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
    <w:link w:val="ZkladntextChar"/>
    <w:rsid w:val="00306082"/>
    <w:pPr>
      <w:overflowPunct/>
      <w:autoSpaceDE/>
      <w:autoSpaceDN/>
      <w:adjustRightInd/>
      <w:textAlignment w:val="auto"/>
    </w:pPr>
  </w:style>
  <w:style w:type="character" w:customStyle="1" w:styleId="ZkladntextChar">
    <w:name w:val="Základní text Char"/>
    <w:basedOn w:val="Standardnpsmoodstavce"/>
    <w:link w:val="Zkladntext"/>
    <w:rsid w:val="00306082"/>
    <w:rPr>
      <w:rFonts w:ascii="Times New Roman" w:hAnsi="Times New Roman"/>
      <w:sz w:val="24"/>
    </w:rPr>
  </w:style>
  <w:style w:type="paragraph" w:customStyle="1" w:styleId="viewer-reference">
    <w:name w:val="viewer-reference"/>
    <w:basedOn w:val="Normln"/>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Standardnpsmoodstavce"/>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
    <w:link w:val="EndNoteBibliographyTitleChar"/>
    <w:rsid w:val="005302A8"/>
    <w:pPr>
      <w:jc w:val="center"/>
    </w:pPr>
    <w:rPr>
      <w:rFonts w:ascii="Times New Roman" w:hAnsi="Times New Roman"/>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
    <w:link w:val="EndNoteBibliographyChar"/>
    <w:rsid w:val="005302A8"/>
    <w:pPr>
      <w:spacing w:line="240" w:lineRule="auto"/>
    </w:pPr>
    <w:rPr>
      <w:rFonts w:ascii="Times New Roman" w:hAnsi="Times New Roman"/>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Standardnpsmoodstavce"/>
    <w:rsid w:val="00BD0B51"/>
  </w:style>
  <w:style w:type="table" w:styleId="Mkatabulky">
    <w:name w:val="Table Grid"/>
    <w:basedOn w:val="Normlntabulka"/>
    <w:uiPriority w:val="59"/>
    <w:rsid w:val="00C210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lnweb">
    <w:name w:val="Normal (Web)"/>
    <w:basedOn w:val="Normln"/>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Pokraovn">
    <w:name w:val="Pokračování"/>
    <w:basedOn w:val="Normln"/>
    <w:next w:val="Normln"/>
    <w:rsid w:val="00837ED7"/>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
    <w:next w:val="Pokraovn"/>
    <w:uiPriority w:val="99"/>
    <w:semiHidden/>
    <w:rsid w:val="008D73F1"/>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
    <w:next w:val="Normln"/>
    <w:autoRedefine/>
    <w:uiPriority w:val="39"/>
    <w:unhideWhenUsed/>
    <w:rsid w:val="005F69B6"/>
    <w:pPr>
      <w:spacing w:after="100"/>
      <w:ind w:left="720"/>
    </w:pPr>
  </w:style>
  <w:style w:type="paragraph" w:styleId="Seznamobrzk">
    <w:name w:val="table of figures"/>
    <w:basedOn w:val="Normln"/>
    <w:next w:val="Normln"/>
    <w:uiPriority w:val="99"/>
    <w:unhideWhenUsed/>
    <w:rsid w:val="001302E7"/>
    <w:pPr>
      <w:ind w:left="480" w:hanging="480"/>
    </w:pPr>
    <w:rPr>
      <w:rFonts w:asciiTheme="minorHAnsi" w:hAnsiTheme="minorHAnsi" w:cstheme="minorHAnsi"/>
      <w:smallCaps/>
      <w:sz w:val="20"/>
    </w:rPr>
  </w:style>
  <w:style w:type="character" w:styleId="Odkaznakoment">
    <w:name w:val="annotation reference"/>
    <w:basedOn w:val="Standardnpsmoodstavce"/>
    <w:uiPriority w:val="99"/>
    <w:semiHidden/>
    <w:unhideWhenUsed/>
    <w:rsid w:val="006E41DC"/>
    <w:rPr>
      <w:sz w:val="16"/>
      <w:szCs w:val="16"/>
    </w:rPr>
  </w:style>
  <w:style w:type="paragraph" w:styleId="Textkomente">
    <w:name w:val="annotation text"/>
    <w:basedOn w:val="Normln"/>
    <w:link w:val="TextkomenteChar"/>
    <w:uiPriority w:val="99"/>
    <w:semiHidden/>
    <w:unhideWhenUsed/>
    <w:rsid w:val="006E41DC"/>
    <w:pPr>
      <w:spacing w:line="240" w:lineRule="auto"/>
    </w:pPr>
    <w:rPr>
      <w:sz w:val="20"/>
    </w:rPr>
  </w:style>
  <w:style w:type="character" w:customStyle="1" w:styleId="TextkomenteChar">
    <w:name w:val="Text komentáře Char"/>
    <w:basedOn w:val="Standardnpsmoodstavce"/>
    <w:link w:val="Textkomente"/>
    <w:uiPriority w:val="99"/>
    <w:semiHidden/>
    <w:rsid w:val="006E41DC"/>
    <w:rPr>
      <w:rFonts w:asciiTheme="majorHAnsi" w:hAnsiTheme="majorHAnsi"/>
    </w:rPr>
  </w:style>
  <w:style w:type="paragraph" w:styleId="Pedmtkomente">
    <w:name w:val="annotation subject"/>
    <w:basedOn w:val="Textkomente"/>
    <w:next w:val="Textkomente"/>
    <w:link w:val="PedmtkomenteChar"/>
    <w:uiPriority w:val="99"/>
    <w:semiHidden/>
    <w:unhideWhenUsed/>
    <w:rsid w:val="006E41DC"/>
    <w:rPr>
      <w:b/>
      <w:bCs/>
    </w:rPr>
  </w:style>
  <w:style w:type="character" w:customStyle="1" w:styleId="PedmtkomenteChar">
    <w:name w:val="Předmět komentáře Char"/>
    <w:basedOn w:val="TextkomenteChar"/>
    <w:link w:val="Pedmtkomente"/>
    <w:uiPriority w:val="99"/>
    <w:semiHidden/>
    <w:rsid w:val="006E41DC"/>
    <w:rPr>
      <w:rFonts w:asciiTheme="majorHAnsi" w:hAnsiTheme="majorHAns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comments" Target="comments.xml"/><Relationship Id="rId26" Type="http://schemas.openxmlformats.org/officeDocument/2006/relationships/image" Target="media/image8.png"/><Relationship Id="rId39" Type="http://schemas.openxmlformats.org/officeDocument/2006/relationships/image" Target="media/image17.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0.png"/><Relationship Id="rId47" Type="http://schemas.openxmlformats.org/officeDocument/2006/relationships/image" Target="media/image25.jpeg"/><Relationship Id="rId50" Type="http://schemas.openxmlformats.org/officeDocument/2006/relationships/image" Target="media/image28.jpeg"/><Relationship Id="rId55" Type="http://schemas.openxmlformats.org/officeDocument/2006/relationships/image" Target="media/image3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2.jpeg"/><Relationship Id="rId29" Type="http://schemas.openxmlformats.org/officeDocument/2006/relationships/image" Target="media/image11.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header" Target="header6.xml"/><Relationship Id="rId40" Type="http://schemas.openxmlformats.org/officeDocument/2006/relationships/image" Target="media/image18.png"/><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footer" Target="footer5.xml"/><Relationship Id="rId49" Type="http://schemas.openxmlformats.org/officeDocument/2006/relationships/image" Target="media/image27.png"/><Relationship Id="rId57" Type="http://schemas.openxmlformats.org/officeDocument/2006/relationships/chart" Target="charts/chart1.xml"/><Relationship Id="rId61" Type="http://schemas.openxmlformats.org/officeDocument/2006/relationships/header" Target="header8.xml"/><Relationship Id="rId10" Type="http://schemas.openxmlformats.org/officeDocument/2006/relationships/header" Target="header1.xml"/><Relationship Id="rId19" Type="http://schemas.microsoft.com/office/2011/relationships/commentsExtended" Target="commentsExtended.xml"/><Relationship Id="rId31" Type="http://schemas.openxmlformats.org/officeDocument/2006/relationships/image" Target="media/image13.jpeg"/><Relationship Id="rId44" Type="http://schemas.openxmlformats.org/officeDocument/2006/relationships/image" Target="media/image22.jpeg"/><Relationship Id="rId52" Type="http://schemas.openxmlformats.org/officeDocument/2006/relationships/image" Target="media/image30.png"/><Relationship Id="rId60" Type="http://schemas.openxmlformats.org/officeDocument/2006/relationships/footer" Target="footer7.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emf"/><Relationship Id="rId35" Type="http://schemas.openxmlformats.org/officeDocument/2006/relationships/header" Target="header5.xml"/><Relationship Id="rId43" Type="http://schemas.openxmlformats.org/officeDocument/2006/relationships/image" Target="media/image21.png"/><Relationship Id="rId48" Type="http://schemas.openxmlformats.org/officeDocument/2006/relationships/image" Target="media/image26.jpeg"/><Relationship Id="rId56" Type="http://schemas.openxmlformats.org/officeDocument/2006/relationships/image" Target="media/image34.png"/><Relationship Id="rId64" Type="http://schemas.microsoft.com/office/2011/relationships/people" Target="people.xml"/><Relationship Id="rId8" Type="http://schemas.openxmlformats.org/officeDocument/2006/relationships/image" Target="media/image1.wmf"/><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footer" Target="footer6.xml"/><Relationship Id="rId46" Type="http://schemas.openxmlformats.org/officeDocument/2006/relationships/image" Target="media/image24.jpeg"/><Relationship Id="rId59" Type="http://schemas.openxmlformats.org/officeDocument/2006/relationships/header" Target="header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extLst>
            <c:ext xmlns:c16="http://schemas.microsoft.com/office/drawing/2014/chart" uri="{C3380CC4-5D6E-409C-BE32-E72D297353CC}">
              <c16:uniqueId val="{00000000-F510-4AA4-8AC2-705A5E7599E9}"/>
            </c:ext>
          </c:extLst>
        </c:ser>
        <c:dLbls>
          <c:showLegendKey val="0"/>
          <c:showVal val="0"/>
          <c:showCatName val="0"/>
          <c:showSerName val="0"/>
          <c:showPercent val="0"/>
          <c:showBubbleSize val="0"/>
        </c:dLbls>
        <c:gapWidth val="150"/>
        <c:axId val="585791632"/>
        <c:axId val="585793200"/>
      </c:barChart>
      <c:catAx>
        <c:axId val="585791632"/>
        <c:scaling>
          <c:orientation val="minMax"/>
        </c:scaling>
        <c:delete val="0"/>
        <c:axPos val="b"/>
        <c:numFmt formatCode="General" sourceLinked="1"/>
        <c:majorTickMark val="out"/>
        <c:minorTickMark val="none"/>
        <c:tickLblPos val="nextTo"/>
        <c:crossAx val="585793200"/>
        <c:crosses val="autoZero"/>
        <c:auto val="1"/>
        <c:lblAlgn val="ctr"/>
        <c:lblOffset val="100"/>
        <c:noMultiLvlLbl val="0"/>
      </c:catAx>
      <c:valAx>
        <c:axId val="585793200"/>
        <c:scaling>
          <c:orientation val="minMax"/>
        </c:scaling>
        <c:delete val="0"/>
        <c:axPos val="l"/>
        <c:majorGridlines/>
        <c:numFmt formatCode="General" sourceLinked="1"/>
        <c:majorTickMark val="out"/>
        <c:minorTickMark val="none"/>
        <c:tickLblPos val="nextTo"/>
        <c:crossAx val="585791632"/>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extLst>
            <c:ext xmlns:c16="http://schemas.microsoft.com/office/drawing/2014/chart" uri="{C3380CC4-5D6E-409C-BE32-E72D297353CC}">
              <c16:uniqueId val="{00000000-E66C-4194-8DDE-FE812166479A}"/>
            </c:ext>
          </c:extLst>
        </c:ser>
        <c:dLbls>
          <c:showLegendKey val="0"/>
          <c:showVal val="0"/>
          <c:showCatName val="0"/>
          <c:showSerName val="0"/>
          <c:showPercent val="0"/>
          <c:showBubbleSize val="0"/>
        </c:dLbls>
        <c:gapWidth val="150"/>
        <c:axId val="585790456"/>
        <c:axId val="585792808"/>
      </c:barChart>
      <c:catAx>
        <c:axId val="585790456"/>
        <c:scaling>
          <c:orientation val="minMax"/>
        </c:scaling>
        <c:delete val="0"/>
        <c:axPos val="b"/>
        <c:numFmt formatCode="General" sourceLinked="1"/>
        <c:majorTickMark val="out"/>
        <c:minorTickMark val="none"/>
        <c:tickLblPos val="nextTo"/>
        <c:crossAx val="585792808"/>
        <c:crosses val="autoZero"/>
        <c:auto val="1"/>
        <c:lblAlgn val="ctr"/>
        <c:lblOffset val="100"/>
        <c:noMultiLvlLbl val="0"/>
      </c:catAx>
      <c:valAx>
        <c:axId val="585792808"/>
        <c:scaling>
          <c:orientation val="minMax"/>
        </c:scaling>
        <c:delete val="0"/>
        <c:axPos val="l"/>
        <c:majorGridlines/>
        <c:numFmt formatCode="General" sourceLinked="1"/>
        <c:majorTickMark val="out"/>
        <c:minorTickMark val="none"/>
        <c:tickLblPos val="nextTo"/>
        <c:crossAx val="585790456"/>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D30A3A-A100-4475-998D-5C61C0A71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1712</TotalTime>
  <Pages>1</Pages>
  <Words>43628</Words>
  <Characters>257412</Characters>
  <Application>Microsoft Office Word</Application>
  <DocSecurity>0</DocSecurity>
  <Lines>2145</Lines>
  <Paragraphs>600</Paragraphs>
  <ScaleCrop>false</ScaleCrop>
  <HeadingPairs>
    <vt:vector size="6" baseType="variant">
      <vt:variant>
        <vt:lpstr>Název</vt:lpstr>
      </vt:variant>
      <vt:variant>
        <vt:i4>1</vt:i4>
      </vt:variant>
      <vt:variant>
        <vt:lpstr>Názov</vt:lpstr>
      </vt:variant>
      <vt:variant>
        <vt:i4>1</vt:i4>
      </vt:variant>
      <vt:variant>
        <vt:lpstr>Title</vt:lpstr>
      </vt:variant>
      <vt:variant>
        <vt:i4>1</vt:i4>
      </vt:variant>
    </vt:vector>
  </HeadingPairs>
  <TitlesOfParts>
    <vt:vector size="3" baseType="lpstr">
      <vt:lpstr/>
      <vt:lpstr/>
      <vt:lpstr/>
    </vt:vector>
  </TitlesOfParts>
  <Company>VUT</Company>
  <LinksUpToDate>false</LinksUpToDate>
  <CharactersWithSpaces>300440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Pavel Jurak</cp:lastModifiedBy>
  <cp:revision>79</cp:revision>
  <cp:lastPrinted>2014-04-25T11:27:00Z</cp:lastPrinted>
  <dcterms:created xsi:type="dcterms:W3CDTF">2018-03-31T14:18:00Z</dcterms:created>
  <dcterms:modified xsi:type="dcterms:W3CDTF">2018-04-24T06:56:00Z</dcterms:modified>
</cp:coreProperties>
</file>